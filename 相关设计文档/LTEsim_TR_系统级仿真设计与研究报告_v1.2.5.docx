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F356B3" w14:textId="77777777" w:rsidR="000C1A73" w:rsidRDefault="000C1A73" w:rsidP="000C1A73">
      <w:pPr>
        <w:pStyle w:val="TOC"/>
        <w:keepNext w:val="0"/>
        <w:keepLines w:val="0"/>
        <w:widowControl w:val="0"/>
        <w:jc w:val="center"/>
        <w:rPr>
          <w:color w:val="auto"/>
          <w:lang w:val="zh-CN"/>
        </w:rPr>
      </w:pPr>
    </w:p>
    <w:p w14:paraId="1A51EB18" w14:textId="77777777" w:rsidR="000C1A73" w:rsidRDefault="000C1A73" w:rsidP="000C1A73">
      <w:pPr>
        <w:rPr>
          <w:lang w:val="zh-CN"/>
        </w:rPr>
      </w:pPr>
    </w:p>
    <w:p w14:paraId="53B4B7EE" w14:textId="77777777" w:rsidR="000C1A73" w:rsidRDefault="000C1A73" w:rsidP="000C1A73">
      <w:pPr>
        <w:rPr>
          <w:lang w:val="zh-CN"/>
        </w:rPr>
      </w:pPr>
    </w:p>
    <w:p w14:paraId="570118D9" w14:textId="77777777" w:rsidR="00C5088C" w:rsidRPr="006C3633" w:rsidRDefault="009A21A6" w:rsidP="00C5088C">
      <w:pPr>
        <w:pStyle w:val="ZT"/>
        <w:framePr w:wrap="auto" w:hAnchor="text" w:yAlign="inline"/>
        <w:rPr>
          <w:rFonts w:eastAsia="宋体"/>
          <w:sz w:val="36"/>
          <w:szCs w:val="36"/>
          <w:lang w:eastAsia="zh-CN"/>
        </w:rPr>
      </w:pPr>
      <w:r>
        <w:rPr>
          <w:rFonts w:ascii="Times New Roman" w:hAnsi="Times New Roman"/>
          <w:sz w:val="36"/>
          <w:szCs w:val="36"/>
          <w:lang w:eastAsia="zh-CN"/>
        </w:rPr>
        <w:t>LTE</w:t>
      </w:r>
      <w:r>
        <w:rPr>
          <w:rFonts w:ascii="Times New Roman" w:eastAsiaTheme="minorEastAsia" w:hAnsi="Times New Roman" w:hint="eastAsia"/>
          <w:sz w:val="36"/>
          <w:szCs w:val="36"/>
          <w:lang w:eastAsia="zh-CN"/>
        </w:rPr>
        <w:t xml:space="preserve"> </w:t>
      </w:r>
      <w:r w:rsidR="00C5088C" w:rsidRPr="009A21A6">
        <w:rPr>
          <w:rFonts w:ascii="Times New Roman" w:eastAsia="宋体" w:hAnsi="Times New Roman"/>
          <w:sz w:val="36"/>
          <w:szCs w:val="36"/>
          <w:lang w:eastAsia="zh-CN"/>
        </w:rPr>
        <w:t>System</w:t>
      </w:r>
      <w:r>
        <w:rPr>
          <w:rFonts w:ascii="Times New Roman" w:eastAsiaTheme="minorEastAsia" w:hAnsi="Times New Roman" w:hint="eastAsia"/>
          <w:sz w:val="36"/>
          <w:szCs w:val="36"/>
          <w:lang w:eastAsia="zh-CN"/>
        </w:rPr>
        <w:t xml:space="preserve"> </w:t>
      </w:r>
      <w:r w:rsidR="00C5088C" w:rsidRPr="009A21A6">
        <w:rPr>
          <w:rFonts w:ascii="Times New Roman" w:hAnsi="Times New Roman"/>
          <w:sz w:val="36"/>
          <w:szCs w:val="36"/>
          <w:lang w:eastAsia="zh-CN"/>
        </w:rPr>
        <w:t>Simulation</w:t>
      </w:r>
      <w:r>
        <w:rPr>
          <w:rFonts w:ascii="Times New Roman" w:eastAsiaTheme="minorEastAsia" w:hAnsi="Times New Roman" w:hint="eastAsia"/>
          <w:sz w:val="36"/>
          <w:szCs w:val="36"/>
          <w:lang w:eastAsia="zh-CN"/>
        </w:rPr>
        <w:t xml:space="preserve"> </w:t>
      </w:r>
      <w:r w:rsidR="00C5088C" w:rsidRPr="006C3633">
        <w:rPr>
          <w:rFonts w:eastAsia="宋体" w:hint="eastAsia"/>
          <w:sz w:val="36"/>
          <w:szCs w:val="36"/>
          <w:lang w:eastAsia="zh-CN"/>
        </w:rPr>
        <w:t>项目</w:t>
      </w:r>
    </w:p>
    <w:p w14:paraId="6023328B" w14:textId="77777777" w:rsidR="00C5088C" w:rsidRPr="006C3633" w:rsidRDefault="00C6722A" w:rsidP="00C5088C">
      <w:pPr>
        <w:pStyle w:val="ZT"/>
        <w:framePr w:wrap="auto" w:hAnchor="text" w:yAlign="inline"/>
        <w:rPr>
          <w:rFonts w:eastAsia="宋体"/>
          <w:sz w:val="36"/>
          <w:szCs w:val="36"/>
          <w:lang w:eastAsia="zh-CN"/>
        </w:rPr>
      </w:pPr>
      <w:r>
        <w:rPr>
          <w:rFonts w:eastAsia="宋体" w:hint="eastAsia"/>
          <w:sz w:val="36"/>
          <w:szCs w:val="36"/>
          <w:lang w:eastAsia="zh-CN"/>
        </w:rPr>
        <w:t>系统</w:t>
      </w:r>
      <w:r w:rsidR="00C5088C" w:rsidRPr="006C3633">
        <w:rPr>
          <w:rFonts w:eastAsia="宋体" w:hint="eastAsia"/>
          <w:sz w:val="36"/>
          <w:szCs w:val="36"/>
          <w:lang w:eastAsia="zh-CN"/>
        </w:rPr>
        <w:t>级仿真平台建设</w:t>
      </w:r>
    </w:p>
    <w:p w14:paraId="4156E60C" w14:textId="77777777" w:rsidR="006C3633" w:rsidRPr="00803CD3" w:rsidRDefault="006C3633" w:rsidP="006C3633">
      <w:pPr>
        <w:pStyle w:val="ZU"/>
        <w:framePr w:w="10026" w:wrap="notBeside" w:hAnchor="page" w:x="1056" w:y="5427"/>
        <w:rPr>
          <w:lang w:eastAsia="zh-CN"/>
        </w:rPr>
      </w:pPr>
      <w:r w:rsidRPr="00803CD3">
        <w:rPr>
          <w:color w:val="0000FF"/>
          <w:lang w:eastAsia="zh-CN"/>
        </w:rPr>
        <w:tab/>
      </w:r>
    </w:p>
    <w:p w14:paraId="3DC4353F" w14:textId="77777777" w:rsidR="00C5088C" w:rsidRDefault="00C5088C" w:rsidP="00C5088C">
      <w:pPr>
        <w:pStyle w:val="ZT"/>
        <w:framePr w:wrap="auto" w:hAnchor="text" w:yAlign="inline"/>
        <w:rPr>
          <w:rFonts w:eastAsia="宋体"/>
          <w:lang w:eastAsia="zh-CN"/>
        </w:rPr>
      </w:pPr>
    </w:p>
    <w:p w14:paraId="2B3B9864" w14:textId="77777777" w:rsidR="00C5088C" w:rsidRPr="006C3633" w:rsidRDefault="003133AE" w:rsidP="003133AE">
      <w:pPr>
        <w:pStyle w:val="ZT"/>
        <w:framePr w:wrap="auto" w:hAnchor="text" w:yAlign="inline"/>
        <w:jc w:val="center"/>
        <w:rPr>
          <w:rFonts w:ascii="楷体" w:eastAsia="楷体" w:hAnsi="楷体"/>
          <w:sz w:val="36"/>
          <w:szCs w:val="36"/>
          <w:lang w:eastAsia="zh-CN"/>
        </w:rPr>
      </w:pPr>
      <w:r>
        <w:rPr>
          <w:rFonts w:ascii="楷体" w:eastAsia="楷体" w:hAnsi="楷体" w:hint="eastAsia"/>
          <w:sz w:val="36"/>
          <w:szCs w:val="36"/>
          <w:lang w:eastAsia="zh-CN"/>
        </w:rPr>
        <w:t>技术文档与总结</w:t>
      </w:r>
      <w:r w:rsidRPr="006C3633">
        <w:rPr>
          <w:rFonts w:ascii="楷体" w:eastAsia="楷体" w:hAnsi="楷体" w:hint="eastAsia"/>
          <w:sz w:val="36"/>
          <w:szCs w:val="36"/>
          <w:lang w:eastAsia="zh-CN"/>
        </w:rPr>
        <w:t>报告</w:t>
      </w:r>
    </w:p>
    <w:p w14:paraId="2851FA63" w14:textId="77777777" w:rsidR="000C1A73" w:rsidRDefault="000C1A73" w:rsidP="000C1A73">
      <w:pPr>
        <w:rPr>
          <w:lang w:val="zh-CN"/>
        </w:rPr>
      </w:pPr>
    </w:p>
    <w:p w14:paraId="6BFF7B6F" w14:textId="77777777" w:rsidR="000C1A73" w:rsidRDefault="000C1A73" w:rsidP="000C1A73">
      <w:pPr>
        <w:rPr>
          <w:lang w:val="zh-CN"/>
        </w:rPr>
      </w:pPr>
    </w:p>
    <w:p w14:paraId="432F3880" w14:textId="77777777" w:rsidR="00C5088C" w:rsidRDefault="00C5088C" w:rsidP="000C1A73">
      <w:pPr>
        <w:rPr>
          <w:lang w:val="zh-CN"/>
        </w:rPr>
      </w:pPr>
    </w:p>
    <w:p w14:paraId="059764FD" w14:textId="77777777" w:rsidR="00C5088C" w:rsidRDefault="00C5088C" w:rsidP="000C1A73">
      <w:pPr>
        <w:rPr>
          <w:lang w:val="zh-CN"/>
        </w:rPr>
      </w:pPr>
    </w:p>
    <w:p w14:paraId="1C09F343" w14:textId="77777777" w:rsidR="00C5088C" w:rsidRDefault="00C5088C" w:rsidP="000C1A73">
      <w:pPr>
        <w:rPr>
          <w:lang w:val="zh-CN"/>
        </w:rPr>
      </w:pPr>
    </w:p>
    <w:p w14:paraId="44C61167" w14:textId="77777777" w:rsidR="000C1A73" w:rsidRDefault="000C1A73" w:rsidP="000C1A73">
      <w:pPr>
        <w:rPr>
          <w:lang w:val="zh-CN"/>
        </w:rPr>
      </w:pPr>
    </w:p>
    <w:p w14:paraId="7D9681DE" w14:textId="77777777" w:rsidR="000C1A73" w:rsidRPr="000C1A73" w:rsidRDefault="000C1A73" w:rsidP="000C1A73">
      <w:pPr>
        <w:widowControl/>
        <w:spacing w:before="100" w:beforeAutospacing="1" w:after="100" w:afterAutospacing="1" w:line="240" w:lineRule="auto"/>
        <w:jc w:val="right"/>
        <w:rPr>
          <w:rFonts w:ascii="宋体" w:hAnsi="宋体" w:cs="宋体"/>
          <w:b/>
          <w:color w:val="000000"/>
          <w:kern w:val="0"/>
          <w:szCs w:val="24"/>
        </w:rPr>
      </w:pPr>
      <w:r w:rsidRPr="000C1A73">
        <w:rPr>
          <w:rFonts w:ascii="宋体" w:hAnsi="宋体" w:cs="宋体"/>
          <w:b/>
          <w:color w:val="000000"/>
          <w:kern w:val="0"/>
          <w:szCs w:val="24"/>
        </w:rPr>
        <w:t>项目合作开发单位：</w:t>
      </w:r>
    </w:p>
    <w:p w14:paraId="12011F9B" w14:textId="77777777" w:rsidR="000C1A73" w:rsidRPr="000C1A73" w:rsidRDefault="000C1A73" w:rsidP="000C1A73">
      <w:pPr>
        <w:widowControl/>
        <w:spacing w:before="100" w:beforeAutospacing="1" w:after="100" w:afterAutospacing="1" w:line="240" w:lineRule="auto"/>
        <w:jc w:val="right"/>
        <w:rPr>
          <w:rFonts w:ascii="宋体" w:hAnsi="宋体" w:cs="宋体"/>
          <w:color w:val="000000"/>
          <w:kern w:val="0"/>
          <w:szCs w:val="24"/>
        </w:rPr>
      </w:pPr>
      <w:r w:rsidRPr="000C1A73">
        <w:rPr>
          <w:rFonts w:ascii="宋体" w:hAnsi="宋体" w:cs="宋体"/>
          <w:color w:val="000000"/>
          <w:kern w:val="0"/>
          <w:szCs w:val="24"/>
        </w:rPr>
        <w:t>中国</w:t>
      </w:r>
      <w:r w:rsidR="00C5088C">
        <w:rPr>
          <w:rFonts w:ascii="宋体" w:hAnsi="宋体" w:cs="宋体" w:hint="eastAsia"/>
          <w:color w:val="000000"/>
          <w:kern w:val="0"/>
          <w:szCs w:val="24"/>
        </w:rPr>
        <w:t>电信技术创新中心</w:t>
      </w:r>
    </w:p>
    <w:p w14:paraId="50263DD2" w14:textId="77777777" w:rsidR="000C1A73" w:rsidRDefault="000C1A73" w:rsidP="000C1A73">
      <w:pPr>
        <w:widowControl/>
        <w:spacing w:before="100" w:beforeAutospacing="1" w:after="100" w:afterAutospacing="1" w:line="240" w:lineRule="auto"/>
        <w:jc w:val="right"/>
        <w:rPr>
          <w:rFonts w:ascii="宋体" w:hAnsi="宋体" w:cs="宋体"/>
          <w:color w:val="000000"/>
          <w:kern w:val="0"/>
          <w:szCs w:val="24"/>
        </w:rPr>
      </w:pPr>
      <w:r w:rsidRPr="000C1A73">
        <w:rPr>
          <w:rFonts w:ascii="宋体" w:hAnsi="宋体" w:cs="宋体"/>
          <w:color w:val="000000"/>
          <w:kern w:val="0"/>
          <w:szCs w:val="24"/>
        </w:rPr>
        <w:t>北京邮电大学</w:t>
      </w:r>
      <w:r>
        <w:rPr>
          <w:rFonts w:ascii="宋体" w:hAnsi="宋体" w:cs="宋体" w:hint="eastAsia"/>
          <w:color w:val="000000"/>
          <w:kern w:val="0"/>
          <w:szCs w:val="24"/>
        </w:rPr>
        <w:t>移动通信</w:t>
      </w:r>
      <w:r w:rsidRPr="000C1A73">
        <w:rPr>
          <w:rFonts w:ascii="宋体" w:hAnsi="宋体" w:cs="宋体"/>
          <w:color w:val="000000"/>
          <w:kern w:val="0"/>
          <w:szCs w:val="24"/>
        </w:rPr>
        <w:t>实验室</w:t>
      </w:r>
    </w:p>
    <w:p w14:paraId="661E8A30" w14:textId="77777777" w:rsidR="000C1A73" w:rsidRPr="000C1A73" w:rsidRDefault="000C1A73" w:rsidP="000C1A73"/>
    <w:p w14:paraId="3CA838AB" w14:textId="77777777" w:rsidR="000C1A73" w:rsidRPr="000C1A73" w:rsidRDefault="000C1A73" w:rsidP="000C1A73">
      <w:pPr>
        <w:rPr>
          <w:lang w:val="zh-CN"/>
        </w:rPr>
      </w:pPr>
    </w:p>
    <w:p w14:paraId="1C92BACF" w14:textId="77777777" w:rsidR="000C1A73" w:rsidRDefault="000C1A73" w:rsidP="000C1A73">
      <w:pPr>
        <w:rPr>
          <w:lang w:val="zh-CN"/>
        </w:rPr>
        <w:sectPr w:rsidR="000C1A73" w:rsidSect="000C1A73">
          <w:headerReference w:type="default" r:id="rId8"/>
          <w:footerReference w:type="default" r:id="rId9"/>
          <w:headerReference w:type="first" r:id="rId10"/>
          <w:footerReference w:type="first" r:id="rId11"/>
          <w:pgSz w:w="11906" w:h="16838"/>
          <w:pgMar w:top="1440" w:right="1080" w:bottom="1440" w:left="1080" w:header="851" w:footer="992" w:gutter="0"/>
          <w:pgNumType w:start="1"/>
          <w:cols w:space="425"/>
          <w:titlePg/>
          <w:docGrid w:type="lines" w:linePitch="381"/>
        </w:sectPr>
      </w:pPr>
    </w:p>
    <w:p w14:paraId="44156400" w14:textId="77777777" w:rsidR="000C1A73" w:rsidRPr="000C1A73" w:rsidRDefault="000C1A73" w:rsidP="000C1A73">
      <w:pPr>
        <w:pStyle w:val="TOC"/>
        <w:keepNext w:val="0"/>
        <w:keepLines w:val="0"/>
        <w:widowControl w:val="0"/>
        <w:jc w:val="center"/>
        <w:rPr>
          <w:color w:val="auto"/>
          <w:lang w:val="zh-CN"/>
        </w:rPr>
      </w:pPr>
      <w:r>
        <w:rPr>
          <w:rFonts w:hint="eastAsia"/>
          <w:color w:val="auto"/>
          <w:lang w:val="zh-CN"/>
        </w:rPr>
        <w:lastRenderedPageBreak/>
        <w:t>概</w:t>
      </w:r>
      <w:r>
        <w:rPr>
          <w:rFonts w:hint="eastAsia"/>
          <w:color w:val="auto"/>
          <w:lang w:val="zh-CN"/>
        </w:rPr>
        <w:t xml:space="preserve">  </w:t>
      </w:r>
      <w:r>
        <w:rPr>
          <w:rFonts w:hint="eastAsia"/>
          <w:color w:val="auto"/>
          <w:lang w:val="zh-CN"/>
        </w:rPr>
        <w:t>述</w:t>
      </w:r>
    </w:p>
    <w:p w14:paraId="03AA34D0" w14:textId="77777777" w:rsidR="000C1A73" w:rsidRPr="000C1A73" w:rsidRDefault="000C1A73" w:rsidP="000C1A73">
      <w:pPr>
        <w:rPr>
          <w:b/>
          <w:lang w:val="zh-CN"/>
        </w:rPr>
      </w:pPr>
      <w:r w:rsidRPr="000C1A73">
        <w:rPr>
          <w:rFonts w:hint="eastAsia"/>
          <w:b/>
          <w:lang w:val="zh-CN"/>
        </w:rPr>
        <w:t>背景与目标：</w:t>
      </w:r>
    </w:p>
    <w:p w14:paraId="33B8B6C0" w14:textId="77777777" w:rsidR="000C1A73" w:rsidRDefault="000C1A73" w:rsidP="000C1A73">
      <w:pPr>
        <w:rPr>
          <w:lang w:val="zh-CN"/>
        </w:rPr>
      </w:pPr>
      <w:r>
        <w:rPr>
          <w:rFonts w:hint="eastAsia"/>
          <w:lang w:val="zh-CN"/>
        </w:rPr>
        <w:tab/>
      </w:r>
      <w:r>
        <w:rPr>
          <w:rFonts w:hint="eastAsia"/>
          <w:lang w:val="zh-CN"/>
        </w:rPr>
        <w:t>旨在搭建</w:t>
      </w:r>
      <w:r w:rsidR="004454AD">
        <w:rPr>
          <w:rFonts w:hint="eastAsia"/>
          <w:lang w:val="zh-CN"/>
        </w:rPr>
        <w:t>系统</w:t>
      </w:r>
      <w:r>
        <w:rPr>
          <w:rFonts w:hint="eastAsia"/>
          <w:lang w:val="zh-CN"/>
        </w:rPr>
        <w:t>级仿真平台，对</w:t>
      </w:r>
      <w:r>
        <w:rPr>
          <w:rFonts w:hint="eastAsia"/>
          <w:lang w:val="zh-CN"/>
        </w:rPr>
        <w:t>LTE-A</w:t>
      </w:r>
      <w:r>
        <w:rPr>
          <w:rFonts w:hint="eastAsia"/>
          <w:lang w:val="zh-CN"/>
        </w:rPr>
        <w:t>系统中物理层增强的技术和</w:t>
      </w:r>
      <w:r>
        <w:rPr>
          <w:rFonts w:hint="eastAsia"/>
          <w:lang w:val="zh-CN"/>
        </w:rPr>
        <w:t>LTE</w:t>
      </w:r>
      <w:r>
        <w:rPr>
          <w:rFonts w:hint="eastAsia"/>
          <w:lang w:val="zh-CN"/>
        </w:rPr>
        <w:t>系统中的物理层关键技术进行仿真和性能评估。</w:t>
      </w:r>
    </w:p>
    <w:p w14:paraId="5047BD83" w14:textId="77777777" w:rsidR="000C1A73" w:rsidRPr="000C1A73" w:rsidRDefault="000C1A73" w:rsidP="000C1A73">
      <w:pPr>
        <w:rPr>
          <w:b/>
          <w:lang w:val="zh-CN"/>
        </w:rPr>
      </w:pPr>
      <w:r w:rsidRPr="000C1A73">
        <w:rPr>
          <w:rFonts w:hint="eastAsia"/>
          <w:b/>
          <w:lang w:val="zh-CN"/>
        </w:rPr>
        <w:t>项目时间：</w:t>
      </w:r>
    </w:p>
    <w:p w14:paraId="6B3E3BA8" w14:textId="77777777" w:rsidR="000C1A73" w:rsidRDefault="000C1A73" w:rsidP="000C1A73">
      <w:pPr>
        <w:widowControl/>
        <w:spacing w:before="100" w:beforeAutospacing="1" w:after="100" w:afterAutospacing="1" w:line="240" w:lineRule="auto"/>
        <w:jc w:val="left"/>
        <w:rPr>
          <w:rFonts w:ascii="宋体" w:hAnsi="宋体" w:cs="宋体"/>
          <w:color w:val="000000"/>
          <w:kern w:val="0"/>
          <w:szCs w:val="24"/>
        </w:rPr>
      </w:pPr>
      <w:r>
        <w:rPr>
          <w:rFonts w:hint="eastAsia"/>
          <w:lang w:val="zh-CN"/>
        </w:rPr>
        <w:tab/>
      </w:r>
      <w:r w:rsidRPr="000C1A73">
        <w:rPr>
          <w:rFonts w:ascii="宋体" w:hAnsi="宋体" w:cs="宋体"/>
          <w:color w:val="000000"/>
          <w:kern w:val="0"/>
          <w:szCs w:val="24"/>
        </w:rPr>
        <w:t>201</w:t>
      </w:r>
      <w:r w:rsidR="004E132E">
        <w:rPr>
          <w:rFonts w:ascii="宋体" w:hAnsi="宋体" w:cs="宋体" w:hint="eastAsia"/>
          <w:color w:val="000000"/>
          <w:kern w:val="0"/>
          <w:szCs w:val="24"/>
        </w:rPr>
        <w:t>1</w:t>
      </w:r>
      <w:r w:rsidRPr="000C1A73">
        <w:rPr>
          <w:rFonts w:ascii="宋体" w:hAnsi="宋体" w:cs="宋体"/>
          <w:color w:val="000000"/>
          <w:kern w:val="0"/>
          <w:szCs w:val="24"/>
        </w:rPr>
        <w:t>年</w:t>
      </w:r>
      <w:r w:rsidR="004E132E">
        <w:rPr>
          <w:rFonts w:ascii="宋体" w:hAnsi="宋体" w:cs="宋体" w:hint="eastAsia"/>
          <w:color w:val="000000"/>
          <w:kern w:val="0"/>
          <w:szCs w:val="24"/>
        </w:rPr>
        <w:t>9</w:t>
      </w:r>
      <w:r w:rsidRPr="000C1A73">
        <w:rPr>
          <w:rFonts w:ascii="宋体" w:hAnsi="宋体" w:cs="宋体"/>
          <w:color w:val="000000"/>
          <w:kern w:val="0"/>
          <w:szCs w:val="24"/>
        </w:rPr>
        <w:t>月-20</w:t>
      </w:r>
      <w:r>
        <w:rPr>
          <w:rFonts w:ascii="宋体" w:hAnsi="宋体" w:cs="宋体" w:hint="eastAsia"/>
          <w:color w:val="000000"/>
          <w:kern w:val="0"/>
          <w:szCs w:val="24"/>
        </w:rPr>
        <w:t>1</w:t>
      </w:r>
      <w:r w:rsidR="004E132E">
        <w:rPr>
          <w:rFonts w:ascii="宋体" w:hAnsi="宋体" w:cs="宋体" w:hint="eastAsia"/>
          <w:color w:val="000000"/>
          <w:kern w:val="0"/>
          <w:szCs w:val="24"/>
        </w:rPr>
        <w:t>1</w:t>
      </w:r>
      <w:r w:rsidRPr="000C1A73">
        <w:rPr>
          <w:rFonts w:ascii="宋体" w:hAnsi="宋体" w:cs="宋体"/>
          <w:color w:val="000000"/>
          <w:kern w:val="0"/>
          <w:szCs w:val="24"/>
        </w:rPr>
        <w:t>年</w:t>
      </w:r>
      <w:r w:rsidR="004E132E">
        <w:rPr>
          <w:rFonts w:ascii="宋体" w:hAnsi="宋体" w:cs="宋体" w:hint="eastAsia"/>
          <w:color w:val="000000"/>
          <w:kern w:val="0"/>
          <w:szCs w:val="24"/>
        </w:rPr>
        <w:t>12</w:t>
      </w:r>
      <w:r w:rsidRPr="000C1A73">
        <w:rPr>
          <w:rFonts w:ascii="宋体" w:hAnsi="宋体" w:cs="宋体"/>
          <w:color w:val="000000"/>
          <w:kern w:val="0"/>
          <w:szCs w:val="24"/>
        </w:rPr>
        <w:t>月</w:t>
      </w:r>
      <w:r>
        <w:rPr>
          <w:rFonts w:ascii="宋体" w:hAnsi="宋体" w:cs="宋体" w:hint="eastAsia"/>
          <w:color w:val="000000"/>
          <w:kern w:val="0"/>
          <w:szCs w:val="24"/>
        </w:rPr>
        <w:t xml:space="preserve"> 准备阶段，完成基础平台</w:t>
      </w:r>
      <w:r w:rsidR="004E132E">
        <w:rPr>
          <w:rFonts w:ascii="宋体" w:hAnsi="宋体" w:cs="宋体" w:hint="eastAsia"/>
          <w:color w:val="000000"/>
          <w:kern w:val="0"/>
          <w:szCs w:val="24"/>
        </w:rPr>
        <w:t>建设与</w:t>
      </w:r>
      <w:r>
        <w:rPr>
          <w:rFonts w:ascii="宋体" w:hAnsi="宋体" w:cs="宋体" w:hint="eastAsia"/>
          <w:color w:val="000000"/>
          <w:kern w:val="0"/>
          <w:szCs w:val="24"/>
        </w:rPr>
        <w:t>校准工作</w:t>
      </w:r>
    </w:p>
    <w:p w14:paraId="4D83798B" w14:textId="77777777" w:rsidR="000C1A73" w:rsidRDefault="000C1A73" w:rsidP="000C1A73">
      <w:pPr>
        <w:widowControl/>
        <w:spacing w:before="100" w:beforeAutospacing="1" w:after="100" w:afterAutospacing="1" w:line="240" w:lineRule="auto"/>
        <w:jc w:val="left"/>
        <w:rPr>
          <w:rFonts w:ascii="宋体" w:hAnsi="宋体" w:cs="宋体"/>
          <w:color w:val="000000"/>
          <w:kern w:val="0"/>
          <w:szCs w:val="24"/>
        </w:rPr>
      </w:pPr>
      <w:r>
        <w:rPr>
          <w:rFonts w:ascii="宋体" w:hAnsi="宋体" w:cs="宋体" w:hint="eastAsia"/>
          <w:color w:val="000000"/>
          <w:kern w:val="0"/>
          <w:szCs w:val="24"/>
        </w:rPr>
        <w:tab/>
      </w:r>
      <w:r w:rsidRPr="000C1A73">
        <w:rPr>
          <w:rFonts w:ascii="宋体" w:hAnsi="宋体" w:cs="宋体"/>
          <w:color w:val="000000"/>
          <w:kern w:val="0"/>
          <w:szCs w:val="24"/>
        </w:rPr>
        <w:t>201</w:t>
      </w:r>
      <w:r w:rsidR="004E132E">
        <w:rPr>
          <w:rFonts w:ascii="宋体" w:hAnsi="宋体" w:cs="宋体" w:hint="eastAsia"/>
          <w:color w:val="000000"/>
          <w:kern w:val="0"/>
          <w:szCs w:val="24"/>
        </w:rPr>
        <w:t>2</w:t>
      </w:r>
      <w:r w:rsidRPr="000C1A73">
        <w:rPr>
          <w:rFonts w:ascii="宋体" w:hAnsi="宋体" w:cs="宋体"/>
          <w:color w:val="000000"/>
          <w:kern w:val="0"/>
          <w:szCs w:val="24"/>
        </w:rPr>
        <w:t>年</w:t>
      </w:r>
      <w:r w:rsidR="004E132E">
        <w:rPr>
          <w:rFonts w:ascii="宋体" w:hAnsi="宋体" w:cs="宋体" w:hint="eastAsia"/>
          <w:color w:val="000000"/>
          <w:kern w:val="0"/>
          <w:szCs w:val="24"/>
        </w:rPr>
        <w:t>1</w:t>
      </w:r>
      <w:r w:rsidRPr="000C1A73">
        <w:rPr>
          <w:rFonts w:ascii="宋体" w:hAnsi="宋体" w:cs="宋体"/>
          <w:color w:val="000000"/>
          <w:kern w:val="0"/>
          <w:szCs w:val="24"/>
        </w:rPr>
        <w:t>月-20</w:t>
      </w:r>
      <w:r>
        <w:rPr>
          <w:rFonts w:ascii="宋体" w:hAnsi="宋体" w:cs="宋体" w:hint="eastAsia"/>
          <w:color w:val="000000"/>
          <w:kern w:val="0"/>
          <w:szCs w:val="24"/>
        </w:rPr>
        <w:t>1</w:t>
      </w:r>
      <w:r w:rsidR="004E132E">
        <w:rPr>
          <w:rFonts w:ascii="宋体" w:hAnsi="宋体" w:cs="宋体" w:hint="eastAsia"/>
          <w:color w:val="000000"/>
          <w:kern w:val="0"/>
          <w:szCs w:val="24"/>
        </w:rPr>
        <w:t>2</w:t>
      </w:r>
      <w:r w:rsidRPr="000C1A73">
        <w:rPr>
          <w:rFonts w:ascii="宋体" w:hAnsi="宋体" w:cs="宋体"/>
          <w:color w:val="000000"/>
          <w:kern w:val="0"/>
          <w:szCs w:val="24"/>
        </w:rPr>
        <w:t>年</w:t>
      </w:r>
      <w:r w:rsidR="004E132E">
        <w:rPr>
          <w:rFonts w:ascii="宋体" w:hAnsi="宋体" w:cs="宋体" w:hint="eastAsia"/>
          <w:color w:val="000000"/>
          <w:kern w:val="0"/>
          <w:szCs w:val="24"/>
        </w:rPr>
        <w:t>6</w:t>
      </w:r>
      <w:r w:rsidRPr="000C1A73">
        <w:rPr>
          <w:rFonts w:ascii="宋体" w:hAnsi="宋体" w:cs="宋体"/>
          <w:color w:val="000000"/>
          <w:kern w:val="0"/>
          <w:szCs w:val="24"/>
        </w:rPr>
        <w:t>月</w:t>
      </w:r>
      <w:r>
        <w:rPr>
          <w:rFonts w:ascii="宋体" w:hAnsi="宋体" w:cs="宋体" w:hint="eastAsia"/>
          <w:color w:val="000000"/>
          <w:kern w:val="0"/>
          <w:szCs w:val="24"/>
        </w:rPr>
        <w:t xml:space="preserve"> </w:t>
      </w:r>
      <w:r w:rsidR="004E132E">
        <w:rPr>
          <w:rFonts w:ascii="宋体" w:hAnsi="宋体" w:cs="宋体" w:hint="eastAsia"/>
          <w:color w:val="000000"/>
          <w:kern w:val="0"/>
          <w:szCs w:val="24"/>
        </w:rPr>
        <w:t>特定平台建设，对所关心的LTE物理层关键技术进行评估</w:t>
      </w:r>
    </w:p>
    <w:p w14:paraId="47DA9759" w14:textId="77777777" w:rsidR="000C1A73" w:rsidRPr="000C1A73" w:rsidRDefault="000C1A73" w:rsidP="000C1A73">
      <w:pPr>
        <w:widowControl/>
        <w:spacing w:before="100" w:beforeAutospacing="1" w:after="100" w:afterAutospacing="1" w:line="240" w:lineRule="auto"/>
        <w:jc w:val="left"/>
        <w:rPr>
          <w:rFonts w:ascii="宋体" w:hAnsi="宋体" w:cs="宋体"/>
          <w:color w:val="000000"/>
          <w:kern w:val="0"/>
          <w:szCs w:val="24"/>
        </w:rPr>
      </w:pPr>
      <w:r>
        <w:rPr>
          <w:rFonts w:ascii="宋体" w:hAnsi="宋体" w:cs="宋体" w:hint="eastAsia"/>
          <w:color w:val="000000"/>
          <w:kern w:val="0"/>
          <w:szCs w:val="24"/>
        </w:rPr>
        <w:tab/>
      </w:r>
      <w:r w:rsidRPr="000C1A73">
        <w:rPr>
          <w:rFonts w:ascii="宋体" w:hAnsi="宋体" w:cs="宋体"/>
          <w:color w:val="000000"/>
          <w:kern w:val="0"/>
          <w:szCs w:val="24"/>
        </w:rPr>
        <w:t>201</w:t>
      </w:r>
      <w:r w:rsidR="004E132E">
        <w:rPr>
          <w:rFonts w:ascii="宋体" w:hAnsi="宋体" w:cs="宋体" w:hint="eastAsia"/>
          <w:color w:val="000000"/>
          <w:kern w:val="0"/>
          <w:szCs w:val="24"/>
        </w:rPr>
        <w:t>2</w:t>
      </w:r>
      <w:r w:rsidRPr="000C1A73">
        <w:rPr>
          <w:rFonts w:ascii="宋体" w:hAnsi="宋体" w:cs="宋体"/>
          <w:color w:val="000000"/>
          <w:kern w:val="0"/>
          <w:szCs w:val="24"/>
        </w:rPr>
        <w:t>年</w:t>
      </w:r>
      <w:r w:rsidR="004E132E">
        <w:rPr>
          <w:rFonts w:ascii="宋体" w:hAnsi="宋体" w:cs="宋体" w:hint="eastAsia"/>
          <w:color w:val="000000"/>
          <w:kern w:val="0"/>
          <w:szCs w:val="24"/>
        </w:rPr>
        <w:t>6</w:t>
      </w:r>
      <w:r w:rsidRPr="000C1A73">
        <w:rPr>
          <w:rFonts w:ascii="宋体" w:hAnsi="宋体" w:cs="宋体"/>
          <w:color w:val="000000"/>
          <w:kern w:val="0"/>
          <w:szCs w:val="24"/>
        </w:rPr>
        <w:t>月-20</w:t>
      </w:r>
      <w:r>
        <w:rPr>
          <w:rFonts w:ascii="宋体" w:hAnsi="宋体" w:cs="宋体" w:hint="eastAsia"/>
          <w:color w:val="000000"/>
          <w:kern w:val="0"/>
          <w:szCs w:val="24"/>
        </w:rPr>
        <w:t>1</w:t>
      </w:r>
      <w:r w:rsidR="004E132E">
        <w:rPr>
          <w:rFonts w:ascii="宋体" w:hAnsi="宋体" w:cs="宋体" w:hint="eastAsia"/>
          <w:color w:val="000000"/>
          <w:kern w:val="0"/>
          <w:szCs w:val="24"/>
        </w:rPr>
        <w:t>2</w:t>
      </w:r>
      <w:r w:rsidRPr="000C1A73">
        <w:rPr>
          <w:rFonts w:ascii="宋体" w:hAnsi="宋体" w:cs="宋体"/>
          <w:color w:val="000000"/>
          <w:kern w:val="0"/>
          <w:szCs w:val="24"/>
        </w:rPr>
        <w:t>年</w:t>
      </w:r>
      <w:r w:rsidR="004E132E">
        <w:rPr>
          <w:rFonts w:ascii="宋体" w:hAnsi="宋体" w:cs="宋体" w:hint="eastAsia"/>
          <w:color w:val="000000"/>
          <w:kern w:val="0"/>
          <w:szCs w:val="24"/>
        </w:rPr>
        <w:t>9</w:t>
      </w:r>
      <w:r w:rsidRPr="000C1A73">
        <w:rPr>
          <w:rFonts w:ascii="宋体" w:hAnsi="宋体" w:cs="宋体"/>
          <w:color w:val="000000"/>
          <w:kern w:val="0"/>
          <w:szCs w:val="24"/>
        </w:rPr>
        <w:t>月</w:t>
      </w:r>
      <w:r>
        <w:rPr>
          <w:rFonts w:ascii="宋体" w:hAnsi="宋体" w:cs="宋体" w:hint="eastAsia"/>
          <w:color w:val="000000"/>
          <w:kern w:val="0"/>
          <w:szCs w:val="24"/>
        </w:rPr>
        <w:t xml:space="preserve"> 总结完善阶段，完善仿真平台</w:t>
      </w:r>
      <w:r w:rsidR="004E132E">
        <w:rPr>
          <w:rFonts w:ascii="宋体" w:hAnsi="宋体" w:cs="宋体" w:hint="eastAsia"/>
          <w:color w:val="000000"/>
          <w:kern w:val="0"/>
          <w:szCs w:val="24"/>
        </w:rPr>
        <w:t>功能</w:t>
      </w:r>
    </w:p>
    <w:p w14:paraId="27ED009C" w14:textId="77777777" w:rsidR="000C1A73" w:rsidRPr="000C1A73" w:rsidRDefault="000C1A73" w:rsidP="000C1A73">
      <w:pPr>
        <w:rPr>
          <w:b/>
          <w:lang w:val="zh-CN"/>
        </w:rPr>
      </w:pPr>
      <w:r w:rsidRPr="000C1A73">
        <w:rPr>
          <w:rFonts w:hint="eastAsia"/>
          <w:b/>
          <w:lang w:val="zh-CN"/>
        </w:rPr>
        <w:t>项目主要参与人员：</w:t>
      </w:r>
    </w:p>
    <w:p w14:paraId="4A3D1AE4" w14:textId="77777777" w:rsidR="000C1A73" w:rsidRDefault="000C1A73" w:rsidP="000C1A73">
      <w:pPr>
        <w:rPr>
          <w:rFonts w:ascii="宋体" w:hAnsi="宋体" w:cs="宋体"/>
          <w:color w:val="000000"/>
          <w:kern w:val="0"/>
          <w:szCs w:val="24"/>
        </w:rPr>
      </w:pPr>
      <w:r w:rsidRPr="000C1A73">
        <w:rPr>
          <w:rFonts w:ascii="宋体" w:hAnsi="宋体" w:cs="宋体"/>
          <w:color w:val="000000"/>
          <w:kern w:val="0"/>
          <w:szCs w:val="24"/>
        </w:rPr>
        <w:t>中国</w:t>
      </w:r>
      <w:r w:rsidR="00422F9F">
        <w:rPr>
          <w:rFonts w:ascii="宋体" w:hAnsi="宋体" w:cs="宋体" w:hint="eastAsia"/>
          <w:color w:val="000000"/>
          <w:kern w:val="0"/>
          <w:szCs w:val="24"/>
        </w:rPr>
        <w:t>电信技术创新中心：</w:t>
      </w:r>
    </w:p>
    <w:p w14:paraId="253D7BD7" w14:textId="77777777" w:rsidR="000C1A73" w:rsidRDefault="000C1A73" w:rsidP="000C1A73">
      <w:pPr>
        <w:rPr>
          <w:rFonts w:ascii="宋体" w:hAnsi="宋体" w:cs="宋体"/>
          <w:color w:val="000000"/>
          <w:kern w:val="0"/>
          <w:szCs w:val="24"/>
        </w:rPr>
      </w:pPr>
      <w:r>
        <w:rPr>
          <w:rFonts w:ascii="宋体" w:hAnsi="宋体" w:cs="宋体" w:hint="eastAsia"/>
          <w:color w:val="000000"/>
          <w:kern w:val="0"/>
          <w:szCs w:val="24"/>
        </w:rPr>
        <w:tab/>
      </w:r>
      <w:r w:rsidR="00422F9F">
        <w:rPr>
          <w:rFonts w:ascii="宋体" w:hAnsi="宋体" w:cs="宋体" w:hint="eastAsia"/>
          <w:color w:val="000000"/>
          <w:kern w:val="0"/>
          <w:szCs w:val="24"/>
        </w:rPr>
        <w:t>刘洋、杨姗</w:t>
      </w:r>
      <w:r w:rsidR="00783B72">
        <w:rPr>
          <w:rFonts w:ascii="宋体" w:hAnsi="宋体" w:cs="宋体" w:hint="eastAsia"/>
          <w:color w:val="000000"/>
          <w:kern w:val="0"/>
          <w:szCs w:val="24"/>
        </w:rPr>
        <w:t>、赵嵩</w:t>
      </w:r>
    </w:p>
    <w:p w14:paraId="42C4A6DF" w14:textId="77777777" w:rsidR="000C1A73" w:rsidRDefault="000C1A73" w:rsidP="000C1A73">
      <w:pPr>
        <w:rPr>
          <w:rFonts w:ascii="宋体" w:hAnsi="宋体" w:cs="宋体"/>
          <w:color w:val="000000"/>
          <w:kern w:val="0"/>
          <w:szCs w:val="24"/>
        </w:rPr>
      </w:pPr>
      <w:r w:rsidRPr="000C1A73">
        <w:rPr>
          <w:rFonts w:ascii="宋体" w:hAnsi="宋体" w:cs="宋体"/>
          <w:color w:val="000000"/>
          <w:kern w:val="0"/>
          <w:szCs w:val="24"/>
        </w:rPr>
        <w:t>北京邮电大学</w:t>
      </w:r>
      <w:r>
        <w:rPr>
          <w:rFonts w:ascii="宋体" w:hAnsi="宋体" w:cs="宋体" w:hint="eastAsia"/>
          <w:color w:val="000000"/>
          <w:kern w:val="0"/>
          <w:szCs w:val="24"/>
        </w:rPr>
        <w:t>移动通信</w:t>
      </w:r>
      <w:r w:rsidRPr="000C1A73">
        <w:rPr>
          <w:rFonts w:ascii="宋体" w:hAnsi="宋体" w:cs="宋体"/>
          <w:color w:val="000000"/>
          <w:kern w:val="0"/>
          <w:szCs w:val="24"/>
        </w:rPr>
        <w:t>实验室</w:t>
      </w:r>
      <w:r>
        <w:rPr>
          <w:rFonts w:ascii="宋体" w:hAnsi="宋体" w:cs="宋体" w:hint="eastAsia"/>
          <w:color w:val="000000"/>
          <w:kern w:val="0"/>
          <w:szCs w:val="24"/>
        </w:rPr>
        <w:t>：</w:t>
      </w:r>
    </w:p>
    <w:p w14:paraId="0D428298" w14:textId="77777777" w:rsidR="000C1A73" w:rsidRPr="000C1A73" w:rsidRDefault="000C1A73" w:rsidP="000C1A73">
      <w:r>
        <w:rPr>
          <w:rFonts w:ascii="宋体" w:hAnsi="宋体" w:cs="宋体" w:hint="eastAsia"/>
          <w:color w:val="000000"/>
          <w:kern w:val="0"/>
          <w:szCs w:val="24"/>
        </w:rPr>
        <w:tab/>
      </w:r>
      <w:r w:rsidR="00422F9F">
        <w:rPr>
          <w:rFonts w:ascii="宋体" w:hAnsi="宋体" w:cs="宋体" w:hint="eastAsia"/>
          <w:color w:val="000000"/>
          <w:kern w:val="0"/>
          <w:szCs w:val="24"/>
        </w:rPr>
        <w:t>牛凯</w:t>
      </w:r>
      <w:r>
        <w:rPr>
          <w:rFonts w:ascii="宋体" w:hAnsi="宋体" w:cs="宋体" w:hint="eastAsia"/>
          <w:color w:val="000000"/>
          <w:kern w:val="0"/>
          <w:szCs w:val="24"/>
        </w:rPr>
        <w:t>（老师）、</w:t>
      </w:r>
      <w:r w:rsidR="00422F9F">
        <w:rPr>
          <w:rFonts w:ascii="宋体" w:hAnsi="宋体" w:cs="宋体" w:hint="eastAsia"/>
          <w:color w:val="000000"/>
          <w:kern w:val="0"/>
          <w:szCs w:val="24"/>
        </w:rPr>
        <w:t>许文俊（老师）</w:t>
      </w:r>
      <w:r>
        <w:rPr>
          <w:rFonts w:ascii="宋体" w:hAnsi="宋体" w:cs="宋体" w:hint="eastAsia"/>
          <w:color w:val="000000"/>
          <w:kern w:val="0"/>
          <w:szCs w:val="24"/>
        </w:rPr>
        <w:t>、</w:t>
      </w:r>
      <w:r w:rsidR="004454AD">
        <w:rPr>
          <w:rFonts w:ascii="宋体" w:hAnsi="宋体" w:cs="宋体" w:hint="eastAsia"/>
          <w:color w:val="000000"/>
          <w:kern w:val="0"/>
          <w:szCs w:val="24"/>
        </w:rPr>
        <w:t>黄莹沛</w:t>
      </w:r>
      <w:r>
        <w:rPr>
          <w:rFonts w:ascii="宋体" w:hAnsi="宋体" w:cs="宋体" w:hint="eastAsia"/>
          <w:color w:val="000000"/>
          <w:kern w:val="0"/>
          <w:szCs w:val="24"/>
        </w:rPr>
        <w:t>、</w:t>
      </w:r>
      <w:r w:rsidR="004454AD">
        <w:rPr>
          <w:rFonts w:ascii="宋体" w:hAnsi="宋体" w:cs="宋体" w:hint="eastAsia"/>
          <w:color w:val="000000"/>
          <w:kern w:val="0"/>
          <w:szCs w:val="24"/>
        </w:rPr>
        <w:t>丁忆楠</w:t>
      </w:r>
      <w:r w:rsidR="00422F9F">
        <w:rPr>
          <w:rFonts w:ascii="宋体" w:hAnsi="宋体" w:cs="宋体" w:hint="eastAsia"/>
          <w:color w:val="000000"/>
          <w:kern w:val="0"/>
          <w:szCs w:val="24"/>
        </w:rPr>
        <w:t>、</w:t>
      </w:r>
      <w:r w:rsidR="004454AD">
        <w:rPr>
          <w:rFonts w:ascii="宋体" w:hAnsi="宋体" w:cs="宋体" w:hint="eastAsia"/>
          <w:color w:val="000000"/>
          <w:kern w:val="0"/>
          <w:szCs w:val="24"/>
        </w:rPr>
        <w:t>杨蓓</w:t>
      </w:r>
      <w:r w:rsidR="00422F9F">
        <w:rPr>
          <w:rFonts w:ascii="宋体" w:hAnsi="宋体" w:cs="宋体" w:hint="eastAsia"/>
          <w:color w:val="000000"/>
          <w:kern w:val="0"/>
          <w:szCs w:val="24"/>
        </w:rPr>
        <w:t>、</w:t>
      </w:r>
      <w:r w:rsidR="00783B72">
        <w:rPr>
          <w:rFonts w:ascii="宋体" w:hAnsi="宋体" w:cs="宋体" w:hint="eastAsia"/>
          <w:color w:val="000000"/>
          <w:kern w:val="0"/>
          <w:szCs w:val="24"/>
        </w:rPr>
        <w:t>金雨超、杨一迪、李志成</w:t>
      </w:r>
    </w:p>
    <w:p w14:paraId="4B98C2EE" w14:textId="77777777" w:rsidR="000C1A73" w:rsidRPr="00C6722A" w:rsidRDefault="000C1A73" w:rsidP="000C1A73">
      <w:pPr>
        <w:rPr>
          <w:b/>
        </w:rPr>
      </w:pPr>
      <w:r w:rsidRPr="000C1A73">
        <w:rPr>
          <w:rFonts w:hint="eastAsia"/>
          <w:b/>
          <w:lang w:val="zh-CN"/>
        </w:rPr>
        <w:t>项目开发平台</w:t>
      </w:r>
      <w:r w:rsidRPr="00C6722A">
        <w:rPr>
          <w:rFonts w:hint="eastAsia"/>
          <w:b/>
        </w:rPr>
        <w:t>：</w:t>
      </w:r>
    </w:p>
    <w:p w14:paraId="3E7B09C4" w14:textId="77777777" w:rsidR="000C1A73" w:rsidRPr="00C6722A" w:rsidRDefault="000C1A73" w:rsidP="000C1A73">
      <w:r w:rsidRPr="00C6722A">
        <w:rPr>
          <w:rFonts w:hint="eastAsia"/>
        </w:rPr>
        <w:tab/>
      </w:r>
      <w:r w:rsidR="004454AD">
        <w:rPr>
          <w:rFonts w:hint="eastAsia"/>
          <w:lang w:val="zh-CN"/>
        </w:rPr>
        <w:t>系统</w:t>
      </w:r>
      <w:r>
        <w:rPr>
          <w:rFonts w:hint="eastAsia"/>
          <w:lang w:val="zh-CN"/>
        </w:rPr>
        <w:t>级</w:t>
      </w:r>
      <w:r w:rsidR="004454AD" w:rsidRPr="00C6722A">
        <w:rPr>
          <w:rFonts w:hint="eastAsia"/>
        </w:rPr>
        <w:t>SU-MIMO</w:t>
      </w:r>
      <w:r>
        <w:rPr>
          <w:rFonts w:hint="eastAsia"/>
          <w:lang w:val="zh-CN"/>
        </w:rPr>
        <w:t>仿真平台</w:t>
      </w:r>
      <w:r w:rsidR="00422F9F" w:rsidRPr="00C6722A">
        <w:rPr>
          <w:rFonts w:hint="eastAsia"/>
        </w:rPr>
        <w:t>，</w:t>
      </w:r>
      <w:r w:rsidR="004454AD">
        <w:rPr>
          <w:rFonts w:hint="eastAsia"/>
          <w:lang w:val="zh-CN"/>
        </w:rPr>
        <w:t>支持</w:t>
      </w:r>
      <w:r w:rsidR="004454AD" w:rsidRPr="00C6722A">
        <w:rPr>
          <w:rFonts w:hint="eastAsia"/>
        </w:rPr>
        <w:t>TM1</w:t>
      </w:r>
      <w:r w:rsidR="004454AD">
        <w:rPr>
          <w:rFonts w:hint="eastAsia"/>
          <w:lang w:val="zh-CN"/>
        </w:rPr>
        <w:t>、</w:t>
      </w:r>
      <w:r w:rsidR="004454AD" w:rsidRPr="00C6722A">
        <w:rPr>
          <w:rFonts w:hint="eastAsia"/>
        </w:rPr>
        <w:t>TM2</w:t>
      </w:r>
      <w:r w:rsidR="004454AD">
        <w:rPr>
          <w:rFonts w:hint="eastAsia"/>
          <w:lang w:val="zh-CN"/>
        </w:rPr>
        <w:t>、</w:t>
      </w:r>
      <w:r w:rsidR="004454AD" w:rsidRPr="00C6722A">
        <w:rPr>
          <w:rFonts w:hint="eastAsia"/>
        </w:rPr>
        <w:t>TM4</w:t>
      </w:r>
      <w:r w:rsidR="004454AD">
        <w:rPr>
          <w:rFonts w:hint="eastAsia"/>
          <w:lang w:val="zh-CN"/>
        </w:rPr>
        <w:t>、</w:t>
      </w:r>
      <w:r w:rsidR="004454AD" w:rsidRPr="00C6722A">
        <w:rPr>
          <w:rFonts w:hint="eastAsia"/>
        </w:rPr>
        <w:t>TM9</w:t>
      </w:r>
      <w:r w:rsidR="004454AD" w:rsidRPr="00C6722A">
        <w:rPr>
          <w:rFonts w:hint="eastAsia"/>
        </w:rPr>
        <w:t>，</w:t>
      </w:r>
      <w:r w:rsidR="004454AD">
        <w:rPr>
          <w:rFonts w:hint="eastAsia"/>
          <w:lang w:val="zh-CN"/>
        </w:rPr>
        <w:t>支持</w:t>
      </w:r>
      <w:r w:rsidR="004454AD" w:rsidRPr="00C6722A">
        <w:rPr>
          <w:rFonts w:hint="eastAsia"/>
        </w:rPr>
        <w:t>RANK</w:t>
      </w:r>
      <w:r w:rsidR="004454AD">
        <w:rPr>
          <w:rFonts w:hint="eastAsia"/>
          <w:lang w:val="zh-CN"/>
        </w:rPr>
        <w:t>自适应</w:t>
      </w:r>
      <w:r w:rsidR="004454AD" w:rsidRPr="00C6722A">
        <w:rPr>
          <w:rFonts w:hint="eastAsia"/>
        </w:rPr>
        <w:t>，</w:t>
      </w:r>
      <w:r w:rsidR="004454AD">
        <w:rPr>
          <w:rFonts w:hint="eastAsia"/>
          <w:lang w:val="zh-CN"/>
        </w:rPr>
        <w:t>支持</w:t>
      </w:r>
      <w:r w:rsidR="004454AD" w:rsidRPr="00C6722A">
        <w:rPr>
          <w:rFonts w:hint="eastAsia"/>
        </w:rPr>
        <w:t>PMI/RI/CQI</w:t>
      </w:r>
      <w:r w:rsidR="004454AD">
        <w:rPr>
          <w:rFonts w:hint="eastAsia"/>
          <w:lang w:val="zh-CN"/>
        </w:rPr>
        <w:t>量化反馈</w:t>
      </w:r>
    </w:p>
    <w:p w14:paraId="11326DDC" w14:textId="77777777" w:rsidR="00422F9F" w:rsidRDefault="004454AD" w:rsidP="00A52B45">
      <w:pPr>
        <w:ind w:firstLine="420"/>
        <w:rPr>
          <w:lang w:val="zh-CN"/>
        </w:rPr>
      </w:pPr>
      <w:r>
        <w:rPr>
          <w:rFonts w:hint="eastAsia"/>
          <w:lang w:val="zh-CN"/>
        </w:rPr>
        <w:t>系统级</w:t>
      </w:r>
      <w:r>
        <w:rPr>
          <w:rFonts w:hint="eastAsia"/>
          <w:lang w:val="zh-CN"/>
        </w:rPr>
        <w:t>MU-MIMO</w:t>
      </w:r>
      <w:r>
        <w:rPr>
          <w:rFonts w:hint="eastAsia"/>
          <w:lang w:val="zh-CN"/>
        </w:rPr>
        <w:t>仿</w:t>
      </w:r>
      <w:r w:rsidR="00422F9F">
        <w:rPr>
          <w:rFonts w:hint="eastAsia"/>
          <w:lang w:val="zh-CN"/>
        </w:rPr>
        <w:t>真平台</w:t>
      </w:r>
      <w:r>
        <w:rPr>
          <w:rFonts w:hint="eastAsia"/>
          <w:lang w:val="zh-CN"/>
        </w:rPr>
        <w:t>，支持</w:t>
      </w:r>
      <w:r>
        <w:rPr>
          <w:rFonts w:hint="eastAsia"/>
          <w:lang w:val="zh-CN"/>
        </w:rPr>
        <w:t>TM8</w:t>
      </w:r>
      <w:r>
        <w:rPr>
          <w:rFonts w:hint="eastAsia"/>
          <w:lang w:val="zh-CN"/>
        </w:rPr>
        <w:t>，支持正交用户配对，支持</w:t>
      </w:r>
      <w:r>
        <w:rPr>
          <w:rFonts w:hint="eastAsia"/>
          <w:lang w:val="zh-CN"/>
        </w:rPr>
        <w:t>ZF</w:t>
      </w:r>
      <w:r>
        <w:rPr>
          <w:rFonts w:hint="eastAsia"/>
          <w:lang w:val="zh-CN"/>
        </w:rPr>
        <w:t>、</w:t>
      </w:r>
      <w:r>
        <w:rPr>
          <w:rFonts w:hint="eastAsia"/>
          <w:lang w:val="zh-CN"/>
        </w:rPr>
        <w:t>BD-SVD</w:t>
      </w:r>
      <w:r>
        <w:rPr>
          <w:rFonts w:hint="eastAsia"/>
          <w:lang w:val="zh-CN"/>
        </w:rPr>
        <w:t>、</w:t>
      </w:r>
      <w:r>
        <w:rPr>
          <w:rFonts w:hint="eastAsia"/>
          <w:lang w:val="zh-CN"/>
        </w:rPr>
        <w:t>SLNR</w:t>
      </w:r>
      <w:r>
        <w:rPr>
          <w:rFonts w:hint="eastAsia"/>
          <w:lang w:val="zh-CN"/>
        </w:rPr>
        <w:t>预编码算法，支持</w:t>
      </w:r>
      <w:r>
        <w:rPr>
          <w:rFonts w:hint="eastAsia"/>
          <w:lang w:val="zh-CN"/>
        </w:rPr>
        <w:t>PMI/RI/CQI</w:t>
      </w:r>
      <w:r>
        <w:rPr>
          <w:rFonts w:hint="eastAsia"/>
          <w:lang w:val="zh-CN"/>
        </w:rPr>
        <w:t>量化反馈</w:t>
      </w:r>
    </w:p>
    <w:p w14:paraId="56AD599A" w14:textId="77777777" w:rsidR="00422F9F" w:rsidRDefault="00C6722A" w:rsidP="00422F9F">
      <w:pPr>
        <w:ind w:firstLine="420"/>
        <w:rPr>
          <w:lang w:val="zh-CN"/>
        </w:rPr>
      </w:pPr>
      <w:r>
        <w:rPr>
          <w:rFonts w:hint="eastAsia"/>
          <w:lang w:val="zh-CN"/>
        </w:rPr>
        <w:t>系统级</w:t>
      </w:r>
      <w:r>
        <w:rPr>
          <w:rFonts w:hint="eastAsia"/>
          <w:lang w:val="zh-CN"/>
        </w:rPr>
        <w:t>HetNet</w:t>
      </w:r>
      <w:r>
        <w:rPr>
          <w:rFonts w:hint="eastAsia"/>
          <w:lang w:val="zh-CN"/>
        </w:rPr>
        <w:t>仿真平台，支持</w:t>
      </w:r>
      <w:r>
        <w:rPr>
          <w:rFonts w:hint="eastAsia"/>
          <w:lang w:val="zh-CN"/>
        </w:rPr>
        <w:t>Pico</w:t>
      </w:r>
      <w:r>
        <w:rPr>
          <w:rFonts w:hint="eastAsia"/>
          <w:lang w:val="zh-CN"/>
        </w:rPr>
        <w:t>场景</w:t>
      </w:r>
    </w:p>
    <w:p w14:paraId="53534A20" w14:textId="77777777" w:rsidR="000C1A73" w:rsidRDefault="00C6722A" w:rsidP="00422F9F">
      <w:pPr>
        <w:ind w:firstLine="420"/>
        <w:rPr>
          <w:lang w:val="zh-CN"/>
        </w:rPr>
      </w:pPr>
      <w:r>
        <w:rPr>
          <w:rFonts w:hint="eastAsia"/>
          <w:lang w:val="zh-CN"/>
        </w:rPr>
        <w:t>系统级信道建模，支持</w:t>
      </w:r>
      <w:r>
        <w:rPr>
          <w:rFonts w:hint="eastAsia"/>
          <w:lang w:val="zh-CN"/>
        </w:rPr>
        <w:t>ITU</w:t>
      </w:r>
      <w:r>
        <w:rPr>
          <w:rFonts w:hint="eastAsia"/>
          <w:lang w:val="zh-CN"/>
        </w:rPr>
        <w:t>、</w:t>
      </w:r>
      <w:r>
        <w:rPr>
          <w:rFonts w:hint="eastAsia"/>
          <w:lang w:val="zh-CN"/>
        </w:rPr>
        <w:t>SCME</w:t>
      </w:r>
      <w:r>
        <w:rPr>
          <w:rFonts w:hint="eastAsia"/>
          <w:lang w:val="zh-CN"/>
        </w:rPr>
        <w:t>信道模型</w:t>
      </w:r>
    </w:p>
    <w:p w14:paraId="3D4F9E05" w14:textId="77777777" w:rsidR="000C1A73" w:rsidRPr="000C1A73" w:rsidRDefault="000C1A73" w:rsidP="000C1A73">
      <w:pPr>
        <w:rPr>
          <w:lang w:val="zh-CN"/>
        </w:rPr>
      </w:pPr>
      <w:r>
        <w:rPr>
          <w:rFonts w:hint="eastAsia"/>
          <w:lang w:val="zh-CN"/>
        </w:rPr>
        <w:tab/>
      </w:r>
    </w:p>
    <w:p w14:paraId="326DEAFA" w14:textId="77777777" w:rsidR="000C1A73" w:rsidRDefault="000C1A73" w:rsidP="000C1A73">
      <w:pPr>
        <w:pStyle w:val="TOC"/>
        <w:keepNext w:val="0"/>
        <w:keepLines w:val="0"/>
        <w:widowControl w:val="0"/>
        <w:jc w:val="center"/>
        <w:rPr>
          <w:color w:val="auto"/>
          <w:lang w:val="zh-CN"/>
        </w:rPr>
        <w:sectPr w:rsidR="000C1A73" w:rsidSect="000C1A73">
          <w:headerReference w:type="first" r:id="rId12"/>
          <w:pgSz w:w="11906" w:h="16838"/>
          <w:pgMar w:top="1440" w:right="1077" w:bottom="1440" w:left="1077" w:header="851" w:footer="992" w:gutter="0"/>
          <w:pgNumType w:start="1"/>
          <w:cols w:space="425"/>
          <w:titlePg/>
          <w:docGrid w:type="lines" w:linePitch="381"/>
        </w:sectPr>
      </w:pPr>
    </w:p>
    <w:p w14:paraId="3DDC4566" w14:textId="77777777" w:rsidR="00B44E83" w:rsidRPr="000C1A73" w:rsidRDefault="00B44E83" w:rsidP="000C1A73">
      <w:pPr>
        <w:pStyle w:val="TOC"/>
        <w:keepNext w:val="0"/>
        <w:keepLines w:val="0"/>
        <w:widowControl w:val="0"/>
        <w:jc w:val="center"/>
        <w:rPr>
          <w:color w:val="auto"/>
          <w:lang w:val="zh-CN"/>
        </w:rPr>
      </w:pPr>
      <w:r w:rsidRPr="006E22C5">
        <w:rPr>
          <w:color w:val="auto"/>
          <w:lang w:val="zh-CN"/>
        </w:rPr>
        <w:lastRenderedPageBreak/>
        <w:t>目</w:t>
      </w:r>
      <w:r w:rsidR="000C1A73">
        <w:rPr>
          <w:rFonts w:hint="eastAsia"/>
          <w:color w:val="auto"/>
          <w:lang w:val="zh-CN"/>
        </w:rPr>
        <w:t xml:space="preserve">  </w:t>
      </w:r>
      <w:r w:rsidRPr="006E22C5">
        <w:rPr>
          <w:color w:val="auto"/>
          <w:lang w:val="zh-CN"/>
        </w:rPr>
        <w:t>录</w:t>
      </w:r>
    </w:p>
    <w:p w14:paraId="465F25F5" w14:textId="77777777" w:rsidR="006135AD" w:rsidRDefault="00935769">
      <w:pPr>
        <w:pStyle w:val="12"/>
        <w:tabs>
          <w:tab w:val="left" w:pos="1000"/>
          <w:tab w:val="right" w:leader="dot" w:pos="9736"/>
        </w:tabs>
        <w:rPr>
          <w:rFonts w:asciiTheme="minorHAnsi" w:eastAsiaTheme="minorEastAsia" w:hAnsiTheme="minorHAnsi" w:cstheme="minorBidi"/>
          <w:noProof/>
          <w:kern w:val="2"/>
          <w:sz w:val="21"/>
        </w:rPr>
      </w:pPr>
      <w:r w:rsidRPr="006E22C5">
        <w:rPr>
          <w:b/>
        </w:rPr>
        <w:fldChar w:fldCharType="begin"/>
      </w:r>
      <w:r w:rsidR="00B44E83" w:rsidRPr="006E22C5">
        <w:rPr>
          <w:b/>
        </w:rPr>
        <w:instrText xml:space="preserve"> TOC \o "1-3" \h \z \u </w:instrText>
      </w:r>
      <w:r w:rsidRPr="006E22C5">
        <w:rPr>
          <w:b/>
        </w:rPr>
        <w:fldChar w:fldCharType="separate"/>
      </w:r>
      <w:hyperlink w:anchor="_Toc344200301" w:history="1">
        <w:r w:rsidR="006135AD" w:rsidRPr="00E66364">
          <w:rPr>
            <w:rStyle w:val="a8"/>
            <w:rFonts w:hint="eastAsia"/>
            <w:noProof/>
          </w:rPr>
          <w:t>第一章</w:t>
        </w:r>
        <w:r w:rsidR="006135AD">
          <w:rPr>
            <w:rFonts w:asciiTheme="minorHAnsi" w:eastAsiaTheme="minorEastAsia" w:hAnsiTheme="minorHAnsi" w:cstheme="minorBidi"/>
            <w:noProof/>
            <w:kern w:val="2"/>
            <w:sz w:val="21"/>
          </w:rPr>
          <w:tab/>
        </w:r>
        <w:r w:rsidR="006135AD" w:rsidRPr="00E66364">
          <w:rPr>
            <w:rStyle w:val="a8"/>
            <w:rFonts w:hint="eastAsia"/>
            <w:noProof/>
          </w:rPr>
          <w:t>概</w:t>
        </w:r>
        <w:r w:rsidR="006135AD" w:rsidRPr="00E66364">
          <w:rPr>
            <w:rStyle w:val="a8"/>
            <w:noProof/>
          </w:rPr>
          <w:t xml:space="preserve"> </w:t>
        </w:r>
        <w:r w:rsidR="006135AD" w:rsidRPr="00E66364">
          <w:rPr>
            <w:rStyle w:val="a8"/>
            <w:rFonts w:hint="eastAsia"/>
            <w:noProof/>
          </w:rPr>
          <w:t>述</w:t>
        </w:r>
        <w:r w:rsidR="006135AD">
          <w:rPr>
            <w:noProof/>
            <w:webHidden/>
          </w:rPr>
          <w:tab/>
        </w:r>
        <w:r w:rsidR="006135AD">
          <w:rPr>
            <w:noProof/>
            <w:webHidden/>
          </w:rPr>
          <w:fldChar w:fldCharType="begin"/>
        </w:r>
        <w:r w:rsidR="006135AD">
          <w:rPr>
            <w:noProof/>
            <w:webHidden/>
          </w:rPr>
          <w:instrText xml:space="preserve"> PAGEREF _Toc344200301 \h </w:instrText>
        </w:r>
        <w:r w:rsidR="006135AD">
          <w:rPr>
            <w:noProof/>
            <w:webHidden/>
          </w:rPr>
        </w:r>
        <w:r w:rsidR="006135AD">
          <w:rPr>
            <w:noProof/>
            <w:webHidden/>
          </w:rPr>
          <w:fldChar w:fldCharType="separate"/>
        </w:r>
        <w:r w:rsidR="006135AD">
          <w:rPr>
            <w:noProof/>
            <w:webHidden/>
          </w:rPr>
          <w:t>5</w:t>
        </w:r>
        <w:r w:rsidR="006135AD">
          <w:rPr>
            <w:noProof/>
            <w:webHidden/>
          </w:rPr>
          <w:fldChar w:fldCharType="end"/>
        </w:r>
      </w:hyperlink>
    </w:p>
    <w:p w14:paraId="4B4001EB" w14:textId="77777777" w:rsidR="006135AD" w:rsidRDefault="00E8426C">
      <w:pPr>
        <w:pStyle w:val="12"/>
        <w:tabs>
          <w:tab w:val="left" w:pos="1000"/>
          <w:tab w:val="right" w:leader="dot" w:pos="9736"/>
        </w:tabs>
        <w:rPr>
          <w:rFonts w:asciiTheme="minorHAnsi" w:eastAsiaTheme="minorEastAsia" w:hAnsiTheme="minorHAnsi" w:cstheme="minorBidi"/>
          <w:noProof/>
          <w:kern w:val="2"/>
          <w:sz w:val="21"/>
        </w:rPr>
      </w:pPr>
      <w:hyperlink w:anchor="_Toc344200302" w:history="1">
        <w:r w:rsidR="006135AD" w:rsidRPr="00E66364">
          <w:rPr>
            <w:rStyle w:val="a8"/>
            <w:rFonts w:hint="eastAsia"/>
            <w:noProof/>
          </w:rPr>
          <w:t>第二章</w:t>
        </w:r>
        <w:r w:rsidR="006135AD">
          <w:rPr>
            <w:rFonts w:asciiTheme="minorHAnsi" w:eastAsiaTheme="minorEastAsia" w:hAnsiTheme="minorHAnsi" w:cstheme="minorBidi"/>
            <w:noProof/>
            <w:kern w:val="2"/>
            <w:sz w:val="21"/>
          </w:rPr>
          <w:tab/>
        </w:r>
        <w:r w:rsidR="006135AD" w:rsidRPr="00E66364">
          <w:rPr>
            <w:rStyle w:val="a8"/>
            <w:rFonts w:hint="eastAsia"/>
            <w:noProof/>
          </w:rPr>
          <w:t>概要设计</w:t>
        </w:r>
        <w:r w:rsidR="006135AD" w:rsidRPr="00E66364">
          <w:rPr>
            <w:rStyle w:val="a8"/>
            <w:noProof/>
          </w:rPr>
          <w:fldChar w:fldCharType="begin"/>
        </w:r>
        <w:r w:rsidR="006135AD" w:rsidRPr="00E66364">
          <w:rPr>
            <w:rStyle w:val="a8"/>
            <w:noProof/>
          </w:rPr>
          <w:instrText xml:space="preserve"> </w:instrText>
        </w:r>
        <w:r w:rsidR="006135AD" w:rsidRPr="00E66364">
          <w:rPr>
            <w:rStyle w:val="a8"/>
            <w:rFonts w:hint="eastAsia"/>
            <w:noProof/>
          </w:rPr>
          <w:instrText>MACROBUTTON MTEditEquationSection2</w:instrText>
        </w:r>
        <w:r w:rsidR="006135AD" w:rsidRPr="00E66364">
          <w:rPr>
            <w:rStyle w:val="a8"/>
            <w:noProof/>
          </w:rPr>
          <w:instrText xml:space="preserve"> </w:instrText>
        </w:r>
        <w:r w:rsidR="006135AD" w:rsidRPr="00E66364">
          <w:rPr>
            <w:rStyle w:val="a8"/>
            <w:noProof/>
          </w:rPr>
          <w:fldChar w:fldCharType="end"/>
        </w:r>
        <w:r w:rsidR="006135AD" w:rsidRPr="00E66364">
          <w:rPr>
            <w:rStyle w:val="a8"/>
            <w:noProof/>
          </w:rPr>
          <w:t>.</w:t>
        </w:r>
        <w:r w:rsidR="006135AD">
          <w:rPr>
            <w:noProof/>
            <w:webHidden/>
          </w:rPr>
          <w:tab/>
        </w:r>
        <w:r w:rsidR="006135AD">
          <w:rPr>
            <w:noProof/>
            <w:webHidden/>
          </w:rPr>
          <w:fldChar w:fldCharType="begin"/>
        </w:r>
        <w:r w:rsidR="006135AD">
          <w:rPr>
            <w:noProof/>
            <w:webHidden/>
          </w:rPr>
          <w:instrText xml:space="preserve"> PAGEREF _Toc344200302 \h </w:instrText>
        </w:r>
        <w:r w:rsidR="006135AD">
          <w:rPr>
            <w:noProof/>
            <w:webHidden/>
          </w:rPr>
        </w:r>
        <w:r w:rsidR="006135AD">
          <w:rPr>
            <w:noProof/>
            <w:webHidden/>
          </w:rPr>
          <w:fldChar w:fldCharType="separate"/>
        </w:r>
        <w:r w:rsidR="006135AD">
          <w:rPr>
            <w:noProof/>
            <w:webHidden/>
          </w:rPr>
          <w:t>6</w:t>
        </w:r>
        <w:r w:rsidR="006135AD">
          <w:rPr>
            <w:noProof/>
            <w:webHidden/>
          </w:rPr>
          <w:fldChar w:fldCharType="end"/>
        </w:r>
      </w:hyperlink>
    </w:p>
    <w:p w14:paraId="71966D02" w14:textId="77777777" w:rsidR="006135AD" w:rsidRDefault="00E8426C">
      <w:pPr>
        <w:pStyle w:val="21"/>
        <w:tabs>
          <w:tab w:val="left" w:pos="800"/>
          <w:tab w:val="right" w:leader="dot" w:pos="9736"/>
        </w:tabs>
        <w:rPr>
          <w:rFonts w:asciiTheme="minorHAnsi" w:eastAsiaTheme="minorEastAsia" w:hAnsiTheme="minorHAnsi" w:cstheme="minorBidi"/>
          <w:noProof/>
          <w:kern w:val="2"/>
          <w:sz w:val="21"/>
        </w:rPr>
      </w:pPr>
      <w:hyperlink w:anchor="_Toc344200303" w:history="1">
        <w:r w:rsidR="006135AD" w:rsidRPr="00E66364">
          <w:rPr>
            <w:rStyle w:val="a8"/>
            <w:noProof/>
          </w:rPr>
          <w:t>2.1</w:t>
        </w:r>
        <w:r w:rsidR="006135AD">
          <w:rPr>
            <w:rFonts w:asciiTheme="minorHAnsi" w:eastAsiaTheme="minorEastAsia" w:hAnsiTheme="minorHAnsi" w:cstheme="minorBidi"/>
            <w:noProof/>
            <w:kern w:val="2"/>
            <w:sz w:val="21"/>
          </w:rPr>
          <w:tab/>
        </w:r>
        <w:r w:rsidR="006135AD" w:rsidRPr="00E66364">
          <w:rPr>
            <w:rStyle w:val="a8"/>
            <w:rFonts w:hint="eastAsia"/>
            <w:noProof/>
          </w:rPr>
          <w:t>网络架构</w:t>
        </w:r>
        <w:r w:rsidR="006135AD">
          <w:rPr>
            <w:noProof/>
            <w:webHidden/>
          </w:rPr>
          <w:tab/>
        </w:r>
        <w:r w:rsidR="006135AD">
          <w:rPr>
            <w:noProof/>
            <w:webHidden/>
          </w:rPr>
          <w:fldChar w:fldCharType="begin"/>
        </w:r>
        <w:r w:rsidR="006135AD">
          <w:rPr>
            <w:noProof/>
            <w:webHidden/>
          </w:rPr>
          <w:instrText xml:space="preserve"> PAGEREF _Toc344200303 \h </w:instrText>
        </w:r>
        <w:r w:rsidR="006135AD">
          <w:rPr>
            <w:noProof/>
            <w:webHidden/>
          </w:rPr>
        </w:r>
        <w:r w:rsidR="006135AD">
          <w:rPr>
            <w:noProof/>
            <w:webHidden/>
          </w:rPr>
          <w:fldChar w:fldCharType="separate"/>
        </w:r>
        <w:r w:rsidR="006135AD">
          <w:rPr>
            <w:noProof/>
            <w:webHidden/>
          </w:rPr>
          <w:t>6</w:t>
        </w:r>
        <w:r w:rsidR="006135AD">
          <w:rPr>
            <w:noProof/>
            <w:webHidden/>
          </w:rPr>
          <w:fldChar w:fldCharType="end"/>
        </w:r>
      </w:hyperlink>
    </w:p>
    <w:p w14:paraId="32E0E15C" w14:textId="77777777" w:rsidR="006135AD" w:rsidRDefault="00E8426C">
      <w:pPr>
        <w:pStyle w:val="21"/>
        <w:tabs>
          <w:tab w:val="left" w:pos="800"/>
          <w:tab w:val="right" w:leader="dot" w:pos="9736"/>
        </w:tabs>
        <w:rPr>
          <w:rFonts w:asciiTheme="minorHAnsi" w:eastAsiaTheme="minorEastAsia" w:hAnsiTheme="minorHAnsi" w:cstheme="minorBidi"/>
          <w:noProof/>
          <w:kern w:val="2"/>
          <w:sz w:val="21"/>
        </w:rPr>
      </w:pPr>
      <w:hyperlink w:anchor="_Toc344200304" w:history="1">
        <w:r w:rsidR="006135AD" w:rsidRPr="00E66364">
          <w:rPr>
            <w:rStyle w:val="a8"/>
            <w:noProof/>
          </w:rPr>
          <w:t>2.2</w:t>
        </w:r>
        <w:r w:rsidR="006135AD">
          <w:rPr>
            <w:rFonts w:asciiTheme="minorHAnsi" w:eastAsiaTheme="minorEastAsia" w:hAnsiTheme="minorHAnsi" w:cstheme="minorBidi"/>
            <w:noProof/>
            <w:kern w:val="2"/>
            <w:sz w:val="21"/>
          </w:rPr>
          <w:tab/>
        </w:r>
        <w:r w:rsidR="006135AD" w:rsidRPr="00E66364">
          <w:rPr>
            <w:rStyle w:val="a8"/>
            <w:rFonts w:hint="eastAsia"/>
            <w:noProof/>
          </w:rPr>
          <w:t>模块划分</w:t>
        </w:r>
        <w:r w:rsidR="006135AD">
          <w:rPr>
            <w:noProof/>
            <w:webHidden/>
          </w:rPr>
          <w:tab/>
        </w:r>
        <w:r w:rsidR="006135AD">
          <w:rPr>
            <w:noProof/>
            <w:webHidden/>
          </w:rPr>
          <w:fldChar w:fldCharType="begin"/>
        </w:r>
        <w:r w:rsidR="006135AD">
          <w:rPr>
            <w:noProof/>
            <w:webHidden/>
          </w:rPr>
          <w:instrText xml:space="preserve"> PAGEREF _Toc344200304 \h </w:instrText>
        </w:r>
        <w:r w:rsidR="006135AD">
          <w:rPr>
            <w:noProof/>
            <w:webHidden/>
          </w:rPr>
        </w:r>
        <w:r w:rsidR="006135AD">
          <w:rPr>
            <w:noProof/>
            <w:webHidden/>
          </w:rPr>
          <w:fldChar w:fldCharType="separate"/>
        </w:r>
        <w:r w:rsidR="006135AD">
          <w:rPr>
            <w:noProof/>
            <w:webHidden/>
          </w:rPr>
          <w:t>8</w:t>
        </w:r>
        <w:r w:rsidR="006135AD">
          <w:rPr>
            <w:noProof/>
            <w:webHidden/>
          </w:rPr>
          <w:fldChar w:fldCharType="end"/>
        </w:r>
      </w:hyperlink>
    </w:p>
    <w:p w14:paraId="7832552B" w14:textId="77777777" w:rsidR="006135AD" w:rsidRDefault="00E8426C">
      <w:pPr>
        <w:pStyle w:val="21"/>
        <w:tabs>
          <w:tab w:val="left" w:pos="800"/>
          <w:tab w:val="right" w:leader="dot" w:pos="9736"/>
        </w:tabs>
        <w:rPr>
          <w:rFonts w:asciiTheme="minorHAnsi" w:eastAsiaTheme="minorEastAsia" w:hAnsiTheme="minorHAnsi" w:cstheme="minorBidi"/>
          <w:noProof/>
          <w:kern w:val="2"/>
          <w:sz w:val="21"/>
        </w:rPr>
      </w:pPr>
      <w:hyperlink w:anchor="_Toc344200305" w:history="1">
        <w:r w:rsidR="006135AD" w:rsidRPr="00E66364">
          <w:rPr>
            <w:rStyle w:val="a8"/>
            <w:noProof/>
          </w:rPr>
          <w:t>2.3</w:t>
        </w:r>
        <w:r w:rsidR="006135AD">
          <w:rPr>
            <w:rFonts w:asciiTheme="minorHAnsi" w:eastAsiaTheme="minorEastAsia" w:hAnsiTheme="minorHAnsi" w:cstheme="minorBidi"/>
            <w:noProof/>
            <w:kern w:val="2"/>
            <w:sz w:val="21"/>
          </w:rPr>
          <w:tab/>
        </w:r>
        <w:r w:rsidR="006135AD" w:rsidRPr="00E66364">
          <w:rPr>
            <w:rStyle w:val="a8"/>
            <w:rFonts w:hint="eastAsia"/>
            <w:noProof/>
          </w:rPr>
          <w:t>仿真假设</w:t>
        </w:r>
        <w:r w:rsidR="006135AD">
          <w:rPr>
            <w:noProof/>
            <w:webHidden/>
          </w:rPr>
          <w:tab/>
        </w:r>
        <w:r w:rsidR="006135AD">
          <w:rPr>
            <w:noProof/>
            <w:webHidden/>
          </w:rPr>
          <w:fldChar w:fldCharType="begin"/>
        </w:r>
        <w:r w:rsidR="006135AD">
          <w:rPr>
            <w:noProof/>
            <w:webHidden/>
          </w:rPr>
          <w:instrText xml:space="preserve"> PAGEREF _Toc344200305 \h </w:instrText>
        </w:r>
        <w:r w:rsidR="006135AD">
          <w:rPr>
            <w:noProof/>
            <w:webHidden/>
          </w:rPr>
        </w:r>
        <w:r w:rsidR="006135AD">
          <w:rPr>
            <w:noProof/>
            <w:webHidden/>
          </w:rPr>
          <w:fldChar w:fldCharType="separate"/>
        </w:r>
        <w:r w:rsidR="006135AD">
          <w:rPr>
            <w:noProof/>
            <w:webHidden/>
          </w:rPr>
          <w:t>10</w:t>
        </w:r>
        <w:r w:rsidR="006135AD">
          <w:rPr>
            <w:noProof/>
            <w:webHidden/>
          </w:rPr>
          <w:fldChar w:fldCharType="end"/>
        </w:r>
      </w:hyperlink>
    </w:p>
    <w:p w14:paraId="3DFA4F27" w14:textId="77777777" w:rsidR="006135AD" w:rsidRDefault="00E8426C">
      <w:pPr>
        <w:pStyle w:val="21"/>
        <w:tabs>
          <w:tab w:val="left" w:pos="800"/>
          <w:tab w:val="right" w:leader="dot" w:pos="9736"/>
        </w:tabs>
        <w:rPr>
          <w:rFonts w:asciiTheme="minorHAnsi" w:eastAsiaTheme="minorEastAsia" w:hAnsiTheme="minorHAnsi" w:cstheme="minorBidi"/>
          <w:noProof/>
          <w:kern w:val="2"/>
          <w:sz w:val="21"/>
        </w:rPr>
      </w:pPr>
      <w:hyperlink w:anchor="_Toc344200306" w:history="1">
        <w:r w:rsidR="006135AD" w:rsidRPr="00E66364">
          <w:rPr>
            <w:rStyle w:val="a8"/>
            <w:noProof/>
          </w:rPr>
          <w:t>2.4</w:t>
        </w:r>
        <w:r w:rsidR="006135AD">
          <w:rPr>
            <w:rFonts w:asciiTheme="minorHAnsi" w:eastAsiaTheme="minorEastAsia" w:hAnsiTheme="minorHAnsi" w:cstheme="minorBidi"/>
            <w:noProof/>
            <w:kern w:val="2"/>
            <w:sz w:val="21"/>
          </w:rPr>
          <w:tab/>
        </w:r>
        <w:r w:rsidR="006135AD" w:rsidRPr="00E66364">
          <w:rPr>
            <w:rStyle w:val="a8"/>
            <w:rFonts w:hint="eastAsia"/>
            <w:noProof/>
          </w:rPr>
          <w:t>系统级仿真整体处理流程</w:t>
        </w:r>
        <w:r w:rsidR="006135AD">
          <w:rPr>
            <w:noProof/>
            <w:webHidden/>
          </w:rPr>
          <w:tab/>
        </w:r>
        <w:r w:rsidR="006135AD">
          <w:rPr>
            <w:noProof/>
            <w:webHidden/>
          </w:rPr>
          <w:fldChar w:fldCharType="begin"/>
        </w:r>
        <w:r w:rsidR="006135AD">
          <w:rPr>
            <w:noProof/>
            <w:webHidden/>
          </w:rPr>
          <w:instrText xml:space="preserve"> PAGEREF _Toc344200306 \h </w:instrText>
        </w:r>
        <w:r w:rsidR="006135AD">
          <w:rPr>
            <w:noProof/>
            <w:webHidden/>
          </w:rPr>
        </w:r>
        <w:r w:rsidR="006135AD">
          <w:rPr>
            <w:noProof/>
            <w:webHidden/>
          </w:rPr>
          <w:fldChar w:fldCharType="separate"/>
        </w:r>
        <w:r w:rsidR="006135AD">
          <w:rPr>
            <w:noProof/>
            <w:webHidden/>
          </w:rPr>
          <w:t>11</w:t>
        </w:r>
        <w:r w:rsidR="006135AD">
          <w:rPr>
            <w:noProof/>
            <w:webHidden/>
          </w:rPr>
          <w:fldChar w:fldCharType="end"/>
        </w:r>
      </w:hyperlink>
    </w:p>
    <w:p w14:paraId="46BB60D0" w14:textId="77777777" w:rsidR="006135AD" w:rsidRDefault="00E8426C">
      <w:pPr>
        <w:pStyle w:val="21"/>
        <w:tabs>
          <w:tab w:val="left" w:pos="800"/>
          <w:tab w:val="right" w:leader="dot" w:pos="9736"/>
        </w:tabs>
        <w:rPr>
          <w:rFonts w:asciiTheme="minorHAnsi" w:eastAsiaTheme="minorEastAsia" w:hAnsiTheme="minorHAnsi" w:cstheme="minorBidi"/>
          <w:noProof/>
          <w:kern w:val="2"/>
          <w:sz w:val="21"/>
        </w:rPr>
      </w:pPr>
      <w:hyperlink w:anchor="_Toc344200307" w:history="1">
        <w:r w:rsidR="006135AD" w:rsidRPr="00E66364">
          <w:rPr>
            <w:rStyle w:val="a8"/>
            <w:noProof/>
          </w:rPr>
          <w:t>2.5</w:t>
        </w:r>
        <w:r w:rsidR="006135AD">
          <w:rPr>
            <w:rFonts w:asciiTheme="minorHAnsi" w:eastAsiaTheme="minorEastAsia" w:hAnsiTheme="minorHAnsi" w:cstheme="minorBidi"/>
            <w:noProof/>
            <w:kern w:val="2"/>
            <w:sz w:val="21"/>
          </w:rPr>
          <w:tab/>
        </w:r>
        <w:r w:rsidR="006135AD" w:rsidRPr="00E66364">
          <w:rPr>
            <w:rStyle w:val="a8"/>
            <w:rFonts w:hint="eastAsia"/>
            <w:noProof/>
          </w:rPr>
          <w:t>上下行完全事件处理流程</w:t>
        </w:r>
        <w:r w:rsidR="006135AD">
          <w:rPr>
            <w:noProof/>
            <w:webHidden/>
          </w:rPr>
          <w:tab/>
        </w:r>
        <w:r w:rsidR="006135AD">
          <w:rPr>
            <w:noProof/>
            <w:webHidden/>
          </w:rPr>
          <w:fldChar w:fldCharType="begin"/>
        </w:r>
        <w:r w:rsidR="006135AD">
          <w:rPr>
            <w:noProof/>
            <w:webHidden/>
          </w:rPr>
          <w:instrText xml:space="preserve"> PAGEREF _Toc344200307 \h </w:instrText>
        </w:r>
        <w:r w:rsidR="006135AD">
          <w:rPr>
            <w:noProof/>
            <w:webHidden/>
          </w:rPr>
        </w:r>
        <w:r w:rsidR="006135AD">
          <w:rPr>
            <w:noProof/>
            <w:webHidden/>
          </w:rPr>
          <w:fldChar w:fldCharType="separate"/>
        </w:r>
        <w:r w:rsidR="006135AD">
          <w:rPr>
            <w:noProof/>
            <w:webHidden/>
          </w:rPr>
          <w:t>11</w:t>
        </w:r>
        <w:r w:rsidR="006135AD">
          <w:rPr>
            <w:noProof/>
            <w:webHidden/>
          </w:rPr>
          <w:fldChar w:fldCharType="end"/>
        </w:r>
      </w:hyperlink>
    </w:p>
    <w:p w14:paraId="1D7DD6A5" w14:textId="77777777" w:rsidR="006135AD" w:rsidRDefault="00E8426C">
      <w:pPr>
        <w:pStyle w:val="12"/>
        <w:tabs>
          <w:tab w:val="left" w:pos="1000"/>
          <w:tab w:val="right" w:leader="dot" w:pos="9736"/>
        </w:tabs>
        <w:rPr>
          <w:rFonts w:asciiTheme="minorHAnsi" w:eastAsiaTheme="minorEastAsia" w:hAnsiTheme="minorHAnsi" w:cstheme="minorBidi"/>
          <w:noProof/>
          <w:kern w:val="2"/>
          <w:sz w:val="21"/>
        </w:rPr>
      </w:pPr>
      <w:hyperlink w:anchor="_Toc344200308" w:history="1">
        <w:r w:rsidR="006135AD" w:rsidRPr="00E66364">
          <w:rPr>
            <w:rStyle w:val="a8"/>
            <w:rFonts w:hint="eastAsia"/>
            <w:noProof/>
          </w:rPr>
          <w:t>第三章</w:t>
        </w:r>
        <w:r w:rsidR="006135AD">
          <w:rPr>
            <w:rFonts w:asciiTheme="minorHAnsi" w:eastAsiaTheme="minorEastAsia" w:hAnsiTheme="minorHAnsi" w:cstheme="minorBidi"/>
            <w:noProof/>
            <w:kern w:val="2"/>
            <w:sz w:val="21"/>
          </w:rPr>
          <w:tab/>
        </w:r>
        <w:r w:rsidR="006135AD" w:rsidRPr="00E66364">
          <w:rPr>
            <w:rStyle w:val="a8"/>
            <w:rFonts w:hint="eastAsia"/>
            <w:noProof/>
          </w:rPr>
          <w:t>详细设计</w:t>
        </w:r>
        <w:r w:rsidR="006135AD">
          <w:rPr>
            <w:noProof/>
            <w:webHidden/>
          </w:rPr>
          <w:tab/>
        </w:r>
        <w:r w:rsidR="006135AD">
          <w:rPr>
            <w:noProof/>
            <w:webHidden/>
          </w:rPr>
          <w:fldChar w:fldCharType="begin"/>
        </w:r>
        <w:r w:rsidR="006135AD">
          <w:rPr>
            <w:noProof/>
            <w:webHidden/>
          </w:rPr>
          <w:instrText xml:space="preserve"> PAGEREF _Toc344200308 \h </w:instrText>
        </w:r>
        <w:r w:rsidR="006135AD">
          <w:rPr>
            <w:noProof/>
            <w:webHidden/>
          </w:rPr>
        </w:r>
        <w:r w:rsidR="006135AD">
          <w:rPr>
            <w:noProof/>
            <w:webHidden/>
          </w:rPr>
          <w:fldChar w:fldCharType="separate"/>
        </w:r>
        <w:r w:rsidR="006135AD">
          <w:rPr>
            <w:noProof/>
            <w:webHidden/>
          </w:rPr>
          <w:t>13</w:t>
        </w:r>
        <w:r w:rsidR="006135AD">
          <w:rPr>
            <w:noProof/>
            <w:webHidden/>
          </w:rPr>
          <w:fldChar w:fldCharType="end"/>
        </w:r>
      </w:hyperlink>
    </w:p>
    <w:p w14:paraId="7FA02B90" w14:textId="77777777" w:rsidR="006135AD" w:rsidRDefault="00E8426C">
      <w:pPr>
        <w:pStyle w:val="21"/>
        <w:tabs>
          <w:tab w:val="left" w:pos="800"/>
          <w:tab w:val="right" w:leader="dot" w:pos="9736"/>
        </w:tabs>
        <w:rPr>
          <w:rFonts w:asciiTheme="minorHAnsi" w:eastAsiaTheme="minorEastAsia" w:hAnsiTheme="minorHAnsi" w:cstheme="minorBidi"/>
          <w:noProof/>
          <w:kern w:val="2"/>
          <w:sz w:val="21"/>
        </w:rPr>
      </w:pPr>
      <w:hyperlink w:anchor="_Toc344200309" w:history="1">
        <w:r w:rsidR="006135AD" w:rsidRPr="00E66364">
          <w:rPr>
            <w:rStyle w:val="a8"/>
            <w:noProof/>
          </w:rPr>
          <w:t>3.1</w:t>
        </w:r>
        <w:r w:rsidR="006135AD">
          <w:rPr>
            <w:rFonts w:asciiTheme="minorHAnsi" w:eastAsiaTheme="minorEastAsia" w:hAnsiTheme="minorHAnsi" w:cstheme="minorBidi"/>
            <w:noProof/>
            <w:kern w:val="2"/>
            <w:sz w:val="21"/>
          </w:rPr>
          <w:tab/>
        </w:r>
        <w:r w:rsidR="006135AD" w:rsidRPr="00E66364">
          <w:rPr>
            <w:rStyle w:val="a8"/>
            <w:rFonts w:hint="eastAsia"/>
            <w:noProof/>
          </w:rPr>
          <w:t>整体处理流程</w:t>
        </w:r>
        <w:r w:rsidR="006135AD">
          <w:rPr>
            <w:noProof/>
            <w:webHidden/>
          </w:rPr>
          <w:tab/>
        </w:r>
        <w:r w:rsidR="006135AD">
          <w:rPr>
            <w:noProof/>
            <w:webHidden/>
          </w:rPr>
          <w:fldChar w:fldCharType="begin"/>
        </w:r>
        <w:r w:rsidR="006135AD">
          <w:rPr>
            <w:noProof/>
            <w:webHidden/>
          </w:rPr>
          <w:instrText xml:space="preserve"> PAGEREF _Toc344200309 \h </w:instrText>
        </w:r>
        <w:r w:rsidR="006135AD">
          <w:rPr>
            <w:noProof/>
            <w:webHidden/>
          </w:rPr>
        </w:r>
        <w:r w:rsidR="006135AD">
          <w:rPr>
            <w:noProof/>
            <w:webHidden/>
          </w:rPr>
          <w:fldChar w:fldCharType="separate"/>
        </w:r>
        <w:r w:rsidR="006135AD">
          <w:rPr>
            <w:noProof/>
            <w:webHidden/>
          </w:rPr>
          <w:t>13</w:t>
        </w:r>
        <w:r w:rsidR="006135AD">
          <w:rPr>
            <w:noProof/>
            <w:webHidden/>
          </w:rPr>
          <w:fldChar w:fldCharType="end"/>
        </w:r>
      </w:hyperlink>
    </w:p>
    <w:p w14:paraId="3EB43949" w14:textId="77777777" w:rsidR="006135AD" w:rsidRDefault="00E8426C">
      <w:pPr>
        <w:pStyle w:val="21"/>
        <w:tabs>
          <w:tab w:val="left" w:pos="800"/>
          <w:tab w:val="right" w:leader="dot" w:pos="9736"/>
        </w:tabs>
        <w:rPr>
          <w:rFonts w:asciiTheme="minorHAnsi" w:eastAsiaTheme="minorEastAsia" w:hAnsiTheme="minorHAnsi" w:cstheme="minorBidi"/>
          <w:noProof/>
          <w:kern w:val="2"/>
          <w:sz w:val="21"/>
        </w:rPr>
      </w:pPr>
      <w:hyperlink w:anchor="_Toc344200310" w:history="1">
        <w:r w:rsidR="006135AD" w:rsidRPr="00E66364">
          <w:rPr>
            <w:rStyle w:val="a8"/>
            <w:noProof/>
          </w:rPr>
          <w:t>3.2</w:t>
        </w:r>
        <w:r w:rsidR="006135AD">
          <w:rPr>
            <w:rFonts w:asciiTheme="minorHAnsi" w:eastAsiaTheme="minorEastAsia" w:hAnsiTheme="minorHAnsi" w:cstheme="minorBidi"/>
            <w:noProof/>
            <w:kern w:val="2"/>
            <w:sz w:val="21"/>
          </w:rPr>
          <w:tab/>
        </w:r>
        <w:r w:rsidR="006135AD" w:rsidRPr="00E66364">
          <w:rPr>
            <w:rStyle w:val="a8"/>
            <w:rFonts w:hint="eastAsia"/>
            <w:noProof/>
          </w:rPr>
          <w:t>事件处理流程</w:t>
        </w:r>
        <w:r w:rsidR="006135AD">
          <w:rPr>
            <w:noProof/>
            <w:webHidden/>
          </w:rPr>
          <w:tab/>
        </w:r>
        <w:r w:rsidR="006135AD">
          <w:rPr>
            <w:noProof/>
            <w:webHidden/>
          </w:rPr>
          <w:fldChar w:fldCharType="begin"/>
        </w:r>
        <w:r w:rsidR="006135AD">
          <w:rPr>
            <w:noProof/>
            <w:webHidden/>
          </w:rPr>
          <w:instrText xml:space="preserve"> PAGEREF _Toc344200310 \h </w:instrText>
        </w:r>
        <w:r w:rsidR="006135AD">
          <w:rPr>
            <w:noProof/>
            <w:webHidden/>
          </w:rPr>
        </w:r>
        <w:r w:rsidR="006135AD">
          <w:rPr>
            <w:noProof/>
            <w:webHidden/>
          </w:rPr>
          <w:fldChar w:fldCharType="separate"/>
        </w:r>
        <w:r w:rsidR="006135AD">
          <w:rPr>
            <w:noProof/>
            <w:webHidden/>
          </w:rPr>
          <w:t>13</w:t>
        </w:r>
        <w:r w:rsidR="006135AD">
          <w:rPr>
            <w:noProof/>
            <w:webHidden/>
          </w:rPr>
          <w:fldChar w:fldCharType="end"/>
        </w:r>
      </w:hyperlink>
    </w:p>
    <w:p w14:paraId="230676AB"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11" w:history="1">
        <w:r w:rsidR="006135AD" w:rsidRPr="00E66364">
          <w:rPr>
            <w:rStyle w:val="a8"/>
            <w:noProof/>
          </w:rPr>
          <w:t>3.2.1</w:t>
        </w:r>
        <w:r w:rsidR="006135AD">
          <w:rPr>
            <w:rFonts w:asciiTheme="minorHAnsi" w:eastAsiaTheme="minorEastAsia" w:hAnsiTheme="minorHAnsi" w:cstheme="minorBidi"/>
            <w:noProof/>
            <w:kern w:val="2"/>
            <w:sz w:val="21"/>
          </w:rPr>
          <w:tab/>
        </w:r>
        <w:r w:rsidR="006135AD" w:rsidRPr="00E66364">
          <w:rPr>
            <w:rStyle w:val="a8"/>
            <w:rFonts w:hint="eastAsia"/>
            <w:noProof/>
          </w:rPr>
          <w:t>呼叫事件传递操作</w:t>
        </w:r>
        <w:r w:rsidR="006135AD">
          <w:rPr>
            <w:noProof/>
            <w:webHidden/>
          </w:rPr>
          <w:tab/>
        </w:r>
        <w:r w:rsidR="006135AD">
          <w:rPr>
            <w:noProof/>
            <w:webHidden/>
          </w:rPr>
          <w:fldChar w:fldCharType="begin"/>
        </w:r>
        <w:r w:rsidR="006135AD">
          <w:rPr>
            <w:noProof/>
            <w:webHidden/>
          </w:rPr>
          <w:instrText xml:space="preserve"> PAGEREF _Toc344200311 \h </w:instrText>
        </w:r>
        <w:r w:rsidR="006135AD">
          <w:rPr>
            <w:noProof/>
            <w:webHidden/>
          </w:rPr>
        </w:r>
        <w:r w:rsidR="006135AD">
          <w:rPr>
            <w:noProof/>
            <w:webHidden/>
          </w:rPr>
          <w:fldChar w:fldCharType="separate"/>
        </w:r>
        <w:r w:rsidR="006135AD">
          <w:rPr>
            <w:noProof/>
            <w:webHidden/>
          </w:rPr>
          <w:t>13</w:t>
        </w:r>
        <w:r w:rsidR="006135AD">
          <w:rPr>
            <w:noProof/>
            <w:webHidden/>
          </w:rPr>
          <w:fldChar w:fldCharType="end"/>
        </w:r>
      </w:hyperlink>
    </w:p>
    <w:p w14:paraId="4A034D18"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12" w:history="1">
        <w:r w:rsidR="006135AD" w:rsidRPr="00E66364">
          <w:rPr>
            <w:rStyle w:val="a8"/>
            <w:noProof/>
          </w:rPr>
          <w:t>3.2.2</w:t>
        </w:r>
        <w:r w:rsidR="006135AD">
          <w:rPr>
            <w:rFonts w:asciiTheme="minorHAnsi" w:eastAsiaTheme="minorEastAsia" w:hAnsiTheme="minorHAnsi" w:cstheme="minorBidi"/>
            <w:noProof/>
            <w:kern w:val="2"/>
            <w:sz w:val="21"/>
          </w:rPr>
          <w:tab/>
        </w:r>
        <w:r w:rsidR="006135AD" w:rsidRPr="00E66364">
          <w:rPr>
            <w:rStyle w:val="a8"/>
            <w:rFonts w:hint="eastAsia"/>
            <w:noProof/>
          </w:rPr>
          <w:t>信道刷新</w:t>
        </w:r>
        <w:r w:rsidR="006135AD">
          <w:rPr>
            <w:noProof/>
            <w:webHidden/>
          </w:rPr>
          <w:tab/>
        </w:r>
        <w:r w:rsidR="006135AD">
          <w:rPr>
            <w:noProof/>
            <w:webHidden/>
          </w:rPr>
          <w:fldChar w:fldCharType="begin"/>
        </w:r>
        <w:r w:rsidR="006135AD">
          <w:rPr>
            <w:noProof/>
            <w:webHidden/>
          </w:rPr>
          <w:instrText xml:space="preserve"> PAGEREF _Toc344200312 \h </w:instrText>
        </w:r>
        <w:r w:rsidR="006135AD">
          <w:rPr>
            <w:noProof/>
            <w:webHidden/>
          </w:rPr>
        </w:r>
        <w:r w:rsidR="006135AD">
          <w:rPr>
            <w:noProof/>
            <w:webHidden/>
          </w:rPr>
          <w:fldChar w:fldCharType="separate"/>
        </w:r>
        <w:r w:rsidR="006135AD">
          <w:rPr>
            <w:noProof/>
            <w:webHidden/>
          </w:rPr>
          <w:t>15</w:t>
        </w:r>
        <w:r w:rsidR="006135AD">
          <w:rPr>
            <w:noProof/>
            <w:webHidden/>
          </w:rPr>
          <w:fldChar w:fldCharType="end"/>
        </w:r>
      </w:hyperlink>
    </w:p>
    <w:p w14:paraId="7BB17CCA"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13" w:history="1">
        <w:r w:rsidR="006135AD" w:rsidRPr="00E66364">
          <w:rPr>
            <w:rStyle w:val="a8"/>
            <w:noProof/>
          </w:rPr>
          <w:t>3.2.3</w:t>
        </w:r>
        <w:r w:rsidR="006135AD">
          <w:rPr>
            <w:rFonts w:asciiTheme="minorHAnsi" w:eastAsiaTheme="minorEastAsia" w:hAnsiTheme="minorHAnsi" w:cstheme="minorBidi"/>
            <w:noProof/>
            <w:kern w:val="2"/>
            <w:sz w:val="21"/>
          </w:rPr>
          <w:tab/>
        </w:r>
        <w:r w:rsidR="006135AD" w:rsidRPr="00E66364">
          <w:rPr>
            <w:rStyle w:val="a8"/>
            <w:rFonts w:hint="eastAsia"/>
            <w:noProof/>
          </w:rPr>
          <w:t>载干比计算</w:t>
        </w:r>
        <w:r w:rsidR="006135AD">
          <w:rPr>
            <w:noProof/>
            <w:webHidden/>
          </w:rPr>
          <w:tab/>
        </w:r>
        <w:r w:rsidR="006135AD">
          <w:rPr>
            <w:noProof/>
            <w:webHidden/>
          </w:rPr>
          <w:fldChar w:fldCharType="begin"/>
        </w:r>
        <w:r w:rsidR="006135AD">
          <w:rPr>
            <w:noProof/>
            <w:webHidden/>
          </w:rPr>
          <w:instrText xml:space="preserve"> PAGEREF _Toc344200313 \h </w:instrText>
        </w:r>
        <w:r w:rsidR="006135AD">
          <w:rPr>
            <w:noProof/>
            <w:webHidden/>
          </w:rPr>
        </w:r>
        <w:r w:rsidR="006135AD">
          <w:rPr>
            <w:noProof/>
            <w:webHidden/>
          </w:rPr>
          <w:fldChar w:fldCharType="separate"/>
        </w:r>
        <w:r w:rsidR="006135AD">
          <w:rPr>
            <w:noProof/>
            <w:webHidden/>
          </w:rPr>
          <w:t>17</w:t>
        </w:r>
        <w:r w:rsidR="006135AD">
          <w:rPr>
            <w:noProof/>
            <w:webHidden/>
          </w:rPr>
          <w:fldChar w:fldCharType="end"/>
        </w:r>
      </w:hyperlink>
    </w:p>
    <w:p w14:paraId="630D40E0"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14" w:history="1">
        <w:r w:rsidR="006135AD" w:rsidRPr="00E66364">
          <w:rPr>
            <w:rStyle w:val="a8"/>
            <w:noProof/>
          </w:rPr>
          <w:t>3.2.4</w:t>
        </w:r>
        <w:r w:rsidR="006135AD">
          <w:rPr>
            <w:rFonts w:asciiTheme="minorHAnsi" w:eastAsiaTheme="minorEastAsia" w:hAnsiTheme="minorHAnsi" w:cstheme="minorBidi"/>
            <w:noProof/>
            <w:kern w:val="2"/>
            <w:sz w:val="21"/>
          </w:rPr>
          <w:tab/>
        </w:r>
        <w:r w:rsidR="006135AD" w:rsidRPr="00E66364">
          <w:rPr>
            <w:rStyle w:val="a8"/>
            <w:noProof/>
          </w:rPr>
          <w:t>L2S</w:t>
        </w:r>
        <w:r w:rsidR="006135AD" w:rsidRPr="00E66364">
          <w:rPr>
            <w:rStyle w:val="a8"/>
            <w:rFonts w:hint="eastAsia"/>
            <w:noProof/>
          </w:rPr>
          <w:t>接口</w:t>
        </w:r>
        <w:r w:rsidR="006135AD">
          <w:rPr>
            <w:noProof/>
            <w:webHidden/>
          </w:rPr>
          <w:tab/>
        </w:r>
        <w:r w:rsidR="006135AD">
          <w:rPr>
            <w:noProof/>
            <w:webHidden/>
          </w:rPr>
          <w:fldChar w:fldCharType="begin"/>
        </w:r>
        <w:r w:rsidR="006135AD">
          <w:rPr>
            <w:noProof/>
            <w:webHidden/>
          </w:rPr>
          <w:instrText xml:space="preserve"> PAGEREF _Toc344200314 \h </w:instrText>
        </w:r>
        <w:r w:rsidR="006135AD">
          <w:rPr>
            <w:noProof/>
            <w:webHidden/>
          </w:rPr>
        </w:r>
        <w:r w:rsidR="006135AD">
          <w:rPr>
            <w:noProof/>
            <w:webHidden/>
          </w:rPr>
          <w:fldChar w:fldCharType="separate"/>
        </w:r>
        <w:r w:rsidR="006135AD">
          <w:rPr>
            <w:noProof/>
            <w:webHidden/>
          </w:rPr>
          <w:t>21</w:t>
        </w:r>
        <w:r w:rsidR="006135AD">
          <w:rPr>
            <w:noProof/>
            <w:webHidden/>
          </w:rPr>
          <w:fldChar w:fldCharType="end"/>
        </w:r>
      </w:hyperlink>
    </w:p>
    <w:p w14:paraId="0E7EB602"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15" w:history="1">
        <w:r w:rsidR="006135AD" w:rsidRPr="00E66364">
          <w:rPr>
            <w:rStyle w:val="a8"/>
            <w:noProof/>
          </w:rPr>
          <w:t>3.2.5</w:t>
        </w:r>
        <w:r w:rsidR="006135AD">
          <w:rPr>
            <w:rFonts w:asciiTheme="minorHAnsi" w:eastAsiaTheme="minorEastAsia" w:hAnsiTheme="minorHAnsi" w:cstheme="minorBidi"/>
            <w:noProof/>
            <w:kern w:val="2"/>
            <w:sz w:val="21"/>
          </w:rPr>
          <w:tab/>
        </w:r>
        <w:r w:rsidR="006135AD" w:rsidRPr="00E66364">
          <w:rPr>
            <w:rStyle w:val="a8"/>
            <w:noProof/>
          </w:rPr>
          <w:t>HARQ</w:t>
        </w:r>
        <w:r w:rsidR="006135AD" w:rsidRPr="00E66364">
          <w:rPr>
            <w:rStyle w:val="a8"/>
            <w:rFonts w:hint="eastAsia"/>
            <w:noProof/>
          </w:rPr>
          <w:t>处理</w:t>
        </w:r>
        <w:r w:rsidR="006135AD">
          <w:rPr>
            <w:noProof/>
            <w:webHidden/>
          </w:rPr>
          <w:tab/>
        </w:r>
        <w:r w:rsidR="006135AD">
          <w:rPr>
            <w:noProof/>
            <w:webHidden/>
          </w:rPr>
          <w:fldChar w:fldCharType="begin"/>
        </w:r>
        <w:r w:rsidR="006135AD">
          <w:rPr>
            <w:noProof/>
            <w:webHidden/>
          </w:rPr>
          <w:instrText xml:space="preserve"> PAGEREF _Toc344200315 \h </w:instrText>
        </w:r>
        <w:r w:rsidR="006135AD">
          <w:rPr>
            <w:noProof/>
            <w:webHidden/>
          </w:rPr>
        </w:r>
        <w:r w:rsidR="006135AD">
          <w:rPr>
            <w:noProof/>
            <w:webHidden/>
          </w:rPr>
          <w:fldChar w:fldCharType="separate"/>
        </w:r>
        <w:r w:rsidR="006135AD">
          <w:rPr>
            <w:noProof/>
            <w:webHidden/>
          </w:rPr>
          <w:t>26</w:t>
        </w:r>
        <w:r w:rsidR="006135AD">
          <w:rPr>
            <w:noProof/>
            <w:webHidden/>
          </w:rPr>
          <w:fldChar w:fldCharType="end"/>
        </w:r>
      </w:hyperlink>
    </w:p>
    <w:p w14:paraId="2E191C08"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16" w:history="1">
        <w:r w:rsidR="006135AD" w:rsidRPr="00E66364">
          <w:rPr>
            <w:rStyle w:val="a8"/>
            <w:noProof/>
          </w:rPr>
          <w:t>3.2.6</w:t>
        </w:r>
        <w:r w:rsidR="006135AD">
          <w:rPr>
            <w:rFonts w:asciiTheme="minorHAnsi" w:eastAsiaTheme="minorEastAsia" w:hAnsiTheme="minorHAnsi" w:cstheme="minorBidi"/>
            <w:noProof/>
            <w:kern w:val="2"/>
            <w:sz w:val="21"/>
          </w:rPr>
          <w:tab/>
        </w:r>
        <w:r w:rsidR="006135AD" w:rsidRPr="00E66364">
          <w:rPr>
            <w:rStyle w:val="a8"/>
            <w:rFonts w:hint="eastAsia"/>
            <w:noProof/>
          </w:rPr>
          <w:t>信息反馈</w:t>
        </w:r>
        <w:r w:rsidR="006135AD">
          <w:rPr>
            <w:noProof/>
            <w:webHidden/>
          </w:rPr>
          <w:tab/>
        </w:r>
        <w:r w:rsidR="006135AD">
          <w:rPr>
            <w:noProof/>
            <w:webHidden/>
          </w:rPr>
          <w:fldChar w:fldCharType="begin"/>
        </w:r>
        <w:r w:rsidR="006135AD">
          <w:rPr>
            <w:noProof/>
            <w:webHidden/>
          </w:rPr>
          <w:instrText xml:space="preserve"> PAGEREF _Toc344200316 \h </w:instrText>
        </w:r>
        <w:r w:rsidR="006135AD">
          <w:rPr>
            <w:noProof/>
            <w:webHidden/>
          </w:rPr>
        </w:r>
        <w:r w:rsidR="006135AD">
          <w:rPr>
            <w:noProof/>
            <w:webHidden/>
          </w:rPr>
          <w:fldChar w:fldCharType="separate"/>
        </w:r>
        <w:r w:rsidR="006135AD">
          <w:rPr>
            <w:noProof/>
            <w:webHidden/>
          </w:rPr>
          <w:t>28</w:t>
        </w:r>
        <w:r w:rsidR="006135AD">
          <w:rPr>
            <w:noProof/>
            <w:webHidden/>
          </w:rPr>
          <w:fldChar w:fldCharType="end"/>
        </w:r>
      </w:hyperlink>
    </w:p>
    <w:p w14:paraId="14552651"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17" w:history="1">
        <w:r w:rsidR="006135AD" w:rsidRPr="00E66364">
          <w:rPr>
            <w:rStyle w:val="a8"/>
            <w:noProof/>
          </w:rPr>
          <w:t>3.2.7</w:t>
        </w:r>
        <w:r w:rsidR="006135AD">
          <w:rPr>
            <w:rFonts w:asciiTheme="minorHAnsi" w:eastAsiaTheme="minorEastAsia" w:hAnsiTheme="minorHAnsi" w:cstheme="minorBidi"/>
            <w:noProof/>
            <w:kern w:val="2"/>
            <w:sz w:val="21"/>
          </w:rPr>
          <w:tab/>
        </w:r>
        <w:r w:rsidR="006135AD" w:rsidRPr="00E66364">
          <w:rPr>
            <w:rStyle w:val="a8"/>
            <w:rFonts w:hint="eastAsia"/>
            <w:noProof/>
          </w:rPr>
          <w:t>用户调度</w:t>
        </w:r>
        <w:r w:rsidR="006135AD">
          <w:rPr>
            <w:noProof/>
            <w:webHidden/>
          </w:rPr>
          <w:tab/>
        </w:r>
        <w:r w:rsidR="006135AD">
          <w:rPr>
            <w:noProof/>
            <w:webHidden/>
          </w:rPr>
          <w:fldChar w:fldCharType="begin"/>
        </w:r>
        <w:r w:rsidR="006135AD">
          <w:rPr>
            <w:noProof/>
            <w:webHidden/>
          </w:rPr>
          <w:instrText xml:space="preserve"> PAGEREF _Toc344200317 \h </w:instrText>
        </w:r>
        <w:r w:rsidR="006135AD">
          <w:rPr>
            <w:noProof/>
            <w:webHidden/>
          </w:rPr>
        </w:r>
        <w:r w:rsidR="006135AD">
          <w:rPr>
            <w:noProof/>
            <w:webHidden/>
          </w:rPr>
          <w:fldChar w:fldCharType="separate"/>
        </w:r>
        <w:r w:rsidR="006135AD">
          <w:rPr>
            <w:noProof/>
            <w:webHidden/>
          </w:rPr>
          <w:t>32</w:t>
        </w:r>
        <w:r w:rsidR="006135AD">
          <w:rPr>
            <w:noProof/>
            <w:webHidden/>
          </w:rPr>
          <w:fldChar w:fldCharType="end"/>
        </w:r>
      </w:hyperlink>
    </w:p>
    <w:p w14:paraId="21ABA8E0"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18" w:history="1">
        <w:r w:rsidR="006135AD" w:rsidRPr="00E66364">
          <w:rPr>
            <w:rStyle w:val="a8"/>
            <w:noProof/>
          </w:rPr>
          <w:t>3.2.8</w:t>
        </w:r>
        <w:r w:rsidR="006135AD">
          <w:rPr>
            <w:rFonts w:asciiTheme="minorHAnsi" w:eastAsiaTheme="minorEastAsia" w:hAnsiTheme="minorHAnsi" w:cstheme="minorBidi"/>
            <w:noProof/>
            <w:kern w:val="2"/>
            <w:sz w:val="21"/>
          </w:rPr>
          <w:tab/>
        </w:r>
        <w:r w:rsidR="006135AD" w:rsidRPr="00E66364">
          <w:rPr>
            <w:rStyle w:val="a8"/>
            <w:rFonts w:hint="eastAsia"/>
            <w:noProof/>
          </w:rPr>
          <w:t>功率控制</w:t>
        </w:r>
        <w:r w:rsidR="006135AD">
          <w:rPr>
            <w:noProof/>
            <w:webHidden/>
          </w:rPr>
          <w:tab/>
        </w:r>
        <w:r w:rsidR="006135AD">
          <w:rPr>
            <w:noProof/>
            <w:webHidden/>
          </w:rPr>
          <w:fldChar w:fldCharType="begin"/>
        </w:r>
        <w:r w:rsidR="006135AD">
          <w:rPr>
            <w:noProof/>
            <w:webHidden/>
          </w:rPr>
          <w:instrText xml:space="preserve"> PAGEREF _Toc344200318 \h </w:instrText>
        </w:r>
        <w:r w:rsidR="006135AD">
          <w:rPr>
            <w:noProof/>
            <w:webHidden/>
          </w:rPr>
        </w:r>
        <w:r w:rsidR="006135AD">
          <w:rPr>
            <w:noProof/>
            <w:webHidden/>
          </w:rPr>
          <w:fldChar w:fldCharType="separate"/>
        </w:r>
        <w:r w:rsidR="006135AD">
          <w:rPr>
            <w:noProof/>
            <w:webHidden/>
          </w:rPr>
          <w:t>44</w:t>
        </w:r>
        <w:r w:rsidR="006135AD">
          <w:rPr>
            <w:noProof/>
            <w:webHidden/>
          </w:rPr>
          <w:fldChar w:fldCharType="end"/>
        </w:r>
      </w:hyperlink>
    </w:p>
    <w:p w14:paraId="517A5CBC"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19" w:history="1">
        <w:r w:rsidR="006135AD" w:rsidRPr="00E66364">
          <w:rPr>
            <w:rStyle w:val="a8"/>
            <w:noProof/>
          </w:rPr>
          <w:t>3.2.9</w:t>
        </w:r>
        <w:r w:rsidR="006135AD">
          <w:rPr>
            <w:rFonts w:asciiTheme="minorHAnsi" w:eastAsiaTheme="minorEastAsia" w:hAnsiTheme="minorHAnsi" w:cstheme="minorBidi"/>
            <w:noProof/>
            <w:kern w:val="2"/>
            <w:sz w:val="21"/>
          </w:rPr>
          <w:tab/>
        </w:r>
        <w:r w:rsidR="006135AD" w:rsidRPr="00E66364">
          <w:rPr>
            <w:rStyle w:val="a8"/>
            <w:rFonts w:hint="eastAsia"/>
            <w:noProof/>
          </w:rPr>
          <w:t>生成数据包</w:t>
        </w:r>
        <w:r w:rsidR="006135AD">
          <w:rPr>
            <w:noProof/>
            <w:webHidden/>
          </w:rPr>
          <w:tab/>
        </w:r>
        <w:r w:rsidR="006135AD">
          <w:rPr>
            <w:noProof/>
            <w:webHidden/>
          </w:rPr>
          <w:fldChar w:fldCharType="begin"/>
        </w:r>
        <w:r w:rsidR="006135AD">
          <w:rPr>
            <w:noProof/>
            <w:webHidden/>
          </w:rPr>
          <w:instrText xml:space="preserve"> PAGEREF _Toc344200319 \h </w:instrText>
        </w:r>
        <w:r w:rsidR="006135AD">
          <w:rPr>
            <w:noProof/>
            <w:webHidden/>
          </w:rPr>
        </w:r>
        <w:r w:rsidR="006135AD">
          <w:rPr>
            <w:noProof/>
            <w:webHidden/>
          </w:rPr>
          <w:fldChar w:fldCharType="separate"/>
        </w:r>
        <w:r w:rsidR="006135AD">
          <w:rPr>
            <w:noProof/>
            <w:webHidden/>
          </w:rPr>
          <w:t>46</w:t>
        </w:r>
        <w:r w:rsidR="006135AD">
          <w:rPr>
            <w:noProof/>
            <w:webHidden/>
          </w:rPr>
          <w:fldChar w:fldCharType="end"/>
        </w:r>
      </w:hyperlink>
    </w:p>
    <w:p w14:paraId="5E447D73"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20" w:history="1">
        <w:r w:rsidR="006135AD" w:rsidRPr="00E66364">
          <w:rPr>
            <w:rStyle w:val="a8"/>
            <w:noProof/>
          </w:rPr>
          <w:t>3.2.10</w:t>
        </w:r>
        <w:r w:rsidR="006135AD">
          <w:rPr>
            <w:rFonts w:asciiTheme="minorHAnsi" w:eastAsiaTheme="minorEastAsia" w:hAnsiTheme="minorHAnsi" w:cstheme="minorBidi"/>
            <w:noProof/>
            <w:kern w:val="2"/>
            <w:sz w:val="21"/>
          </w:rPr>
          <w:tab/>
        </w:r>
        <w:r w:rsidR="006135AD" w:rsidRPr="00E66364">
          <w:rPr>
            <w:rStyle w:val="a8"/>
            <w:noProof/>
          </w:rPr>
          <w:t>FTP</w:t>
        </w:r>
        <w:r w:rsidR="006135AD" w:rsidRPr="00E66364">
          <w:rPr>
            <w:rStyle w:val="a8"/>
            <w:rFonts w:hint="eastAsia"/>
            <w:noProof/>
          </w:rPr>
          <w:t>业务源</w:t>
        </w:r>
        <w:r w:rsidR="006135AD">
          <w:rPr>
            <w:noProof/>
            <w:webHidden/>
          </w:rPr>
          <w:tab/>
        </w:r>
        <w:r w:rsidR="006135AD">
          <w:rPr>
            <w:noProof/>
            <w:webHidden/>
          </w:rPr>
          <w:fldChar w:fldCharType="begin"/>
        </w:r>
        <w:r w:rsidR="006135AD">
          <w:rPr>
            <w:noProof/>
            <w:webHidden/>
          </w:rPr>
          <w:instrText xml:space="preserve"> PAGEREF _Toc344200320 \h </w:instrText>
        </w:r>
        <w:r w:rsidR="006135AD">
          <w:rPr>
            <w:noProof/>
            <w:webHidden/>
          </w:rPr>
        </w:r>
        <w:r w:rsidR="006135AD">
          <w:rPr>
            <w:noProof/>
            <w:webHidden/>
          </w:rPr>
          <w:fldChar w:fldCharType="separate"/>
        </w:r>
        <w:r w:rsidR="006135AD">
          <w:rPr>
            <w:noProof/>
            <w:webHidden/>
          </w:rPr>
          <w:t>47</w:t>
        </w:r>
        <w:r w:rsidR="006135AD">
          <w:rPr>
            <w:noProof/>
            <w:webHidden/>
          </w:rPr>
          <w:fldChar w:fldCharType="end"/>
        </w:r>
      </w:hyperlink>
    </w:p>
    <w:p w14:paraId="048D86DD"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21" w:history="1">
        <w:r w:rsidR="006135AD" w:rsidRPr="00E66364">
          <w:rPr>
            <w:rStyle w:val="a8"/>
            <w:noProof/>
          </w:rPr>
          <w:t>3.2.11</w:t>
        </w:r>
        <w:r w:rsidR="006135AD">
          <w:rPr>
            <w:rFonts w:asciiTheme="minorHAnsi" w:eastAsiaTheme="minorEastAsia" w:hAnsiTheme="minorHAnsi" w:cstheme="minorBidi"/>
            <w:noProof/>
            <w:kern w:val="2"/>
            <w:sz w:val="21"/>
          </w:rPr>
          <w:tab/>
        </w:r>
        <w:r w:rsidR="006135AD" w:rsidRPr="00E66364">
          <w:rPr>
            <w:rStyle w:val="a8"/>
            <w:rFonts w:hint="eastAsia"/>
            <w:noProof/>
          </w:rPr>
          <w:t>非理想信道估计</w:t>
        </w:r>
        <w:r w:rsidR="006135AD">
          <w:rPr>
            <w:noProof/>
            <w:webHidden/>
          </w:rPr>
          <w:tab/>
        </w:r>
        <w:r w:rsidR="006135AD">
          <w:rPr>
            <w:noProof/>
            <w:webHidden/>
          </w:rPr>
          <w:fldChar w:fldCharType="begin"/>
        </w:r>
        <w:r w:rsidR="006135AD">
          <w:rPr>
            <w:noProof/>
            <w:webHidden/>
          </w:rPr>
          <w:instrText xml:space="preserve"> PAGEREF _Toc344200321 \h </w:instrText>
        </w:r>
        <w:r w:rsidR="006135AD">
          <w:rPr>
            <w:noProof/>
            <w:webHidden/>
          </w:rPr>
        </w:r>
        <w:r w:rsidR="006135AD">
          <w:rPr>
            <w:noProof/>
            <w:webHidden/>
          </w:rPr>
          <w:fldChar w:fldCharType="separate"/>
        </w:r>
        <w:r w:rsidR="006135AD">
          <w:rPr>
            <w:noProof/>
            <w:webHidden/>
          </w:rPr>
          <w:t>53</w:t>
        </w:r>
        <w:r w:rsidR="006135AD">
          <w:rPr>
            <w:noProof/>
            <w:webHidden/>
          </w:rPr>
          <w:fldChar w:fldCharType="end"/>
        </w:r>
      </w:hyperlink>
    </w:p>
    <w:p w14:paraId="447B76D8" w14:textId="77777777" w:rsidR="006135AD" w:rsidRDefault="00E8426C">
      <w:pPr>
        <w:pStyle w:val="12"/>
        <w:tabs>
          <w:tab w:val="left" w:pos="1000"/>
          <w:tab w:val="right" w:leader="dot" w:pos="9736"/>
        </w:tabs>
        <w:rPr>
          <w:rFonts w:asciiTheme="minorHAnsi" w:eastAsiaTheme="minorEastAsia" w:hAnsiTheme="minorHAnsi" w:cstheme="minorBidi"/>
          <w:noProof/>
          <w:kern w:val="2"/>
          <w:sz w:val="21"/>
        </w:rPr>
      </w:pPr>
      <w:hyperlink w:anchor="_Toc344200322" w:history="1">
        <w:r w:rsidR="006135AD" w:rsidRPr="00E66364">
          <w:rPr>
            <w:rStyle w:val="a8"/>
            <w:rFonts w:hint="eastAsia"/>
            <w:noProof/>
          </w:rPr>
          <w:t>第四章</w:t>
        </w:r>
        <w:r w:rsidR="006135AD">
          <w:rPr>
            <w:rFonts w:asciiTheme="minorHAnsi" w:eastAsiaTheme="minorEastAsia" w:hAnsiTheme="minorHAnsi" w:cstheme="minorBidi"/>
            <w:noProof/>
            <w:kern w:val="2"/>
            <w:sz w:val="21"/>
          </w:rPr>
          <w:tab/>
        </w:r>
        <w:r w:rsidR="006135AD" w:rsidRPr="00E66364">
          <w:rPr>
            <w:rStyle w:val="a8"/>
            <w:rFonts w:hint="eastAsia"/>
            <w:noProof/>
          </w:rPr>
          <w:t>仿真结果及校准</w:t>
        </w:r>
        <w:r w:rsidR="006135AD">
          <w:rPr>
            <w:noProof/>
            <w:webHidden/>
          </w:rPr>
          <w:tab/>
        </w:r>
        <w:r w:rsidR="006135AD">
          <w:rPr>
            <w:noProof/>
            <w:webHidden/>
          </w:rPr>
          <w:fldChar w:fldCharType="begin"/>
        </w:r>
        <w:r w:rsidR="006135AD">
          <w:rPr>
            <w:noProof/>
            <w:webHidden/>
          </w:rPr>
          <w:instrText xml:space="preserve"> PAGEREF _Toc344200322 \h </w:instrText>
        </w:r>
        <w:r w:rsidR="006135AD">
          <w:rPr>
            <w:noProof/>
            <w:webHidden/>
          </w:rPr>
        </w:r>
        <w:r w:rsidR="006135AD">
          <w:rPr>
            <w:noProof/>
            <w:webHidden/>
          </w:rPr>
          <w:fldChar w:fldCharType="separate"/>
        </w:r>
        <w:r w:rsidR="006135AD">
          <w:rPr>
            <w:noProof/>
            <w:webHidden/>
          </w:rPr>
          <w:t>54</w:t>
        </w:r>
        <w:r w:rsidR="006135AD">
          <w:rPr>
            <w:noProof/>
            <w:webHidden/>
          </w:rPr>
          <w:fldChar w:fldCharType="end"/>
        </w:r>
      </w:hyperlink>
    </w:p>
    <w:p w14:paraId="4F8B1CE7" w14:textId="77777777" w:rsidR="006135AD" w:rsidRDefault="00E8426C">
      <w:pPr>
        <w:pStyle w:val="21"/>
        <w:tabs>
          <w:tab w:val="left" w:pos="800"/>
          <w:tab w:val="right" w:leader="dot" w:pos="9736"/>
        </w:tabs>
        <w:rPr>
          <w:rFonts w:asciiTheme="minorHAnsi" w:eastAsiaTheme="minorEastAsia" w:hAnsiTheme="minorHAnsi" w:cstheme="minorBidi"/>
          <w:noProof/>
          <w:kern w:val="2"/>
          <w:sz w:val="21"/>
        </w:rPr>
      </w:pPr>
      <w:hyperlink w:anchor="_Toc344200323" w:history="1">
        <w:r w:rsidR="006135AD" w:rsidRPr="00E66364">
          <w:rPr>
            <w:rStyle w:val="a8"/>
            <w:noProof/>
          </w:rPr>
          <w:t>4.1</w:t>
        </w:r>
        <w:r w:rsidR="006135AD">
          <w:rPr>
            <w:rFonts w:asciiTheme="minorHAnsi" w:eastAsiaTheme="minorEastAsia" w:hAnsiTheme="minorHAnsi" w:cstheme="minorBidi"/>
            <w:noProof/>
            <w:kern w:val="2"/>
            <w:sz w:val="21"/>
          </w:rPr>
          <w:tab/>
        </w:r>
        <w:r w:rsidR="006135AD" w:rsidRPr="00E66364">
          <w:rPr>
            <w:rStyle w:val="a8"/>
            <w:rFonts w:hint="eastAsia"/>
            <w:noProof/>
          </w:rPr>
          <w:t>同构网仿真结果及校准</w:t>
        </w:r>
        <w:r w:rsidR="006135AD">
          <w:rPr>
            <w:noProof/>
            <w:webHidden/>
          </w:rPr>
          <w:tab/>
        </w:r>
        <w:r w:rsidR="006135AD">
          <w:rPr>
            <w:noProof/>
            <w:webHidden/>
          </w:rPr>
          <w:fldChar w:fldCharType="begin"/>
        </w:r>
        <w:r w:rsidR="006135AD">
          <w:rPr>
            <w:noProof/>
            <w:webHidden/>
          </w:rPr>
          <w:instrText xml:space="preserve"> PAGEREF _Toc344200323 \h </w:instrText>
        </w:r>
        <w:r w:rsidR="006135AD">
          <w:rPr>
            <w:noProof/>
            <w:webHidden/>
          </w:rPr>
        </w:r>
        <w:r w:rsidR="006135AD">
          <w:rPr>
            <w:noProof/>
            <w:webHidden/>
          </w:rPr>
          <w:fldChar w:fldCharType="separate"/>
        </w:r>
        <w:r w:rsidR="006135AD">
          <w:rPr>
            <w:noProof/>
            <w:webHidden/>
          </w:rPr>
          <w:t>54</w:t>
        </w:r>
        <w:r w:rsidR="006135AD">
          <w:rPr>
            <w:noProof/>
            <w:webHidden/>
          </w:rPr>
          <w:fldChar w:fldCharType="end"/>
        </w:r>
      </w:hyperlink>
    </w:p>
    <w:p w14:paraId="26E09AFE"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24" w:history="1">
        <w:r w:rsidR="006135AD" w:rsidRPr="00E66364">
          <w:rPr>
            <w:rStyle w:val="a8"/>
            <w:rFonts w:hAnsi="宋体"/>
            <w:noProof/>
          </w:rPr>
          <w:t>4.1.1</w:t>
        </w:r>
        <w:r w:rsidR="006135AD">
          <w:rPr>
            <w:rFonts w:asciiTheme="minorHAnsi" w:eastAsiaTheme="minorEastAsia" w:hAnsiTheme="minorHAnsi" w:cstheme="minorBidi"/>
            <w:noProof/>
            <w:kern w:val="2"/>
            <w:sz w:val="21"/>
          </w:rPr>
          <w:tab/>
        </w:r>
        <w:r w:rsidR="006135AD" w:rsidRPr="00E66364">
          <w:rPr>
            <w:rStyle w:val="a8"/>
            <w:rFonts w:hint="eastAsia"/>
            <w:noProof/>
          </w:rPr>
          <w:t>下行</w:t>
        </w:r>
        <w:r w:rsidR="006135AD" w:rsidRPr="00E66364">
          <w:rPr>
            <w:rStyle w:val="a8"/>
            <w:noProof/>
          </w:rPr>
          <w:t>3GPP Case 1</w:t>
        </w:r>
        <w:r w:rsidR="006135AD" w:rsidRPr="00E66364">
          <w:rPr>
            <w:rStyle w:val="a8"/>
            <w:rFonts w:hAnsi="宋体" w:hint="eastAsia"/>
            <w:noProof/>
          </w:rPr>
          <w:t>的校准</w:t>
        </w:r>
        <w:r w:rsidR="006135AD">
          <w:rPr>
            <w:noProof/>
            <w:webHidden/>
          </w:rPr>
          <w:tab/>
        </w:r>
        <w:r w:rsidR="006135AD">
          <w:rPr>
            <w:noProof/>
            <w:webHidden/>
          </w:rPr>
          <w:fldChar w:fldCharType="begin"/>
        </w:r>
        <w:r w:rsidR="006135AD">
          <w:rPr>
            <w:noProof/>
            <w:webHidden/>
          </w:rPr>
          <w:instrText xml:space="preserve"> PAGEREF _Toc344200324 \h </w:instrText>
        </w:r>
        <w:r w:rsidR="006135AD">
          <w:rPr>
            <w:noProof/>
            <w:webHidden/>
          </w:rPr>
        </w:r>
        <w:r w:rsidR="006135AD">
          <w:rPr>
            <w:noProof/>
            <w:webHidden/>
          </w:rPr>
          <w:fldChar w:fldCharType="separate"/>
        </w:r>
        <w:r w:rsidR="006135AD">
          <w:rPr>
            <w:noProof/>
            <w:webHidden/>
          </w:rPr>
          <w:t>54</w:t>
        </w:r>
        <w:r w:rsidR="006135AD">
          <w:rPr>
            <w:noProof/>
            <w:webHidden/>
          </w:rPr>
          <w:fldChar w:fldCharType="end"/>
        </w:r>
      </w:hyperlink>
    </w:p>
    <w:p w14:paraId="11A6CA48"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25" w:history="1">
        <w:r w:rsidR="006135AD" w:rsidRPr="00E66364">
          <w:rPr>
            <w:rStyle w:val="a8"/>
            <w:noProof/>
          </w:rPr>
          <w:t>4.1.2</w:t>
        </w:r>
        <w:r w:rsidR="006135AD">
          <w:rPr>
            <w:rFonts w:asciiTheme="minorHAnsi" w:eastAsiaTheme="minorEastAsia" w:hAnsiTheme="minorHAnsi" w:cstheme="minorBidi"/>
            <w:noProof/>
            <w:kern w:val="2"/>
            <w:sz w:val="21"/>
          </w:rPr>
          <w:tab/>
        </w:r>
        <w:r w:rsidR="006135AD" w:rsidRPr="00E66364">
          <w:rPr>
            <w:rStyle w:val="a8"/>
            <w:rFonts w:hint="eastAsia"/>
            <w:noProof/>
          </w:rPr>
          <w:t>下行</w:t>
        </w:r>
        <w:r w:rsidR="006135AD" w:rsidRPr="00E66364">
          <w:rPr>
            <w:rStyle w:val="a8"/>
            <w:noProof/>
          </w:rPr>
          <w:t>3GPP</w:t>
        </w:r>
        <w:r w:rsidR="006135AD" w:rsidRPr="00E66364">
          <w:rPr>
            <w:rStyle w:val="a8"/>
            <w:rFonts w:hint="eastAsia"/>
            <w:noProof/>
          </w:rPr>
          <w:t>自</w:t>
        </w:r>
        <w:r w:rsidR="006135AD" w:rsidRPr="00E66364">
          <w:rPr>
            <w:rStyle w:val="a8"/>
            <w:rFonts w:ascii="宋体" w:hAnsi="宋体" w:cs="宋体" w:hint="eastAsia"/>
            <w:noProof/>
          </w:rPr>
          <w:t>评</w:t>
        </w:r>
        <w:r w:rsidR="006135AD" w:rsidRPr="00E66364">
          <w:rPr>
            <w:rStyle w:val="a8"/>
            <w:rFonts w:ascii="MS Mincho" w:hAnsi="MS Mincho" w:cs="MS Mincho" w:hint="eastAsia"/>
            <w:noProof/>
          </w:rPr>
          <w:t>估校准</w:t>
        </w:r>
        <w:r w:rsidR="006135AD">
          <w:rPr>
            <w:noProof/>
            <w:webHidden/>
          </w:rPr>
          <w:tab/>
        </w:r>
        <w:r w:rsidR="006135AD">
          <w:rPr>
            <w:noProof/>
            <w:webHidden/>
          </w:rPr>
          <w:fldChar w:fldCharType="begin"/>
        </w:r>
        <w:r w:rsidR="006135AD">
          <w:rPr>
            <w:noProof/>
            <w:webHidden/>
          </w:rPr>
          <w:instrText xml:space="preserve"> PAGEREF _Toc344200325 \h </w:instrText>
        </w:r>
        <w:r w:rsidR="006135AD">
          <w:rPr>
            <w:noProof/>
            <w:webHidden/>
          </w:rPr>
        </w:r>
        <w:r w:rsidR="006135AD">
          <w:rPr>
            <w:noProof/>
            <w:webHidden/>
          </w:rPr>
          <w:fldChar w:fldCharType="separate"/>
        </w:r>
        <w:r w:rsidR="006135AD">
          <w:rPr>
            <w:noProof/>
            <w:webHidden/>
          </w:rPr>
          <w:t>55</w:t>
        </w:r>
        <w:r w:rsidR="006135AD">
          <w:rPr>
            <w:noProof/>
            <w:webHidden/>
          </w:rPr>
          <w:fldChar w:fldCharType="end"/>
        </w:r>
      </w:hyperlink>
    </w:p>
    <w:p w14:paraId="46AAF4FD"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26" w:history="1">
        <w:r w:rsidR="006135AD" w:rsidRPr="00E66364">
          <w:rPr>
            <w:rStyle w:val="a8"/>
            <w:noProof/>
          </w:rPr>
          <w:t>4.1.3</w:t>
        </w:r>
        <w:r w:rsidR="006135AD">
          <w:rPr>
            <w:rFonts w:asciiTheme="minorHAnsi" w:eastAsiaTheme="minorEastAsia" w:hAnsiTheme="minorHAnsi" w:cstheme="minorBidi"/>
            <w:noProof/>
            <w:kern w:val="2"/>
            <w:sz w:val="21"/>
          </w:rPr>
          <w:tab/>
        </w:r>
        <w:r w:rsidR="006135AD" w:rsidRPr="00E66364">
          <w:rPr>
            <w:rStyle w:val="a8"/>
            <w:rFonts w:hint="eastAsia"/>
            <w:noProof/>
          </w:rPr>
          <w:t>下行不同</w:t>
        </w:r>
        <w:r w:rsidR="006135AD" w:rsidRPr="00E66364">
          <w:rPr>
            <w:rStyle w:val="a8"/>
            <w:noProof/>
          </w:rPr>
          <w:t>OLLA</w:t>
        </w:r>
        <w:r w:rsidR="006135AD" w:rsidRPr="00E66364">
          <w:rPr>
            <w:rStyle w:val="a8"/>
            <w:rFonts w:hint="eastAsia"/>
            <w:noProof/>
          </w:rPr>
          <w:t>的仿真</w:t>
        </w:r>
        <w:r w:rsidR="006135AD" w:rsidRPr="00E66364">
          <w:rPr>
            <w:rStyle w:val="a8"/>
            <w:rFonts w:ascii="宋体" w:hAnsi="宋体" w:cs="宋体" w:hint="eastAsia"/>
            <w:noProof/>
          </w:rPr>
          <w:t>结</w:t>
        </w:r>
        <w:r w:rsidR="006135AD" w:rsidRPr="00E66364">
          <w:rPr>
            <w:rStyle w:val="a8"/>
            <w:rFonts w:ascii="MS Mincho" w:hAnsi="MS Mincho" w:cs="MS Mincho" w:hint="eastAsia"/>
            <w:noProof/>
          </w:rPr>
          <w:t>果与分析</w:t>
        </w:r>
        <w:r w:rsidR="006135AD">
          <w:rPr>
            <w:noProof/>
            <w:webHidden/>
          </w:rPr>
          <w:tab/>
        </w:r>
        <w:r w:rsidR="006135AD">
          <w:rPr>
            <w:noProof/>
            <w:webHidden/>
          </w:rPr>
          <w:fldChar w:fldCharType="begin"/>
        </w:r>
        <w:r w:rsidR="006135AD">
          <w:rPr>
            <w:noProof/>
            <w:webHidden/>
          </w:rPr>
          <w:instrText xml:space="preserve"> PAGEREF _Toc344200326 \h </w:instrText>
        </w:r>
        <w:r w:rsidR="006135AD">
          <w:rPr>
            <w:noProof/>
            <w:webHidden/>
          </w:rPr>
        </w:r>
        <w:r w:rsidR="006135AD">
          <w:rPr>
            <w:noProof/>
            <w:webHidden/>
          </w:rPr>
          <w:fldChar w:fldCharType="separate"/>
        </w:r>
        <w:r w:rsidR="006135AD">
          <w:rPr>
            <w:noProof/>
            <w:webHidden/>
          </w:rPr>
          <w:t>71</w:t>
        </w:r>
        <w:r w:rsidR="006135AD">
          <w:rPr>
            <w:noProof/>
            <w:webHidden/>
          </w:rPr>
          <w:fldChar w:fldCharType="end"/>
        </w:r>
      </w:hyperlink>
    </w:p>
    <w:p w14:paraId="278556AB"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27" w:history="1">
        <w:r w:rsidR="006135AD" w:rsidRPr="00E66364">
          <w:rPr>
            <w:rStyle w:val="a8"/>
            <w:noProof/>
          </w:rPr>
          <w:t>4.1.4</w:t>
        </w:r>
        <w:r w:rsidR="006135AD">
          <w:rPr>
            <w:rFonts w:asciiTheme="minorHAnsi" w:eastAsiaTheme="minorEastAsia" w:hAnsiTheme="minorHAnsi" w:cstheme="minorBidi"/>
            <w:noProof/>
            <w:kern w:val="2"/>
            <w:sz w:val="21"/>
          </w:rPr>
          <w:tab/>
        </w:r>
        <w:r w:rsidR="006135AD" w:rsidRPr="00E66364">
          <w:rPr>
            <w:rStyle w:val="a8"/>
            <w:rFonts w:hint="eastAsia"/>
            <w:noProof/>
          </w:rPr>
          <w:t>下行不同天线相关性的仿真结果与分析</w:t>
        </w:r>
        <w:r w:rsidR="006135AD">
          <w:rPr>
            <w:noProof/>
            <w:webHidden/>
          </w:rPr>
          <w:tab/>
        </w:r>
        <w:r w:rsidR="006135AD">
          <w:rPr>
            <w:noProof/>
            <w:webHidden/>
          </w:rPr>
          <w:fldChar w:fldCharType="begin"/>
        </w:r>
        <w:r w:rsidR="006135AD">
          <w:rPr>
            <w:noProof/>
            <w:webHidden/>
          </w:rPr>
          <w:instrText xml:space="preserve"> PAGEREF _Toc344200327 \h </w:instrText>
        </w:r>
        <w:r w:rsidR="006135AD">
          <w:rPr>
            <w:noProof/>
            <w:webHidden/>
          </w:rPr>
        </w:r>
        <w:r w:rsidR="006135AD">
          <w:rPr>
            <w:noProof/>
            <w:webHidden/>
          </w:rPr>
          <w:fldChar w:fldCharType="separate"/>
        </w:r>
        <w:r w:rsidR="006135AD">
          <w:rPr>
            <w:noProof/>
            <w:webHidden/>
          </w:rPr>
          <w:t>74</w:t>
        </w:r>
        <w:r w:rsidR="006135AD">
          <w:rPr>
            <w:noProof/>
            <w:webHidden/>
          </w:rPr>
          <w:fldChar w:fldCharType="end"/>
        </w:r>
      </w:hyperlink>
    </w:p>
    <w:p w14:paraId="415A9FE9"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28" w:history="1">
        <w:r w:rsidR="006135AD" w:rsidRPr="00E66364">
          <w:rPr>
            <w:rStyle w:val="a8"/>
            <w:noProof/>
          </w:rPr>
          <w:t>4.1.5</w:t>
        </w:r>
        <w:r w:rsidR="006135AD">
          <w:rPr>
            <w:rFonts w:asciiTheme="minorHAnsi" w:eastAsiaTheme="minorEastAsia" w:hAnsiTheme="minorHAnsi" w:cstheme="minorBidi"/>
            <w:noProof/>
            <w:kern w:val="2"/>
            <w:sz w:val="21"/>
          </w:rPr>
          <w:tab/>
        </w:r>
        <w:r w:rsidR="006135AD" w:rsidRPr="00E66364">
          <w:rPr>
            <w:rStyle w:val="a8"/>
            <w:rFonts w:hint="eastAsia"/>
            <w:noProof/>
          </w:rPr>
          <w:t>下行专利仿真结果与分析</w:t>
        </w:r>
        <w:r w:rsidR="006135AD">
          <w:rPr>
            <w:noProof/>
            <w:webHidden/>
          </w:rPr>
          <w:tab/>
        </w:r>
        <w:r w:rsidR="006135AD">
          <w:rPr>
            <w:noProof/>
            <w:webHidden/>
          </w:rPr>
          <w:fldChar w:fldCharType="begin"/>
        </w:r>
        <w:r w:rsidR="006135AD">
          <w:rPr>
            <w:noProof/>
            <w:webHidden/>
          </w:rPr>
          <w:instrText xml:space="preserve"> PAGEREF _Toc344200328 \h </w:instrText>
        </w:r>
        <w:r w:rsidR="006135AD">
          <w:rPr>
            <w:noProof/>
            <w:webHidden/>
          </w:rPr>
        </w:r>
        <w:r w:rsidR="006135AD">
          <w:rPr>
            <w:noProof/>
            <w:webHidden/>
          </w:rPr>
          <w:fldChar w:fldCharType="separate"/>
        </w:r>
        <w:r w:rsidR="006135AD">
          <w:rPr>
            <w:noProof/>
            <w:webHidden/>
          </w:rPr>
          <w:t>78</w:t>
        </w:r>
        <w:r w:rsidR="006135AD">
          <w:rPr>
            <w:noProof/>
            <w:webHidden/>
          </w:rPr>
          <w:fldChar w:fldCharType="end"/>
        </w:r>
      </w:hyperlink>
    </w:p>
    <w:p w14:paraId="4CB5738D"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29" w:history="1">
        <w:r w:rsidR="006135AD" w:rsidRPr="00E66364">
          <w:rPr>
            <w:rStyle w:val="a8"/>
            <w:noProof/>
          </w:rPr>
          <w:t>4.1.6</w:t>
        </w:r>
        <w:r w:rsidR="006135AD">
          <w:rPr>
            <w:rFonts w:asciiTheme="minorHAnsi" w:eastAsiaTheme="minorEastAsia" w:hAnsiTheme="minorHAnsi" w:cstheme="minorBidi"/>
            <w:noProof/>
            <w:kern w:val="2"/>
            <w:sz w:val="21"/>
          </w:rPr>
          <w:tab/>
        </w:r>
        <w:r w:rsidR="006135AD" w:rsidRPr="00E66364">
          <w:rPr>
            <w:rStyle w:val="a8"/>
            <w:rFonts w:hint="eastAsia"/>
            <w:noProof/>
          </w:rPr>
          <w:t>上行</w:t>
        </w:r>
        <w:r w:rsidR="006135AD" w:rsidRPr="00E66364">
          <w:rPr>
            <w:rStyle w:val="a8"/>
            <w:noProof/>
          </w:rPr>
          <w:t>36.814</w:t>
        </w:r>
        <w:r w:rsidR="006135AD" w:rsidRPr="00E66364">
          <w:rPr>
            <w:rStyle w:val="a8"/>
            <w:rFonts w:hint="eastAsia"/>
            <w:noProof/>
          </w:rPr>
          <w:t>校准</w:t>
        </w:r>
        <w:r w:rsidR="006135AD">
          <w:rPr>
            <w:noProof/>
            <w:webHidden/>
          </w:rPr>
          <w:tab/>
        </w:r>
        <w:r w:rsidR="006135AD">
          <w:rPr>
            <w:noProof/>
            <w:webHidden/>
          </w:rPr>
          <w:fldChar w:fldCharType="begin"/>
        </w:r>
        <w:r w:rsidR="006135AD">
          <w:rPr>
            <w:noProof/>
            <w:webHidden/>
          </w:rPr>
          <w:instrText xml:space="preserve"> PAGEREF _Toc344200329 \h </w:instrText>
        </w:r>
        <w:r w:rsidR="006135AD">
          <w:rPr>
            <w:noProof/>
            <w:webHidden/>
          </w:rPr>
        </w:r>
        <w:r w:rsidR="006135AD">
          <w:rPr>
            <w:noProof/>
            <w:webHidden/>
          </w:rPr>
          <w:fldChar w:fldCharType="separate"/>
        </w:r>
        <w:r w:rsidR="006135AD">
          <w:rPr>
            <w:noProof/>
            <w:webHidden/>
          </w:rPr>
          <w:t>80</w:t>
        </w:r>
        <w:r w:rsidR="006135AD">
          <w:rPr>
            <w:noProof/>
            <w:webHidden/>
          </w:rPr>
          <w:fldChar w:fldCharType="end"/>
        </w:r>
      </w:hyperlink>
    </w:p>
    <w:p w14:paraId="681ED41E"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30" w:history="1">
        <w:r w:rsidR="006135AD" w:rsidRPr="00E66364">
          <w:rPr>
            <w:rStyle w:val="a8"/>
            <w:noProof/>
          </w:rPr>
          <w:t>4.1.7</w:t>
        </w:r>
        <w:r w:rsidR="006135AD">
          <w:rPr>
            <w:rFonts w:asciiTheme="minorHAnsi" w:eastAsiaTheme="minorEastAsia" w:hAnsiTheme="minorHAnsi" w:cstheme="minorBidi"/>
            <w:noProof/>
            <w:kern w:val="2"/>
            <w:sz w:val="21"/>
          </w:rPr>
          <w:tab/>
        </w:r>
        <w:r w:rsidR="006135AD" w:rsidRPr="00E66364">
          <w:rPr>
            <w:rStyle w:val="a8"/>
            <w:rFonts w:hint="eastAsia"/>
            <w:noProof/>
          </w:rPr>
          <w:t>上行自评估校准</w:t>
        </w:r>
        <w:r w:rsidR="006135AD">
          <w:rPr>
            <w:noProof/>
            <w:webHidden/>
          </w:rPr>
          <w:tab/>
        </w:r>
        <w:r w:rsidR="006135AD">
          <w:rPr>
            <w:noProof/>
            <w:webHidden/>
          </w:rPr>
          <w:fldChar w:fldCharType="begin"/>
        </w:r>
        <w:r w:rsidR="006135AD">
          <w:rPr>
            <w:noProof/>
            <w:webHidden/>
          </w:rPr>
          <w:instrText xml:space="preserve"> PAGEREF _Toc344200330 \h </w:instrText>
        </w:r>
        <w:r w:rsidR="006135AD">
          <w:rPr>
            <w:noProof/>
            <w:webHidden/>
          </w:rPr>
        </w:r>
        <w:r w:rsidR="006135AD">
          <w:rPr>
            <w:noProof/>
            <w:webHidden/>
          </w:rPr>
          <w:fldChar w:fldCharType="separate"/>
        </w:r>
        <w:r w:rsidR="006135AD">
          <w:rPr>
            <w:noProof/>
            <w:webHidden/>
          </w:rPr>
          <w:t>82</w:t>
        </w:r>
        <w:r w:rsidR="006135AD">
          <w:rPr>
            <w:noProof/>
            <w:webHidden/>
          </w:rPr>
          <w:fldChar w:fldCharType="end"/>
        </w:r>
      </w:hyperlink>
    </w:p>
    <w:p w14:paraId="01BC7252"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31" w:history="1">
        <w:r w:rsidR="006135AD" w:rsidRPr="00E66364">
          <w:rPr>
            <w:rStyle w:val="a8"/>
            <w:noProof/>
          </w:rPr>
          <w:t>4.1.8</w:t>
        </w:r>
        <w:r w:rsidR="006135AD">
          <w:rPr>
            <w:rFonts w:asciiTheme="minorHAnsi" w:eastAsiaTheme="minorEastAsia" w:hAnsiTheme="minorHAnsi" w:cstheme="minorBidi"/>
            <w:noProof/>
            <w:kern w:val="2"/>
            <w:sz w:val="21"/>
          </w:rPr>
          <w:tab/>
        </w:r>
        <w:r w:rsidR="006135AD" w:rsidRPr="00E66364">
          <w:rPr>
            <w:rStyle w:val="a8"/>
            <w:rFonts w:hint="eastAsia"/>
            <w:noProof/>
          </w:rPr>
          <w:t>上行功率控制与</w:t>
        </w:r>
        <w:r w:rsidR="006135AD" w:rsidRPr="00E66364">
          <w:rPr>
            <w:rStyle w:val="a8"/>
            <w:noProof/>
          </w:rPr>
          <w:t>IoT</w:t>
        </w:r>
        <w:r w:rsidR="006135AD" w:rsidRPr="00E66364">
          <w:rPr>
            <w:rStyle w:val="a8"/>
            <w:rFonts w:hint="eastAsia"/>
            <w:noProof/>
          </w:rPr>
          <w:t>的仿真结果与分析</w:t>
        </w:r>
        <w:r w:rsidR="006135AD">
          <w:rPr>
            <w:noProof/>
            <w:webHidden/>
          </w:rPr>
          <w:tab/>
        </w:r>
        <w:r w:rsidR="006135AD">
          <w:rPr>
            <w:noProof/>
            <w:webHidden/>
          </w:rPr>
          <w:fldChar w:fldCharType="begin"/>
        </w:r>
        <w:r w:rsidR="006135AD">
          <w:rPr>
            <w:noProof/>
            <w:webHidden/>
          </w:rPr>
          <w:instrText xml:space="preserve"> PAGEREF _Toc344200331 \h </w:instrText>
        </w:r>
        <w:r w:rsidR="006135AD">
          <w:rPr>
            <w:noProof/>
            <w:webHidden/>
          </w:rPr>
        </w:r>
        <w:r w:rsidR="006135AD">
          <w:rPr>
            <w:noProof/>
            <w:webHidden/>
          </w:rPr>
          <w:fldChar w:fldCharType="separate"/>
        </w:r>
        <w:r w:rsidR="006135AD">
          <w:rPr>
            <w:noProof/>
            <w:webHidden/>
          </w:rPr>
          <w:t>84</w:t>
        </w:r>
        <w:r w:rsidR="006135AD">
          <w:rPr>
            <w:noProof/>
            <w:webHidden/>
          </w:rPr>
          <w:fldChar w:fldCharType="end"/>
        </w:r>
      </w:hyperlink>
    </w:p>
    <w:p w14:paraId="357A6B16"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32" w:history="1">
        <w:r w:rsidR="006135AD" w:rsidRPr="00E66364">
          <w:rPr>
            <w:rStyle w:val="a8"/>
            <w:noProof/>
          </w:rPr>
          <w:t>4.1.9</w:t>
        </w:r>
        <w:r w:rsidR="006135AD">
          <w:rPr>
            <w:rFonts w:asciiTheme="minorHAnsi" w:eastAsiaTheme="minorEastAsia" w:hAnsiTheme="minorHAnsi" w:cstheme="minorBidi"/>
            <w:noProof/>
            <w:kern w:val="2"/>
            <w:sz w:val="21"/>
          </w:rPr>
          <w:tab/>
        </w:r>
        <w:r w:rsidR="006135AD" w:rsidRPr="00E66364">
          <w:rPr>
            <w:rStyle w:val="a8"/>
            <w:rFonts w:hint="eastAsia"/>
            <w:noProof/>
          </w:rPr>
          <w:t>上行提高</w:t>
        </w:r>
        <w:r w:rsidR="006135AD" w:rsidRPr="00E66364">
          <w:rPr>
            <w:rStyle w:val="a8"/>
            <w:noProof/>
          </w:rPr>
          <w:t>MCS</w:t>
        </w:r>
        <w:r w:rsidR="006135AD" w:rsidRPr="00E66364">
          <w:rPr>
            <w:rStyle w:val="a8"/>
            <w:rFonts w:hint="eastAsia"/>
            <w:noProof/>
          </w:rPr>
          <w:t>准确性不同方案的仿真结果与分析</w:t>
        </w:r>
        <w:r w:rsidR="006135AD">
          <w:rPr>
            <w:noProof/>
            <w:webHidden/>
          </w:rPr>
          <w:tab/>
        </w:r>
        <w:r w:rsidR="006135AD">
          <w:rPr>
            <w:noProof/>
            <w:webHidden/>
          </w:rPr>
          <w:fldChar w:fldCharType="begin"/>
        </w:r>
        <w:r w:rsidR="006135AD">
          <w:rPr>
            <w:noProof/>
            <w:webHidden/>
          </w:rPr>
          <w:instrText xml:space="preserve"> PAGEREF _Toc344200332 \h </w:instrText>
        </w:r>
        <w:r w:rsidR="006135AD">
          <w:rPr>
            <w:noProof/>
            <w:webHidden/>
          </w:rPr>
        </w:r>
        <w:r w:rsidR="006135AD">
          <w:rPr>
            <w:noProof/>
            <w:webHidden/>
          </w:rPr>
          <w:fldChar w:fldCharType="separate"/>
        </w:r>
        <w:r w:rsidR="006135AD">
          <w:rPr>
            <w:noProof/>
            <w:webHidden/>
          </w:rPr>
          <w:t>85</w:t>
        </w:r>
        <w:r w:rsidR="006135AD">
          <w:rPr>
            <w:noProof/>
            <w:webHidden/>
          </w:rPr>
          <w:fldChar w:fldCharType="end"/>
        </w:r>
      </w:hyperlink>
    </w:p>
    <w:p w14:paraId="346B06C8"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33" w:history="1">
        <w:r w:rsidR="006135AD" w:rsidRPr="00E66364">
          <w:rPr>
            <w:rStyle w:val="a8"/>
            <w:noProof/>
          </w:rPr>
          <w:t>4.1.10</w:t>
        </w:r>
        <w:r w:rsidR="006135AD">
          <w:rPr>
            <w:rFonts w:asciiTheme="minorHAnsi" w:eastAsiaTheme="minorEastAsia" w:hAnsiTheme="minorHAnsi" w:cstheme="minorBidi"/>
            <w:noProof/>
            <w:kern w:val="2"/>
            <w:sz w:val="21"/>
          </w:rPr>
          <w:tab/>
        </w:r>
        <w:r w:rsidR="006135AD" w:rsidRPr="00E66364">
          <w:rPr>
            <w:rStyle w:val="a8"/>
            <w:rFonts w:hint="eastAsia"/>
            <w:noProof/>
          </w:rPr>
          <w:t>上行不同站间距、天线数、检测算法仿真结果与分析</w:t>
        </w:r>
        <w:r w:rsidR="006135AD">
          <w:rPr>
            <w:noProof/>
            <w:webHidden/>
          </w:rPr>
          <w:tab/>
        </w:r>
        <w:r w:rsidR="006135AD">
          <w:rPr>
            <w:noProof/>
            <w:webHidden/>
          </w:rPr>
          <w:fldChar w:fldCharType="begin"/>
        </w:r>
        <w:r w:rsidR="006135AD">
          <w:rPr>
            <w:noProof/>
            <w:webHidden/>
          </w:rPr>
          <w:instrText xml:space="preserve"> PAGEREF _Toc344200333 \h </w:instrText>
        </w:r>
        <w:r w:rsidR="006135AD">
          <w:rPr>
            <w:noProof/>
            <w:webHidden/>
          </w:rPr>
        </w:r>
        <w:r w:rsidR="006135AD">
          <w:rPr>
            <w:noProof/>
            <w:webHidden/>
          </w:rPr>
          <w:fldChar w:fldCharType="separate"/>
        </w:r>
        <w:r w:rsidR="006135AD">
          <w:rPr>
            <w:noProof/>
            <w:webHidden/>
          </w:rPr>
          <w:t>93</w:t>
        </w:r>
        <w:r w:rsidR="006135AD">
          <w:rPr>
            <w:noProof/>
            <w:webHidden/>
          </w:rPr>
          <w:fldChar w:fldCharType="end"/>
        </w:r>
      </w:hyperlink>
    </w:p>
    <w:p w14:paraId="08F004B2"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34" w:history="1">
        <w:r w:rsidR="006135AD" w:rsidRPr="00E66364">
          <w:rPr>
            <w:rStyle w:val="a8"/>
            <w:noProof/>
          </w:rPr>
          <w:t>4.1.11</w:t>
        </w:r>
        <w:r w:rsidR="006135AD">
          <w:rPr>
            <w:rFonts w:asciiTheme="minorHAnsi" w:eastAsiaTheme="minorEastAsia" w:hAnsiTheme="minorHAnsi" w:cstheme="minorBidi"/>
            <w:noProof/>
            <w:kern w:val="2"/>
            <w:sz w:val="21"/>
          </w:rPr>
          <w:tab/>
        </w:r>
        <w:r w:rsidR="006135AD" w:rsidRPr="00E66364">
          <w:rPr>
            <w:rStyle w:val="a8"/>
            <w:rFonts w:hint="eastAsia"/>
            <w:noProof/>
          </w:rPr>
          <w:t>上行不同调度算法仿真结果与分析</w:t>
        </w:r>
        <w:r w:rsidR="006135AD">
          <w:rPr>
            <w:noProof/>
            <w:webHidden/>
          </w:rPr>
          <w:tab/>
        </w:r>
        <w:r w:rsidR="006135AD">
          <w:rPr>
            <w:noProof/>
            <w:webHidden/>
          </w:rPr>
          <w:fldChar w:fldCharType="begin"/>
        </w:r>
        <w:r w:rsidR="006135AD">
          <w:rPr>
            <w:noProof/>
            <w:webHidden/>
          </w:rPr>
          <w:instrText xml:space="preserve"> PAGEREF _Toc344200334 \h </w:instrText>
        </w:r>
        <w:r w:rsidR="006135AD">
          <w:rPr>
            <w:noProof/>
            <w:webHidden/>
          </w:rPr>
        </w:r>
        <w:r w:rsidR="006135AD">
          <w:rPr>
            <w:noProof/>
            <w:webHidden/>
          </w:rPr>
          <w:fldChar w:fldCharType="separate"/>
        </w:r>
        <w:r w:rsidR="006135AD">
          <w:rPr>
            <w:noProof/>
            <w:webHidden/>
          </w:rPr>
          <w:t>98</w:t>
        </w:r>
        <w:r w:rsidR="006135AD">
          <w:rPr>
            <w:noProof/>
            <w:webHidden/>
          </w:rPr>
          <w:fldChar w:fldCharType="end"/>
        </w:r>
      </w:hyperlink>
    </w:p>
    <w:p w14:paraId="7AF0D290"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35" w:history="1">
        <w:r w:rsidR="006135AD" w:rsidRPr="00E66364">
          <w:rPr>
            <w:rStyle w:val="a8"/>
            <w:noProof/>
          </w:rPr>
          <w:t>4.1.12</w:t>
        </w:r>
        <w:r w:rsidR="006135AD">
          <w:rPr>
            <w:rFonts w:asciiTheme="minorHAnsi" w:eastAsiaTheme="minorEastAsia" w:hAnsiTheme="minorHAnsi" w:cstheme="minorBidi"/>
            <w:noProof/>
            <w:kern w:val="2"/>
            <w:sz w:val="21"/>
          </w:rPr>
          <w:tab/>
        </w:r>
        <w:r w:rsidR="006135AD" w:rsidRPr="00E66364">
          <w:rPr>
            <w:rStyle w:val="a8"/>
            <w:rFonts w:hint="eastAsia"/>
            <w:noProof/>
          </w:rPr>
          <w:t>上行不同天线性能比较仿真结果与分析</w:t>
        </w:r>
        <w:r w:rsidR="006135AD">
          <w:rPr>
            <w:noProof/>
            <w:webHidden/>
          </w:rPr>
          <w:tab/>
        </w:r>
        <w:r w:rsidR="006135AD">
          <w:rPr>
            <w:noProof/>
            <w:webHidden/>
          </w:rPr>
          <w:fldChar w:fldCharType="begin"/>
        </w:r>
        <w:r w:rsidR="006135AD">
          <w:rPr>
            <w:noProof/>
            <w:webHidden/>
          </w:rPr>
          <w:instrText xml:space="preserve"> PAGEREF _Toc344200335 \h </w:instrText>
        </w:r>
        <w:r w:rsidR="006135AD">
          <w:rPr>
            <w:noProof/>
            <w:webHidden/>
          </w:rPr>
        </w:r>
        <w:r w:rsidR="006135AD">
          <w:rPr>
            <w:noProof/>
            <w:webHidden/>
          </w:rPr>
          <w:fldChar w:fldCharType="separate"/>
        </w:r>
        <w:r w:rsidR="006135AD">
          <w:rPr>
            <w:noProof/>
            <w:webHidden/>
          </w:rPr>
          <w:t>101</w:t>
        </w:r>
        <w:r w:rsidR="006135AD">
          <w:rPr>
            <w:noProof/>
            <w:webHidden/>
          </w:rPr>
          <w:fldChar w:fldCharType="end"/>
        </w:r>
      </w:hyperlink>
    </w:p>
    <w:p w14:paraId="03CADD78" w14:textId="77777777" w:rsidR="006135AD" w:rsidRDefault="00E8426C">
      <w:pPr>
        <w:pStyle w:val="21"/>
        <w:tabs>
          <w:tab w:val="left" w:pos="800"/>
          <w:tab w:val="right" w:leader="dot" w:pos="9736"/>
        </w:tabs>
        <w:rPr>
          <w:rFonts w:asciiTheme="minorHAnsi" w:eastAsiaTheme="minorEastAsia" w:hAnsiTheme="minorHAnsi" w:cstheme="minorBidi"/>
          <w:noProof/>
          <w:kern w:val="2"/>
          <w:sz w:val="21"/>
        </w:rPr>
      </w:pPr>
      <w:hyperlink w:anchor="_Toc344200336" w:history="1">
        <w:r w:rsidR="006135AD" w:rsidRPr="00E66364">
          <w:rPr>
            <w:rStyle w:val="a8"/>
            <w:noProof/>
          </w:rPr>
          <w:t>4.2</w:t>
        </w:r>
        <w:r w:rsidR="006135AD">
          <w:rPr>
            <w:rFonts w:asciiTheme="minorHAnsi" w:eastAsiaTheme="minorEastAsia" w:hAnsiTheme="minorHAnsi" w:cstheme="minorBidi"/>
            <w:noProof/>
            <w:kern w:val="2"/>
            <w:sz w:val="21"/>
          </w:rPr>
          <w:tab/>
        </w:r>
        <w:r w:rsidR="006135AD" w:rsidRPr="00E66364">
          <w:rPr>
            <w:rStyle w:val="a8"/>
            <w:rFonts w:hint="eastAsia"/>
            <w:noProof/>
          </w:rPr>
          <w:t>异构网仿真结果及校准</w:t>
        </w:r>
        <w:r w:rsidR="006135AD">
          <w:rPr>
            <w:noProof/>
            <w:webHidden/>
          </w:rPr>
          <w:tab/>
        </w:r>
        <w:r w:rsidR="006135AD">
          <w:rPr>
            <w:noProof/>
            <w:webHidden/>
          </w:rPr>
          <w:fldChar w:fldCharType="begin"/>
        </w:r>
        <w:r w:rsidR="006135AD">
          <w:rPr>
            <w:noProof/>
            <w:webHidden/>
          </w:rPr>
          <w:instrText xml:space="preserve"> PAGEREF _Toc344200336 \h </w:instrText>
        </w:r>
        <w:r w:rsidR="006135AD">
          <w:rPr>
            <w:noProof/>
            <w:webHidden/>
          </w:rPr>
        </w:r>
        <w:r w:rsidR="006135AD">
          <w:rPr>
            <w:noProof/>
            <w:webHidden/>
          </w:rPr>
          <w:fldChar w:fldCharType="separate"/>
        </w:r>
        <w:r w:rsidR="006135AD">
          <w:rPr>
            <w:noProof/>
            <w:webHidden/>
          </w:rPr>
          <w:t>105</w:t>
        </w:r>
        <w:r w:rsidR="006135AD">
          <w:rPr>
            <w:noProof/>
            <w:webHidden/>
          </w:rPr>
          <w:fldChar w:fldCharType="end"/>
        </w:r>
      </w:hyperlink>
    </w:p>
    <w:p w14:paraId="189F0183"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37" w:history="1">
        <w:r w:rsidR="006135AD" w:rsidRPr="00E66364">
          <w:rPr>
            <w:rStyle w:val="a8"/>
            <w:noProof/>
          </w:rPr>
          <w:t>4.2.1</w:t>
        </w:r>
        <w:r w:rsidR="006135AD">
          <w:rPr>
            <w:rFonts w:asciiTheme="minorHAnsi" w:eastAsiaTheme="minorEastAsia" w:hAnsiTheme="minorHAnsi" w:cstheme="minorBidi"/>
            <w:noProof/>
            <w:kern w:val="2"/>
            <w:sz w:val="21"/>
          </w:rPr>
          <w:tab/>
        </w:r>
        <w:r w:rsidR="006135AD" w:rsidRPr="00E66364">
          <w:rPr>
            <w:rStyle w:val="a8"/>
            <w:noProof/>
          </w:rPr>
          <w:t>Configure1</w:t>
        </w:r>
        <w:r w:rsidR="006135AD" w:rsidRPr="00E66364">
          <w:rPr>
            <w:rStyle w:val="a8"/>
            <w:rFonts w:hint="eastAsia"/>
            <w:noProof/>
          </w:rPr>
          <w:t>和</w:t>
        </w:r>
        <w:r w:rsidR="006135AD" w:rsidRPr="00E66364">
          <w:rPr>
            <w:rStyle w:val="a8"/>
            <w:noProof/>
          </w:rPr>
          <w:t>Configure4b</w:t>
        </w:r>
        <w:r w:rsidR="006135AD" w:rsidRPr="00E66364">
          <w:rPr>
            <w:rStyle w:val="a8"/>
            <w:rFonts w:hint="eastAsia"/>
            <w:noProof/>
          </w:rPr>
          <w:t>仿真参数</w:t>
        </w:r>
        <w:r w:rsidR="006135AD">
          <w:rPr>
            <w:noProof/>
            <w:webHidden/>
          </w:rPr>
          <w:tab/>
        </w:r>
        <w:r w:rsidR="006135AD">
          <w:rPr>
            <w:noProof/>
            <w:webHidden/>
          </w:rPr>
          <w:fldChar w:fldCharType="begin"/>
        </w:r>
        <w:r w:rsidR="006135AD">
          <w:rPr>
            <w:noProof/>
            <w:webHidden/>
          </w:rPr>
          <w:instrText xml:space="preserve"> PAGEREF _Toc344200337 \h </w:instrText>
        </w:r>
        <w:r w:rsidR="006135AD">
          <w:rPr>
            <w:noProof/>
            <w:webHidden/>
          </w:rPr>
        </w:r>
        <w:r w:rsidR="006135AD">
          <w:rPr>
            <w:noProof/>
            <w:webHidden/>
          </w:rPr>
          <w:fldChar w:fldCharType="separate"/>
        </w:r>
        <w:r w:rsidR="006135AD">
          <w:rPr>
            <w:noProof/>
            <w:webHidden/>
          </w:rPr>
          <w:t>106</w:t>
        </w:r>
        <w:r w:rsidR="006135AD">
          <w:rPr>
            <w:noProof/>
            <w:webHidden/>
          </w:rPr>
          <w:fldChar w:fldCharType="end"/>
        </w:r>
      </w:hyperlink>
    </w:p>
    <w:p w14:paraId="2709CBEB"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38" w:history="1">
        <w:r w:rsidR="006135AD" w:rsidRPr="00E66364">
          <w:rPr>
            <w:rStyle w:val="a8"/>
            <w:noProof/>
          </w:rPr>
          <w:t>4.2.2</w:t>
        </w:r>
        <w:r w:rsidR="006135AD">
          <w:rPr>
            <w:rFonts w:asciiTheme="minorHAnsi" w:eastAsiaTheme="minorEastAsia" w:hAnsiTheme="minorHAnsi" w:cstheme="minorBidi"/>
            <w:noProof/>
            <w:kern w:val="2"/>
            <w:sz w:val="21"/>
          </w:rPr>
          <w:tab/>
        </w:r>
        <w:r w:rsidR="006135AD" w:rsidRPr="00E66364">
          <w:rPr>
            <w:rStyle w:val="a8"/>
            <w:noProof/>
          </w:rPr>
          <w:t>Configure1</w:t>
        </w:r>
        <w:r w:rsidR="006135AD" w:rsidRPr="00E66364">
          <w:rPr>
            <w:rStyle w:val="a8"/>
            <w:rFonts w:hint="eastAsia"/>
            <w:noProof/>
          </w:rPr>
          <w:t>仿真</w:t>
        </w:r>
        <w:r w:rsidR="006135AD" w:rsidRPr="00E66364">
          <w:rPr>
            <w:rStyle w:val="a8"/>
            <w:rFonts w:ascii="宋体" w:hAnsi="宋体" w:cs="宋体" w:hint="eastAsia"/>
            <w:noProof/>
          </w:rPr>
          <w:t>结</w:t>
        </w:r>
        <w:r w:rsidR="006135AD" w:rsidRPr="00E66364">
          <w:rPr>
            <w:rStyle w:val="a8"/>
            <w:rFonts w:ascii="MS Mincho" w:hAnsi="MS Mincho" w:cs="MS Mincho" w:hint="eastAsia"/>
            <w:noProof/>
          </w:rPr>
          <w:t>果</w:t>
        </w:r>
        <w:r w:rsidR="006135AD">
          <w:rPr>
            <w:noProof/>
            <w:webHidden/>
          </w:rPr>
          <w:tab/>
        </w:r>
        <w:r w:rsidR="006135AD">
          <w:rPr>
            <w:noProof/>
            <w:webHidden/>
          </w:rPr>
          <w:fldChar w:fldCharType="begin"/>
        </w:r>
        <w:r w:rsidR="006135AD">
          <w:rPr>
            <w:noProof/>
            <w:webHidden/>
          </w:rPr>
          <w:instrText xml:space="preserve"> PAGEREF _Toc344200338 \h </w:instrText>
        </w:r>
        <w:r w:rsidR="006135AD">
          <w:rPr>
            <w:noProof/>
            <w:webHidden/>
          </w:rPr>
        </w:r>
        <w:r w:rsidR="006135AD">
          <w:rPr>
            <w:noProof/>
            <w:webHidden/>
          </w:rPr>
          <w:fldChar w:fldCharType="separate"/>
        </w:r>
        <w:r w:rsidR="006135AD">
          <w:rPr>
            <w:noProof/>
            <w:webHidden/>
          </w:rPr>
          <w:t>106</w:t>
        </w:r>
        <w:r w:rsidR="006135AD">
          <w:rPr>
            <w:noProof/>
            <w:webHidden/>
          </w:rPr>
          <w:fldChar w:fldCharType="end"/>
        </w:r>
      </w:hyperlink>
    </w:p>
    <w:p w14:paraId="3DE0BB3B"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39" w:history="1">
        <w:r w:rsidR="006135AD" w:rsidRPr="00E66364">
          <w:rPr>
            <w:rStyle w:val="a8"/>
            <w:noProof/>
          </w:rPr>
          <w:t>4.2.3</w:t>
        </w:r>
        <w:r w:rsidR="006135AD">
          <w:rPr>
            <w:rFonts w:asciiTheme="minorHAnsi" w:eastAsiaTheme="minorEastAsia" w:hAnsiTheme="minorHAnsi" w:cstheme="minorBidi"/>
            <w:noProof/>
            <w:kern w:val="2"/>
            <w:sz w:val="21"/>
          </w:rPr>
          <w:tab/>
        </w:r>
        <w:r w:rsidR="006135AD" w:rsidRPr="00E66364">
          <w:rPr>
            <w:rStyle w:val="a8"/>
            <w:noProof/>
          </w:rPr>
          <w:t>Configure4b</w:t>
        </w:r>
        <w:r w:rsidR="006135AD" w:rsidRPr="00E66364">
          <w:rPr>
            <w:rStyle w:val="a8"/>
            <w:rFonts w:hint="eastAsia"/>
            <w:noProof/>
          </w:rPr>
          <w:t>仿真</w:t>
        </w:r>
        <w:r w:rsidR="006135AD" w:rsidRPr="00E66364">
          <w:rPr>
            <w:rStyle w:val="a8"/>
            <w:rFonts w:ascii="宋体" w:hAnsi="宋体" w:cs="宋体" w:hint="eastAsia"/>
            <w:noProof/>
          </w:rPr>
          <w:t>结</w:t>
        </w:r>
        <w:r w:rsidR="006135AD" w:rsidRPr="00E66364">
          <w:rPr>
            <w:rStyle w:val="a8"/>
            <w:rFonts w:ascii="MS Mincho" w:hAnsi="MS Mincho" w:cs="MS Mincho" w:hint="eastAsia"/>
            <w:noProof/>
          </w:rPr>
          <w:t>果</w:t>
        </w:r>
        <w:r w:rsidR="006135AD">
          <w:rPr>
            <w:noProof/>
            <w:webHidden/>
          </w:rPr>
          <w:tab/>
        </w:r>
        <w:r w:rsidR="006135AD">
          <w:rPr>
            <w:noProof/>
            <w:webHidden/>
          </w:rPr>
          <w:fldChar w:fldCharType="begin"/>
        </w:r>
        <w:r w:rsidR="006135AD">
          <w:rPr>
            <w:noProof/>
            <w:webHidden/>
          </w:rPr>
          <w:instrText xml:space="preserve"> PAGEREF _Toc344200339 \h </w:instrText>
        </w:r>
        <w:r w:rsidR="006135AD">
          <w:rPr>
            <w:noProof/>
            <w:webHidden/>
          </w:rPr>
        </w:r>
        <w:r w:rsidR="006135AD">
          <w:rPr>
            <w:noProof/>
            <w:webHidden/>
          </w:rPr>
          <w:fldChar w:fldCharType="separate"/>
        </w:r>
        <w:r w:rsidR="006135AD">
          <w:rPr>
            <w:noProof/>
            <w:webHidden/>
          </w:rPr>
          <w:t>107</w:t>
        </w:r>
        <w:r w:rsidR="006135AD">
          <w:rPr>
            <w:noProof/>
            <w:webHidden/>
          </w:rPr>
          <w:fldChar w:fldCharType="end"/>
        </w:r>
      </w:hyperlink>
    </w:p>
    <w:p w14:paraId="717B9D7F"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40" w:history="1">
        <w:r w:rsidR="006135AD" w:rsidRPr="00E66364">
          <w:rPr>
            <w:rStyle w:val="a8"/>
            <w:rFonts w:ascii="MS Mincho" w:hAnsi="MS Mincho"/>
            <w:noProof/>
          </w:rPr>
          <w:t>4.2.4</w:t>
        </w:r>
        <w:r w:rsidR="006135AD">
          <w:rPr>
            <w:rFonts w:asciiTheme="minorHAnsi" w:eastAsiaTheme="minorEastAsia" w:hAnsiTheme="minorHAnsi" w:cstheme="minorBidi"/>
            <w:noProof/>
            <w:kern w:val="2"/>
            <w:sz w:val="21"/>
          </w:rPr>
          <w:tab/>
        </w:r>
        <w:r w:rsidR="006135AD" w:rsidRPr="00E66364">
          <w:rPr>
            <w:rStyle w:val="a8"/>
            <w:noProof/>
          </w:rPr>
          <w:t>eICIC</w:t>
        </w:r>
        <w:r w:rsidR="006135AD" w:rsidRPr="00E66364">
          <w:rPr>
            <w:rStyle w:val="a8"/>
            <w:rFonts w:hint="eastAsia"/>
            <w:noProof/>
          </w:rPr>
          <w:t>仿真</w:t>
        </w:r>
        <w:r w:rsidR="006135AD" w:rsidRPr="00E66364">
          <w:rPr>
            <w:rStyle w:val="a8"/>
            <w:rFonts w:ascii="宋体" w:hAnsi="宋体" w:cs="宋体" w:hint="eastAsia"/>
            <w:noProof/>
          </w:rPr>
          <w:t>结</w:t>
        </w:r>
        <w:r w:rsidR="006135AD" w:rsidRPr="00E66364">
          <w:rPr>
            <w:rStyle w:val="a8"/>
            <w:rFonts w:ascii="MS Mincho" w:hAnsi="MS Mincho" w:cs="MS Mincho" w:hint="eastAsia"/>
            <w:noProof/>
          </w:rPr>
          <w:t>果分析</w:t>
        </w:r>
        <w:r w:rsidR="006135AD">
          <w:rPr>
            <w:noProof/>
            <w:webHidden/>
          </w:rPr>
          <w:tab/>
        </w:r>
        <w:r w:rsidR="006135AD">
          <w:rPr>
            <w:noProof/>
            <w:webHidden/>
          </w:rPr>
          <w:fldChar w:fldCharType="begin"/>
        </w:r>
        <w:r w:rsidR="006135AD">
          <w:rPr>
            <w:noProof/>
            <w:webHidden/>
          </w:rPr>
          <w:instrText xml:space="preserve"> PAGEREF _Toc344200340 \h </w:instrText>
        </w:r>
        <w:r w:rsidR="006135AD">
          <w:rPr>
            <w:noProof/>
            <w:webHidden/>
          </w:rPr>
        </w:r>
        <w:r w:rsidR="006135AD">
          <w:rPr>
            <w:noProof/>
            <w:webHidden/>
          </w:rPr>
          <w:fldChar w:fldCharType="separate"/>
        </w:r>
        <w:r w:rsidR="006135AD">
          <w:rPr>
            <w:noProof/>
            <w:webHidden/>
          </w:rPr>
          <w:t>109</w:t>
        </w:r>
        <w:r w:rsidR="006135AD">
          <w:rPr>
            <w:noProof/>
            <w:webHidden/>
          </w:rPr>
          <w:fldChar w:fldCharType="end"/>
        </w:r>
      </w:hyperlink>
    </w:p>
    <w:p w14:paraId="2E5613E3" w14:textId="77777777" w:rsidR="006135AD" w:rsidRDefault="00E8426C">
      <w:pPr>
        <w:pStyle w:val="21"/>
        <w:tabs>
          <w:tab w:val="left" w:pos="800"/>
          <w:tab w:val="right" w:leader="dot" w:pos="9736"/>
        </w:tabs>
        <w:rPr>
          <w:rFonts w:asciiTheme="minorHAnsi" w:eastAsiaTheme="minorEastAsia" w:hAnsiTheme="minorHAnsi" w:cstheme="minorBidi"/>
          <w:noProof/>
          <w:kern w:val="2"/>
          <w:sz w:val="21"/>
        </w:rPr>
      </w:pPr>
      <w:hyperlink w:anchor="_Toc344200341" w:history="1">
        <w:r w:rsidR="006135AD" w:rsidRPr="00E66364">
          <w:rPr>
            <w:rStyle w:val="a8"/>
            <w:noProof/>
          </w:rPr>
          <w:t>4.3</w:t>
        </w:r>
        <w:r w:rsidR="006135AD">
          <w:rPr>
            <w:rFonts w:asciiTheme="minorHAnsi" w:eastAsiaTheme="minorEastAsia" w:hAnsiTheme="minorHAnsi" w:cstheme="minorBidi"/>
            <w:noProof/>
            <w:kern w:val="2"/>
            <w:sz w:val="21"/>
          </w:rPr>
          <w:tab/>
        </w:r>
        <w:r w:rsidR="006135AD" w:rsidRPr="00E66364">
          <w:rPr>
            <w:rStyle w:val="a8"/>
            <w:noProof/>
          </w:rPr>
          <w:t>FTP</w:t>
        </w:r>
        <w:r w:rsidR="006135AD" w:rsidRPr="00E66364">
          <w:rPr>
            <w:rStyle w:val="a8"/>
            <w:rFonts w:hint="eastAsia"/>
            <w:noProof/>
          </w:rPr>
          <w:t>业务源仿真结果及校准</w:t>
        </w:r>
        <w:r w:rsidR="006135AD">
          <w:rPr>
            <w:noProof/>
            <w:webHidden/>
          </w:rPr>
          <w:tab/>
        </w:r>
        <w:r w:rsidR="006135AD">
          <w:rPr>
            <w:noProof/>
            <w:webHidden/>
          </w:rPr>
          <w:fldChar w:fldCharType="begin"/>
        </w:r>
        <w:r w:rsidR="006135AD">
          <w:rPr>
            <w:noProof/>
            <w:webHidden/>
          </w:rPr>
          <w:instrText xml:space="preserve"> PAGEREF _Toc344200341 \h </w:instrText>
        </w:r>
        <w:r w:rsidR="006135AD">
          <w:rPr>
            <w:noProof/>
            <w:webHidden/>
          </w:rPr>
        </w:r>
        <w:r w:rsidR="006135AD">
          <w:rPr>
            <w:noProof/>
            <w:webHidden/>
          </w:rPr>
          <w:fldChar w:fldCharType="separate"/>
        </w:r>
        <w:r w:rsidR="006135AD">
          <w:rPr>
            <w:noProof/>
            <w:webHidden/>
          </w:rPr>
          <w:t>110</w:t>
        </w:r>
        <w:r w:rsidR="006135AD">
          <w:rPr>
            <w:noProof/>
            <w:webHidden/>
          </w:rPr>
          <w:fldChar w:fldCharType="end"/>
        </w:r>
      </w:hyperlink>
    </w:p>
    <w:p w14:paraId="3745C3F5"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42" w:history="1">
        <w:r w:rsidR="006135AD" w:rsidRPr="00E66364">
          <w:rPr>
            <w:rStyle w:val="a8"/>
            <w:noProof/>
          </w:rPr>
          <w:t>4.3.1</w:t>
        </w:r>
        <w:r w:rsidR="006135AD">
          <w:rPr>
            <w:rFonts w:asciiTheme="minorHAnsi" w:eastAsiaTheme="minorEastAsia" w:hAnsiTheme="minorHAnsi" w:cstheme="minorBidi"/>
            <w:noProof/>
            <w:kern w:val="2"/>
            <w:sz w:val="21"/>
          </w:rPr>
          <w:tab/>
        </w:r>
        <w:r w:rsidR="006135AD" w:rsidRPr="00E66364">
          <w:rPr>
            <w:rStyle w:val="a8"/>
            <w:noProof/>
          </w:rPr>
          <w:t>FTP</w:t>
        </w:r>
        <w:r w:rsidR="006135AD" w:rsidRPr="00E66364">
          <w:rPr>
            <w:rStyle w:val="a8"/>
            <w:rFonts w:hint="eastAsia"/>
            <w:noProof/>
          </w:rPr>
          <w:t>厂商校准</w:t>
        </w:r>
        <w:r w:rsidR="006135AD">
          <w:rPr>
            <w:noProof/>
            <w:webHidden/>
          </w:rPr>
          <w:tab/>
        </w:r>
        <w:r w:rsidR="006135AD">
          <w:rPr>
            <w:noProof/>
            <w:webHidden/>
          </w:rPr>
          <w:fldChar w:fldCharType="begin"/>
        </w:r>
        <w:r w:rsidR="006135AD">
          <w:rPr>
            <w:noProof/>
            <w:webHidden/>
          </w:rPr>
          <w:instrText xml:space="preserve"> PAGEREF _Toc344200342 \h </w:instrText>
        </w:r>
        <w:r w:rsidR="006135AD">
          <w:rPr>
            <w:noProof/>
            <w:webHidden/>
          </w:rPr>
        </w:r>
        <w:r w:rsidR="006135AD">
          <w:rPr>
            <w:noProof/>
            <w:webHidden/>
          </w:rPr>
          <w:fldChar w:fldCharType="separate"/>
        </w:r>
        <w:r w:rsidR="006135AD">
          <w:rPr>
            <w:noProof/>
            <w:webHidden/>
          </w:rPr>
          <w:t>111</w:t>
        </w:r>
        <w:r w:rsidR="006135AD">
          <w:rPr>
            <w:noProof/>
            <w:webHidden/>
          </w:rPr>
          <w:fldChar w:fldCharType="end"/>
        </w:r>
      </w:hyperlink>
    </w:p>
    <w:p w14:paraId="0A7B5557"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43" w:history="1">
        <w:r w:rsidR="006135AD" w:rsidRPr="00E66364">
          <w:rPr>
            <w:rStyle w:val="a8"/>
            <w:noProof/>
          </w:rPr>
          <w:t>4.3.2</w:t>
        </w:r>
        <w:r w:rsidR="006135AD">
          <w:rPr>
            <w:rFonts w:asciiTheme="minorHAnsi" w:eastAsiaTheme="minorEastAsia" w:hAnsiTheme="minorHAnsi" w:cstheme="minorBidi"/>
            <w:noProof/>
            <w:kern w:val="2"/>
            <w:sz w:val="21"/>
          </w:rPr>
          <w:tab/>
        </w:r>
        <w:r w:rsidR="006135AD" w:rsidRPr="00E66364">
          <w:rPr>
            <w:rStyle w:val="a8"/>
            <w:noProof/>
          </w:rPr>
          <w:t>FTP</w:t>
        </w:r>
        <w:r w:rsidR="006135AD" w:rsidRPr="00E66364">
          <w:rPr>
            <w:rStyle w:val="a8"/>
            <w:rFonts w:hint="eastAsia"/>
            <w:noProof/>
          </w:rPr>
          <w:t>不同小区数仿真结果与分析</w:t>
        </w:r>
        <w:r w:rsidR="006135AD">
          <w:rPr>
            <w:noProof/>
            <w:webHidden/>
          </w:rPr>
          <w:tab/>
        </w:r>
        <w:r w:rsidR="006135AD">
          <w:rPr>
            <w:noProof/>
            <w:webHidden/>
          </w:rPr>
          <w:fldChar w:fldCharType="begin"/>
        </w:r>
        <w:r w:rsidR="006135AD">
          <w:rPr>
            <w:noProof/>
            <w:webHidden/>
          </w:rPr>
          <w:instrText xml:space="preserve"> PAGEREF _Toc344200343 \h </w:instrText>
        </w:r>
        <w:r w:rsidR="006135AD">
          <w:rPr>
            <w:noProof/>
            <w:webHidden/>
          </w:rPr>
        </w:r>
        <w:r w:rsidR="006135AD">
          <w:rPr>
            <w:noProof/>
            <w:webHidden/>
          </w:rPr>
          <w:fldChar w:fldCharType="separate"/>
        </w:r>
        <w:r w:rsidR="006135AD">
          <w:rPr>
            <w:noProof/>
            <w:webHidden/>
          </w:rPr>
          <w:t>114</w:t>
        </w:r>
        <w:r w:rsidR="006135AD">
          <w:rPr>
            <w:noProof/>
            <w:webHidden/>
          </w:rPr>
          <w:fldChar w:fldCharType="end"/>
        </w:r>
      </w:hyperlink>
    </w:p>
    <w:p w14:paraId="38859B16"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44" w:history="1">
        <w:r w:rsidR="006135AD" w:rsidRPr="00E66364">
          <w:rPr>
            <w:rStyle w:val="a8"/>
            <w:noProof/>
          </w:rPr>
          <w:t>4.3.3</w:t>
        </w:r>
        <w:r w:rsidR="006135AD">
          <w:rPr>
            <w:rFonts w:asciiTheme="minorHAnsi" w:eastAsiaTheme="minorEastAsia" w:hAnsiTheme="minorHAnsi" w:cstheme="minorBidi"/>
            <w:noProof/>
            <w:kern w:val="2"/>
            <w:sz w:val="21"/>
          </w:rPr>
          <w:tab/>
        </w:r>
        <w:r w:rsidR="006135AD" w:rsidRPr="00E66364">
          <w:rPr>
            <w:rStyle w:val="a8"/>
            <w:rFonts w:hint="eastAsia"/>
            <w:noProof/>
          </w:rPr>
          <w:t>不同</w:t>
        </w:r>
        <w:r w:rsidR="006135AD" w:rsidRPr="00E66364">
          <w:rPr>
            <w:rStyle w:val="a8"/>
            <w:noProof/>
          </w:rPr>
          <w:t>offered load</w:t>
        </w:r>
        <w:r w:rsidR="006135AD" w:rsidRPr="00E66364">
          <w:rPr>
            <w:rStyle w:val="a8"/>
            <w:rFonts w:hint="eastAsia"/>
            <w:noProof/>
          </w:rPr>
          <w:t>时的对比</w:t>
        </w:r>
        <w:r w:rsidR="006135AD">
          <w:rPr>
            <w:noProof/>
            <w:webHidden/>
          </w:rPr>
          <w:tab/>
        </w:r>
        <w:r w:rsidR="006135AD">
          <w:rPr>
            <w:noProof/>
            <w:webHidden/>
          </w:rPr>
          <w:fldChar w:fldCharType="begin"/>
        </w:r>
        <w:r w:rsidR="006135AD">
          <w:rPr>
            <w:noProof/>
            <w:webHidden/>
          </w:rPr>
          <w:instrText xml:space="preserve"> PAGEREF _Toc344200344 \h </w:instrText>
        </w:r>
        <w:r w:rsidR="006135AD">
          <w:rPr>
            <w:noProof/>
            <w:webHidden/>
          </w:rPr>
        </w:r>
        <w:r w:rsidR="006135AD">
          <w:rPr>
            <w:noProof/>
            <w:webHidden/>
          </w:rPr>
          <w:fldChar w:fldCharType="separate"/>
        </w:r>
        <w:r w:rsidR="006135AD">
          <w:rPr>
            <w:noProof/>
            <w:webHidden/>
          </w:rPr>
          <w:t>118</w:t>
        </w:r>
        <w:r w:rsidR="006135AD">
          <w:rPr>
            <w:noProof/>
            <w:webHidden/>
          </w:rPr>
          <w:fldChar w:fldCharType="end"/>
        </w:r>
      </w:hyperlink>
    </w:p>
    <w:p w14:paraId="789B6278"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45" w:history="1">
        <w:r w:rsidR="006135AD" w:rsidRPr="00E66364">
          <w:rPr>
            <w:rStyle w:val="a8"/>
            <w:noProof/>
          </w:rPr>
          <w:t>4.3.4</w:t>
        </w:r>
        <w:r w:rsidR="006135AD">
          <w:rPr>
            <w:rFonts w:asciiTheme="minorHAnsi" w:eastAsiaTheme="minorEastAsia" w:hAnsiTheme="minorHAnsi" w:cstheme="minorBidi"/>
            <w:noProof/>
            <w:kern w:val="2"/>
            <w:sz w:val="21"/>
          </w:rPr>
          <w:tab/>
        </w:r>
        <w:r w:rsidR="006135AD" w:rsidRPr="00E66364">
          <w:rPr>
            <w:rStyle w:val="a8"/>
            <w:noProof/>
          </w:rPr>
          <w:t>FTP HARQ</w:t>
        </w:r>
        <w:r w:rsidR="006135AD" w:rsidRPr="00E66364">
          <w:rPr>
            <w:rStyle w:val="a8"/>
            <w:rFonts w:hint="eastAsia"/>
            <w:noProof/>
          </w:rPr>
          <w:t>仿真结果与分析</w:t>
        </w:r>
        <w:r w:rsidR="006135AD">
          <w:rPr>
            <w:noProof/>
            <w:webHidden/>
          </w:rPr>
          <w:tab/>
        </w:r>
        <w:r w:rsidR="006135AD">
          <w:rPr>
            <w:noProof/>
            <w:webHidden/>
          </w:rPr>
          <w:fldChar w:fldCharType="begin"/>
        </w:r>
        <w:r w:rsidR="006135AD">
          <w:rPr>
            <w:noProof/>
            <w:webHidden/>
          </w:rPr>
          <w:instrText xml:space="preserve"> PAGEREF _Toc344200345 \h </w:instrText>
        </w:r>
        <w:r w:rsidR="006135AD">
          <w:rPr>
            <w:noProof/>
            <w:webHidden/>
          </w:rPr>
        </w:r>
        <w:r w:rsidR="006135AD">
          <w:rPr>
            <w:noProof/>
            <w:webHidden/>
          </w:rPr>
          <w:fldChar w:fldCharType="separate"/>
        </w:r>
        <w:r w:rsidR="006135AD">
          <w:rPr>
            <w:noProof/>
            <w:webHidden/>
          </w:rPr>
          <w:t>122</w:t>
        </w:r>
        <w:r w:rsidR="006135AD">
          <w:rPr>
            <w:noProof/>
            <w:webHidden/>
          </w:rPr>
          <w:fldChar w:fldCharType="end"/>
        </w:r>
      </w:hyperlink>
    </w:p>
    <w:p w14:paraId="7C1DA0BB"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46" w:history="1">
        <w:r w:rsidR="006135AD" w:rsidRPr="00E66364">
          <w:rPr>
            <w:rStyle w:val="a8"/>
            <w:noProof/>
          </w:rPr>
          <w:t>4.3.5</w:t>
        </w:r>
        <w:r w:rsidR="006135AD">
          <w:rPr>
            <w:rFonts w:asciiTheme="minorHAnsi" w:eastAsiaTheme="minorEastAsia" w:hAnsiTheme="minorHAnsi" w:cstheme="minorBidi"/>
            <w:noProof/>
            <w:kern w:val="2"/>
            <w:sz w:val="21"/>
          </w:rPr>
          <w:tab/>
        </w:r>
        <w:r w:rsidR="006135AD" w:rsidRPr="00E66364">
          <w:rPr>
            <w:rStyle w:val="a8"/>
            <w:noProof/>
          </w:rPr>
          <w:t>FTP OLLA</w:t>
        </w:r>
        <w:r w:rsidR="006135AD" w:rsidRPr="00E66364">
          <w:rPr>
            <w:rStyle w:val="a8"/>
            <w:rFonts w:hint="eastAsia"/>
            <w:noProof/>
          </w:rPr>
          <w:t>仿真结果与分析</w:t>
        </w:r>
        <w:r w:rsidR="006135AD">
          <w:rPr>
            <w:noProof/>
            <w:webHidden/>
          </w:rPr>
          <w:tab/>
        </w:r>
        <w:r w:rsidR="006135AD">
          <w:rPr>
            <w:noProof/>
            <w:webHidden/>
          </w:rPr>
          <w:fldChar w:fldCharType="begin"/>
        </w:r>
        <w:r w:rsidR="006135AD">
          <w:rPr>
            <w:noProof/>
            <w:webHidden/>
          </w:rPr>
          <w:instrText xml:space="preserve"> PAGEREF _Toc344200346 \h </w:instrText>
        </w:r>
        <w:r w:rsidR="006135AD">
          <w:rPr>
            <w:noProof/>
            <w:webHidden/>
          </w:rPr>
        </w:r>
        <w:r w:rsidR="006135AD">
          <w:rPr>
            <w:noProof/>
            <w:webHidden/>
          </w:rPr>
          <w:fldChar w:fldCharType="separate"/>
        </w:r>
        <w:r w:rsidR="006135AD">
          <w:rPr>
            <w:noProof/>
            <w:webHidden/>
          </w:rPr>
          <w:t>127</w:t>
        </w:r>
        <w:r w:rsidR="006135AD">
          <w:rPr>
            <w:noProof/>
            <w:webHidden/>
          </w:rPr>
          <w:fldChar w:fldCharType="end"/>
        </w:r>
      </w:hyperlink>
    </w:p>
    <w:p w14:paraId="17AC31FA"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47" w:history="1">
        <w:r w:rsidR="006135AD" w:rsidRPr="00E66364">
          <w:rPr>
            <w:rStyle w:val="a8"/>
            <w:noProof/>
          </w:rPr>
          <w:t>4.3.6</w:t>
        </w:r>
        <w:r w:rsidR="006135AD">
          <w:rPr>
            <w:rFonts w:asciiTheme="minorHAnsi" w:eastAsiaTheme="minorEastAsia" w:hAnsiTheme="minorHAnsi" w:cstheme="minorBidi"/>
            <w:noProof/>
            <w:kern w:val="2"/>
            <w:sz w:val="21"/>
          </w:rPr>
          <w:tab/>
        </w:r>
        <w:r w:rsidR="006135AD" w:rsidRPr="00E66364">
          <w:rPr>
            <w:rStyle w:val="a8"/>
            <w:noProof/>
          </w:rPr>
          <w:t>FTP</w:t>
        </w:r>
        <w:r w:rsidR="006135AD" w:rsidRPr="00E66364">
          <w:rPr>
            <w:rStyle w:val="a8"/>
            <w:rFonts w:hint="eastAsia"/>
            <w:noProof/>
          </w:rPr>
          <w:t>不同调度算法的仿真结果与分析</w:t>
        </w:r>
        <w:r w:rsidR="006135AD">
          <w:rPr>
            <w:noProof/>
            <w:webHidden/>
          </w:rPr>
          <w:tab/>
        </w:r>
        <w:r w:rsidR="006135AD">
          <w:rPr>
            <w:noProof/>
            <w:webHidden/>
          </w:rPr>
          <w:fldChar w:fldCharType="begin"/>
        </w:r>
        <w:r w:rsidR="006135AD">
          <w:rPr>
            <w:noProof/>
            <w:webHidden/>
          </w:rPr>
          <w:instrText xml:space="preserve"> PAGEREF _Toc344200347 \h </w:instrText>
        </w:r>
        <w:r w:rsidR="006135AD">
          <w:rPr>
            <w:noProof/>
            <w:webHidden/>
          </w:rPr>
        </w:r>
        <w:r w:rsidR="006135AD">
          <w:rPr>
            <w:noProof/>
            <w:webHidden/>
          </w:rPr>
          <w:fldChar w:fldCharType="separate"/>
        </w:r>
        <w:r w:rsidR="006135AD">
          <w:rPr>
            <w:noProof/>
            <w:webHidden/>
          </w:rPr>
          <w:t>129</w:t>
        </w:r>
        <w:r w:rsidR="006135AD">
          <w:rPr>
            <w:noProof/>
            <w:webHidden/>
          </w:rPr>
          <w:fldChar w:fldCharType="end"/>
        </w:r>
      </w:hyperlink>
    </w:p>
    <w:p w14:paraId="44060A07" w14:textId="77777777" w:rsidR="006135AD" w:rsidRDefault="00E8426C">
      <w:pPr>
        <w:pStyle w:val="21"/>
        <w:tabs>
          <w:tab w:val="left" w:pos="800"/>
          <w:tab w:val="right" w:leader="dot" w:pos="9736"/>
        </w:tabs>
        <w:rPr>
          <w:rFonts w:asciiTheme="minorHAnsi" w:eastAsiaTheme="minorEastAsia" w:hAnsiTheme="minorHAnsi" w:cstheme="minorBidi"/>
          <w:noProof/>
          <w:kern w:val="2"/>
          <w:sz w:val="21"/>
        </w:rPr>
      </w:pPr>
      <w:hyperlink w:anchor="_Toc344200348" w:history="1">
        <w:r w:rsidR="006135AD" w:rsidRPr="00E66364">
          <w:rPr>
            <w:rStyle w:val="a8"/>
            <w:noProof/>
          </w:rPr>
          <w:t>4.4</w:t>
        </w:r>
        <w:r w:rsidR="006135AD">
          <w:rPr>
            <w:rFonts w:asciiTheme="minorHAnsi" w:eastAsiaTheme="minorEastAsia" w:hAnsiTheme="minorHAnsi" w:cstheme="minorBidi"/>
            <w:noProof/>
            <w:kern w:val="2"/>
            <w:sz w:val="21"/>
          </w:rPr>
          <w:tab/>
        </w:r>
        <w:r w:rsidR="006135AD" w:rsidRPr="00E66364">
          <w:rPr>
            <w:rStyle w:val="a8"/>
            <w:rFonts w:hint="eastAsia"/>
            <w:noProof/>
          </w:rPr>
          <w:t>开销计算</w:t>
        </w:r>
        <w:r w:rsidR="006135AD">
          <w:rPr>
            <w:noProof/>
            <w:webHidden/>
          </w:rPr>
          <w:tab/>
        </w:r>
        <w:r w:rsidR="006135AD">
          <w:rPr>
            <w:noProof/>
            <w:webHidden/>
          </w:rPr>
          <w:fldChar w:fldCharType="begin"/>
        </w:r>
        <w:r w:rsidR="006135AD">
          <w:rPr>
            <w:noProof/>
            <w:webHidden/>
          </w:rPr>
          <w:instrText xml:space="preserve"> PAGEREF _Toc344200348 \h </w:instrText>
        </w:r>
        <w:r w:rsidR="006135AD">
          <w:rPr>
            <w:noProof/>
            <w:webHidden/>
          </w:rPr>
        </w:r>
        <w:r w:rsidR="006135AD">
          <w:rPr>
            <w:noProof/>
            <w:webHidden/>
          </w:rPr>
          <w:fldChar w:fldCharType="separate"/>
        </w:r>
        <w:r w:rsidR="006135AD">
          <w:rPr>
            <w:noProof/>
            <w:webHidden/>
          </w:rPr>
          <w:t>132</w:t>
        </w:r>
        <w:r w:rsidR="006135AD">
          <w:rPr>
            <w:noProof/>
            <w:webHidden/>
          </w:rPr>
          <w:fldChar w:fldCharType="end"/>
        </w:r>
      </w:hyperlink>
    </w:p>
    <w:p w14:paraId="36BB8FF3"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49" w:history="1">
        <w:r w:rsidR="006135AD" w:rsidRPr="00E66364">
          <w:rPr>
            <w:rStyle w:val="a8"/>
            <w:noProof/>
          </w:rPr>
          <w:t>4.4.1</w:t>
        </w:r>
        <w:r w:rsidR="006135AD">
          <w:rPr>
            <w:rFonts w:asciiTheme="minorHAnsi" w:eastAsiaTheme="minorEastAsia" w:hAnsiTheme="minorHAnsi" w:cstheme="minorBidi"/>
            <w:noProof/>
            <w:kern w:val="2"/>
            <w:sz w:val="21"/>
          </w:rPr>
          <w:tab/>
        </w:r>
        <w:r w:rsidR="006135AD" w:rsidRPr="00E66364">
          <w:rPr>
            <w:rStyle w:val="a8"/>
            <w:rFonts w:hint="eastAsia"/>
            <w:noProof/>
          </w:rPr>
          <w:t>上行开销计算</w:t>
        </w:r>
        <w:r w:rsidR="006135AD">
          <w:rPr>
            <w:noProof/>
            <w:webHidden/>
          </w:rPr>
          <w:tab/>
        </w:r>
        <w:r w:rsidR="006135AD">
          <w:rPr>
            <w:noProof/>
            <w:webHidden/>
          </w:rPr>
          <w:fldChar w:fldCharType="begin"/>
        </w:r>
        <w:r w:rsidR="006135AD">
          <w:rPr>
            <w:noProof/>
            <w:webHidden/>
          </w:rPr>
          <w:instrText xml:space="preserve"> PAGEREF _Toc344200349 \h </w:instrText>
        </w:r>
        <w:r w:rsidR="006135AD">
          <w:rPr>
            <w:noProof/>
            <w:webHidden/>
          </w:rPr>
        </w:r>
        <w:r w:rsidR="006135AD">
          <w:rPr>
            <w:noProof/>
            <w:webHidden/>
          </w:rPr>
          <w:fldChar w:fldCharType="separate"/>
        </w:r>
        <w:r w:rsidR="006135AD">
          <w:rPr>
            <w:noProof/>
            <w:webHidden/>
          </w:rPr>
          <w:t>132</w:t>
        </w:r>
        <w:r w:rsidR="006135AD">
          <w:rPr>
            <w:noProof/>
            <w:webHidden/>
          </w:rPr>
          <w:fldChar w:fldCharType="end"/>
        </w:r>
      </w:hyperlink>
    </w:p>
    <w:p w14:paraId="548E3C36"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50" w:history="1">
        <w:r w:rsidR="006135AD" w:rsidRPr="00E66364">
          <w:rPr>
            <w:rStyle w:val="a8"/>
            <w:noProof/>
          </w:rPr>
          <w:t>4.4.2</w:t>
        </w:r>
        <w:r w:rsidR="006135AD">
          <w:rPr>
            <w:rFonts w:asciiTheme="minorHAnsi" w:eastAsiaTheme="minorEastAsia" w:hAnsiTheme="minorHAnsi" w:cstheme="minorBidi"/>
            <w:noProof/>
            <w:kern w:val="2"/>
            <w:sz w:val="21"/>
          </w:rPr>
          <w:tab/>
        </w:r>
        <w:r w:rsidR="006135AD" w:rsidRPr="00E66364">
          <w:rPr>
            <w:rStyle w:val="a8"/>
            <w:rFonts w:hint="eastAsia"/>
            <w:noProof/>
          </w:rPr>
          <w:t>下行</w:t>
        </w:r>
        <w:r w:rsidR="006135AD" w:rsidRPr="00E66364">
          <w:rPr>
            <w:rStyle w:val="a8"/>
            <w:noProof/>
          </w:rPr>
          <w:t>TM4</w:t>
        </w:r>
        <w:r w:rsidR="006135AD" w:rsidRPr="00E66364">
          <w:rPr>
            <w:rStyle w:val="a8"/>
            <w:rFonts w:hint="eastAsia"/>
            <w:noProof/>
          </w:rPr>
          <w:t>开销计算</w:t>
        </w:r>
        <w:r w:rsidR="006135AD">
          <w:rPr>
            <w:noProof/>
            <w:webHidden/>
          </w:rPr>
          <w:tab/>
        </w:r>
        <w:r w:rsidR="006135AD">
          <w:rPr>
            <w:noProof/>
            <w:webHidden/>
          </w:rPr>
          <w:fldChar w:fldCharType="begin"/>
        </w:r>
        <w:r w:rsidR="006135AD">
          <w:rPr>
            <w:noProof/>
            <w:webHidden/>
          </w:rPr>
          <w:instrText xml:space="preserve"> PAGEREF _Toc344200350 \h </w:instrText>
        </w:r>
        <w:r w:rsidR="006135AD">
          <w:rPr>
            <w:noProof/>
            <w:webHidden/>
          </w:rPr>
        </w:r>
        <w:r w:rsidR="006135AD">
          <w:rPr>
            <w:noProof/>
            <w:webHidden/>
          </w:rPr>
          <w:fldChar w:fldCharType="separate"/>
        </w:r>
        <w:r w:rsidR="006135AD">
          <w:rPr>
            <w:noProof/>
            <w:webHidden/>
          </w:rPr>
          <w:t>133</w:t>
        </w:r>
        <w:r w:rsidR="006135AD">
          <w:rPr>
            <w:noProof/>
            <w:webHidden/>
          </w:rPr>
          <w:fldChar w:fldCharType="end"/>
        </w:r>
      </w:hyperlink>
    </w:p>
    <w:p w14:paraId="6FA8C2C6" w14:textId="77777777" w:rsidR="006135AD" w:rsidRDefault="00E8426C">
      <w:pPr>
        <w:pStyle w:val="31"/>
        <w:tabs>
          <w:tab w:val="left" w:pos="1260"/>
          <w:tab w:val="right" w:leader="dot" w:pos="9736"/>
        </w:tabs>
        <w:rPr>
          <w:rFonts w:asciiTheme="minorHAnsi" w:eastAsiaTheme="minorEastAsia" w:hAnsiTheme="minorHAnsi" w:cstheme="minorBidi"/>
          <w:noProof/>
          <w:kern w:val="2"/>
          <w:sz w:val="21"/>
        </w:rPr>
      </w:pPr>
      <w:hyperlink w:anchor="_Toc344200351" w:history="1">
        <w:r w:rsidR="006135AD" w:rsidRPr="00E66364">
          <w:rPr>
            <w:rStyle w:val="a8"/>
            <w:noProof/>
          </w:rPr>
          <w:t>4.4.3</w:t>
        </w:r>
        <w:r w:rsidR="006135AD">
          <w:rPr>
            <w:rFonts w:asciiTheme="minorHAnsi" w:eastAsiaTheme="minorEastAsia" w:hAnsiTheme="minorHAnsi" w:cstheme="minorBidi"/>
            <w:noProof/>
            <w:kern w:val="2"/>
            <w:sz w:val="21"/>
          </w:rPr>
          <w:tab/>
        </w:r>
        <w:r w:rsidR="006135AD" w:rsidRPr="00E66364">
          <w:rPr>
            <w:rStyle w:val="a8"/>
            <w:rFonts w:hint="eastAsia"/>
            <w:noProof/>
          </w:rPr>
          <w:t>下行</w:t>
        </w:r>
        <w:r w:rsidR="006135AD" w:rsidRPr="00E66364">
          <w:rPr>
            <w:rStyle w:val="a8"/>
            <w:noProof/>
          </w:rPr>
          <w:t>TM9</w:t>
        </w:r>
        <w:r w:rsidR="006135AD" w:rsidRPr="00E66364">
          <w:rPr>
            <w:rStyle w:val="a8"/>
            <w:rFonts w:hint="eastAsia"/>
            <w:noProof/>
          </w:rPr>
          <w:t>开销计算</w:t>
        </w:r>
        <w:r w:rsidR="006135AD">
          <w:rPr>
            <w:noProof/>
            <w:webHidden/>
          </w:rPr>
          <w:tab/>
        </w:r>
        <w:r w:rsidR="006135AD">
          <w:rPr>
            <w:noProof/>
            <w:webHidden/>
          </w:rPr>
          <w:fldChar w:fldCharType="begin"/>
        </w:r>
        <w:r w:rsidR="006135AD">
          <w:rPr>
            <w:noProof/>
            <w:webHidden/>
          </w:rPr>
          <w:instrText xml:space="preserve"> PAGEREF _Toc344200351 \h </w:instrText>
        </w:r>
        <w:r w:rsidR="006135AD">
          <w:rPr>
            <w:noProof/>
            <w:webHidden/>
          </w:rPr>
        </w:r>
        <w:r w:rsidR="006135AD">
          <w:rPr>
            <w:noProof/>
            <w:webHidden/>
          </w:rPr>
          <w:fldChar w:fldCharType="separate"/>
        </w:r>
        <w:r w:rsidR="006135AD">
          <w:rPr>
            <w:noProof/>
            <w:webHidden/>
          </w:rPr>
          <w:t>134</w:t>
        </w:r>
        <w:r w:rsidR="006135AD">
          <w:rPr>
            <w:noProof/>
            <w:webHidden/>
          </w:rPr>
          <w:fldChar w:fldCharType="end"/>
        </w:r>
      </w:hyperlink>
    </w:p>
    <w:p w14:paraId="384519FF" w14:textId="77777777" w:rsidR="006135AD" w:rsidRDefault="00E8426C">
      <w:pPr>
        <w:pStyle w:val="12"/>
        <w:tabs>
          <w:tab w:val="right" w:leader="dot" w:pos="9736"/>
        </w:tabs>
        <w:rPr>
          <w:rFonts w:asciiTheme="minorHAnsi" w:eastAsiaTheme="minorEastAsia" w:hAnsiTheme="minorHAnsi" w:cstheme="minorBidi"/>
          <w:noProof/>
          <w:kern w:val="2"/>
          <w:sz w:val="21"/>
        </w:rPr>
      </w:pPr>
      <w:hyperlink w:anchor="_Toc344200352" w:history="1">
        <w:r w:rsidR="006135AD" w:rsidRPr="00E66364">
          <w:rPr>
            <w:rStyle w:val="a8"/>
            <w:rFonts w:hint="eastAsia"/>
            <w:noProof/>
          </w:rPr>
          <w:t>附录</w:t>
        </w:r>
        <w:r w:rsidR="006135AD" w:rsidRPr="00E66364">
          <w:rPr>
            <w:rStyle w:val="a8"/>
            <w:noProof/>
          </w:rPr>
          <w:t xml:space="preserve">A </w:t>
        </w:r>
        <w:r w:rsidR="006135AD" w:rsidRPr="00E66364">
          <w:rPr>
            <w:rStyle w:val="a8"/>
            <w:rFonts w:hint="eastAsia"/>
            <w:noProof/>
          </w:rPr>
          <w:t>参考文献</w:t>
        </w:r>
        <w:r w:rsidR="006135AD">
          <w:rPr>
            <w:noProof/>
            <w:webHidden/>
          </w:rPr>
          <w:tab/>
        </w:r>
        <w:r w:rsidR="006135AD">
          <w:rPr>
            <w:noProof/>
            <w:webHidden/>
          </w:rPr>
          <w:fldChar w:fldCharType="begin"/>
        </w:r>
        <w:r w:rsidR="006135AD">
          <w:rPr>
            <w:noProof/>
            <w:webHidden/>
          </w:rPr>
          <w:instrText xml:space="preserve"> PAGEREF _Toc344200352 \h </w:instrText>
        </w:r>
        <w:r w:rsidR="006135AD">
          <w:rPr>
            <w:noProof/>
            <w:webHidden/>
          </w:rPr>
        </w:r>
        <w:r w:rsidR="006135AD">
          <w:rPr>
            <w:noProof/>
            <w:webHidden/>
          </w:rPr>
          <w:fldChar w:fldCharType="separate"/>
        </w:r>
        <w:r w:rsidR="006135AD">
          <w:rPr>
            <w:noProof/>
            <w:webHidden/>
          </w:rPr>
          <w:t>137</w:t>
        </w:r>
        <w:r w:rsidR="006135AD">
          <w:rPr>
            <w:noProof/>
            <w:webHidden/>
          </w:rPr>
          <w:fldChar w:fldCharType="end"/>
        </w:r>
      </w:hyperlink>
    </w:p>
    <w:p w14:paraId="4E030D0C" w14:textId="77777777" w:rsidR="006135AD" w:rsidRDefault="00E8426C">
      <w:pPr>
        <w:pStyle w:val="12"/>
        <w:tabs>
          <w:tab w:val="right" w:leader="dot" w:pos="9736"/>
        </w:tabs>
        <w:rPr>
          <w:rFonts w:asciiTheme="minorHAnsi" w:eastAsiaTheme="minorEastAsia" w:hAnsiTheme="minorHAnsi" w:cstheme="minorBidi"/>
          <w:noProof/>
          <w:kern w:val="2"/>
          <w:sz w:val="21"/>
        </w:rPr>
      </w:pPr>
      <w:hyperlink w:anchor="_Toc344200353" w:history="1">
        <w:r w:rsidR="006135AD" w:rsidRPr="00E66364">
          <w:rPr>
            <w:rStyle w:val="a8"/>
            <w:rFonts w:hint="eastAsia"/>
            <w:noProof/>
          </w:rPr>
          <w:t>附录</w:t>
        </w:r>
        <w:r w:rsidR="006135AD" w:rsidRPr="00E66364">
          <w:rPr>
            <w:rStyle w:val="a8"/>
            <w:noProof/>
          </w:rPr>
          <w:t xml:space="preserve">B </w:t>
        </w:r>
        <w:r w:rsidR="006135AD" w:rsidRPr="00E66364">
          <w:rPr>
            <w:rStyle w:val="a8"/>
            <w:rFonts w:hint="eastAsia"/>
            <w:noProof/>
          </w:rPr>
          <w:t>修改记录</w:t>
        </w:r>
        <w:r w:rsidR="006135AD">
          <w:rPr>
            <w:noProof/>
            <w:webHidden/>
          </w:rPr>
          <w:tab/>
        </w:r>
        <w:r w:rsidR="006135AD">
          <w:rPr>
            <w:noProof/>
            <w:webHidden/>
          </w:rPr>
          <w:fldChar w:fldCharType="begin"/>
        </w:r>
        <w:r w:rsidR="006135AD">
          <w:rPr>
            <w:noProof/>
            <w:webHidden/>
          </w:rPr>
          <w:instrText xml:space="preserve"> PAGEREF _Toc344200353 \h </w:instrText>
        </w:r>
        <w:r w:rsidR="006135AD">
          <w:rPr>
            <w:noProof/>
            <w:webHidden/>
          </w:rPr>
        </w:r>
        <w:r w:rsidR="006135AD">
          <w:rPr>
            <w:noProof/>
            <w:webHidden/>
          </w:rPr>
          <w:fldChar w:fldCharType="separate"/>
        </w:r>
        <w:r w:rsidR="006135AD">
          <w:rPr>
            <w:noProof/>
            <w:webHidden/>
          </w:rPr>
          <w:t>138</w:t>
        </w:r>
        <w:r w:rsidR="006135AD">
          <w:rPr>
            <w:noProof/>
            <w:webHidden/>
          </w:rPr>
          <w:fldChar w:fldCharType="end"/>
        </w:r>
      </w:hyperlink>
    </w:p>
    <w:p w14:paraId="66187526" w14:textId="77777777" w:rsidR="00556B74" w:rsidRDefault="00935769" w:rsidP="00CD4FED">
      <w:pPr>
        <w:pStyle w:val="31"/>
        <w:tabs>
          <w:tab w:val="left" w:pos="1260"/>
          <w:tab w:val="right" w:leader="dot" w:pos="9736"/>
        </w:tabs>
        <w:rPr>
          <w:kern w:val="2"/>
          <w:szCs w:val="24"/>
        </w:rPr>
      </w:pPr>
      <w:r w:rsidRPr="006E22C5">
        <w:rPr>
          <w:b/>
        </w:rPr>
        <w:fldChar w:fldCharType="end"/>
      </w:r>
    </w:p>
    <w:p w14:paraId="5353334E" w14:textId="77777777" w:rsidR="00057FFE" w:rsidRDefault="00057FFE">
      <w:pPr>
        <w:widowControl/>
        <w:spacing w:line="240" w:lineRule="auto"/>
        <w:ind w:firstLine="198"/>
        <w:rPr>
          <w:b/>
          <w:bCs/>
          <w:kern w:val="44"/>
          <w:sz w:val="36"/>
          <w:szCs w:val="44"/>
        </w:rPr>
      </w:pPr>
      <w:bookmarkStart w:id="0" w:name="_Toc297152297"/>
      <w:bookmarkStart w:id="1" w:name="_Toc297153103"/>
      <w:bookmarkStart w:id="2" w:name="_Toc331409106"/>
      <w:bookmarkStart w:id="3" w:name="_Toc331409202"/>
      <w:r>
        <w:br w:type="page"/>
      </w:r>
    </w:p>
    <w:p w14:paraId="39E424E2" w14:textId="77777777" w:rsidR="00CD4FED" w:rsidRPr="00545699" w:rsidRDefault="00CD4FED" w:rsidP="00CD4FED">
      <w:pPr>
        <w:pStyle w:val="1"/>
        <w:jc w:val="both"/>
      </w:pPr>
      <w:bookmarkStart w:id="4" w:name="_Toc344200301"/>
      <w:r w:rsidRPr="00CD4FED">
        <w:rPr>
          <w:rFonts w:hint="eastAsia"/>
        </w:rPr>
        <w:lastRenderedPageBreak/>
        <w:t>概</w:t>
      </w:r>
      <w:r w:rsidR="00CE20FB">
        <w:rPr>
          <w:rFonts w:hint="eastAsia"/>
        </w:rPr>
        <w:t xml:space="preserve"> </w:t>
      </w:r>
      <w:r w:rsidRPr="00CD4FED">
        <w:rPr>
          <w:rFonts w:hint="eastAsia"/>
        </w:rPr>
        <w:t>述</w:t>
      </w:r>
      <w:bookmarkEnd w:id="0"/>
      <w:bookmarkEnd w:id="1"/>
      <w:bookmarkEnd w:id="2"/>
      <w:bookmarkEnd w:id="3"/>
      <w:bookmarkEnd w:id="4"/>
    </w:p>
    <w:p w14:paraId="0067BB03" w14:textId="77777777" w:rsidR="00CD4FED" w:rsidRPr="008D0F49" w:rsidRDefault="00783B72" w:rsidP="00CD4FED">
      <w:pPr>
        <w:ind w:firstLineChars="200" w:firstLine="480"/>
        <w:rPr>
          <w:szCs w:val="24"/>
        </w:rPr>
      </w:pPr>
      <w:r>
        <w:rPr>
          <w:rFonts w:hint="eastAsia"/>
          <w:szCs w:val="24"/>
        </w:rPr>
        <w:t>本文档主要分为四</w:t>
      </w:r>
      <w:r w:rsidR="00CD4FED" w:rsidRPr="008D0F49">
        <w:rPr>
          <w:rFonts w:hint="eastAsia"/>
          <w:szCs w:val="24"/>
        </w:rPr>
        <w:t>个章节，其中第二章介绍</w:t>
      </w:r>
      <w:r w:rsidR="00CD4FED" w:rsidRPr="008D0F49">
        <w:rPr>
          <w:rFonts w:hint="eastAsia"/>
          <w:szCs w:val="24"/>
        </w:rPr>
        <w:t>LTE-SIM</w:t>
      </w:r>
      <w:r w:rsidR="00CD4FED" w:rsidRPr="008D0F49">
        <w:rPr>
          <w:rFonts w:hint="eastAsia"/>
          <w:szCs w:val="24"/>
        </w:rPr>
        <w:t>平台的概要设计，介绍系统的网络架构、模块划分、仿真假设以及仿真处理流程；第三章则详细介绍了整体处理流程以及整体处理流程中的事件处理流程，重点介绍了事件处理流程中的各个模块的实现和算法</w:t>
      </w:r>
      <w:r>
        <w:rPr>
          <w:rFonts w:hint="eastAsia"/>
          <w:szCs w:val="24"/>
        </w:rPr>
        <w:t>第四章详细介绍了</w:t>
      </w:r>
      <w:r>
        <w:rPr>
          <w:rFonts w:hint="eastAsia"/>
          <w:szCs w:val="24"/>
        </w:rPr>
        <w:t>LTE-SIM</w:t>
      </w:r>
      <w:r>
        <w:rPr>
          <w:rFonts w:hint="eastAsia"/>
          <w:szCs w:val="24"/>
        </w:rPr>
        <w:t>平台的仿真结果及校准</w:t>
      </w:r>
      <w:r w:rsidR="00CD4FED" w:rsidRPr="008D0F49">
        <w:rPr>
          <w:rFonts w:hint="eastAsia"/>
          <w:szCs w:val="24"/>
        </w:rPr>
        <w:t>。</w:t>
      </w:r>
      <w:r w:rsidR="00C10C61" w:rsidRPr="006135AD">
        <w:rPr>
          <w:color w:val="FFFFFF" w:themeColor="background1"/>
          <w:sz w:val="2"/>
          <w:szCs w:val="24"/>
        </w:rPr>
        <w:fldChar w:fldCharType="begin"/>
      </w:r>
      <w:r w:rsidR="00C10C61" w:rsidRPr="006135AD">
        <w:rPr>
          <w:color w:val="FFFFFF" w:themeColor="background1"/>
          <w:sz w:val="2"/>
          <w:szCs w:val="24"/>
        </w:rPr>
        <w:instrText xml:space="preserve"> </w:instrText>
      </w:r>
      <w:r w:rsidR="00C10C61" w:rsidRPr="006135AD">
        <w:rPr>
          <w:rFonts w:hint="eastAsia"/>
          <w:color w:val="FFFFFF" w:themeColor="background1"/>
          <w:sz w:val="2"/>
          <w:szCs w:val="24"/>
        </w:rPr>
        <w:instrText>MACROBUTTON MTEditEquationSection2</w:instrText>
      </w:r>
      <w:r w:rsidR="00C10C61" w:rsidRPr="006135AD">
        <w:rPr>
          <w:color w:val="FFFFFF" w:themeColor="background1"/>
          <w:sz w:val="2"/>
          <w:szCs w:val="24"/>
        </w:rPr>
        <w:instrText xml:space="preserve"> </w:instrText>
      </w:r>
      <w:r w:rsidR="00C10C61" w:rsidRPr="006135AD">
        <w:rPr>
          <w:rStyle w:val="MTEquationSection"/>
          <w:color w:val="FFFFFF" w:themeColor="background1"/>
          <w:sz w:val="2"/>
        </w:rPr>
        <w:instrText>Equation Chapter (Next) Section 1</w:instrText>
      </w:r>
      <w:r w:rsidR="00C10C61" w:rsidRPr="006135AD">
        <w:rPr>
          <w:color w:val="FFFFFF" w:themeColor="background1"/>
          <w:sz w:val="2"/>
          <w:szCs w:val="24"/>
        </w:rPr>
        <w:fldChar w:fldCharType="begin"/>
      </w:r>
      <w:r w:rsidR="00C10C61" w:rsidRPr="006135AD">
        <w:rPr>
          <w:color w:val="FFFFFF" w:themeColor="background1"/>
          <w:sz w:val="2"/>
          <w:szCs w:val="24"/>
        </w:rPr>
        <w:instrText xml:space="preserve"> SEQ MTEqn \r \h \* MERGEFORMAT </w:instrText>
      </w:r>
      <w:r w:rsidR="00C10C61" w:rsidRPr="006135AD">
        <w:rPr>
          <w:color w:val="FFFFFF" w:themeColor="background1"/>
          <w:sz w:val="2"/>
          <w:szCs w:val="24"/>
        </w:rPr>
        <w:fldChar w:fldCharType="end"/>
      </w:r>
      <w:r w:rsidR="00C10C61" w:rsidRPr="006135AD">
        <w:rPr>
          <w:color w:val="FFFFFF" w:themeColor="background1"/>
          <w:sz w:val="2"/>
          <w:szCs w:val="24"/>
        </w:rPr>
        <w:fldChar w:fldCharType="begin"/>
      </w:r>
      <w:r w:rsidR="00C10C61" w:rsidRPr="006135AD">
        <w:rPr>
          <w:color w:val="FFFFFF" w:themeColor="background1"/>
          <w:sz w:val="2"/>
          <w:szCs w:val="24"/>
        </w:rPr>
        <w:instrText xml:space="preserve"> SEQ MTSec \r 1 \h \* MERGEFORMAT </w:instrText>
      </w:r>
      <w:r w:rsidR="00C10C61" w:rsidRPr="006135AD">
        <w:rPr>
          <w:color w:val="FFFFFF" w:themeColor="background1"/>
          <w:sz w:val="2"/>
          <w:szCs w:val="24"/>
        </w:rPr>
        <w:fldChar w:fldCharType="end"/>
      </w:r>
      <w:r w:rsidR="00C10C61" w:rsidRPr="006135AD">
        <w:rPr>
          <w:color w:val="FFFFFF" w:themeColor="background1"/>
          <w:sz w:val="2"/>
          <w:szCs w:val="24"/>
        </w:rPr>
        <w:fldChar w:fldCharType="begin"/>
      </w:r>
      <w:r w:rsidR="00C10C61" w:rsidRPr="006135AD">
        <w:rPr>
          <w:color w:val="FFFFFF" w:themeColor="background1"/>
          <w:sz w:val="2"/>
          <w:szCs w:val="24"/>
        </w:rPr>
        <w:instrText xml:space="preserve"> SEQ MTChap \h \* MERGEFORMAT </w:instrText>
      </w:r>
      <w:r w:rsidR="00C10C61" w:rsidRPr="006135AD">
        <w:rPr>
          <w:color w:val="FFFFFF" w:themeColor="background1"/>
          <w:sz w:val="2"/>
          <w:szCs w:val="24"/>
        </w:rPr>
        <w:fldChar w:fldCharType="end"/>
      </w:r>
      <w:r w:rsidR="00C10C61" w:rsidRPr="006135AD">
        <w:rPr>
          <w:color w:val="FFFFFF" w:themeColor="background1"/>
          <w:sz w:val="2"/>
          <w:szCs w:val="24"/>
        </w:rPr>
        <w:fldChar w:fldCharType="end"/>
      </w:r>
    </w:p>
    <w:p w14:paraId="267E0B74" w14:textId="77777777" w:rsidR="00CD4FED" w:rsidRDefault="00CD4FED" w:rsidP="00CD4FED">
      <w:r>
        <w:br w:type="page"/>
      </w:r>
    </w:p>
    <w:p w14:paraId="4C8A1ECF" w14:textId="77777777" w:rsidR="00CD4FED" w:rsidRDefault="00CD4FED" w:rsidP="00DB6375">
      <w:pPr>
        <w:pStyle w:val="1"/>
        <w:jc w:val="both"/>
      </w:pPr>
      <w:bookmarkStart w:id="5" w:name="_Toc331409107"/>
      <w:bookmarkStart w:id="6" w:name="_Toc331409203"/>
      <w:bookmarkStart w:id="7" w:name="_Toc344200302"/>
      <w:r w:rsidRPr="008D0F49">
        <w:rPr>
          <w:rFonts w:hint="eastAsia"/>
        </w:rPr>
        <w:lastRenderedPageBreak/>
        <w:t>概要设计</w:t>
      </w:r>
      <w:bookmarkEnd w:id="5"/>
      <w:bookmarkEnd w:id="6"/>
      <w:r w:rsidR="00935769">
        <w:fldChar w:fldCharType="begin"/>
      </w:r>
      <w:r w:rsidR="00B80682">
        <w:instrText xml:space="preserve"> </w:instrText>
      </w:r>
      <w:r w:rsidR="00B80682">
        <w:rPr>
          <w:rFonts w:hint="eastAsia"/>
        </w:rPr>
        <w:instrText>MACROBUTTON MTEditEquationSection2</w:instrText>
      </w:r>
      <w:r w:rsidR="00B80682">
        <w:instrText xml:space="preserve"> </w:instrText>
      </w:r>
      <w:r w:rsidR="00935769">
        <w:fldChar w:fldCharType="end"/>
      </w:r>
      <w:r w:rsidR="00B80682">
        <w:t>.</w:t>
      </w:r>
      <w:bookmarkEnd w:id="7"/>
    </w:p>
    <w:p w14:paraId="69CCBFDE" w14:textId="77777777" w:rsidR="00CD4FED" w:rsidRPr="006C5A64" w:rsidRDefault="00CD4FED" w:rsidP="00CD4FED">
      <w:pPr>
        <w:ind w:firstLineChars="200" w:firstLine="480"/>
      </w:pPr>
      <w:r w:rsidRPr="008D0F49">
        <w:rPr>
          <w:rFonts w:hint="eastAsia"/>
          <w:szCs w:val="24"/>
        </w:rPr>
        <w:t>本章分小节依次介绍了网络架构、模块划分、仿真、系统仿真的整体流程和仿真中对呼叫事件的处理流程。在网络架构中，根据同构网络和异构网络的差异，说明了蜂窝式网络的主要特点和网络的基本配置；在模块划分中，根据仿真过程中需要实现的功能将仿真平台划分为几个模块，主要介绍了各模块的功能以及各模块之间如何配合；仿真假设列举了确保仿真能顺利进行的基本前提；整体处理流程主要介绍系统仿真的整体流程图；事件处理流程则介绍系统仿真中的事件处理过程所需进行的操作，包括从呼叫发起到呼叫结束所需要的所有操作流程。</w:t>
      </w:r>
      <w:r w:rsidR="00C10C61" w:rsidRPr="006135AD">
        <w:rPr>
          <w:color w:val="FFFFFF" w:themeColor="background1"/>
          <w:sz w:val="2"/>
          <w:szCs w:val="24"/>
        </w:rPr>
        <w:fldChar w:fldCharType="begin"/>
      </w:r>
      <w:r w:rsidR="00C10C61" w:rsidRPr="006135AD">
        <w:rPr>
          <w:color w:val="FFFFFF" w:themeColor="background1"/>
          <w:sz w:val="2"/>
          <w:szCs w:val="24"/>
        </w:rPr>
        <w:instrText xml:space="preserve"> </w:instrText>
      </w:r>
      <w:r w:rsidR="00C10C61" w:rsidRPr="006135AD">
        <w:rPr>
          <w:rFonts w:hint="eastAsia"/>
          <w:color w:val="FFFFFF" w:themeColor="background1"/>
          <w:sz w:val="2"/>
          <w:szCs w:val="24"/>
        </w:rPr>
        <w:instrText>MACROBUTTON MTEditEquationSection2</w:instrText>
      </w:r>
      <w:r w:rsidR="00C10C61" w:rsidRPr="006135AD">
        <w:rPr>
          <w:color w:val="FFFFFF" w:themeColor="background1"/>
          <w:sz w:val="2"/>
          <w:szCs w:val="24"/>
        </w:rPr>
        <w:instrText xml:space="preserve"> </w:instrText>
      </w:r>
      <w:r w:rsidR="00C10C61" w:rsidRPr="006135AD">
        <w:rPr>
          <w:rStyle w:val="MTEquationSection"/>
          <w:color w:val="FFFFFF" w:themeColor="background1"/>
          <w:sz w:val="2"/>
        </w:rPr>
        <w:instrText>Equation Chapter (Next) Section 1</w:instrText>
      </w:r>
      <w:r w:rsidR="00C10C61" w:rsidRPr="006135AD">
        <w:rPr>
          <w:color w:val="FFFFFF" w:themeColor="background1"/>
          <w:sz w:val="2"/>
          <w:szCs w:val="24"/>
        </w:rPr>
        <w:fldChar w:fldCharType="begin"/>
      </w:r>
      <w:r w:rsidR="00C10C61" w:rsidRPr="006135AD">
        <w:rPr>
          <w:color w:val="FFFFFF" w:themeColor="background1"/>
          <w:sz w:val="2"/>
          <w:szCs w:val="24"/>
        </w:rPr>
        <w:instrText xml:space="preserve"> SEQ MTEqn \r \h \* MERGEFORMAT </w:instrText>
      </w:r>
      <w:r w:rsidR="00C10C61" w:rsidRPr="006135AD">
        <w:rPr>
          <w:color w:val="FFFFFF" w:themeColor="background1"/>
          <w:sz w:val="2"/>
          <w:szCs w:val="24"/>
        </w:rPr>
        <w:fldChar w:fldCharType="end"/>
      </w:r>
      <w:r w:rsidR="00C10C61" w:rsidRPr="006135AD">
        <w:rPr>
          <w:color w:val="FFFFFF" w:themeColor="background1"/>
          <w:sz w:val="2"/>
          <w:szCs w:val="24"/>
        </w:rPr>
        <w:fldChar w:fldCharType="begin"/>
      </w:r>
      <w:r w:rsidR="00C10C61" w:rsidRPr="006135AD">
        <w:rPr>
          <w:color w:val="FFFFFF" w:themeColor="background1"/>
          <w:sz w:val="2"/>
          <w:szCs w:val="24"/>
        </w:rPr>
        <w:instrText xml:space="preserve"> SEQ MTSec \r 1 \h \* MERGEFORMAT </w:instrText>
      </w:r>
      <w:r w:rsidR="00C10C61" w:rsidRPr="006135AD">
        <w:rPr>
          <w:color w:val="FFFFFF" w:themeColor="background1"/>
          <w:sz w:val="2"/>
          <w:szCs w:val="24"/>
        </w:rPr>
        <w:fldChar w:fldCharType="end"/>
      </w:r>
      <w:r w:rsidR="00C10C61" w:rsidRPr="006135AD">
        <w:rPr>
          <w:color w:val="FFFFFF" w:themeColor="background1"/>
          <w:sz w:val="2"/>
          <w:szCs w:val="24"/>
        </w:rPr>
        <w:fldChar w:fldCharType="begin"/>
      </w:r>
      <w:r w:rsidR="00C10C61" w:rsidRPr="006135AD">
        <w:rPr>
          <w:color w:val="FFFFFF" w:themeColor="background1"/>
          <w:sz w:val="2"/>
          <w:szCs w:val="24"/>
        </w:rPr>
        <w:instrText xml:space="preserve"> SEQ MTChap \h \* MERGEFORMAT </w:instrText>
      </w:r>
      <w:r w:rsidR="00C10C61" w:rsidRPr="006135AD">
        <w:rPr>
          <w:color w:val="FFFFFF" w:themeColor="background1"/>
          <w:sz w:val="2"/>
          <w:szCs w:val="24"/>
        </w:rPr>
        <w:fldChar w:fldCharType="end"/>
      </w:r>
      <w:r w:rsidR="00C10C61" w:rsidRPr="006135AD">
        <w:rPr>
          <w:color w:val="FFFFFF" w:themeColor="background1"/>
          <w:sz w:val="2"/>
          <w:szCs w:val="24"/>
        </w:rPr>
        <w:fldChar w:fldCharType="end"/>
      </w:r>
    </w:p>
    <w:p w14:paraId="6EE98B3A" w14:textId="77777777" w:rsidR="00CD4FED" w:rsidRPr="00CD4FED" w:rsidRDefault="00CD4FED" w:rsidP="00CD4FED">
      <w:pPr>
        <w:pStyle w:val="2"/>
      </w:pPr>
      <w:bookmarkStart w:id="8" w:name="_Toc331409108"/>
      <w:bookmarkStart w:id="9" w:name="_Toc331409204"/>
      <w:bookmarkStart w:id="10" w:name="_Toc344200303"/>
      <w:r w:rsidRPr="00CD4FED">
        <w:rPr>
          <w:rFonts w:hint="eastAsia"/>
        </w:rPr>
        <w:t>网络架构</w:t>
      </w:r>
      <w:bookmarkEnd w:id="8"/>
      <w:bookmarkEnd w:id="9"/>
      <w:bookmarkEnd w:id="10"/>
    </w:p>
    <w:p w14:paraId="108F1946" w14:textId="77777777" w:rsidR="00CD4FED" w:rsidRPr="008D0F49" w:rsidRDefault="00CD4FED" w:rsidP="00CD4FED">
      <w:pPr>
        <w:ind w:firstLineChars="200" w:firstLine="480"/>
        <w:rPr>
          <w:szCs w:val="24"/>
        </w:rPr>
      </w:pPr>
      <w:bookmarkStart w:id="11" w:name="_Ref290561016"/>
      <w:r w:rsidRPr="008D0F49">
        <w:rPr>
          <w:rFonts w:hint="eastAsia"/>
          <w:szCs w:val="24"/>
        </w:rPr>
        <w:t>LTE</w:t>
      </w:r>
      <w:r w:rsidRPr="008D0F49">
        <w:rPr>
          <w:rFonts w:hint="eastAsia"/>
          <w:szCs w:val="24"/>
        </w:rPr>
        <w:t>系统本身仍在讨论和研究之中，目前的网络仿真系统采用</w:t>
      </w:r>
      <w:bookmarkEnd w:id="11"/>
      <w:r w:rsidRPr="008D0F49">
        <w:rPr>
          <w:rFonts w:hint="eastAsia"/>
          <w:szCs w:val="24"/>
        </w:rPr>
        <w:t>传统的蜂窝式网络和异构蜂窝式网络</w:t>
      </w:r>
    </w:p>
    <w:p w14:paraId="5CC946CE" w14:textId="77777777" w:rsidR="00CD4FED" w:rsidRPr="008D0F49" w:rsidRDefault="00CD4FED" w:rsidP="00CD4FED">
      <w:pPr>
        <w:ind w:firstLineChars="200" w:firstLine="480"/>
        <w:rPr>
          <w:szCs w:val="24"/>
        </w:rPr>
      </w:pPr>
      <w:r w:rsidRPr="008D0F49">
        <w:rPr>
          <w:rFonts w:hint="eastAsia"/>
          <w:szCs w:val="24"/>
        </w:rPr>
        <w:t>传统的蜂窝式网络由宏蜂窝小区</w:t>
      </w:r>
      <w:r w:rsidRPr="008D0F49">
        <w:rPr>
          <w:szCs w:val="24"/>
        </w:rPr>
        <w:t>(macrocell)</w:t>
      </w:r>
      <w:r w:rsidRPr="008D0F49">
        <w:rPr>
          <w:rFonts w:hint="eastAsia"/>
          <w:szCs w:val="24"/>
        </w:rPr>
        <w:t>构成，按照</w:t>
      </w:r>
      <w:r w:rsidRPr="008D0F49">
        <w:rPr>
          <w:rFonts w:hint="eastAsia"/>
          <w:szCs w:val="24"/>
        </w:rPr>
        <w:t>LTE</w:t>
      </w:r>
      <w:r w:rsidRPr="008D0F49">
        <w:rPr>
          <w:rFonts w:hint="eastAsia"/>
          <w:szCs w:val="24"/>
        </w:rPr>
        <w:t>以及</w:t>
      </w:r>
      <w:r w:rsidRPr="008D0F49">
        <w:rPr>
          <w:rFonts w:hint="eastAsia"/>
          <w:szCs w:val="24"/>
        </w:rPr>
        <w:t>LTE-A</w:t>
      </w:r>
      <w:r w:rsidRPr="008D0F49">
        <w:rPr>
          <w:rFonts w:hint="eastAsia"/>
          <w:szCs w:val="24"/>
        </w:rPr>
        <w:t>的要求，其采用蜂窝覆盖的方式，可以从其覆盖的范围</w:t>
      </w:r>
      <w:r w:rsidRPr="00C070A5">
        <w:rPr>
          <w:rFonts w:hint="eastAsia"/>
          <w:szCs w:val="24"/>
          <w:highlight w:val="yellow"/>
          <w:rPrChange w:id="12" w:author="贺辰枫" w:date="2016-05-04T09:17:00Z">
            <w:rPr>
              <w:rFonts w:hint="eastAsia"/>
              <w:szCs w:val="24"/>
            </w:rPr>
          </w:rPrChange>
        </w:rPr>
        <w:t>将整个仿真区域划分为很多规则的小区，每小区的覆盖半径</w:t>
      </w:r>
      <w:r w:rsidRPr="00C070A5">
        <w:rPr>
          <w:szCs w:val="24"/>
          <w:highlight w:val="yellow"/>
          <w:rPrChange w:id="13" w:author="贺辰枫" w:date="2016-05-04T09:17:00Z">
            <w:rPr>
              <w:szCs w:val="24"/>
            </w:rPr>
          </w:rPrChange>
        </w:rPr>
        <w:t>500m</w:t>
      </w:r>
      <w:r w:rsidRPr="008D0F49">
        <w:rPr>
          <w:rFonts w:hint="eastAsia"/>
          <w:szCs w:val="24"/>
        </w:rPr>
        <w:t>，</w:t>
      </w:r>
      <w:r w:rsidRPr="00C070A5">
        <w:rPr>
          <w:rFonts w:hint="eastAsia"/>
          <w:szCs w:val="24"/>
          <w:highlight w:val="yellow"/>
          <w:rPrChange w:id="14" w:author="贺辰枫" w:date="2016-05-04T09:17:00Z">
            <w:rPr>
              <w:rFonts w:hint="eastAsia"/>
              <w:szCs w:val="24"/>
            </w:rPr>
          </w:rPrChange>
        </w:rPr>
        <w:t>各个小区还可以进一步划分为功能相对独立的扇区，不同扇区有自己的发射天线和发射功率的限制，每个扇区功能上覆盖小区的一部分，多个扇区一起无缝覆盖整个小区</w:t>
      </w:r>
      <w:r w:rsidRPr="008D0F49">
        <w:rPr>
          <w:rFonts w:hint="eastAsia"/>
          <w:szCs w:val="24"/>
        </w:rPr>
        <w:t>；平台中选用的拓扑区域为三层</w:t>
      </w:r>
      <w:r w:rsidRPr="008D0F49">
        <w:rPr>
          <w:rFonts w:hint="eastAsia"/>
          <w:szCs w:val="24"/>
        </w:rPr>
        <w:t>19</w:t>
      </w:r>
      <w:r w:rsidRPr="008D0F49">
        <w:rPr>
          <w:rFonts w:hint="eastAsia"/>
          <w:szCs w:val="24"/>
        </w:rPr>
        <w:t>小区</w:t>
      </w:r>
      <w:r w:rsidRPr="008D0F49">
        <w:rPr>
          <w:rFonts w:hint="eastAsia"/>
          <w:szCs w:val="24"/>
        </w:rPr>
        <w:t>57</w:t>
      </w:r>
      <w:r w:rsidRPr="008D0F49">
        <w:rPr>
          <w:rFonts w:hint="eastAsia"/>
          <w:szCs w:val="24"/>
        </w:rPr>
        <w:t>扇区结构，每个小区有三个扇区，属于同一个</w:t>
      </w:r>
      <w:r w:rsidRPr="008D0F49">
        <w:rPr>
          <w:rFonts w:hint="eastAsia"/>
          <w:szCs w:val="24"/>
        </w:rPr>
        <w:t>eNB</w:t>
      </w:r>
      <w:r w:rsidRPr="008D0F49">
        <w:rPr>
          <w:rFonts w:hint="eastAsia"/>
          <w:szCs w:val="24"/>
        </w:rPr>
        <w:t>，具体结构如</w:t>
      </w:r>
      <w:r w:rsidR="00935769">
        <w:rPr>
          <w:szCs w:val="24"/>
        </w:rPr>
        <w:fldChar w:fldCharType="begin"/>
      </w:r>
      <w:r w:rsidR="001E6A56">
        <w:rPr>
          <w:szCs w:val="24"/>
        </w:rPr>
        <w:instrText xml:space="preserve"> REF _Ref331417045 \h </w:instrText>
      </w:r>
      <w:r w:rsidR="00935769">
        <w:rPr>
          <w:szCs w:val="24"/>
        </w:rPr>
      </w:r>
      <w:r w:rsidR="00935769">
        <w:rPr>
          <w:szCs w:val="24"/>
        </w:rPr>
        <w:fldChar w:fldCharType="separate"/>
      </w:r>
      <w:r w:rsidR="00C10C61">
        <w:rPr>
          <w:rFonts w:hint="eastAsia"/>
        </w:rPr>
        <w:t>图</w:t>
      </w:r>
      <w:r w:rsidR="00C10C61">
        <w:rPr>
          <w:rFonts w:hint="eastAsia"/>
        </w:rPr>
        <w:t xml:space="preserve"> </w:t>
      </w:r>
      <w:r w:rsidR="00C10C61">
        <w:rPr>
          <w:noProof/>
        </w:rPr>
        <w:t>2.1</w:t>
      </w:r>
      <w:r w:rsidR="00C10C61">
        <w:noBreakHyphen/>
      </w:r>
      <w:r w:rsidR="00C10C61">
        <w:rPr>
          <w:noProof/>
        </w:rPr>
        <w:t>1</w:t>
      </w:r>
      <w:r w:rsidR="00935769">
        <w:rPr>
          <w:szCs w:val="24"/>
        </w:rPr>
        <w:fldChar w:fldCharType="end"/>
      </w:r>
      <w:r w:rsidRPr="008D0F49">
        <w:rPr>
          <w:rFonts w:hint="eastAsia"/>
          <w:szCs w:val="24"/>
        </w:rPr>
        <w:t>所示。</w:t>
      </w:r>
    </w:p>
    <w:p w14:paraId="30AE2567" w14:textId="77777777" w:rsidR="00DB6375" w:rsidRDefault="00CD4FED" w:rsidP="00DB6375">
      <w:pPr>
        <w:pStyle w:val="af5"/>
        <w:keepNext/>
        <w:ind w:firstLine="400"/>
        <w:jc w:val="center"/>
      </w:pPr>
      <w:r w:rsidRPr="00F81FEC">
        <w:rPr>
          <w:noProof/>
          <w:lang w:val="en-US"/>
        </w:rPr>
        <w:object w:dxaOrig="8980" w:dyaOrig="5724" w14:anchorId="5CAFD9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75pt;height:237pt" o:ole="">
            <v:imagedata r:id="rId13" o:title=""/>
          </v:shape>
          <o:OLEObject Type="Embed" ProgID="Visio.Drawing.11" ShapeID="_x0000_i1025" DrawAspect="Content" ObjectID="_1524383299" r:id="rId14"/>
        </w:object>
      </w:r>
    </w:p>
    <w:p w14:paraId="23DDAEB8" w14:textId="77777777" w:rsidR="00CD4FED" w:rsidRDefault="00DB6375" w:rsidP="00DB6375">
      <w:pPr>
        <w:pStyle w:val="ad"/>
        <w:rPr>
          <w:szCs w:val="24"/>
        </w:rPr>
      </w:pPr>
      <w:bookmarkStart w:id="15" w:name="_Ref331417045"/>
      <w:bookmarkStart w:id="16" w:name="_Ref331417037"/>
      <w:r>
        <w:rPr>
          <w:rFonts w:hint="eastAsia"/>
        </w:rPr>
        <w:t>图</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2.1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图</w:instrText>
      </w:r>
      <w:r w:rsidR="006550EB">
        <w:rPr>
          <w:rFonts w:hint="eastAsia"/>
        </w:rPr>
        <w:instrText xml:space="preserve"> \* ARABIC \s 2</w:instrText>
      </w:r>
      <w:r w:rsidR="006550EB">
        <w:instrText xml:space="preserve"> </w:instrText>
      </w:r>
      <w:r w:rsidR="006550EB">
        <w:fldChar w:fldCharType="separate"/>
      </w:r>
      <w:r w:rsidR="006550EB">
        <w:rPr>
          <w:noProof/>
        </w:rPr>
        <w:t>1</w:t>
      </w:r>
      <w:r w:rsidR="006550EB">
        <w:fldChar w:fldCharType="end"/>
      </w:r>
      <w:del w:id="17" w:author="李志成" w:date="2013-05-14T21:04:00Z">
        <w:r w:rsidR="00302091" w:rsidDel="006550EB">
          <w:fldChar w:fldCharType="begin"/>
        </w:r>
        <w:r w:rsidR="00302091" w:rsidDel="006550EB">
          <w:delInstrText xml:space="preserve"> </w:delInstrText>
        </w:r>
        <w:r w:rsidR="00302091" w:rsidDel="006550EB">
          <w:rPr>
            <w:rFonts w:hint="eastAsia"/>
          </w:rPr>
          <w:delInstrText>STYLEREF 2 \s</w:delInstrText>
        </w:r>
        <w:r w:rsidR="00302091" w:rsidDel="006550EB">
          <w:delInstrText xml:space="preserve"> </w:delInstrText>
        </w:r>
        <w:r w:rsidR="00302091" w:rsidDel="006550EB">
          <w:fldChar w:fldCharType="separate"/>
        </w:r>
        <w:r w:rsidR="00C10C61" w:rsidDel="006550EB">
          <w:rPr>
            <w:noProof/>
          </w:rPr>
          <w:delText>2.1</w:delText>
        </w:r>
        <w:r w:rsidR="00302091" w:rsidDel="006550EB">
          <w:fldChar w:fldCharType="end"/>
        </w:r>
        <w:r w:rsidR="00302091" w:rsidDel="006550EB">
          <w:noBreakHyphen/>
        </w:r>
        <w:r w:rsidR="00302091" w:rsidDel="006550EB">
          <w:fldChar w:fldCharType="begin"/>
        </w:r>
        <w:r w:rsidR="00302091" w:rsidDel="006550EB">
          <w:delInstrText xml:space="preserve"> </w:delInstrText>
        </w:r>
        <w:r w:rsidR="00302091" w:rsidDel="006550EB">
          <w:rPr>
            <w:rFonts w:hint="eastAsia"/>
          </w:rPr>
          <w:delInstrText xml:space="preserve">SEQ </w:delInstrText>
        </w:r>
        <w:r w:rsidR="00302091" w:rsidDel="006550EB">
          <w:rPr>
            <w:rFonts w:hint="eastAsia"/>
          </w:rPr>
          <w:delInstrText>图</w:delInstrText>
        </w:r>
        <w:r w:rsidR="00302091" w:rsidDel="006550EB">
          <w:rPr>
            <w:rFonts w:hint="eastAsia"/>
          </w:rPr>
          <w:delInstrText xml:space="preserve"> \* ARABIC \s 2</w:delInstrText>
        </w:r>
        <w:r w:rsidR="00302091" w:rsidDel="006550EB">
          <w:delInstrText xml:space="preserve"> </w:delInstrText>
        </w:r>
        <w:r w:rsidR="00302091" w:rsidDel="006550EB">
          <w:fldChar w:fldCharType="separate"/>
        </w:r>
        <w:r w:rsidR="00C10C61" w:rsidDel="006550EB">
          <w:rPr>
            <w:noProof/>
          </w:rPr>
          <w:delText>1</w:delText>
        </w:r>
        <w:r w:rsidR="00302091" w:rsidDel="006550EB">
          <w:fldChar w:fldCharType="end"/>
        </w:r>
      </w:del>
      <w:bookmarkEnd w:id="15"/>
      <w:r>
        <w:rPr>
          <w:rFonts w:hint="eastAsia"/>
        </w:rPr>
        <w:t xml:space="preserve"> </w:t>
      </w:r>
      <w:r w:rsidRPr="004E0DDC">
        <w:rPr>
          <w:rFonts w:hint="eastAsia"/>
          <w:szCs w:val="24"/>
        </w:rPr>
        <w:t>LTE</w:t>
      </w:r>
      <w:r w:rsidRPr="004E0DDC">
        <w:rPr>
          <w:rFonts w:hint="eastAsia"/>
          <w:szCs w:val="24"/>
        </w:rPr>
        <w:t>同构网络仿真场景</w:t>
      </w:r>
      <w:bookmarkEnd w:id="16"/>
    </w:p>
    <w:p w14:paraId="0A849B91" w14:textId="77777777" w:rsidR="00302091" w:rsidRPr="006D0AEB" w:rsidRDefault="00302091" w:rsidP="00302091">
      <w:pPr>
        <w:ind w:firstLine="420"/>
        <w:rPr>
          <w:szCs w:val="24"/>
        </w:rPr>
      </w:pPr>
      <w:r w:rsidRPr="00E85B8D">
        <w:rPr>
          <w:rFonts w:hint="eastAsia"/>
          <w:szCs w:val="24"/>
        </w:rPr>
        <w:t>平台中关于小区（</w:t>
      </w:r>
      <w:r w:rsidRPr="00E85B8D">
        <w:rPr>
          <w:rFonts w:hint="eastAsia"/>
          <w:szCs w:val="24"/>
        </w:rPr>
        <w:t>Cell</w:t>
      </w:r>
      <w:r w:rsidRPr="00E85B8D">
        <w:rPr>
          <w:rFonts w:hint="eastAsia"/>
          <w:szCs w:val="24"/>
        </w:rPr>
        <w:t>），扇区（</w:t>
      </w:r>
      <w:r w:rsidRPr="00E85B8D">
        <w:rPr>
          <w:rFonts w:hint="eastAsia"/>
          <w:szCs w:val="24"/>
        </w:rPr>
        <w:t>Sector</w:t>
      </w:r>
      <w:r w:rsidRPr="00E85B8D">
        <w:rPr>
          <w:rFonts w:hint="eastAsia"/>
          <w:szCs w:val="24"/>
        </w:rPr>
        <w:t>）的定义与通用的定义方法不同，说明如图所示。</w:t>
      </w:r>
    </w:p>
    <w:p w14:paraId="1C50D189" w14:textId="77777777" w:rsidR="00302091" w:rsidRDefault="00302091" w:rsidP="00302091">
      <w:pPr>
        <w:jc w:val="center"/>
      </w:pPr>
      <w:r>
        <w:object w:dxaOrig="5277" w:dyaOrig="5520" w14:anchorId="61399491">
          <v:shape id="_x0000_i1026" type="#_x0000_t75" style="width:284.25pt;height:297.75pt" o:ole="">
            <v:imagedata r:id="rId15" o:title=""/>
          </v:shape>
          <o:OLEObject Type="Embed" ProgID="Visio.Drawing.11" ShapeID="_x0000_i1026" DrawAspect="Content" ObjectID="_1524383300" r:id="rId16"/>
        </w:object>
      </w:r>
    </w:p>
    <w:p w14:paraId="63832FA9" w14:textId="77777777" w:rsidR="00302091" w:rsidRPr="00302091" w:rsidRDefault="00302091" w:rsidP="00302091">
      <w:pPr>
        <w:pStyle w:val="ad"/>
      </w:pPr>
      <w:r>
        <w:rPr>
          <w:rFonts w:hint="eastAsia"/>
        </w:rPr>
        <w:t>图</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2.1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图</w:instrText>
      </w:r>
      <w:r w:rsidR="006550EB">
        <w:rPr>
          <w:rFonts w:hint="eastAsia"/>
        </w:rPr>
        <w:instrText xml:space="preserve"> \* ARABIC \s 2</w:instrText>
      </w:r>
      <w:r w:rsidR="006550EB">
        <w:instrText xml:space="preserve"> </w:instrText>
      </w:r>
      <w:r w:rsidR="006550EB">
        <w:fldChar w:fldCharType="separate"/>
      </w:r>
      <w:r w:rsidR="006550EB">
        <w:rPr>
          <w:noProof/>
        </w:rPr>
        <w:t>2</w:t>
      </w:r>
      <w:r w:rsidR="006550EB">
        <w:fldChar w:fldCharType="end"/>
      </w:r>
      <w:del w:id="18" w:author="李志成" w:date="2013-05-14T21:04:00Z">
        <w:r w:rsidDel="006550EB">
          <w:fldChar w:fldCharType="begin"/>
        </w:r>
        <w:r w:rsidDel="006550EB">
          <w:delInstrText xml:space="preserve"> </w:delInstrText>
        </w:r>
        <w:r w:rsidDel="006550EB">
          <w:rPr>
            <w:rFonts w:hint="eastAsia"/>
          </w:rPr>
          <w:delInstrText>STYLEREF 2 \s</w:delInstrText>
        </w:r>
        <w:r w:rsidDel="006550EB">
          <w:delInstrText xml:space="preserve"> </w:delInstrText>
        </w:r>
        <w:r w:rsidDel="006550EB">
          <w:fldChar w:fldCharType="separate"/>
        </w:r>
        <w:r w:rsidR="00C10C61" w:rsidDel="006550EB">
          <w:rPr>
            <w:noProof/>
          </w:rPr>
          <w:delText>2.1</w:delText>
        </w:r>
        <w:r w:rsidDel="006550EB">
          <w:fldChar w:fldCharType="end"/>
        </w:r>
        <w:r w:rsidDel="006550EB">
          <w:noBreakHyphen/>
        </w:r>
        <w:r w:rsidDel="006550EB">
          <w:fldChar w:fldCharType="begin"/>
        </w:r>
        <w:r w:rsidDel="006550EB">
          <w:delInstrText xml:space="preserve"> </w:delInstrText>
        </w:r>
        <w:r w:rsidDel="006550EB">
          <w:rPr>
            <w:rFonts w:hint="eastAsia"/>
          </w:rPr>
          <w:delInstrText xml:space="preserve">SEQ </w:delInstrText>
        </w:r>
        <w:r w:rsidDel="006550EB">
          <w:rPr>
            <w:rFonts w:hint="eastAsia"/>
          </w:rPr>
          <w:delInstrText>图</w:delInstrText>
        </w:r>
        <w:r w:rsidDel="006550EB">
          <w:rPr>
            <w:rFonts w:hint="eastAsia"/>
          </w:rPr>
          <w:delInstrText xml:space="preserve"> \* ARABIC \s 2</w:delInstrText>
        </w:r>
        <w:r w:rsidDel="006550EB">
          <w:delInstrText xml:space="preserve"> </w:delInstrText>
        </w:r>
        <w:r w:rsidDel="006550EB">
          <w:fldChar w:fldCharType="separate"/>
        </w:r>
        <w:r w:rsidR="00C10C61" w:rsidDel="006550EB">
          <w:rPr>
            <w:noProof/>
          </w:rPr>
          <w:delText>2</w:delText>
        </w:r>
        <w:r w:rsidDel="006550EB">
          <w:fldChar w:fldCharType="end"/>
        </w:r>
      </w:del>
      <w:r>
        <w:rPr>
          <w:rFonts w:hint="eastAsia"/>
        </w:rPr>
        <w:t xml:space="preserve"> </w:t>
      </w:r>
      <w:r>
        <w:rPr>
          <w:rFonts w:hint="eastAsia"/>
        </w:rPr>
        <w:t>拓扑示意图</w:t>
      </w:r>
    </w:p>
    <w:p w14:paraId="3AC85DC2" w14:textId="77777777" w:rsidR="00CD4FED" w:rsidRPr="008D0F49" w:rsidRDefault="00CD4FED" w:rsidP="00CD4FED">
      <w:pPr>
        <w:ind w:firstLineChars="200" w:firstLine="480"/>
        <w:rPr>
          <w:szCs w:val="24"/>
        </w:rPr>
      </w:pPr>
      <w:r w:rsidRPr="008D0F49">
        <w:rPr>
          <w:szCs w:val="24"/>
        </w:rPr>
        <w:t>异构网络，是混合部署了常规的宏基站以及一系列低功率节点的网络。部署在宏蜂窝盲区</w:t>
      </w:r>
      <w:r w:rsidRPr="008D0F49">
        <w:rPr>
          <w:szCs w:val="24"/>
        </w:rPr>
        <w:lastRenderedPageBreak/>
        <w:t>中的低功率节点，可以增强网络覆盖</w:t>
      </w:r>
      <w:r w:rsidRPr="008D0F49">
        <w:rPr>
          <w:szCs w:val="24"/>
        </w:rPr>
        <w:t>;</w:t>
      </w:r>
      <w:r w:rsidRPr="008D0F49">
        <w:rPr>
          <w:szCs w:val="24"/>
        </w:rPr>
        <w:t>部署在宏蜂窝热点小区中的低功率节点，可以拉近网络与终端用户的距离，从而加强链路质量，提高系统容量。异构网络的结构如</w:t>
      </w:r>
      <w:r w:rsidR="00935769">
        <w:rPr>
          <w:szCs w:val="24"/>
        </w:rPr>
        <w:fldChar w:fldCharType="begin"/>
      </w:r>
      <w:r w:rsidR="001E6A56">
        <w:rPr>
          <w:szCs w:val="24"/>
        </w:rPr>
        <w:instrText xml:space="preserve"> REF _Ref331417069 \h </w:instrText>
      </w:r>
      <w:r w:rsidR="00935769">
        <w:rPr>
          <w:szCs w:val="24"/>
        </w:rPr>
      </w:r>
      <w:r w:rsidR="00935769">
        <w:rPr>
          <w:szCs w:val="24"/>
        </w:rPr>
        <w:fldChar w:fldCharType="separate"/>
      </w:r>
      <w:r w:rsidR="00C10C61">
        <w:rPr>
          <w:rFonts w:hint="eastAsia"/>
        </w:rPr>
        <w:t>图</w:t>
      </w:r>
      <w:r w:rsidR="00C10C61">
        <w:rPr>
          <w:rFonts w:hint="eastAsia"/>
        </w:rPr>
        <w:t xml:space="preserve"> </w:t>
      </w:r>
      <w:r w:rsidR="00C10C61">
        <w:rPr>
          <w:noProof/>
        </w:rPr>
        <w:t>2.1</w:t>
      </w:r>
      <w:r w:rsidR="00C10C61">
        <w:noBreakHyphen/>
      </w:r>
      <w:r w:rsidR="00C10C61">
        <w:rPr>
          <w:noProof/>
        </w:rPr>
        <w:t>3</w:t>
      </w:r>
      <w:r w:rsidR="00935769">
        <w:rPr>
          <w:szCs w:val="24"/>
        </w:rPr>
        <w:fldChar w:fldCharType="end"/>
      </w:r>
      <w:r w:rsidRPr="008D0F49">
        <w:rPr>
          <w:rFonts w:hint="eastAsia"/>
          <w:szCs w:val="24"/>
        </w:rPr>
        <w:t>所示</w:t>
      </w:r>
      <w:r w:rsidRPr="008D0F49">
        <w:rPr>
          <w:szCs w:val="24"/>
        </w:rPr>
        <w:t>：</w:t>
      </w:r>
    </w:p>
    <w:p w14:paraId="33C19C84" w14:textId="77777777" w:rsidR="00DB6375" w:rsidRDefault="00CD4FED" w:rsidP="00DB6375">
      <w:pPr>
        <w:keepNext/>
        <w:ind w:firstLineChars="200" w:firstLine="480"/>
        <w:jc w:val="center"/>
      </w:pPr>
      <w:r w:rsidRPr="00F81FEC">
        <w:rPr>
          <w:rFonts w:eastAsiaTheme="minorEastAsia"/>
          <w:noProof/>
        </w:rPr>
        <w:object w:dxaOrig="8268" w:dyaOrig="5724" w14:anchorId="79056E2A">
          <v:shape id="_x0000_i1027" type="#_x0000_t75" style="width:316.5pt;height:217.5pt" o:ole="">
            <v:imagedata r:id="rId17" o:title=""/>
          </v:shape>
          <o:OLEObject Type="Embed" ProgID="Visio.Drawing.11" ShapeID="_x0000_i1027" DrawAspect="Content" ObjectID="_1524383301" r:id="rId18"/>
        </w:object>
      </w:r>
    </w:p>
    <w:p w14:paraId="259E40E8" w14:textId="77777777" w:rsidR="00CD4FED" w:rsidRPr="004009AE" w:rsidRDefault="00DB6375" w:rsidP="00DB6375">
      <w:pPr>
        <w:pStyle w:val="ad"/>
        <w:rPr>
          <w:rFonts w:eastAsiaTheme="minorEastAsia"/>
          <w:noProof/>
        </w:rPr>
      </w:pPr>
      <w:bookmarkStart w:id="19" w:name="_Ref331417069"/>
      <w:r>
        <w:rPr>
          <w:rFonts w:hint="eastAsia"/>
        </w:rPr>
        <w:t>图</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2.1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图</w:instrText>
      </w:r>
      <w:r w:rsidR="006550EB">
        <w:rPr>
          <w:rFonts w:hint="eastAsia"/>
        </w:rPr>
        <w:instrText xml:space="preserve"> \* ARABIC \s 2</w:instrText>
      </w:r>
      <w:r w:rsidR="006550EB">
        <w:instrText xml:space="preserve"> </w:instrText>
      </w:r>
      <w:r w:rsidR="006550EB">
        <w:fldChar w:fldCharType="separate"/>
      </w:r>
      <w:r w:rsidR="006550EB">
        <w:rPr>
          <w:noProof/>
        </w:rPr>
        <w:t>3</w:t>
      </w:r>
      <w:r w:rsidR="006550EB">
        <w:fldChar w:fldCharType="end"/>
      </w:r>
      <w:del w:id="20" w:author="李志成" w:date="2013-05-14T21:04:00Z">
        <w:r w:rsidR="00302091" w:rsidDel="006550EB">
          <w:fldChar w:fldCharType="begin"/>
        </w:r>
        <w:r w:rsidR="00302091" w:rsidDel="006550EB">
          <w:delInstrText xml:space="preserve"> </w:delInstrText>
        </w:r>
        <w:r w:rsidR="00302091" w:rsidDel="006550EB">
          <w:rPr>
            <w:rFonts w:hint="eastAsia"/>
          </w:rPr>
          <w:delInstrText>STYLEREF 2 \s</w:delInstrText>
        </w:r>
        <w:r w:rsidR="00302091" w:rsidDel="006550EB">
          <w:delInstrText xml:space="preserve"> </w:delInstrText>
        </w:r>
        <w:r w:rsidR="00302091" w:rsidDel="006550EB">
          <w:fldChar w:fldCharType="separate"/>
        </w:r>
        <w:r w:rsidR="00C10C61" w:rsidDel="006550EB">
          <w:rPr>
            <w:noProof/>
          </w:rPr>
          <w:delText>2.1</w:delText>
        </w:r>
        <w:r w:rsidR="00302091" w:rsidDel="006550EB">
          <w:fldChar w:fldCharType="end"/>
        </w:r>
        <w:r w:rsidR="00302091" w:rsidDel="006550EB">
          <w:noBreakHyphen/>
        </w:r>
        <w:r w:rsidR="00302091" w:rsidDel="006550EB">
          <w:fldChar w:fldCharType="begin"/>
        </w:r>
        <w:r w:rsidR="00302091" w:rsidDel="006550EB">
          <w:delInstrText xml:space="preserve"> </w:delInstrText>
        </w:r>
        <w:r w:rsidR="00302091" w:rsidDel="006550EB">
          <w:rPr>
            <w:rFonts w:hint="eastAsia"/>
          </w:rPr>
          <w:delInstrText xml:space="preserve">SEQ </w:delInstrText>
        </w:r>
        <w:r w:rsidR="00302091" w:rsidDel="006550EB">
          <w:rPr>
            <w:rFonts w:hint="eastAsia"/>
          </w:rPr>
          <w:delInstrText>图</w:delInstrText>
        </w:r>
        <w:r w:rsidR="00302091" w:rsidDel="006550EB">
          <w:rPr>
            <w:rFonts w:hint="eastAsia"/>
          </w:rPr>
          <w:delInstrText xml:space="preserve"> \* ARABIC \s 2</w:delInstrText>
        </w:r>
        <w:r w:rsidR="00302091" w:rsidDel="006550EB">
          <w:delInstrText xml:space="preserve"> </w:delInstrText>
        </w:r>
        <w:r w:rsidR="00302091" w:rsidDel="006550EB">
          <w:fldChar w:fldCharType="separate"/>
        </w:r>
        <w:r w:rsidR="00C10C61" w:rsidDel="006550EB">
          <w:rPr>
            <w:noProof/>
          </w:rPr>
          <w:delText>3</w:delText>
        </w:r>
        <w:r w:rsidR="00302091" w:rsidDel="006550EB">
          <w:fldChar w:fldCharType="end"/>
        </w:r>
      </w:del>
      <w:bookmarkEnd w:id="19"/>
      <w:r>
        <w:rPr>
          <w:rFonts w:hint="eastAsia"/>
        </w:rPr>
        <w:t xml:space="preserve"> </w:t>
      </w:r>
      <w:r w:rsidRPr="004E0DDC">
        <w:rPr>
          <w:rFonts w:hint="eastAsia"/>
          <w:szCs w:val="24"/>
        </w:rPr>
        <w:t>LTE</w:t>
      </w:r>
      <w:r w:rsidRPr="004E0DDC">
        <w:rPr>
          <w:rFonts w:hint="eastAsia"/>
          <w:szCs w:val="24"/>
        </w:rPr>
        <w:t>异构网络仿真场景</w:t>
      </w:r>
    </w:p>
    <w:p w14:paraId="432CCCAA" w14:textId="77777777" w:rsidR="00302091" w:rsidRPr="008D0F49" w:rsidRDefault="00CD4FED" w:rsidP="00302091">
      <w:pPr>
        <w:ind w:firstLineChars="200" w:firstLine="480"/>
        <w:rPr>
          <w:szCs w:val="24"/>
        </w:rPr>
      </w:pPr>
      <w:r w:rsidRPr="008D0F49">
        <w:rPr>
          <w:rFonts w:hint="eastAsia"/>
          <w:szCs w:val="24"/>
        </w:rPr>
        <w:t>与同构网络不同的是异构网络只有一个扇区。另外，异构网络中的节点有宏基站（</w:t>
      </w:r>
      <w:r w:rsidRPr="008D0F49">
        <w:rPr>
          <w:rFonts w:hint="eastAsia"/>
          <w:szCs w:val="24"/>
        </w:rPr>
        <w:t>Macro</w:t>
      </w:r>
      <w:r w:rsidRPr="008D0F49">
        <w:rPr>
          <w:rFonts w:hint="eastAsia"/>
          <w:szCs w:val="24"/>
        </w:rPr>
        <w:t>）、微微基站（</w:t>
      </w:r>
      <w:r w:rsidRPr="008D0F49">
        <w:rPr>
          <w:rFonts w:hint="eastAsia"/>
          <w:szCs w:val="24"/>
        </w:rPr>
        <w:t>Pico</w:t>
      </w:r>
      <w:r w:rsidRPr="008D0F49">
        <w:rPr>
          <w:rFonts w:hint="eastAsia"/>
          <w:szCs w:val="24"/>
        </w:rPr>
        <w:t>），其中</w:t>
      </w:r>
      <w:r w:rsidRPr="008D0F49">
        <w:rPr>
          <w:szCs w:val="24"/>
        </w:rPr>
        <w:t>宏基站可以为终端用户提供开放的公共接入，可以在最大可容忍时延及中断概率的限制下，提供承诺的最小数据速率</w:t>
      </w:r>
      <w:r w:rsidRPr="008D0F49">
        <w:rPr>
          <w:rFonts w:hint="eastAsia"/>
          <w:szCs w:val="24"/>
        </w:rPr>
        <w:t>；</w:t>
      </w:r>
      <w:r w:rsidRPr="008D0F49">
        <w:rPr>
          <w:szCs w:val="24"/>
        </w:rPr>
        <w:t>微微基站是一种低功率版本的宏基站，装备有全向天线，通常通过网络规划部署在室内或者室外的热点小区</w:t>
      </w:r>
      <w:r w:rsidRPr="008D0F49">
        <w:rPr>
          <w:rFonts w:hint="eastAsia"/>
          <w:szCs w:val="24"/>
        </w:rPr>
        <w:t>;</w:t>
      </w:r>
      <w:r w:rsidRPr="008D0F49">
        <w:rPr>
          <w:szCs w:val="24"/>
        </w:rPr>
        <w:t>微微基站的</w:t>
      </w:r>
      <w:r w:rsidRPr="008D0F49">
        <w:rPr>
          <w:rFonts w:hint="eastAsia"/>
          <w:szCs w:val="24"/>
        </w:rPr>
        <w:t>覆盖半径为</w:t>
      </w:r>
      <w:r w:rsidRPr="008D0F49">
        <w:rPr>
          <w:rFonts w:hint="eastAsia"/>
          <w:szCs w:val="24"/>
        </w:rPr>
        <w:t>40m</w:t>
      </w:r>
      <w:r w:rsidRPr="008D0F49">
        <w:rPr>
          <w:szCs w:val="24"/>
        </w:rPr>
        <w:t>。</w:t>
      </w:r>
      <w:r w:rsidRPr="008D0F49">
        <w:rPr>
          <w:szCs w:val="24"/>
        </w:rPr>
        <w:t xml:space="preserve"> </w:t>
      </w:r>
    </w:p>
    <w:p w14:paraId="28B45B11" w14:textId="77777777" w:rsidR="00CD4FED" w:rsidRPr="008B2C38" w:rsidRDefault="00CD4FED" w:rsidP="00774694">
      <w:pPr>
        <w:pStyle w:val="2"/>
      </w:pPr>
      <w:bookmarkStart w:id="21" w:name="_Toc331409109"/>
      <w:bookmarkStart w:id="22" w:name="_Toc331409205"/>
      <w:bookmarkStart w:id="23" w:name="_Toc344200304"/>
      <w:r w:rsidRPr="008B2C38">
        <w:rPr>
          <w:rFonts w:hint="eastAsia"/>
        </w:rPr>
        <w:t>模块划分</w:t>
      </w:r>
      <w:bookmarkEnd w:id="21"/>
      <w:bookmarkEnd w:id="22"/>
      <w:bookmarkEnd w:id="23"/>
    </w:p>
    <w:p w14:paraId="2A1675B1" w14:textId="77777777" w:rsidR="00CD4FED" w:rsidRPr="008D0F49" w:rsidRDefault="00CD4FED" w:rsidP="00CD4FED">
      <w:pPr>
        <w:ind w:firstLineChars="200" w:firstLine="480"/>
        <w:rPr>
          <w:szCs w:val="24"/>
        </w:rPr>
      </w:pPr>
      <w:r w:rsidRPr="008D0F49">
        <w:rPr>
          <w:rFonts w:hint="eastAsia"/>
          <w:szCs w:val="24"/>
        </w:rPr>
        <w:t>整个仿真系统在功能上主要运用了</w:t>
      </w:r>
      <w:r w:rsidRPr="00C070A5">
        <w:rPr>
          <w:rFonts w:hint="eastAsia"/>
          <w:szCs w:val="24"/>
          <w:highlight w:val="yellow"/>
          <w:rPrChange w:id="24" w:author="贺辰枫" w:date="2016-05-04T09:20:00Z">
            <w:rPr>
              <w:rFonts w:hint="eastAsia"/>
              <w:szCs w:val="24"/>
            </w:rPr>
          </w:rPrChange>
        </w:rPr>
        <w:t>载干比计算</w:t>
      </w:r>
      <w:r w:rsidRPr="008D0F49">
        <w:rPr>
          <w:rFonts w:hint="eastAsia"/>
          <w:szCs w:val="24"/>
        </w:rPr>
        <w:t>、</w:t>
      </w:r>
      <w:r w:rsidRPr="00C070A5">
        <w:rPr>
          <w:szCs w:val="24"/>
          <w:highlight w:val="yellow"/>
          <w:rPrChange w:id="25" w:author="贺辰枫" w:date="2016-05-04T09:20:00Z">
            <w:rPr>
              <w:szCs w:val="24"/>
            </w:rPr>
          </w:rPrChange>
        </w:rPr>
        <w:t>HARQ</w:t>
      </w:r>
      <w:r w:rsidRPr="00C070A5">
        <w:rPr>
          <w:rFonts w:hint="eastAsia"/>
          <w:szCs w:val="24"/>
          <w:highlight w:val="yellow"/>
          <w:rPrChange w:id="26" w:author="贺辰枫" w:date="2016-05-04T09:20:00Z">
            <w:rPr>
              <w:rFonts w:hint="eastAsia"/>
              <w:szCs w:val="24"/>
            </w:rPr>
          </w:rPrChange>
        </w:rPr>
        <w:t>处理</w:t>
      </w:r>
      <w:r w:rsidRPr="008D0F49">
        <w:rPr>
          <w:rFonts w:hint="eastAsia"/>
          <w:szCs w:val="24"/>
        </w:rPr>
        <w:t>、</w:t>
      </w:r>
      <w:r w:rsidRPr="00C070A5">
        <w:rPr>
          <w:rFonts w:hint="eastAsia"/>
          <w:szCs w:val="24"/>
          <w:highlight w:val="yellow"/>
          <w:rPrChange w:id="27" w:author="贺辰枫" w:date="2016-05-04T09:20:00Z">
            <w:rPr>
              <w:rFonts w:hint="eastAsia"/>
              <w:szCs w:val="24"/>
            </w:rPr>
          </w:rPrChange>
        </w:rPr>
        <w:t>反馈</w:t>
      </w:r>
      <w:r w:rsidRPr="008D0F49">
        <w:rPr>
          <w:rFonts w:hint="eastAsia"/>
          <w:szCs w:val="24"/>
        </w:rPr>
        <w:t>、</w:t>
      </w:r>
      <w:r w:rsidRPr="00C070A5">
        <w:rPr>
          <w:rFonts w:hint="eastAsia"/>
          <w:szCs w:val="24"/>
          <w:highlight w:val="yellow"/>
          <w:rPrChange w:id="28" w:author="贺辰枫" w:date="2016-05-04T09:20:00Z">
            <w:rPr>
              <w:rFonts w:hint="eastAsia"/>
              <w:szCs w:val="24"/>
            </w:rPr>
          </w:rPrChange>
        </w:rPr>
        <w:t>多用户调度</w:t>
      </w:r>
      <w:r w:rsidRPr="008D0F49">
        <w:rPr>
          <w:rFonts w:hint="eastAsia"/>
          <w:szCs w:val="24"/>
        </w:rPr>
        <w:t>等各个模块，每个模块的功能相对独立，分别对</w:t>
      </w:r>
      <w:r w:rsidRPr="008D0F49">
        <w:rPr>
          <w:rFonts w:hint="eastAsia"/>
          <w:szCs w:val="24"/>
        </w:rPr>
        <w:t>LTE</w:t>
      </w:r>
      <w:r w:rsidRPr="008D0F49">
        <w:rPr>
          <w:rFonts w:hint="eastAsia"/>
          <w:szCs w:val="24"/>
        </w:rPr>
        <w:t>系统的不同部分进行建模仿真，模块划分尽量保证各模块的独立性，同时也有模块之间的相互调用，</w:t>
      </w:r>
      <w:r w:rsidRPr="00C070A5">
        <w:rPr>
          <w:rFonts w:hint="eastAsia"/>
          <w:szCs w:val="24"/>
          <w:highlight w:val="yellow"/>
          <w:rPrChange w:id="29" w:author="贺辰枫" w:date="2016-05-04T09:20:00Z">
            <w:rPr>
              <w:rFonts w:hint="eastAsia"/>
              <w:szCs w:val="24"/>
            </w:rPr>
          </w:rPrChange>
        </w:rPr>
        <w:t>如多用户调度模块会调用载干比计算模块的结果来进行用户调度</w:t>
      </w:r>
      <w:r w:rsidRPr="008D0F49">
        <w:rPr>
          <w:rFonts w:hint="eastAsia"/>
          <w:szCs w:val="24"/>
        </w:rPr>
        <w:t>。仿真系统中的具体模块划分如</w:t>
      </w:r>
      <w:r w:rsidR="00935769">
        <w:rPr>
          <w:szCs w:val="24"/>
        </w:rPr>
        <w:fldChar w:fldCharType="begin"/>
      </w:r>
      <w:r w:rsidR="001E6A56">
        <w:rPr>
          <w:szCs w:val="24"/>
        </w:rPr>
        <w:instrText xml:space="preserve"> REF _Ref331417093 \h </w:instrText>
      </w:r>
      <w:r w:rsidR="00935769">
        <w:rPr>
          <w:szCs w:val="24"/>
        </w:rPr>
      </w:r>
      <w:r w:rsidR="00935769">
        <w:rPr>
          <w:szCs w:val="24"/>
        </w:rPr>
        <w:fldChar w:fldCharType="separate"/>
      </w:r>
      <w:r w:rsidR="00C10C61">
        <w:rPr>
          <w:rFonts w:hint="eastAsia"/>
        </w:rPr>
        <w:t>表格</w:t>
      </w:r>
      <w:r w:rsidR="00C10C61">
        <w:rPr>
          <w:rFonts w:hint="eastAsia"/>
        </w:rPr>
        <w:t xml:space="preserve"> </w:t>
      </w:r>
      <w:r w:rsidR="00C10C61">
        <w:rPr>
          <w:noProof/>
        </w:rPr>
        <w:t>2.2</w:t>
      </w:r>
      <w:r w:rsidR="00C10C61">
        <w:noBreakHyphen/>
      </w:r>
      <w:r w:rsidR="00C10C61">
        <w:rPr>
          <w:noProof/>
        </w:rPr>
        <w:t>1</w:t>
      </w:r>
      <w:r w:rsidR="00935769">
        <w:rPr>
          <w:szCs w:val="24"/>
        </w:rPr>
        <w:fldChar w:fldCharType="end"/>
      </w:r>
      <w:r w:rsidRPr="008D0F49">
        <w:rPr>
          <w:rFonts w:hint="eastAsia"/>
          <w:szCs w:val="24"/>
        </w:rPr>
        <w:t>所示：</w:t>
      </w:r>
    </w:p>
    <w:p w14:paraId="3AADCAF6" w14:textId="77777777" w:rsidR="00774694" w:rsidRDefault="00774694" w:rsidP="00774694">
      <w:pPr>
        <w:pStyle w:val="ad"/>
        <w:keepNext/>
      </w:pPr>
      <w:bookmarkStart w:id="30" w:name="_Ref331417093"/>
      <w:bookmarkStart w:id="31" w:name="_Ref331417088"/>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2.2</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1</w:t>
      </w:r>
      <w:r w:rsidR="006550EB">
        <w:fldChar w:fldCharType="end"/>
      </w:r>
      <w:bookmarkEnd w:id="30"/>
      <w:r w:rsidRPr="004E0DDC">
        <w:rPr>
          <w:rFonts w:hint="eastAsia"/>
          <w:szCs w:val="24"/>
        </w:rPr>
        <w:t>模块划分以及功能说明表</w:t>
      </w:r>
      <w:bookmarkEnd w:id="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2409"/>
        <w:gridCol w:w="6345"/>
      </w:tblGrid>
      <w:tr w:rsidR="00CD4FED" w:rsidRPr="00364587" w14:paraId="6A6593DD" w14:textId="77777777" w:rsidTr="00545699">
        <w:trPr>
          <w:jc w:val="center"/>
        </w:trPr>
        <w:tc>
          <w:tcPr>
            <w:tcW w:w="1101" w:type="dxa"/>
            <w:vAlign w:val="center"/>
          </w:tcPr>
          <w:p w14:paraId="38501A08" w14:textId="77777777" w:rsidR="00CD4FED" w:rsidRPr="00364587" w:rsidRDefault="00CD4FED" w:rsidP="00CD4FED">
            <w:pPr>
              <w:pStyle w:val="af5"/>
              <w:ind w:firstLineChars="0" w:firstLine="0"/>
            </w:pPr>
            <w:r w:rsidRPr="00364587">
              <w:rPr>
                <w:rFonts w:hint="eastAsia"/>
              </w:rPr>
              <w:t>模块编号</w:t>
            </w:r>
          </w:p>
        </w:tc>
        <w:tc>
          <w:tcPr>
            <w:tcW w:w="2409" w:type="dxa"/>
            <w:vAlign w:val="center"/>
          </w:tcPr>
          <w:p w14:paraId="74037680" w14:textId="77777777" w:rsidR="00CD4FED" w:rsidRPr="00364587" w:rsidRDefault="00CD4FED" w:rsidP="00CD4FED">
            <w:pPr>
              <w:pStyle w:val="af5"/>
              <w:ind w:firstLine="400"/>
              <w:rPr>
                <w:rFonts w:hAnsi="宋体"/>
              </w:rPr>
            </w:pPr>
            <w:r w:rsidRPr="00364587">
              <w:rPr>
                <w:rFonts w:hAnsi="宋体" w:hint="eastAsia"/>
              </w:rPr>
              <w:t>模块名称</w:t>
            </w:r>
          </w:p>
        </w:tc>
        <w:tc>
          <w:tcPr>
            <w:tcW w:w="6345" w:type="dxa"/>
            <w:vAlign w:val="center"/>
          </w:tcPr>
          <w:p w14:paraId="43E60549" w14:textId="77777777" w:rsidR="00CD4FED" w:rsidRPr="00364587" w:rsidRDefault="00CD4FED" w:rsidP="00CD4FED">
            <w:pPr>
              <w:pStyle w:val="af5"/>
              <w:ind w:firstLine="400"/>
            </w:pPr>
            <w:r w:rsidRPr="00364587">
              <w:rPr>
                <w:rFonts w:hint="eastAsia"/>
              </w:rPr>
              <w:t>模块功能描述</w:t>
            </w:r>
          </w:p>
        </w:tc>
      </w:tr>
      <w:tr w:rsidR="00CD4FED" w:rsidRPr="00364587" w14:paraId="017607E9" w14:textId="77777777" w:rsidTr="00545699">
        <w:trPr>
          <w:jc w:val="center"/>
        </w:trPr>
        <w:tc>
          <w:tcPr>
            <w:tcW w:w="1101" w:type="dxa"/>
            <w:vAlign w:val="center"/>
          </w:tcPr>
          <w:p w14:paraId="55E67706" w14:textId="77777777" w:rsidR="00CD4FED" w:rsidRPr="00364587" w:rsidRDefault="00935769" w:rsidP="00CD4FED">
            <w:pPr>
              <w:pStyle w:val="af5"/>
              <w:ind w:firstLine="400"/>
            </w:pPr>
            <w:r w:rsidRPr="00364587">
              <w:lastRenderedPageBreak/>
              <w:fldChar w:fldCharType="begin"/>
            </w:r>
            <w:r w:rsidR="00CD4FED" w:rsidRPr="00364587">
              <w:instrText xml:space="preserve"> </w:instrText>
            </w:r>
            <w:r w:rsidR="00CD4FED" w:rsidRPr="00364587">
              <w:rPr>
                <w:rFonts w:hint="eastAsia"/>
              </w:rPr>
              <w:instrText>AUTONUM  \* Arabic</w:instrText>
            </w:r>
            <w:r w:rsidR="00CD4FED" w:rsidRPr="00364587">
              <w:instrText xml:space="preserve"> </w:instrText>
            </w:r>
            <w:r w:rsidRPr="00364587">
              <w:fldChar w:fldCharType="end"/>
            </w:r>
          </w:p>
        </w:tc>
        <w:tc>
          <w:tcPr>
            <w:tcW w:w="2409" w:type="dxa"/>
            <w:vAlign w:val="center"/>
          </w:tcPr>
          <w:p w14:paraId="0571170C" w14:textId="77777777" w:rsidR="00CD4FED" w:rsidRPr="00364587" w:rsidRDefault="00CD4FED" w:rsidP="00CD4FED">
            <w:pPr>
              <w:pStyle w:val="af5"/>
              <w:ind w:firstLine="400"/>
            </w:pPr>
            <w:r>
              <w:rPr>
                <w:rFonts w:hint="eastAsia"/>
              </w:rPr>
              <w:t>初始化信息</w:t>
            </w:r>
            <w:r w:rsidRPr="00364587">
              <w:rPr>
                <w:rFonts w:hint="eastAsia"/>
              </w:rPr>
              <w:t>模块</w:t>
            </w:r>
          </w:p>
        </w:tc>
        <w:tc>
          <w:tcPr>
            <w:tcW w:w="6345" w:type="dxa"/>
          </w:tcPr>
          <w:p w14:paraId="5E8DD01E" w14:textId="77777777" w:rsidR="00CD4FED" w:rsidRPr="00364587" w:rsidRDefault="00CD4FED" w:rsidP="00CD4FED">
            <w:pPr>
              <w:pStyle w:val="af5"/>
              <w:ind w:firstLine="400"/>
            </w:pPr>
            <w:r>
              <w:rPr>
                <w:rFonts w:hint="eastAsia"/>
              </w:rPr>
              <w:t>完成基本信息配置，以及基本参数的赋值，保证仿真能正确进行</w:t>
            </w:r>
          </w:p>
        </w:tc>
      </w:tr>
      <w:tr w:rsidR="00CD4FED" w:rsidRPr="00364587" w14:paraId="377291A6" w14:textId="77777777" w:rsidTr="00545699">
        <w:trPr>
          <w:jc w:val="center"/>
        </w:trPr>
        <w:tc>
          <w:tcPr>
            <w:tcW w:w="1101" w:type="dxa"/>
            <w:vAlign w:val="center"/>
          </w:tcPr>
          <w:p w14:paraId="281A3689" w14:textId="77777777" w:rsidR="00CD4FED" w:rsidRPr="00364587" w:rsidRDefault="00CD4FED" w:rsidP="00CD4FED">
            <w:pPr>
              <w:pStyle w:val="af5"/>
              <w:ind w:firstLine="400"/>
            </w:pPr>
            <w:r>
              <w:rPr>
                <w:rFonts w:hint="eastAsia"/>
              </w:rPr>
              <w:t>2</w:t>
            </w:r>
          </w:p>
        </w:tc>
        <w:tc>
          <w:tcPr>
            <w:tcW w:w="2409" w:type="dxa"/>
            <w:vAlign w:val="center"/>
          </w:tcPr>
          <w:p w14:paraId="10AAE4CA" w14:textId="77777777" w:rsidR="00CD4FED" w:rsidRPr="00364587" w:rsidRDefault="00CD4FED" w:rsidP="00CD4FED">
            <w:pPr>
              <w:pStyle w:val="af5"/>
              <w:ind w:firstLine="400"/>
            </w:pPr>
            <w:r>
              <w:rPr>
                <w:rFonts w:hint="eastAsia"/>
              </w:rPr>
              <w:t>呼叫事件控制模块</w:t>
            </w:r>
          </w:p>
        </w:tc>
        <w:tc>
          <w:tcPr>
            <w:tcW w:w="6345" w:type="dxa"/>
          </w:tcPr>
          <w:p w14:paraId="0717CF26" w14:textId="77777777" w:rsidR="00CD4FED" w:rsidRPr="00364587" w:rsidRDefault="00CD4FED" w:rsidP="00CD4FED">
            <w:pPr>
              <w:pStyle w:val="af5"/>
              <w:ind w:firstLine="400"/>
            </w:pPr>
            <w:r>
              <w:rPr>
                <w:rFonts w:hint="eastAsia"/>
              </w:rPr>
              <w:t>控制呼叫信息在各个呼叫事件链表之间的传递，在呼叫发起前，呼叫事件在发起呼叫链表中，发起呼叫后根据呼叫是否需要切换决定是否要将呼叫事件添加到切换链表中，再根据呼叫的接纳情况将呼叫事件置于呼叫接纳链表中，最后将呼叫结束的呼叫事件放于呼叫结束链表中</w:t>
            </w:r>
          </w:p>
        </w:tc>
      </w:tr>
      <w:tr w:rsidR="00CD4FED" w:rsidRPr="00364587" w14:paraId="6B69F060" w14:textId="77777777" w:rsidTr="00545699">
        <w:trPr>
          <w:jc w:val="center"/>
        </w:trPr>
        <w:tc>
          <w:tcPr>
            <w:tcW w:w="1101" w:type="dxa"/>
            <w:vAlign w:val="center"/>
          </w:tcPr>
          <w:p w14:paraId="414A6F46" w14:textId="77777777" w:rsidR="00CD4FED" w:rsidRDefault="00CD4FED" w:rsidP="00CD4FED">
            <w:pPr>
              <w:pStyle w:val="af5"/>
              <w:ind w:firstLine="400"/>
            </w:pPr>
            <w:r>
              <w:rPr>
                <w:rFonts w:hint="eastAsia"/>
              </w:rPr>
              <w:t>3</w:t>
            </w:r>
          </w:p>
        </w:tc>
        <w:tc>
          <w:tcPr>
            <w:tcW w:w="2409" w:type="dxa"/>
            <w:vAlign w:val="center"/>
          </w:tcPr>
          <w:p w14:paraId="5F9BAA0B" w14:textId="77777777" w:rsidR="00CD4FED" w:rsidRPr="00364587" w:rsidRDefault="00CD4FED" w:rsidP="00CD4FED">
            <w:pPr>
              <w:pStyle w:val="af5"/>
              <w:ind w:firstLine="400"/>
            </w:pPr>
            <w:r w:rsidRPr="00364587">
              <w:rPr>
                <w:rFonts w:hint="eastAsia"/>
              </w:rPr>
              <w:t>切换控制模块</w:t>
            </w:r>
          </w:p>
        </w:tc>
        <w:tc>
          <w:tcPr>
            <w:tcW w:w="6345" w:type="dxa"/>
          </w:tcPr>
          <w:p w14:paraId="71D74B20" w14:textId="77777777" w:rsidR="00CD4FED" w:rsidRPr="00364587" w:rsidRDefault="00CD4FED" w:rsidP="00CD4FED">
            <w:pPr>
              <w:pStyle w:val="af5"/>
              <w:ind w:firstLine="400"/>
            </w:pPr>
            <w:r w:rsidRPr="00364587">
              <w:rPr>
                <w:rFonts w:hint="eastAsia"/>
              </w:rPr>
              <w:t>首先切换测量模块周期性测量用户的链路，如果</w:t>
            </w:r>
            <w:r>
              <w:rPr>
                <w:rFonts w:hint="eastAsia"/>
              </w:rPr>
              <w:t>用户信息中要求切换即</w:t>
            </w:r>
            <w:r w:rsidRPr="00364587">
              <w:rPr>
                <w:rFonts w:hint="eastAsia"/>
              </w:rPr>
              <w:t>切换发生准则满足，则报告产生切换事件，进行切换需要进行的相应处理。</w:t>
            </w:r>
          </w:p>
        </w:tc>
      </w:tr>
      <w:tr w:rsidR="00CD4FED" w:rsidRPr="00364587" w14:paraId="71D882D0" w14:textId="77777777" w:rsidTr="00545699">
        <w:trPr>
          <w:jc w:val="center"/>
        </w:trPr>
        <w:tc>
          <w:tcPr>
            <w:tcW w:w="1101" w:type="dxa"/>
            <w:vAlign w:val="center"/>
          </w:tcPr>
          <w:p w14:paraId="5A37867D" w14:textId="77777777" w:rsidR="00CD4FED" w:rsidRDefault="00CD4FED" w:rsidP="00CD4FED">
            <w:pPr>
              <w:pStyle w:val="af5"/>
              <w:ind w:firstLine="400"/>
            </w:pPr>
            <w:r>
              <w:rPr>
                <w:rFonts w:hint="eastAsia"/>
              </w:rPr>
              <w:t>4</w:t>
            </w:r>
          </w:p>
        </w:tc>
        <w:tc>
          <w:tcPr>
            <w:tcW w:w="2409" w:type="dxa"/>
            <w:vAlign w:val="center"/>
          </w:tcPr>
          <w:p w14:paraId="1F2F4DBE" w14:textId="77777777" w:rsidR="00CD4FED" w:rsidRPr="00364587" w:rsidRDefault="00CD4FED" w:rsidP="00CD4FED">
            <w:pPr>
              <w:pStyle w:val="af5"/>
              <w:ind w:firstLine="400"/>
            </w:pPr>
            <w:r w:rsidRPr="00364587">
              <w:rPr>
                <w:rFonts w:hint="eastAsia"/>
              </w:rPr>
              <w:t>接纳控制模块</w:t>
            </w:r>
          </w:p>
        </w:tc>
        <w:tc>
          <w:tcPr>
            <w:tcW w:w="6345" w:type="dxa"/>
          </w:tcPr>
          <w:p w14:paraId="74C62DD0" w14:textId="77777777" w:rsidR="00CD4FED" w:rsidRPr="00364587" w:rsidRDefault="00CD4FED" w:rsidP="00CD4FED">
            <w:pPr>
              <w:pStyle w:val="af5"/>
              <w:ind w:firstLine="400"/>
            </w:pPr>
            <w:r>
              <w:rPr>
                <w:rFonts w:hint="eastAsia"/>
              </w:rPr>
              <w:t>对呼叫事件采取接纳处理，并根据接纳结果完成相应操作，如接纳成功，则统计接纳信息，如果没有接纳成功，则需释放信道以及部分用户内存</w:t>
            </w:r>
            <w:r w:rsidRPr="00364587">
              <w:rPr>
                <w:rFonts w:hint="eastAsia"/>
              </w:rPr>
              <w:t>。</w:t>
            </w:r>
          </w:p>
        </w:tc>
      </w:tr>
      <w:tr w:rsidR="00CD4FED" w:rsidRPr="00364587" w14:paraId="4F406936" w14:textId="77777777" w:rsidTr="00545699">
        <w:trPr>
          <w:jc w:val="center"/>
        </w:trPr>
        <w:tc>
          <w:tcPr>
            <w:tcW w:w="1101" w:type="dxa"/>
            <w:vAlign w:val="center"/>
          </w:tcPr>
          <w:p w14:paraId="1A1F6851" w14:textId="77777777" w:rsidR="00CD4FED" w:rsidRDefault="00CD4FED" w:rsidP="00CD4FED">
            <w:pPr>
              <w:pStyle w:val="af5"/>
              <w:ind w:firstLine="400"/>
            </w:pPr>
            <w:r>
              <w:rPr>
                <w:rFonts w:hint="eastAsia"/>
              </w:rPr>
              <w:t>5</w:t>
            </w:r>
          </w:p>
        </w:tc>
        <w:tc>
          <w:tcPr>
            <w:tcW w:w="2409" w:type="dxa"/>
            <w:vAlign w:val="center"/>
          </w:tcPr>
          <w:p w14:paraId="41F19D8E" w14:textId="77777777" w:rsidR="00CD4FED" w:rsidRPr="00364587" w:rsidRDefault="00CD4FED" w:rsidP="00CD4FED">
            <w:pPr>
              <w:pStyle w:val="af5"/>
              <w:ind w:firstLine="400"/>
            </w:pPr>
            <w:r>
              <w:rPr>
                <w:rFonts w:hAnsi="宋体" w:hint="eastAsia"/>
              </w:rPr>
              <w:t>信道</w:t>
            </w:r>
            <w:r w:rsidRPr="00364587">
              <w:rPr>
                <w:rFonts w:hAnsi="宋体"/>
              </w:rPr>
              <w:t>模块</w:t>
            </w:r>
          </w:p>
        </w:tc>
        <w:tc>
          <w:tcPr>
            <w:tcW w:w="6345" w:type="dxa"/>
          </w:tcPr>
          <w:p w14:paraId="6D3617EA" w14:textId="77777777" w:rsidR="00CD4FED" w:rsidRPr="00364587" w:rsidRDefault="00CD4FED" w:rsidP="00CD4FED">
            <w:pPr>
              <w:pStyle w:val="af5"/>
              <w:ind w:firstLine="400"/>
            </w:pPr>
            <w:r w:rsidRPr="00364587">
              <w:rPr>
                <w:rFonts w:hint="eastAsia"/>
              </w:rPr>
              <w:t>该模块的主要功能为生成</w:t>
            </w:r>
            <w:r>
              <w:rPr>
                <w:rFonts w:hint="eastAsia"/>
              </w:rPr>
              <w:t>用户</w:t>
            </w:r>
            <w:r w:rsidRPr="00364587">
              <w:rPr>
                <w:rFonts w:hint="eastAsia"/>
              </w:rPr>
              <w:t>的大</w:t>
            </w:r>
            <w:r>
              <w:rPr>
                <w:rFonts w:hint="eastAsia"/>
              </w:rPr>
              <w:t>中尺度信道衰落，大中尺度信道，小尺度信道</w:t>
            </w:r>
          </w:p>
        </w:tc>
      </w:tr>
      <w:tr w:rsidR="00CD4FED" w:rsidRPr="00364587" w14:paraId="6B66C9F7" w14:textId="77777777" w:rsidTr="00545699">
        <w:trPr>
          <w:jc w:val="center"/>
        </w:trPr>
        <w:tc>
          <w:tcPr>
            <w:tcW w:w="1101" w:type="dxa"/>
            <w:vAlign w:val="center"/>
          </w:tcPr>
          <w:p w14:paraId="75112A89" w14:textId="77777777" w:rsidR="00CD4FED" w:rsidRDefault="00CD4FED" w:rsidP="00CD4FED">
            <w:pPr>
              <w:pStyle w:val="af5"/>
              <w:ind w:firstLine="400"/>
            </w:pPr>
            <w:r>
              <w:rPr>
                <w:rFonts w:hint="eastAsia"/>
              </w:rPr>
              <w:t>6</w:t>
            </w:r>
          </w:p>
        </w:tc>
        <w:tc>
          <w:tcPr>
            <w:tcW w:w="2409" w:type="dxa"/>
            <w:vAlign w:val="center"/>
          </w:tcPr>
          <w:p w14:paraId="2E99B585" w14:textId="77777777" w:rsidR="00CD4FED" w:rsidRPr="00364587" w:rsidRDefault="00CD4FED" w:rsidP="00CD4FED">
            <w:pPr>
              <w:pStyle w:val="af5"/>
              <w:ind w:firstLine="400"/>
            </w:pPr>
            <w:r w:rsidRPr="00364587">
              <w:rPr>
                <w:rFonts w:hint="eastAsia"/>
              </w:rPr>
              <w:t>载干比计算模块</w:t>
            </w:r>
          </w:p>
        </w:tc>
        <w:tc>
          <w:tcPr>
            <w:tcW w:w="6345" w:type="dxa"/>
          </w:tcPr>
          <w:p w14:paraId="59D56A95" w14:textId="77777777" w:rsidR="00CD4FED" w:rsidRPr="00364587" w:rsidRDefault="00CD4FED" w:rsidP="00CD4FED">
            <w:pPr>
              <w:pStyle w:val="af5"/>
              <w:ind w:firstLine="400"/>
            </w:pPr>
            <w:r w:rsidRPr="00364587">
              <w:rPr>
                <w:rFonts w:hint="eastAsia"/>
              </w:rPr>
              <w:t>该模块累计同频干扰，然后计算上下行链路的载干比，</w:t>
            </w:r>
            <w:r w:rsidRPr="00C070A5">
              <w:rPr>
                <w:rFonts w:hint="eastAsia"/>
                <w:highlight w:val="yellow"/>
                <w:rPrChange w:id="32" w:author="贺辰枫" w:date="2016-05-04T09:21:00Z">
                  <w:rPr>
                    <w:rFonts w:hint="eastAsia"/>
                  </w:rPr>
                </w:rPrChange>
              </w:rPr>
              <w:t>其结果为调度和功率控制所用</w:t>
            </w:r>
            <w:r w:rsidRPr="00364587">
              <w:rPr>
                <w:rFonts w:hint="eastAsia"/>
              </w:rPr>
              <w:t>。要同时考虑干扰</w:t>
            </w:r>
            <w:r>
              <w:rPr>
                <w:rFonts w:hint="eastAsia"/>
              </w:rPr>
              <w:t>和噪声影响</w:t>
            </w:r>
            <w:r w:rsidRPr="00364587">
              <w:rPr>
                <w:rFonts w:hint="eastAsia"/>
              </w:rPr>
              <w:t>下的信干噪比的计算。</w:t>
            </w:r>
            <w:r>
              <w:rPr>
                <w:rFonts w:hint="eastAsia"/>
              </w:rPr>
              <w:t>根据不同的接收方式以及</w:t>
            </w:r>
            <w:r>
              <w:rPr>
                <w:rFonts w:hint="eastAsia"/>
              </w:rPr>
              <w:t>MIMO</w:t>
            </w:r>
            <w:r>
              <w:rPr>
                <w:rFonts w:hint="eastAsia"/>
              </w:rPr>
              <w:t>情况计算载干比。</w:t>
            </w:r>
          </w:p>
        </w:tc>
      </w:tr>
      <w:tr w:rsidR="00CD4FED" w:rsidRPr="00364587" w14:paraId="45411719" w14:textId="77777777" w:rsidTr="00545699">
        <w:trPr>
          <w:jc w:val="center"/>
        </w:trPr>
        <w:tc>
          <w:tcPr>
            <w:tcW w:w="1101" w:type="dxa"/>
            <w:vAlign w:val="center"/>
          </w:tcPr>
          <w:p w14:paraId="615F01E3" w14:textId="77777777" w:rsidR="00CD4FED" w:rsidRDefault="00CD4FED" w:rsidP="00CD4FED">
            <w:pPr>
              <w:pStyle w:val="af5"/>
              <w:ind w:firstLine="400"/>
            </w:pPr>
            <w:r>
              <w:rPr>
                <w:rFonts w:hint="eastAsia"/>
              </w:rPr>
              <w:t>7</w:t>
            </w:r>
          </w:p>
        </w:tc>
        <w:tc>
          <w:tcPr>
            <w:tcW w:w="2409" w:type="dxa"/>
            <w:vAlign w:val="center"/>
          </w:tcPr>
          <w:p w14:paraId="14D856BB" w14:textId="77777777" w:rsidR="00CD4FED" w:rsidRPr="00364587" w:rsidRDefault="00CD4FED" w:rsidP="00CD4FED">
            <w:pPr>
              <w:pStyle w:val="af5"/>
              <w:ind w:firstLine="400"/>
            </w:pPr>
            <w:r w:rsidRPr="00364587">
              <w:t>HARQ</w:t>
            </w:r>
            <w:r w:rsidRPr="00364587">
              <w:rPr>
                <w:rFonts w:hint="eastAsia"/>
              </w:rPr>
              <w:t>控制模块</w:t>
            </w:r>
          </w:p>
        </w:tc>
        <w:tc>
          <w:tcPr>
            <w:tcW w:w="6345" w:type="dxa"/>
          </w:tcPr>
          <w:p w14:paraId="4A8401AD" w14:textId="77777777" w:rsidR="00CD4FED" w:rsidRPr="00364587" w:rsidRDefault="00CD4FED" w:rsidP="00CD4FED">
            <w:pPr>
              <w:pStyle w:val="af5"/>
              <w:ind w:firstLine="400"/>
            </w:pPr>
            <w:r w:rsidRPr="00364587">
              <w:rPr>
                <w:rFonts w:hint="eastAsia"/>
              </w:rPr>
              <w:t>HARQ</w:t>
            </w:r>
            <w:r w:rsidRPr="00364587">
              <w:rPr>
                <w:rFonts w:hint="eastAsia"/>
              </w:rPr>
              <w:t>模块用来降低用户的差错率，对接收错误的数据进行混合重传。</w:t>
            </w:r>
            <w:r w:rsidRPr="00626BC7">
              <w:t>LTE</w:t>
            </w:r>
            <w:r w:rsidRPr="00626BC7">
              <w:t>系统</w:t>
            </w:r>
            <w:r>
              <w:rPr>
                <w:rFonts w:hint="eastAsia"/>
              </w:rPr>
              <w:t>平台</w:t>
            </w:r>
            <w:r w:rsidRPr="00626BC7">
              <w:t>中</w:t>
            </w:r>
            <w:r>
              <w:rPr>
                <w:rFonts w:hint="eastAsia"/>
              </w:rPr>
              <w:t>支持</w:t>
            </w:r>
            <w:r w:rsidRPr="00626BC7">
              <w:t>自适应与非自适应的</w:t>
            </w:r>
            <w:r w:rsidRPr="00626BC7">
              <w:t>HARQ</w:t>
            </w:r>
            <w:r w:rsidRPr="00626BC7">
              <w:t>，并且支持常用合并方式</w:t>
            </w:r>
            <w:r w:rsidRPr="00626BC7">
              <w:t>IR</w:t>
            </w:r>
            <w:r w:rsidRPr="00626BC7">
              <w:t>与</w:t>
            </w:r>
            <w:r w:rsidRPr="00626BC7">
              <w:t>CC</w:t>
            </w:r>
          </w:p>
        </w:tc>
      </w:tr>
      <w:tr w:rsidR="00CD4FED" w:rsidRPr="00364587" w14:paraId="5453CB57" w14:textId="77777777" w:rsidTr="00545699">
        <w:trPr>
          <w:jc w:val="center"/>
        </w:trPr>
        <w:tc>
          <w:tcPr>
            <w:tcW w:w="1101" w:type="dxa"/>
            <w:vAlign w:val="center"/>
          </w:tcPr>
          <w:p w14:paraId="6D1FFE55" w14:textId="77777777" w:rsidR="00CD4FED" w:rsidRDefault="00CD4FED" w:rsidP="00CD4FED">
            <w:pPr>
              <w:pStyle w:val="af5"/>
              <w:ind w:firstLine="400"/>
            </w:pPr>
            <w:r>
              <w:rPr>
                <w:rFonts w:hint="eastAsia"/>
              </w:rPr>
              <w:t>8</w:t>
            </w:r>
          </w:p>
        </w:tc>
        <w:tc>
          <w:tcPr>
            <w:tcW w:w="2409" w:type="dxa"/>
            <w:vAlign w:val="center"/>
          </w:tcPr>
          <w:p w14:paraId="7F6D046D" w14:textId="77777777" w:rsidR="00CD4FED" w:rsidRPr="00364587" w:rsidRDefault="00CD4FED" w:rsidP="00CD4FED">
            <w:pPr>
              <w:pStyle w:val="af5"/>
              <w:ind w:firstLine="400"/>
            </w:pPr>
            <w:r>
              <w:rPr>
                <w:rFonts w:hint="eastAsia"/>
              </w:rPr>
              <w:t>信息反馈</w:t>
            </w:r>
            <w:r w:rsidRPr="00364587">
              <w:rPr>
                <w:rFonts w:hint="eastAsia"/>
              </w:rPr>
              <w:t>模块</w:t>
            </w:r>
          </w:p>
        </w:tc>
        <w:tc>
          <w:tcPr>
            <w:tcW w:w="6345" w:type="dxa"/>
          </w:tcPr>
          <w:p w14:paraId="144FCC0D" w14:textId="77777777" w:rsidR="00CD4FED" w:rsidRPr="00364587" w:rsidRDefault="00CD4FED" w:rsidP="00CD4FED">
            <w:pPr>
              <w:pStyle w:val="af5"/>
              <w:ind w:firstLine="400"/>
            </w:pPr>
            <w:r>
              <w:rPr>
                <w:rFonts w:hint="eastAsia"/>
              </w:rPr>
              <w:t>计算</w:t>
            </w:r>
            <w:r>
              <w:rPr>
                <w:rFonts w:hint="eastAsia"/>
              </w:rPr>
              <w:t>CSI</w:t>
            </w:r>
            <w:r>
              <w:rPr>
                <w:rFonts w:hint="eastAsia"/>
              </w:rPr>
              <w:t>，主要计算使谱效率达到最大时的</w:t>
            </w:r>
            <w:r>
              <w:rPr>
                <w:rFonts w:hint="eastAsia"/>
              </w:rPr>
              <w:t>PMI</w:t>
            </w:r>
            <w:r>
              <w:rPr>
                <w:rFonts w:hint="eastAsia"/>
              </w:rPr>
              <w:t>、</w:t>
            </w:r>
            <w:r>
              <w:rPr>
                <w:rFonts w:hint="eastAsia"/>
              </w:rPr>
              <w:t>RI</w:t>
            </w:r>
            <w:r>
              <w:rPr>
                <w:rFonts w:hint="eastAsia"/>
              </w:rPr>
              <w:t>，根据</w:t>
            </w:r>
            <w:r>
              <w:rPr>
                <w:rFonts w:hint="eastAsia"/>
              </w:rPr>
              <w:t>RANK</w:t>
            </w:r>
            <w:r>
              <w:rPr>
                <w:rFonts w:hint="eastAsia"/>
              </w:rPr>
              <w:t>自适应和非自适应情况有不同的</w:t>
            </w:r>
            <w:r>
              <w:rPr>
                <w:rFonts w:hint="eastAsia"/>
              </w:rPr>
              <w:t>RI</w:t>
            </w:r>
            <w:r>
              <w:rPr>
                <w:rFonts w:hint="eastAsia"/>
              </w:rPr>
              <w:t>计算方式</w:t>
            </w:r>
          </w:p>
        </w:tc>
      </w:tr>
      <w:tr w:rsidR="00CD4FED" w:rsidRPr="00364587" w14:paraId="7C5F0259" w14:textId="77777777" w:rsidTr="00545699">
        <w:trPr>
          <w:jc w:val="center"/>
        </w:trPr>
        <w:tc>
          <w:tcPr>
            <w:tcW w:w="1101" w:type="dxa"/>
            <w:vAlign w:val="center"/>
          </w:tcPr>
          <w:p w14:paraId="2DACA06C" w14:textId="77777777" w:rsidR="00CD4FED" w:rsidRPr="00364587" w:rsidRDefault="00CD4FED" w:rsidP="00CD4FED">
            <w:pPr>
              <w:pStyle w:val="af5"/>
              <w:ind w:firstLine="400"/>
            </w:pPr>
            <w:r>
              <w:rPr>
                <w:rFonts w:hint="eastAsia"/>
              </w:rPr>
              <w:t>9</w:t>
            </w:r>
          </w:p>
        </w:tc>
        <w:tc>
          <w:tcPr>
            <w:tcW w:w="2409" w:type="dxa"/>
            <w:vAlign w:val="center"/>
          </w:tcPr>
          <w:p w14:paraId="52932494" w14:textId="77777777" w:rsidR="00CD4FED" w:rsidRPr="00364587" w:rsidRDefault="00CD4FED" w:rsidP="00CD4FED">
            <w:pPr>
              <w:pStyle w:val="af5"/>
              <w:ind w:firstLine="400"/>
            </w:pPr>
            <w:r>
              <w:rPr>
                <w:rFonts w:hint="eastAsia"/>
              </w:rPr>
              <w:t>多用户</w:t>
            </w:r>
            <w:r w:rsidRPr="00364587">
              <w:rPr>
                <w:rFonts w:hint="eastAsia"/>
              </w:rPr>
              <w:t>调度模块</w:t>
            </w:r>
          </w:p>
        </w:tc>
        <w:tc>
          <w:tcPr>
            <w:tcW w:w="6345" w:type="dxa"/>
          </w:tcPr>
          <w:p w14:paraId="71EF1755" w14:textId="77777777" w:rsidR="00CD4FED" w:rsidRPr="00364587" w:rsidRDefault="00CD4FED" w:rsidP="00CD4FED">
            <w:pPr>
              <w:pStyle w:val="af5"/>
              <w:ind w:firstLine="400"/>
            </w:pPr>
            <w:r>
              <w:rPr>
                <w:rFonts w:hint="eastAsia"/>
              </w:rPr>
              <w:t>通过各类算法，实现对用户的调度，</w:t>
            </w:r>
            <w:r w:rsidRPr="00364587">
              <w:rPr>
                <w:rFonts w:hint="eastAsia"/>
              </w:rPr>
              <w:t>以</w:t>
            </w:r>
            <w:r w:rsidRPr="00364587">
              <w:rPr>
                <w:rFonts w:hint="eastAsia"/>
              </w:rPr>
              <w:t>TTI</w:t>
            </w:r>
            <w:r w:rsidRPr="00364587">
              <w:rPr>
                <w:rFonts w:hint="eastAsia"/>
              </w:rPr>
              <w:t>为单位将子载波资源按照一定的调度准则分配给用户使用。</w:t>
            </w:r>
          </w:p>
        </w:tc>
      </w:tr>
      <w:tr w:rsidR="00CD4FED" w:rsidRPr="00364587" w14:paraId="61262BED" w14:textId="77777777" w:rsidTr="00545699">
        <w:trPr>
          <w:jc w:val="center"/>
        </w:trPr>
        <w:tc>
          <w:tcPr>
            <w:tcW w:w="1101" w:type="dxa"/>
            <w:vAlign w:val="center"/>
          </w:tcPr>
          <w:p w14:paraId="63EA14E1" w14:textId="77777777" w:rsidR="00CD4FED" w:rsidRPr="00364587" w:rsidRDefault="00CD4FED" w:rsidP="00CD4FED">
            <w:pPr>
              <w:pStyle w:val="af5"/>
              <w:ind w:firstLine="400"/>
            </w:pPr>
            <w:r>
              <w:rPr>
                <w:rFonts w:hint="eastAsia"/>
              </w:rPr>
              <w:lastRenderedPageBreak/>
              <w:t>10</w:t>
            </w:r>
          </w:p>
        </w:tc>
        <w:tc>
          <w:tcPr>
            <w:tcW w:w="2409" w:type="dxa"/>
            <w:vAlign w:val="center"/>
          </w:tcPr>
          <w:p w14:paraId="262FE204" w14:textId="77777777" w:rsidR="00CD4FED" w:rsidRPr="00364587" w:rsidRDefault="00CD4FED" w:rsidP="00CD4FED">
            <w:pPr>
              <w:pStyle w:val="af5"/>
              <w:ind w:firstLine="400"/>
            </w:pPr>
            <w:r>
              <w:rPr>
                <w:rFonts w:hint="eastAsia"/>
              </w:rPr>
              <w:t>数据包</w:t>
            </w:r>
            <w:r w:rsidRPr="00364587">
              <w:rPr>
                <w:rFonts w:hint="eastAsia"/>
              </w:rPr>
              <w:t>生成模块</w:t>
            </w:r>
          </w:p>
        </w:tc>
        <w:tc>
          <w:tcPr>
            <w:tcW w:w="6345" w:type="dxa"/>
          </w:tcPr>
          <w:p w14:paraId="15FE8AF9" w14:textId="77777777" w:rsidR="00CD4FED" w:rsidRPr="00364587" w:rsidRDefault="00CD4FED" w:rsidP="00B00C47">
            <w:pPr>
              <w:pStyle w:val="af5"/>
              <w:ind w:firstLine="400"/>
            </w:pPr>
            <w:r>
              <w:rPr>
                <w:rFonts w:hint="eastAsia"/>
              </w:rPr>
              <w:t>选择</w:t>
            </w:r>
            <w:r>
              <w:rPr>
                <w:rFonts w:hint="eastAsia"/>
              </w:rPr>
              <w:t>HARQ</w:t>
            </w:r>
            <w:r w:rsidR="00B00C47">
              <w:rPr>
                <w:rFonts w:hint="eastAsia"/>
              </w:rPr>
              <w:t>进程</w:t>
            </w:r>
            <w:r>
              <w:rPr>
                <w:rFonts w:hint="eastAsia"/>
              </w:rPr>
              <w:t>，计算可用的</w:t>
            </w:r>
            <w:r>
              <w:rPr>
                <w:rFonts w:hint="eastAsia"/>
              </w:rPr>
              <w:t>RE</w:t>
            </w:r>
            <w:r>
              <w:rPr>
                <w:rFonts w:hint="eastAsia"/>
              </w:rPr>
              <w:t>数，并根据</w:t>
            </w:r>
            <w:r>
              <w:rPr>
                <w:rFonts w:hint="eastAsia"/>
              </w:rPr>
              <w:t>RE</w:t>
            </w:r>
            <w:r>
              <w:rPr>
                <w:rFonts w:hint="eastAsia"/>
              </w:rPr>
              <w:t>数计算可传输的数据包的大小，以此生成数据包</w:t>
            </w:r>
          </w:p>
        </w:tc>
      </w:tr>
      <w:tr w:rsidR="00CD4FED" w:rsidRPr="00364587" w14:paraId="795FBD56" w14:textId="77777777" w:rsidTr="00545699">
        <w:trPr>
          <w:jc w:val="center"/>
        </w:trPr>
        <w:tc>
          <w:tcPr>
            <w:tcW w:w="1101" w:type="dxa"/>
            <w:vAlign w:val="center"/>
          </w:tcPr>
          <w:p w14:paraId="10700927" w14:textId="77777777" w:rsidR="00CD4FED" w:rsidRDefault="00CD4FED" w:rsidP="00CD4FED">
            <w:pPr>
              <w:pStyle w:val="af5"/>
              <w:ind w:firstLine="400"/>
            </w:pPr>
            <w:r>
              <w:rPr>
                <w:rFonts w:hint="eastAsia"/>
              </w:rPr>
              <w:t>11</w:t>
            </w:r>
          </w:p>
        </w:tc>
        <w:tc>
          <w:tcPr>
            <w:tcW w:w="2409" w:type="dxa"/>
            <w:vAlign w:val="center"/>
          </w:tcPr>
          <w:p w14:paraId="351BDFC8" w14:textId="77777777" w:rsidR="00CD4FED" w:rsidRPr="00364587" w:rsidRDefault="00CD4FED" w:rsidP="00CD4FED">
            <w:pPr>
              <w:pStyle w:val="af5"/>
              <w:ind w:firstLine="400"/>
            </w:pPr>
            <w:r w:rsidRPr="00364587">
              <w:rPr>
                <w:rFonts w:hint="eastAsia"/>
              </w:rPr>
              <w:t>功率控制模块</w:t>
            </w:r>
          </w:p>
        </w:tc>
        <w:tc>
          <w:tcPr>
            <w:tcW w:w="6345" w:type="dxa"/>
          </w:tcPr>
          <w:p w14:paraId="0964C17E" w14:textId="77777777" w:rsidR="00CD4FED" w:rsidRPr="00364587" w:rsidRDefault="00CD4FED" w:rsidP="00CD4FED">
            <w:pPr>
              <w:pStyle w:val="af5"/>
              <w:ind w:firstLine="400"/>
            </w:pPr>
            <w:r w:rsidRPr="00364587">
              <w:rPr>
                <w:rFonts w:hint="eastAsia"/>
              </w:rPr>
              <w:t>LTE</w:t>
            </w:r>
            <w:r w:rsidRPr="00364587">
              <w:rPr>
                <w:rFonts w:hint="eastAsia"/>
              </w:rPr>
              <w:t>系统同样需要控制系统的干扰和节省</w:t>
            </w:r>
            <w:r w:rsidRPr="00364587">
              <w:rPr>
                <w:rFonts w:hint="eastAsia"/>
              </w:rPr>
              <w:t>UE</w:t>
            </w:r>
            <w:r w:rsidRPr="00364587">
              <w:rPr>
                <w:rFonts w:hint="eastAsia"/>
              </w:rPr>
              <w:t>的功耗，所以需要进行功率控制，让用户的实际载干比不偏离用户的目标载干比；下行的功率分配也属于功率控制模块。</w:t>
            </w:r>
            <w:r>
              <w:rPr>
                <w:rFonts w:hint="eastAsia"/>
              </w:rPr>
              <w:t>根据信道状况既保证数据能被对方接收，又保证不超过发送端的最大支持功率</w:t>
            </w:r>
          </w:p>
        </w:tc>
      </w:tr>
      <w:tr w:rsidR="00CD4FED" w:rsidRPr="00364587" w14:paraId="51B5EB57" w14:textId="77777777" w:rsidTr="00545699">
        <w:trPr>
          <w:jc w:val="center"/>
        </w:trPr>
        <w:tc>
          <w:tcPr>
            <w:tcW w:w="1101" w:type="dxa"/>
            <w:vAlign w:val="center"/>
          </w:tcPr>
          <w:p w14:paraId="68EF7FC8" w14:textId="77777777" w:rsidR="00CD4FED" w:rsidRPr="00364587" w:rsidRDefault="00CD4FED" w:rsidP="00CD4FED">
            <w:pPr>
              <w:pStyle w:val="af5"/>
              <w:ind w:firstLine="400"/>
            </w:pPr>
            <w:r>
              <w:rPr>
                <w:rFonts w:hint="eastAsia"/>
              </w:rPr>
              <w:t>12</w:t>
            </w:r>
          </w:p>
        </w:tc>
        <w:tc>
          <w:tcPr>
            <w:tcW w:w="2409" w:type="dxa"/>
            <w:vAlign w:val="center"/>
          </w:tcPr>
          <w:p w14:paraId="4705F917" w14:textId="77777777" w:rsidR="00CD4FED" w:rsidRPr="00364587" w:rsidRDefault="00CD4FED" w:rsidP="00CD4FED">
            <w:pPr>
              <w:pStyle w:val="af5"/>
              <w:ind w:firstLine="400"/>
            </w:pPr>
            <w:r>
              <w:rPr>
                <w:rFonts w:hint="eastAsia"/>
              </w:rPr>
              <w:t>仿真结果</w:t>
            </w:r>
            <w:r w:rsidRPr="00364587">
              <w:rPr>
                <w:rFonts w:hint="eastAsia"/>
              </w:rPr>
              <w:t>数据统计模块</w:t>
            </w:r>
          </w:p>
        </w:tc>
        <w:tc>
          <w:tcPr>
            <w:tcW w:w="6345" w:type="dxa"/>
          </w:tcPr>
          <w:p w14:paraId="4B31D49A" w14:textId="77777777" w:rsidR="00CD4FED" w:rsidRPr="00364587" w:rsidRDefault="00CD4FED" w:rsidP="00CD4FED">
            <w:pPr>
              <w:pStyle w:val="af5"/>
              <w:ind w:firstLine="400"/>
            </w:pPr>
            <w:r>
              <w:rPr>
                <w:rFonts w:hint="eastAsia"/>
              </w:rPr>
              <w:t>将仿真数据结果输出，以文本形式保存，需要进行分析仿真数据时读取文本并加以分析即可。</w:t>
            </w:r>
          </w:p>
        </w:tc>
      </w:tr>
    </w:tbl>
    <w:p w14:paraId="4B1248D0" w14:textId="77777777" w:rsidR="00CD4FED" w:rsidRPr="008D0F49" w:rsidRDefault="00CD4FED" w:rsidP="00CD4FED">
      <w:pPr>
        <w:ind w:firstLineChars="200" w:firstLine="480"/>
        <w:rPr>
          <w:szCs w:val="24"/>
        </w:rPr>
      </w:pPr>
      <w:r w:rsidRPr="008D0F49">
        <w:rPr>
          <w:rFonts w:hint="eastAsia"/>
          <w:szCs w:val="24"/>
        </w:rPr>
        <w:t>各个模块的划分主要思想是从功能上分割</w:t>
      </w:r>
      <w:r w:rsidRPr="008D0F49">
        <w:rPr>
          <w:rFonts w:hint="eastAsia"/>
          <w:szCs w:val="24"/>
        </w:rPr>
        <w:t>LTE</w:t>
      </w:r>
      <w:r w:rsidRPr="008D0F49">
        <w:rPr>
          <w:rFonts w:hint="eastAsia"/>
          <w:szCs w:val="24"/>
        </w:rPr>
        <w:t>系统，务求各个模块的耦合最小，尽量少地使用全局变量，系统中的全局函数主要是一些查表函数，其他功能性的函数一般不作为全局函数，这有利于模块之间的独立性。另外，仿真系统并没有明确地按照分层协议进行划分，而是按照各个功能进行划分，这样可以使得各模块能够方便地编程实现。</w:t>
      </w:r>
    </w:p>
    <w:p w14:paraId="17803619" w14:textId="77777777" w:rsidR="00CD4FED" w:rsidRPr="008B2C38" w:rsidRDefault="00CD4FED" w:rsidP="00774694">
      <w:pPr>
        <w:pStyle w:val="2"/>
      </w:pPr>
      <w:bookmarkStart w:id="33" w:name="_Toc331409110"/>
      <w:bookmarkStart w:id="34" w:name="_Toc331409206"/>
      <w:bookmarkStart w:id="35" w:name="_Toc344200305"/>
      <w:r w:rsidRPr="008B2C38">
        <w:rPr>
          <w:rFonts w:hint="eastAsia"/>
        </w:rPr>
        <w:t>仿真假设</w:t>
      </w:r>
      <w:bookmarkEnd w:id="33"/>
      <w:bookmarkEnd w:id="34"/>
      <w:bookmarkEnd w:id="35"/>
    </w:p>
    <w:p w14:paraId="2CA80B17" w14:textId="77777777" w:rsidR="00CD4FED" w:rsidRPr="008D0F49" w:rsidRDefault="00CD4FED" w:rsidP="00CD4FED">
      <w:pPr>
        <w:pStyle w:val="ab"/>
        <w:numPr>
          <w:ilvl w:val="0"/>
          <w:numId w:val="13"/>
        </w:numPr>
        <w:ind w:firstLineChars="0"/>
        <w:rPr>
          <w:sz w:val="24"/>
          <w:szCs w:val="24"/>
        </w:rPr>
      </w:pPr>
      <w:r w:rsidRPr="008D0F49">
        <w:rPr>
          <w:rFonts w:hint="eastAsia"/>
          <w:sz w:val="24"/>
          <w:szCs w:val="24"/>
        </w:rPr>
        <w:t>仿真系统采用离散事件驱动机制实现；</w:t>
      </w:r>
    </w:p>
    <w:p w14:paraId="45BE3910" w14:textId="77777777" w:rsidR="00CD4FED" w:rsidRPr="008D0F49" w:rsidRDefault="00CD4FED" w:rsidP="00CD4FED">
      <w:pPr>
        <w:pStyle w:val="ab"/>
        <w:numPr>
          <w:ilvl w:val="0"/>
          <w:numId w:val="13"/>
        </w:numPr>
        <w:ind w:firstLineChars="0"/>
        <w:rPr>
          <w:sz w:val="24"/>
          <w:szCs w:val="24"/>
        </w:rPr>
      </w:pPr>
      <w:r w:rsidRPr="008D0F49">
        <w:rPr>
          <w:rFonts w:hint="eastAsia"/>
          <w:sz w:val="24"/>
          <w:szCs w:val="24"/>
        </w:rPr>
        <w:t>仿真系统采用单线程实现；</w:t>
      </w:r>
    </w:p>
    <w:p w14:paraId="2D9FEE22" w14:textId="77777777" w:rsidR="00CD4FED" w:rsidRPr="008D0F49" w:rsidRDefault="00CD4FED" w:rsidP="00CD4FED">
      <w:pPr>
        <w:pStyle w:val="ab"/>
        <w:numPr>
          <w:ilvl w:val="0"/>
          <w:numId w:val="13"/>
        </w:numPr>
        <w:ind w:firstLineChars="0"/>
        <w:rPr>
          <w:sz w:val="24"/>
          <w:szCs w:val="24"/>
        </w:rPr>
      </w:pPr>
      <w:r w:rsidRPr="008D0F49">
        <w:rPr>
          <w:sz w:val="24"/>
          <w:szCs w:val="24"/>
        </w:rPr>
        <w:t>LTE</w:t>
      </w:r>
      <w:r w:rsidRPr="008D0F49">
        <w:rPr>
          <w:sz w:val="24"/>
          <w:szCs w:val="24"/>
        </w:rPr>
        <w:t>仿真系统的最小时间分</w:t>
      </w:r>
      <w:r w:rsidRPr="008D0F49">
        <w:rPr>
          <w:rFonts w:hint="eastAsia"/>
          <w:sz w:val="24"/>
          <w:szCs w:val="24"/>
        </w:rPr>
        <w:t>辨</w:t>
      </w:r>
      <w:r w:rsidRPr="008D0F49">
        <w:rPr>
          <w:sz w:val="24"/>
          <w:szCs w:val="24"/>
        </w:rPr>
        <w:t>率为</w:t>
      </w:r>
      <w:r w:rsidRPr="008D0F49">
        <w:rPr>
          <w:sz w:val="24"/>
          <w:szCs w:val="24"/>
        </w:rPr>
        <w:t>TTI</w:t>
      </w:r>
      <w:r w:rsidRPr="008D0F49">
        <w:rPr>
          <w:sz w:val="24"/>
          <w:szCs w:val="24"/>
        </w:rPr>
        <w:t>；</w:t>
      </w:r>
    </w:p>
    <w:p w14:paraId="6B7F6797" w14:textId="77777777" w:rsidR="00CD4FED" w:rsidRPr="008D0F49" w:rsidRDefault="00CD4FED" w:rsidP="00CD4FED">
      <w:pPr>
        <w:pStyle w:val="ab"/>
        <w:numPr>
          <w:ilvl w:val="0"/>
          <w:numId w:val="13"/>
        </w:numPr>
        <w:ind w:firstLineChars="0"/>
        <w:rPr>
          <w:sz w:val="24"/>
          <w:szCs w:val="24"/>
        </w:rPr>
      </w:pPr>
      <w:r w:rsidRPr="008D0F49">
        <w:rPr>
          <w:rFonts w:hint="eastAsia"/>
          <w:sz w:val="24"/>
          <w:szCs w:val="24"/>
        </w:rPr>
        <w:t>不在</w:t>
      </w:r>
      <w:r w:rsidRPr="008D0F49">
        <w:rPr>
          <w:rFonts w:hint="eastAsia"/>
          <w:sz w:val="24"/>
          <w:szCs w:val="24"/>
        </w:rPr>
        <w:t>TTI</w:t>
      </w:r>
      <w:r w:rsidRPr="008D0F49">
        <w:rPr>
          <w:rFonts w:hint="eastAsia"/>
          <w:sz w:val="24"/>
          <w:szCs w:val="24"/>
        </w:rPr>
        <w:t>时间点发生的事件需要量化为</w:t>
      </w:r>
      <w:r w:rsidRPr="008D0F49">
        <w:rPr>
          <w:rFonts w:hint="eastAsia"/>
          <w:sz w:val="24"/>
          <w:szCs w:val="24"/>
        </w:rPr>
        <w:t>TTI</w:t>
      </w:r>
      <w:r w:rsidRPr="008D0F49">
        <w:rPr>
          <w:rFonts w:hint="eastAsia"/>
          <w:sz w:val="24"/>
          <w:szCs w:val="24"/>
        </w:rPr>
        <w:t>间隔，并上取整，确保事件之间的因果性；</w:t>
      </w:r>
    </w:p>
    <w:p w14:paraId="11B5F283" w14:textId="77777777" w:rsidR="00CD4FED" w:rsidRPr="008D0F49" w:rsidRDefault="00CD4FED" w:rsidP="00CD4FED">
      <w:pPr>
        <w:pStyle w:val="ab"/>
        <w:numPr>
          <w:ilvl w:val="0"/>
          <w:numId w:val="13"/>
        </w:numPr>
        <w:ind w:firstLineChars="0"/>
        <w:rPr>
          <w:sz w:val="24"/>
          <w:szCs w:val="24"/>
        </w:rPr>
      </w:pPr>
      <w:r w:rsidRPr="008D0F49">
        <w:rPr>
          <w:rFonts w:hint="eastAsia"/>
          <w:sz w:val="24"/>
          <w:szCs w:val="24"/>
        </w:rPr>
        <w:t>同一</w:t>
      </w:r>
      <w:r w:rsidRPr="008D0F49">
        <w:rPr>
          <w:rFonts w:hint="eastAsia"/>
          <w:sz w:val="24"/>
          <w:szCs w:val="24"/>
        </w:rPr>
        <w:t>TTI</w:t>
      </w:r>
      <w:r w:rsidRPr="008D0F49">
        <w:rPr>
          <w:rFonts w:hint="eastAsia"/>
          <w:sz w:val="24"/>
          <w:szCs w:val="24"/>
        </w:rPr>
        <w:t>时间点上的事件处理不耗费仿真系统的全局时间；</w:t>
      </w:r>
    </w:p>
    <w:p w14:paraId="0C253960" w14:textId="77777777" w:rsidR="00CD4FED" w:rsidRPr="008D0F49" w:rsidRDefault="00CD4FED" w:rsidP="00CD4FED">
      <w:pPr>
        <w:pStyle w:val="ab"/>
        <w:numPr>
          <w:ilvl w:val="0"/>
          <w:numId w:val="13"/>
        </w:numPr>
        <w:ind w:firstLineChars="0"/>
        <w:rPr>
          <w:sz w:val="24"/>
          <w:szCs w:val="24"/>
        </w:rPr>
      </w:pPr>
      <w:r w:rsidRPr="008D0F49">
        <w:rPr>
          <w:rFonts w:hint="eastAsia"/>
          <w:sz w:val="24"/>
          <w:szCs w:val="24"/>
        </w:rPr>
        <w:t>仿真系统的地理拓扑仍然具有对称性，需要加上适当的</w:t>
      </w:r>
      <w:r w:rsidRPr="008D0F49">
        <w:rPr>
          <w:rFonts w:hint="eastAsia"/>
          <w:sz w:val="24"/>
          <w:szCs w:val="24"/>
        </w:rPr>
        <w:t>WRAP</w:t>
      </w:r>
      <w:r w:rsidRPr="008D0F49">
        <w:rPr>
          <w:rFonts w:hint="eastAsia"/>
          <w:sz w:val="24"/>
          <w:szCs w:val="24"/>
        </w:rPr>
        <w:t>技术；</w:t>
      </w:r>
    </w:p>
    <w:p w14:paraId="0B16CAAE" w14:textId="77777777" w:rsidR="00CD4FED" w:rsidRPr="008D0F49" w:rsidRDefault="00CD4FED" w:rsidP="00CD4FED">
      <w:pPr>
        <w:pStyle w:val="ab"/>
        <w:numPr>
          <w:ilvl w:val="0"/>
          <w:numId w:val="13"/>
        </w:numPr>
        <w:ind w:firstLineChars="0"/>
        <w:rPr>
          <w:sz w:val="24"/>
          <w:szCs w:val="24"/>
        </w:rPr>
      </w:pPr>
      <w:r w:rsidRPr="008D0F49">
        <w:rPr>
          <w:sz w:val="24"/>
          <w:szCs w:val="24"/>
        </w:rPr>
        <w:t>计算载干比、</w:t>
      </w:r>
      <w:r w:rsidRPr="008D0F49">
        <w:rPr>
          <w:rFonts w:hint="eastAsia"/>
          <w:sz w:val="24"/>
          <w:szCs w:val="24"/>
        </w:rPr>
        <w:t>MIMO</w:t>
      </w:r>
      <w:r w:rsidRPr="008D0F49">
        <w:rPr>
          <w:rFonts w:hint="eastAsia"/>
          <w:sz w:val="24"/>
          <w:szCs w:val="24"/>
        </w:rPr>
        <w:t>模式选择、</w:t>
      </w:r>
      <w:r w:rsidRPr="008D0F49">
        <w:rPr>
          <w:sz w:val="24"/>
          <w:szCs w:val="24"/>
        </w:rPr>
        <w:t>AMC</w:t>
      </w:r>
      <w:r w:rsidRPr="008D0F49">
        <w:rPr>
          <w:sz w:val="24"/>
          <w:szCs w:val="24"/>
        </w:rPr>
        <w:t>、调度、功率控制等为周期性事件；</w:t>
      </w:r>
    </w:p>
    <w:p w14:paraId="046A2E89" w14:textId="77777777" w:rsidR="00CD4FED" w:rsidRPr="008D0F49" w:rsidRDefault="00CD4FED" w:rsidP="00CD4FED">
      <w:pPr>
        <w:pStyle w:val="ab"/>
        <w:numPr>
          <w:ilvl w:val="0"/>
          <w:numId w:val="13"/>
        </w:numPr>
        <w:ind w:firstLineChars="0"/>
        <w:rPr>
          <w:sz w:val="24"/>
          <w:szCs w:val="24"/>
        </w:rPr>
      </w:pPr>
      <w:r w:rsidRPr="008D0F49">
        <w:rPr>
          <w:rFonts w:hint="eastAsia"/>
          <w:sz w:val="24"/>
          <w:szCs w:val="24"/>
        </w:rPr>
        <w:t>用户对基站的</w:t>
      </w:r>
      <w:r w:rsidRPr="008D0F49">
        <w:rPr>
          <w:rFonts w:hint="eastAsia"/>
          <w:sz w:val="24"/>
          <w:szCs w:val="24"/>
        </w:rPr>
        <w:t>CQI</w:t>
      </w:r>
      <w:r w:rsidRPr="008D0F49">
        <w:rPr>
          <w:rFonts w:hint="eastAsia"/>
          <w:sz w:val="24"/>
          <w:szCs w:val="24"/>
        </w:rPr>
        <w:t>反馈机制采取周期性反馈机制。</w:t>
      </w:r>
    </w:p>
    <w:p w14:paraId="7887EF85" w14:textId="77777777" w:rsidR="00CD4FED" w:rsidRPr="008D0F49" w:rsidRDefault="00CD4FED" w:rsidP="00CD4FED">
      <w:pPr>
        <w:pStyle w:val="ab"/>
        <w:numPr>
          <w:ilvl w:val="0"/>
          <w:numId w:val="13"/>
        </w:numPr>
        <w:ind w:firstLineChars="0"/>
        <w:rPr>
          <w:sz w:val="24"/>
          <w:szCs w:val="24"/>
        </w:rPr>
      </w:pPr>
      <w:r w:rsidRPr="008D0F49">
        <w:rPr>
          <w:rFonts w:hint="eastAsia"/>
          <w:sz w:val="24"/>
          <w:szCs w:val="24"/>
        </w:rPr>
        <w:t>采用静态的频率复用方案。</w:t>
      </w:r>
    </w:p>
    <w:p w14:paraId="11FCB289" w14:textId="77777777" w:rsidR="00CD4FED" w:rsidRPr="008D0F49" w:rsidRDefault="00CD4FED" w:rsidP="00CD4FED">
      <w:pPr>
        <w:ind w:firstLineChars="200" w:firstLine="480"/>
        <w:rPr>
          <w:szCs w:val="24"/>
        </w:rPr>
      </w:pPr>
      <w:r w:rsidRPr="008D0F49">
        <w:rPr>
          <w:rFonts w:hint="eastAsia"/>
          <w:szCs w:val="24"/>
        </w:rPr>
        <w:lastRenderedPageBreak/>
        <w:t>以上的假设是进行快速仿真并保证仿真性能的基础，对仿真系统的实现有决定性作用，不同的假设可能适合于不同的情况，他们的选择对仿真系统的复杂度有很大的影响。</w:t>
      </w:r>
    </w:p>
    <w:p w14:paraId="2659F6EE" w14:textId="77777777" w:rsidR="00CD4FED" w:rsidRPr="008B2C38" w:rsidRDefault="00CD4FED" w:rsidP="00774694">
      <w:pPr>
        <w:pStyle w:val="2"/>
      </w:pPr>
      <w:bookmarkStart w:id="36" w:name="_Toc331409111"/>
      <w:bookmarkStart w:id="37" w:name="_Toc331409207"/>
      <w:bookmarkStart w:id="38" w:name="_Toc344200306"/>
      <w:r w:rsidRPr="008B2C38">
        <w:rPr>
          <w:rFonts w:hint="eastAsia"/>
        </w:rPr>
        <w:t>系统级仿真整体处理流程</w:t>
      </w:r>
      <w:bookmarkEnd w:id="36"/>
      <w:bookmarkEnd w:id="37"/>
      <w:bookmarkEnd w:id="38"/>
    </w:p>
    <w:p w14:paraId="6462D509" w14:textId="77777777" w:rsidR="00774694" w:rsidRPr="00783B72" w:rsidRDefault="00CD4FED" w:rsidP="00783B72">
      <w:pPr>
        <w:ind w:firstLineChars="200" w:firstLine="480"/>
        <w:jc w:val="left"/>
        <w:rPr>
          <w:szCs w:val="24"/>
        </w:rPr>
      </w:pPr>
      <w:r w:rsidRPr="008D0F49">
        <w:rPr>
          <w:szCs w:val="24"/>
        </w:rPr>
        <w:t>为了方便程序的升级和维护，基本按照面向对象的思想进行设计，同时尽量降低各个模块之间的耦合程度；减少全局变量的使用，尽量避免混乱，提高程序的可移植性。</w:t>
      </w:r>
      <w:r w:rsidRPr="008D0F49">
        <w:rPr>
          <w:rFonts w:hint="eastAsia"/>
          <w:szCs w:val="24"/>
        </w:rPr>
        <w:t>整个系统大致分为初始化、事件处理、数据采集与分析三部分，</w:t>
      </w:r>
      <w:r w:rsidRPr="008D0F49">
        <w:rPr>
          <w:szCs w:val="24"/>
        </w:rPr>
        <w:t>系统</w:t>
      </w:r>
      <w:r w:rsidRPr="008D0F49">
        <w:rPr>
          <w:rFonts w:hint="eastAsia"/>
          <w:szCs w:val="24"/>
        </w:rPr>
        <w:t>运行</w:t>
      </w:r>
      <w:r w:rsidRPr="008D0F49">
        <w:rPr>
          <w:szCs w:val="24"/>
        </w:rPr>
        <w:t>的整体流程见</w:t>
      </w:r>
      <w:r w:rsidR="00B00C47">
        <w:fldChar w:fldCharType="begin"/>
      </w:r>
      <w:r w:rsidR="00B00C47">
        <w:instrText xml:space="preserve"> REF _Ref331417129 \h  \* MERGEFORMAT </w:instrText>
      </w:r>
      <w:r w:rsidR="00B00C47">
        <w:fldChar w:fldCharType="separate"/>
      </w:r>
      <w:r w:rsidR="00C10C61">
        <w:rPr>
          <w:rFonts w:hint="eastAsia"/>
        </w:rPr>
        <w:t>图</w:t>
      </w:r>
      <w:r w:rsidR="00C10C61">
        <w:rPr>
          <w:rFonts w:hint="eastAsia"/>
        </w:rPr>
        <w:t xml:space="preserve"> </w:t>
      </w:r>
      <w:r w:rsidR="00C10C61">
        <w:rPr>
          <w:noProof/>
        </w:rPr>
        <w:t>2.4</w:t>
      </w:r>
      <w:r w:rsidR="00C10C61">
        <w:rPr>
          <w:noProof/>
        </w:rPr>
        <w:noBreakHyphen/>
        <w:t>1</w:t>
      </w:r>
      <w:r w:rsidR="00B00C47">
        <w:fldChar w:fldCharType="end"/>
      </w:r>
      <w:r w:rsidRPr="008D0F49">
        <w:rPr>
          <w:szCs w:val="24"/>
        </w:rPr>
        <w:t xml:space="preserve"> </w:t>
      </w:r>
    </w:p>
    <w:p w14:paraId="3E93AC89" w14:textId="77777777" w:rsidR="00774694" w:rsidRDefault="00CD4FED" w:rsidP="00774694">
      <w:pPr>
        <w:keepNext/>
        <w:ind w:firstLineChars="200" w:firstLine="480"/>
        <w:jc w:val="center"/>
      </w:pPr>
      <w:r w:rsidRPr="00F81FEC">
        <w:rPr>
          <w:rFonts w:ascii="宋体" w:hAnsi="宋体" w:cs="宋体"/>
        </w:rPr>
        <w:object w:dxaOrig="6716" w:dyaOrig="5050" w14:anchorId="60604C40">
          <v:shape id="_x0000_i1028" type="#_x0000_t75" style="width:168pt;height:134.25pt" o:ole="">
            <v:imagedata r:id="rId19" o:title=""/>
          </v:shape>
          <o:OLEObject Type="Embed" ProgID="Visio.Drawing.11" ShapeID="_x0000_i1028" DrawAspect="Content" ObjectID="_1524383302" r:id="rId20"/>
        </w:object>
      </w:r>
    </w:p>
    <w:p w14:paraId="424EDDAF" w14:textId="77777777" w:rsidR="00CD4FED" w:rsidRPr="0046492C" w:rsidRDefault="00774694" w:rsidP="00774694">
      <w:pPr>
        <w:pStyle w:val="ad"/>
      </w:pPr>
      <w:bookmarkStart w:id="39" w:name="_Ref331417129"/>
      <w:bookmarkStart w:id="40" w:name="_Ref331417122"/>
      <w:r>
        <w:rPr>
          <w:rFonts w:hint="eastAsia"/>
        </w:rPr>
        <w:t>图</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2.4</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图</w:instrText>
      </w:r>
      <w:r w:rsidR="006550EB">
        <w:rPr>
          <w:rFonts w:hint="eastAsia"/>
        </w:rPr>
        <w:instrText xml:space="preserve"> \* ARABIC \s 2</w:instrText>
      </w:r>
      <w:r w:rsidR="006550EB">
        <w:instrText xml:space="preserve"> </w:instrText>
      </w:r>
      <w:r w:rsidR="006550EB">
        <w:fldChar w:fldCharType="separate"/>
      </w:r>
      <w:r w:rsidR="006550EB">
        <w:rPr>
          <w:noProof/>
        </w:rPr>
        <w:t>1</w:t>
      </w:r>
      <w:r w:rsidR="006550EB">
        <w:fldChar w:fldCharType="end"/>
      </w:r>
      <w:del w:id="41" w:author="李志成" w:date="2013-05-14T21:04:00Z">
        <w:r w:rsidR="00302091" w:rsidDel="006550EB">
          <w:fldChar w:fldCharType="begin"/>
        </w:r>
        <w:r w:rsidR="00302091" w:rsidDel="006550EB">
          <w:delInstrText xml:space="preserve"> </w:delInstrText>
        </w:r>
        <w:r w:rsidR="00302091" w:rsidDel="006550EB">
          <w:rPr>
            <w:rFonts w:hint="eastAsia"/>
          </w:rPr>
          <w:delInstrText>STYLEREF 2 \s</w:delInstrText>
        </w:r>
        <w:r w:rsidR="00302091" w:rsidDel="006550EB">
          <w:delInstrText xml:space="preserve"> </w:delInstrText>
        </w:r>
        <w:r w:rsidR="00302091" w:rsidDel="006550EB">
          <w:fldChar w:fldCharType="separate"/>
        </w:r>
        <w:r w:rsidR="00C10C61" w:rsidDel="006550EB">
          <w:rPr>
            <w:noProof/>
          </w:rPr>
          <w:delText>2.4</w:delText>
        </w:r>
        <w:r w:rsidR="00302091" w:rsidDel="006550EB">
          <w:fldChar w:fldCharType="end"/>
        </w:r>
        <w:r w:rsidR="00302091" w:rsidDel="006550EB">
          <w:noBreakHyphen/>
        </w:r>
        <w:r w:rsidR="00302091" w:rsidDel="006550EB">
          <w:fldChar w:fldCharType="begin"/>
        </w:r>
        <w:r w:rsidR="00302091" w:rsidDel="006550EB">
          <w:delInstrText xml:space="preserve"> </w:delInstrText>
        </w:r>
        <w:r w:rsidR="00302091" w:rsidDel="006550EB">
          <w:rPr>
            <w:rFonts w:hint="eastAsia"/>
          </w:rPr>
          <w:delInstrText xml:space="preserve">SEQ </w:delInstrText>
        </w:r>
        <w:r w:rsidR="00302091" w:rsidDel="006550EB">
          <w:rPr>
            <w:rFonts w:hint="eastAsia"/>
          </w:rPr>
          <w:delInstrText>图</w:delInstrText>
        </w:r>
        <w:r w:rsidR="00302091" w:rsidDel="006550EB">
          <w:rPr>
            <w:rFonts w:hint="eastAsia"/>
          </w:rPr>
          <w:delInstrText xml:space="preserve"> \* ARABIC \s 2</w:delInstrText>
        </w:r>
        <w:r w:rsidR="00302091" w:rsidDel="006550EB">
          <w:delInstrText xml:space="preserve"> </w:delInstrText>
        </w:r>
        <w:r w:rsidR="00302091" w:rsidDel="006550EB">
          <w:fldChar w:fldCharType="separate"/>
        </w:r>
        <w:r w:rsidR="00C10C61" w:rsidDel="006550EB">
          <w:rPr>
            <w:noProof/>
          </w:rPr>
          <w:delText>1</w:delText>
        </w:r>
        <w:r w:rsidR="00302091" w:rsidDel="006550EB">
          <w:fldChar w:fldCharType="end"/>
        </w:r>
      </w:del>
      <w:bookmarkEnd w:id="39"/>
      <w:r w:rsidRPr="004E0DDC">
        <w:rPr>
          <w:rFonts w:hint="eastAsia"/>
          <w:szCs w:val="24"/>
        </w:rPr>
        <w:t>系统仿真整体流程图</w:t>
      </w:r>
      <w:bookmarkEnd w:id="40"/>
    </w:p>
    <w:p w14:paraId="669B5B36" w14:textId="77777777" w:rsidR="00CD4FED" w:rsidRPr="008D0F49" w:rsidRDefault="00CD4FED" w:rsidP="00CD4FED">
      <w:pPr>
        <w:ind w:firstLineChars="200" w:firstLine="480"/>
        <w:rPr>
          <w:szCs w:val="24"/>
        </w:rPr>
      </w:pPr>
      <w:r w:rsidRPr="008D0F49">
        <w:rPr>
          <w:rFonts w:hint="eastAsia"/>
          <w:szCs w:val="24"/>
        </w:rPr>
        <w:t>其中，系统初始模块负责基本信息的配置，需要修改系统参数时只需修改对应的配置文件即可，在系统仿真前需要进行系统预热，保证仿真过程能够收敛，之后进行系统仿真，完成上下行事件处理过程，仿真结束后将统计结果输出以便于以后的数据分析，最后再释放资源，完成仿真。</w:t>
      </w:r>
    </w:p>
    <w:p w14:paraId="7107223F" w14:textId="77777777" w:rsidR="00CD4FED" w:rsidRPr="008B2C38" w:rsidRDefault="00CD4FED" w:rsidP="00774694">
      <w:pPr>
        <w:pStyle w:val="2"/>
      </w:pPr>
      <w:bookmarkStart w:id="42" w:name="_Toc331409112"/>
      <w:bookmarkStart w:id="43" w:name="_Toc331409208"/>
      <w:bookmarkStart w:id="44" w:name="_Toc344200307"/>
      <w:r w:rsidRPr="008B2C38">
        <w:rPr>
          <w:rFonts w:hint="eastAsia"/>
        </w:rPr>
        <w:t>上下行完全事件处理流程</w:t>
      </w:r>
      <w:bookmarkEnd w:id="42"/>
      <w:bookmarkEnd w:id="43"/>
      <w:bookmarkEnd w:id="44"/>
    </w:p>
    <w:p w14:paraId="39B9BFDA" w14:textId="77777777" w:rsidR="00473B1B" w:rsidRDefault="00CD4FED" w:rsidP="00473B1B">
      <w:pPr>
        <w:ind w:firstLineChars="200" w:firstLine="480"/>
        <w:rPr>
          <w:szCs w:val="24"/>
        </w:rPr>
      </w:pPr>
      <w:r w:rsidRPr="008D0F49">
        <w:rPr>
          <w:rFonts w:hint="eastAsia"/>
          <w:szCs w:val="24"/>
        </w:rPr>
        <w:t>事件处理即是完成从发起呼叫到呼叫结束并释放资源的整个过程，通过依次调用相应的模块函数实现，分别进行了呼叫请求处理、切换处理、呼叫接纳处理、信道刷新、载干比计算、</w:t>
      </w:r>
      <w:r w:rsidRPr="008D0F49">
        <w:rPr>
          <w:rFonts w:hint="eastAsia"/>
          <w:szCs w:val="24"/>
        </w:rPr>
        <w:t>HARQ</w:t>
      </w:r>
      <w:r w:rsidRPr="008D0F49">
        <w:rPr>
          <w:rFonts w:hint="eastAsia"/>
          <w:szCs w:val="24"/>
        </w:rPr>
        <w:t>处理、下行反馈、用户调度、生成数据包、功率控制、呼叫结束处理等操作，具体流程图见</w:t>
      </w:r>
      <w:r w:rsidR="00935769">
        <w:rPr>
          <w:szCs w:val="24"/>
        </w:rPr>
        <w:fldChar w:fldCharType="begin"/>
      </w:r>
      <w:r w:rsidR="001E6A56">
        <w:rPr>
          <w:szCs w:val="24"/>
        </w:rPr>
        <w:instrText xml:space="preserve"> </w:instrText>
      </w:r>
      <w:r w:rsidR="001E6A56">
        <w:rPr>
          <w:rFonts w:hint="eastAsia"/>
          <w:szCs w:val="24"/>
        </w:rPr>
        <w:instrText>REF _Ref331417165 \h</w:instrText>
      </w:r>
      <w:r w:rsidR="001E6A56">
        <w:rPr>
          <w:szCs w:val="24"/>
        </w:rPr>
        <w:instrText xml:space="preserve"> </w:instrText>
      </w:r>
      <w:r w:rsidR="00935769">
        <w:rPr>
          <w:szCs w:val="24"/>
        </w:rPr>
      </w:r>
      <w:r w:rsidR="00935769">
        <w:rPr>
          <w:szCs w:val="24"/>
        </w:rPr>
        <w:fldChar w:fldCharType="separate"/>
      </w:r>
      <w:r w:rsidR="00C10C61">
        <w:rPr>
          <w:rFonts w:hint="eastAsia"/>
        </w:rPr>
        <w:t>图</w:t>
      </w:r>
      <w:r w:rsidR="00C10C61">
        <w:rPr>
          <w:rFonts w:hint="eastAsia"/>
        </w:rPr>
        <w:t xml:space="preserve"> </w:t>
      </w:r>
      <w:r w:rsidR="00C10C61">
        <w:rPr>
          <w:noProof/>
        </w:rPr>
        <w:t>2.5</w:t>
      </w:r>
      <w:r w:rsidR="00C10C61">
        <w:noBreakHyphen/>
      </w:r>
      <w:r w:rsidR="00C10C61">
        <w:rPr>
          <w:noProof/>
        </w:rPr>
        <w:t>1</w:t>
      </w:r>
      <w:r w:rsidR="00935769">
        <w:rPr>
          <w:szCs w:val="24"/>
        </w:rPr>
        <w:fldChar w:fldCharType="end"/>
      </w:r>
      <w:r w:rsidRPr="008D0F49">
        <w:rPr>
          <w:rFonts w:hint="eastAsia"/>
          <w:szCs w:val="24"/>
        </w:rPr>
        <w:t>所示：</w:t>
      </w:r>
    </w:p>
    <w:p w14:paraId="2601D681" w14:textId="77777777" w:rsidR="00774694" w:rsidRDefault="00CD4FED" w:rsidP="00774694">
      <w:pPr>
        <w:keepNext/>
        <w:ind w:firstLineChars="200" w:firstLine="480"/>
        <w:jc w:val="center"/>
      </w:pPr>
      <w:r>
        <w:object w:dxaOrig="9268" w:dyaOrig="5452" w14:anchorId="695A0AFD">
          <v:shape id="_x0000_i1029" type="#_x0000_t75" style="width:249.75pt;height:147pt" o:ole="">
            <v:imagedata r:id="rId21" o:title=""/>
          </v:shape>
          <o:OLEObject Type="Embed" ProgID="Visio.Drawing.11" ShapeID="_x0000_i1029" DrawAspect="Content" ObjectID="_1524383303" r:id="rId22"/>
        </w:object>
      </w:r>
    </w:p>
    <w:p w14:paraId="2F8ED134" w14:textId="77777777" w:rsidR="00CD4FED" w:rsidRPr="00774694" w:rsidRDefault="00774694" w:rsidP="00774694">
      <w:pPr>
        <w:pStyle w:val="ad"/>
        <w:rPr>
          <w:szCs w:val="22"/>
        </w:rPr>
      </w:pPr>
      <w:bookmarkStart w:id="45" w:name="_Ref331417165"/>
      <w:r>
        <w:rPr>
          <w:rFonts w:hint="eastAsia"/>
        </w:rPr>
        <w:t>图</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2.5</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图</w:instrText>
      </w:r>
      <w:r w:rsidR="006550EB">
        <w:rPr>
          <w:rFonts w:hint="eastAsia"/>
        </w:rPr>
        <w:instrText xml:space="preserve"> \* ARABIC \s 2</w:instrText>
      </w:r>
      <w:r w:rsidR="006550EB">
        <w:instrText xml:space="preserve"> </w:instrText>
      </w:r>
      <w:r w:rsidR="006550EB">
        <w:fldChar w:fldCharType="separate"/>
      </w:r>
      <w:r w:rsidR="006550EB">
        <w:rPr>
          <w:noProof/>
        </w:rPr>
        <w:t>1</w:t>
      </w:r>
      <w:r w:rsidR="006550EB">
        <w:fldChar w:fldCharType="end"/>
      </w:r>
      <w:del w:id="46" w:author="李志成" w:date="2013-05-14T21:04:00Z">
        <w:r w:rsidR="00302091" w:rsidDel="006550EB">
          <w:fldChar w:fldCharType="begin"/>
        </w:r>
        <w:r w:rsidR="00302091" w:rsidDel="006550EB">
          <w:delInstrText xml:space="preserve"> </w:delInstrText>
        </w:r>
        <w:r w:rsidR="00302091" w:rsidDel="006550EB">
          <w:rPr>
            <w:rFonts w:hint="eastAsia"/>
          </w:rPr>
          <w:delInstrText>STYLEREF 2 \s</w:delInstrText>
        </w:r>
        <w:r w:rsidR="00302091" w:rsidDel="006550EB">
          <w:delInstrText xml:space="preserve"> </w:delInstrText>
        </w:r>
        <w:r w:rsidR="00302091" w:rsidDel="006550EB">
          <w:fldChar w:fldCharType="separate"/>
        </w:r>
        <w:r w:rsidR="00C10C61" w:rsidDel="006550EB">
          <w:rPr>
            <w:noProof/>
          </w:rPr>
          <w:delText>2.5</w:delText>
        </w:r>
        <w:r w:rsidR="00302091" w:rsidDel="006550EB">
          <w:fldChar w:fldCharType="end"/>
        </w:r>
        <w:r w:rsidR="00302091" w:rsidDel="006550EB">
          <w:noBreakHyphen/>
        </w:r>
        <w:r w:rsidR="00302091" w:rsidDel="006550EB">
          <w:fldChar w:fldCharType="begin"/>
        </w:r>
        <w:r w:rsidR="00302091" w:rsidDel="006550EB">
          <w:delInstrText xml:space="preserve"> </w:delInstrText>
        </w:r>
        <w:r w:rsidR="00302091" w:rsidDel="006550EB">
          <w:rPr>
            <w:rFonts w:hint="eastAsia"/>
          </w:rPr>
          <w:delInstrText xml:space="preserve">SEQ </w:delInstrText>
        </w:r>
        <w:r w:rsidR="00302091" w:rsidDel="006550EB">
          <w:rPr>
            <w:rFonts w:hint="eastAsia"/>
          </w:rPr>
          <w:delInstrText>图</w:delInstrText>
        </w:r>
        <w:r w:rsidR="00302091" w:rsidDel="006550EB">
          <w:rPr>
            <w:rFonts w:hint="eastAsia"/>
          </w:rPr>
          <w:delInstrText xml:space="preserve"> \* ARABIC \s 2</w:delInstrText>
        </w:r>
        <w:r w:rsidR="00302091" w:rsidDel="006550EB">
          <w:delInstrText xml:space="preserve"> </w:delInstrText>
        </w:r>
        <w:r w:rsidR="00302091" w:rsidDel="006550EB">
          <w:fldChar w:fldCharType="separate"/>
        </w:r>
        <w:r w:rsidR="00C10C61" w:rsidDel="006550EB">
          <w:rPr>
            <w:noProof/>
          </w:rPr>
          <w:delText>1</w:delText>
        </w:r>
        <w:r w:rsidR="00302091" w:rsidDel="006550EB">
          <w:fldChar w:fldCharType="end"/>
        </w:r>
      </w:del>
      <w:bookmarkEnd w:id="45"/>
      <w:r w:rsidRPr="004E0DDC">
        <w:rPr>
          <w:rFonts w:hint="eastAsia"/>
          <w:szCs w:val="24"/>
        </w:rPr>
        <w:t>系统仿真流程图</w:t>
      </w:r>
      <w:r w:rsidR="00CD4FED">
        <w:br w:type="page"/>
      </w:r>
    </w:p>
    <w:p w14:paraId="14FC9687" w14:textId="77777777" w:rsidR="00CD4FED" w:rsidRDefault="00CD4FED" w:rsidP="00DB6375">
      <w:pPr>
        <w:pStyle w:val="1"/>
        <w:jc w:val="both"/>
      </w:pPr>
      <w:bookmarkStart w:id="47" w:name="_Toc331409113"/>
      <w:bookmarkStart w:id="48" w:name="_Toc331409209"/>
      <w:bookmarkStart w:id="49" w:name="_Toc344200308"/>
      <w:r w:rsidRPr="008B2C38">
        <w:rPr>
          <w:rFonts w:hint="eastAsia"/>
        </w:rPr>
        <w:lastRenderedPageBreak/>
        <w:t>详细设计</w:t>
      </w:r>
      <w:bookmarkEnd w:id="47"/>
      <w:bookmarkEnd w:id="48"/>
      <w:bookmarkEnd w:id="49"/>
    </w:p>
    <w:p w14:paraId="39277C54" w14:textId="77777777" w:rsidR="00CD4FED" w:rsidRPr="008D0F49" w:rsidRDefault="00CD4FED" w:rsidP="00CD4FED">
      <w:pPr>
        <w:ind w:firstLineChars="200" w:firstLine="480"/>
        <w:rPr>
          <w:szCs w:val="24"/>
        </w:rPr>
      </w:pPr>
      <w:r w:rsidRPr="008D0F49">
        <w:rPr>
          <w:rFonts w:hint="eastAsia"/>
          <w:szCs w:val="24"/>
        </w:rPr>
        <w:t>本章详细介绍系统级仿真的仿真流程和仿真所涉及的算法。在整体处理流程中介绍了从系统初始化到系统仿真结束的过程中各个函数之间的具体操作；在事件处理流程中详细介绍了事件处理的全部操作，以及事件处理所涉及到的各个算法。</w:t>
      </w:r>
      <w:r w:rsidR="00C10C61" w:rsidRPr="006135AD">
        <w:rPr>
          <w:color w:val="FFFFFF" w:themeColor="background1"/>
          <w:sz w:val="2"/>
          <w:szCs w:val="24"/>
        </w:rPr>
        <w:fldChar w:fldCharType="begin"/>
      </w:r>
      <w:r w:rsidR="00C10C61" w:rsidRPr="006135AD">
        <w:rPr>
          <w:color w:val="FFFFFF" w:themeColor="background1"/>
          <w:sz w:val="2"/>
          <w:szCs w:val="24"/>
        </w:rPr>
        <w:instrText xml:space="preserve"> </w:instrText>
      </w:r>
      <w:r w:rsidR="00C10C61" w:rsidRPr="006135AD">
        <w:rPr>
          <w:rFonts w:hint="eastAsia"/>
          <w:color w:val="FFFFFF" w:themeColor="background1"/>
          <w:sz w:val="2"/>
          <w:szCs w:val="24"/>
        </w:rPr>
        <w:instrText>MACROBUTTON MTEditEquationSection2</w:instrText>
      </w:r>
      <w:r w:rsidR="00C10C61" w:rsidRPr="006135AD">
        <w:rPr>
          <w:color w:val="FFFFFF" w:themeColor="background1"/>
          <w:sz w:val="2"/>
          <w:szCs w:val="24"/>
        </w:rPr>
        <w:instrText xml:space="preserve"> </w:instrText>
      </w:r>
      <w:r w:rsidR="00C10C61" w:rsidRPr="006135AD">
        <w:rPr>
          <w:rStyle w:val="MTEquationSection"/>
          <w:color w:val="FFFFFF" w:themeColor="background1"/>
          <w:sz w:val="2"/>
        </w:rPr>
        <w:instrText>Equation Chapter (Next) Section 1</w:instrText>
      </w:r>
      <w:r w:rsidR="00C10C61" w:rsidRPr="006135AD">
        <w:rPr>
          <w:color w:val="FFFFFF" w:themeColor="background1"/>
          <w:sz w:val="2"/>
          <w:szCs w:val="24"/>
        </w:rPr>
        <w:fldChar w:fldCharType="begin"/>
      </w:r>
      <w:r w:rsidR="00C10C61" w:rsidRPr="006135AD">
        <w:rPr>
          <w:color w:val="FFFFFF" w:themeColor="background1"/>
          <w:sz w:val="2"/>
          <w:szCs w:val="24"/>
        </w:rPr>
        <w:instrText xml:space="preserve"> SEQ MTEqn \r \h \* MERGEFORMAT </w:instrText>
      </w:r>
      <w:r w:rsidR="00C10C61" w:rsidRPr="006135AD">
        <w:rPr>
          <w:color w:val="FFFFFF" w:themeColor="background1"/>
          <w:sz w:val="2"/>
          <w:szCs w:val="24"/>
        </w:rPr>
        <w:fldChar w:fldCharType="end"/>
      </w:r>
      <w:r w:rsidR="00C10C61" w:rsidRPr="006135AD">
        <w:rPr>
          <w:color w:val="FFFFFF" w:themeColor="background1"/>
          <w:sz w:val="2"/>
          <w:szCs w:val="24"/>
        </w:rPr>
        <w:fldChar w:fldCharType="begin"/>
      </w:r>
      <w:r w:rsidR="00C10C61" w:rsidRPr="006135AD">
        <w:rPr>
          <w:color w:val="FFFFFF" w:themeColor="background1"/>
          <w:sz w:val="2"/>
          <w:szCs w:val="24"/>
        </w:rPr>
        <w:instrText xml:space="preserve"> SEQ MTSec \r 1 \h \* MERGEFORMAT </w:instrText>
      </w:r>
      <w:r w:rsidR="00C10C61" w:rsidRPr="006135AD">
        <w:rPr>
          <w:color w:val="FFFFFF" w:themeColor="background1"/>
          <w:sz w:val="2"/>
          <w:szCs w:val="24"/>
        </w:rPr>
        <w:fldChar w:fldCharType="end"/>
      </w:r>
      <w:r w:rsidR="00C10C61" w:rsidRPr="006135AD">
        <w:rPr>
          <w:color w:val="FFFFFF" w:themeColor="background1"/>
          <w:sz w:val="2"/>
          <w:szCs w:val="24"/>
        </w:rPr>
        <w:fldChar w:fldCharType="begin"/>
      </w:r>
      <w:r w:rsidR="00C10C61" w:rsidRPr="006135AD">
        <w:rPr>
          <w:color w:val="FFFFFF" w:themeColor="background1"/>
          <w:sz w:val="2"/>
          <w:szCs w:val="24"/>
        </w:rPr>
        <w:instrText xml:space="preserve"> SEQ MTChap \h \* MERGEFORMAT </w:instrText>
      </w:r>
      <w:r w:rsidR="00C10C61" w:rsidRPr="006135AD">
        <w:rPr>
          <w:color w:val="FFFFFF" w:themeColor="background1"/>
          <w:sz w:val="2"/>
          <w:szCs w:val="24"/>
        </w:rPr>
        <w:fldChar w:fldCharType="end"/>
      </w:r>
      <w:r w:rsidR="00C10C61" w:rsidRPr="006135AD">
        <w:rPr>
          <w:color w:val="FFFFFF" w:themeColor="background1"/>
          <w:sz w:val="2"/>
          <w:szCs w:val="24"/>
        </w:rPr>
        <w:fldChar w:fldCharType="end"/>
      </w:r>
    </w:p>
    <w:p w14:paraId="3AD980B3" w14:textId="77777777" w:rsidR="00CD4FED" w:rsidRPr="008B2C38" w:rsidRDefault="00CD4FED" w:rsidP="00774694">
      <w:pPr>
        <w:pStyle w:val="2"/>
      </w:pPr>
      <w:bookmarkStart w:id="50" w:name="_Toc331409114"/>
      <w:bookmarkStart w:id="51" w:name="_Toc331409210"/>
      <w:bookmarkStart w:id="52" w:name="_Toc344200309"/>
      <w:r w:rsidRPr="008B2C38">
        <w:rPr>
          <w:rFonts w:hint="eastAsia"/>
        </w:rPr>
        <w:t>整体处理流程</w:t>
      </w:r>
      <w:bookmarkEnd w:id="50"/>
      <w:bookmarkEnd w:id="51"/>
      <w:bookmarkEnd w:id="52"/>
    </w:p>
    <w:p w14:paraId="452B393B" w14:textId="77777777" w:rsidR="00CD4FED" w:rsidRPr="008D0F49" w:rsidRDefault="00CD4FED" w:rsidP="00CD4FED">
      <w:pPr>
        <w:ind w:firstLineChars="200" w:firstLine="480"/>
        <w:rPr>
          <w:szCs w:val="24"/>
        </w:rPr>
      </w:pPr>
      <w:r w:rsidRPr="00D70C13">
        <w:rPr>
          <w:rFonts w:hint="eastAsia"/>
          <w:szCs w:val="24"/>
          <w:highlight w:val="yellow"/>
          <w:rPrChange w:id="53" w:author="贺辰枫" w:date="2016-05-04T09:29:00Z">
            <w:rPr>
              <w:rFonts w:hint="eastAsia"/>
              <w:szCs w:val="24"/>
            </w:rPr>
          </w:rPrChange>
        </w:rPr>
        <w:t>在仿真开始后，先进行系统初始化，具体操作时通过调用</w:t>
      </w:r>
      <w:r w:rsidRPr="00D70C13">
        <w:rPr>
          <w:szCs w:val="24"/>
          <w:highlight w:val="yellow"/>
          <w:rPrChange w:id="54" w:author="贺辰枫" w:date="2016-05-04T09:29:00Z">
            <w:rPr>
              <w:szCs w:val="24"/>
            </w:rPr>
          </w:rPrChange>
        </w:rPr>
        <w:t>cSystem</w:t>
      </w:r>
      <w:r w:rsidRPr="00D70C13">
        <w:rPr>
          <w:rFonts w:hint="eastAsia"/>
          <w:szCs w:val="24"/>
          <w:highlight w:val="yellow"/>
          <w:rPrChange w:id="55" w:author="贺辰枫" w:date="2016-05-04T09:29:00Z">
            <w:rPr>
              <w:rFonts w:hint="eastAsia"/>
              <w:szCs w:val="24"/>
            </w:rPr>
          </w:rPrChange>
        </w:rPr>
        <w:t>类中的</w:t>
      </w:r>
      <w:r w:rsidRPr="00D70C13">
        <w:rPr>
          <w:szCs w:val="24"/>
          <w:highlight w:val="yellow"/>
          <w:rPrChange w:id="56" w:author="贺辰枫" w:date="2016-05-04T09:29:00Z">
            <w:rPr>
              <w:szCs w:val="24"/>
            </w:rPr>
          </w:rPrChange>
        </w:rPr>
        <w:t>configure</w:t>
      </w:r>
      <w:r w:rsidRPr="00D70C13">
        <w:rPr>
          <w:rFonts w:hint="eastAsia"/>
          <w:szCs w:val="24"/>
          <w:highlight w:val="yellow"/>
          <w:rPrChange w:id="57" w:author="贺辰枫" w:date="2016-05-04T09:29:00Z">
            <w:rPr>
              <w:rFonts w:hint="eastAsia"/>
              <w:szCs w:val="24"/>
            </w:rPr>
          </w:rPrChange>
        </w:rPr>
        <w:t>函数读取配置文件，再调用</w:t>
      </w:r>
      <w:r w:rsidRPr="00D70C13">
        <w:rPr>
          <w:szCs w:val="24"/>
          <w:highlight w:val="yellow"/>
          <w:rPrChange w:id="58" w:author="贺辰枫" w:date="2016-05-04T09:29:00Z">
            <w:rPr>
              <w:szCs w:val="24"/>
            </w:rPr>
          </w:rPrChange>
        </w:rPr>
        <w:t>Initialization</w:t>
      </w:r>
      <w:r w:rsidRPr="00D70C13">
        <w:rPr>
          <w:rFonts w:hint="eastAsia"/>
          <w:szCs w:val="24"/>
          <w:highlight w:val="yellow"/>
          <w:rPrChange w:id="59" w:author="贺辰枫" w:date="2016-05-04T09:29:00Z">
            <w:rPr>
              <w:rFonts w:hint="eastAsia"/>
              <w:szCs w:val="24"/>
            </w:rPr>
          </w:rPrChange>
        </w:rPr>
        <w:t>函数进行初始化赋值；初始化完成后先进行系统预热，在规定的</w:t>
      </w:r>
      <w:r w:rsidRPr="00D70C13">
        <w:rPr>
          <w:szCs w:val="24"/>
          <w:highlight w:val="yellow"/>
          <w:rPrChange w:id="60" w:author="贺辰枫" w:date="2016-05-04T09:29:00Z">
            <w:rPr>
              <w:szCs w:val="24"/>
            </w:rPr>
          </w:rPrChange>
        </w:rPr>
        <w:t>TTI</w:t>
      </w:r>
      <w:r w:rsidRPr="00D70C13">
        <w:rPr>
          <w:rFonts w:hint="eastAsia"/>
          <w:szCs w:val="24"/>
          <w:highlight w:val="yellow"/>
          <w:rPrChange w:id="61" w:author="贺辰枫" w:date="2016-05-04T09:29:00Z">
            <w:rPr>
              <w:rFonts w:hint="eastAsia"/>
              <w:szCs w:val="24"/>
            </w:rPr>
          </w:rPrChange>
        </w:rPr>
        <w:t>（程序中用</w:t>
      </w:r>
      <w:r w:rsidRPr="00D70C13">
        <w:rPr>
          <w:szCs w:val="24"/>
          <w:highlight w:val="yellow"/>
          <w:rPrChange w:id="62" w:author="贺辰枫" w:date="2016-05-04T09:29:00Z">
            <w:rPr>
              <w:szCs w:val="24"/>
            </w:rPr>
          </w:rPrChange>
        </w:rPr>
        <w:t>c_preTTI</w:t>
      </w:r>
      <w:r w:rsidRPr="00D70C13">
        <w:rPr>
          <w:rFonts w:hint="eastAsia"/>
          <w:szCs w:val="24"/>
          <w:highlight w:val="yellow"/>
          <w:rPrChange w:id="63" w:author="贺辰枫" w:date="2016-05-04T09:29:00Z">
            <w:rPr>
              <w:rFonts w:hint="eastAsia"/>
              <w:szCs w:val="24"/>
            </w:rPr>
          </w:rPrChange>
        </w:rPr>
        <w:t>表示）里，通过调用</w:t>
      </w:r>
      <w:r w:rsidRPr="00D70C13">
        <w:rPr>
          <w:szCs w:val="24"/>
          <w:highlight w:val="yellow"/>
          <w:rPrChange w:id="64" w:author="贺辰枫" w:date="2016-05-04T09:29:00Z">
            <w:rPr>
              <w:szCs w:val="24"/>
            </w:rPr>
          </w:rPrChange>
        </w:rPr>
        <w:t>cSystem</w:t>
      </w:r>
      <w:r w:rsidRPr="00D70C13">
        <w:rPr>
          <w:rFonts w:hint="eastAsia"/>
          <w:szCs w:val="24"/>
          <w:highlight w:val="yellow"/>
          <w:rPrChange w:id="65" w:author="贺辰枫" w:date="2016-05-04T09:29:00Z">
            <w:rPr>
              <w:rFonts w:hint="eastAsia"/>
              <w:szCs w:val="24"/>
            </w:rPr>
          </w:rPrChange>
        </w:rPr>
        <w:t>类中的</w:t>
      </w:r>
      <w:r w:rsidRPr="00D70C13">
        <w:rPr>
          <w:szCs w:val="24"/>
          <w:highlight w:val="yellow"/>
          <w:rPrChange w:id="66" w:author="贺辰枫" w:date="2016-05-04T09:29:00Z">
            <w:rPr>
              <w:szCs w:val="24"/>
            </w:rPr>
          </w:rPrChange>
        </w:rPr>
        <w:t>Process</w:t>
      </w:r>
      <w:r w:rsidRPr="00D70C13">
        <w:rPr>
          <w:rFonts w:hint="eastAsia"/>
          <w:szCs w:val="24"/>
          <w:highlight w:val="yellow"/>
          <w:rPrChange w:id="67" w:author="贺辰枫" w:date="2016-05-04T09:29:00Z">
            <w:rPr>
              <w:rFonts w:hint="eastAsia"/>
              <w:szCs w:val="24"/>
            </w:rPr>
          </w:rPrChange>
        </w:rPr>
        <w:t>函数来实现进行系统预热，测试仿真是否能收敛；系统预热后开始系统仿真，在规定的</w:t>
      </w:r>
      <w:r w:rsidRPr="00D70C13">
        <w:rPr>
          <w:szCs w:val="24"/>
          <w:highlight w:val="yellow"/>
          <w:rPrChange w:id="68" w:author="贺辰枫" w:date="2016-05-04T09:29:00Z">
            <w:rPr>
              <w:szCs w:val="24"/>
            </w:rPr>
          </w:rPrChange>
        </w:rPr>
        <w:t>TTI</w:t>
      </w:r>
      <w:r w:rsidRPr="00D70C13">
        <w:rPr>
          <w:rFonts w:hint="eastAsia"/>
          <w:szCs w:val="24"/>
          <w:highlight w:val="yellow"/>
          <w:rPrChange w:id="69" w:author="贺辰枫" w:date="2016-05-04T09:29:00Z">
            <w:rPr>
              <w:rFonts w:hint="eastAsia"/>
              <w:szCs w:val="24"/>
            </w:rPr>
          </w:rPrChange>
        </w:rPr>
        <w:t>（程序中用</w:t>
      </w:r>
      <w:r w:rsidRPr="00D70C13">
        <w:rPr>
          <w:szCs w:val="24"/>
          <w:highlight w:val="yellow"/>
          <w:rPrChange w:id="70" w:author="贺辰枫" w:date="2016-05-04T09:29:00Z">
            <w:rPr>
              <w:szCs w:val="24"/>
            </w:rPr>
          </w:rPrChange>
        </w:rPr>
        <w:t>toatalTime</w:t>
      </w:r>
      <w:r w:rsidRPr="00D70C13">
        <w:rPr>
          <w:rFonts w:hint="eastAsia"/>
          <w:szCs w:val="24"/>
          <w:highlight w:val="yellow"/>
          <w:rPrChange w:id="71" w:author="贺辰枫" w:date="2016-05-04T09:29:00Z">
            <w:rPr>
              <w:rFonts w:hint="eastAsia"/>
              <w:szCs w:val="24"/>
            </w:rPr>
          </w:rPrChange>
        </w:rPr>
        <w:t>表示）里，仍然调用</w:t>
      </w:r>
      <w:r w:rsidRPr="00D70C13">
        <w:rPr>
          <w:szCs w:val="24"/>
          <w:highlight w:val="yellow"/>
          <w:rPrChange w:id="72" w:author="贺辰枫" w:date="2016-05-04T09:29:00Z">
            <w:rPr>
              <w:szCs w:val="24"/>
            </w:rPr>
          </w:rPrChange>
        </w:rPr>
        <w:t>cSystem</w:t>
      </w:r>
      <w:r w:rsidRPr="00D70C13">
        <w:rPr>
          <w:rFonts w:hint="eastAsia"/>
          <w:szCs w:val="24"/>
          <w:highlight w:val="yellow"/>
          <w:rPrChange w:id="73" w:author="贺辰枫" w:date="2016-05-04T09:29:00Z">
            <w:rPr>
              <w:rFonts w:hint="eastAsia"/>
              <w:szCs w:val="24"/>
            </w:rPr>
          </w:rPrChange>
        </w:rPr>
        <w:t>类中的</w:t>
      </w:r>
      <w:r w:rsidRPr="00D70C13">
        <w:rPr>
          <w:szCs w:val="24"/>
          <w:highlight w:val="yellow"/>
          <w:rPrChange w:id="74" w:author="贺辰枫" w:date="2016-05-04T09:29:00Z">
            <w:rPr>
              <w:szCs w:val="24"/>
            </w:rPr>
          </w:rPrChange>
        </w:rPr>
        <w:t>Process</w:t>
      </w:r>
      <w:r w:rsidRPr="00D70C13">
        <w:rPr>
          <w:rFonts w:hint="eastAsia"/>
          <w:szCs w:val="24"/>
          <w:highlight w:val="yellow"/>
          <w:rPrChange w:id="75" w:author="贺辰枫" w:date="2016-05-04T09:29:00Z">
            <w:rPr>
              <w:rFonts w:hint="eastAsia"/>
              <w:szCs w:val="24"/>
            </w:rPr>
          </w:rPrChange>
        </w:rPr>
        <w:t>函数来进行系统仿真，每个</w:t>
      </w:r>
      <w:r w:rsidRPr="00D70C13">
        <w:rPr>
          <w:szCs w:val="24"/>
          <w:highlight w:val="yellow"/>
          <w:rPrChange w:id="76" w:author="贺辰枫" w:date="2016-05-04T09:29:00Z">
            <w:rPr>
              <w:szCs w:val="24"/>
            </w:rPr>
          </w:rPrChange>
        </w:rPr>
        <w:t>TTI</w:t>
      </w:r>
      <w:r w:rsidRPr="00D70C13">
        <w:rPr>
          <w:rFonts w:hint="eastAsia"/>
          <w:szCs w:val="24"/>
          <w:highlight w:val="yellow"/>
          <w:rPrChange w:id="77" w:author="贺辰枫" w:date="2016-05-04T09:29:00Z">
            <w:rPr>
              <w:rFonts w:hint="eastAsia"/>
              <w:szCs w:val="24"/>
            </w:rPr>
          </w:rPrChange>
        </w:rPr>
        <w:t>运行一次</w:t>
      </w:r>
      <w:r w:rsidRPr="00D70C13">
        <w:rPr>
          <w:szCs w:val="24"/>
          <w:highlight w:val="yellow"/>
          <w:rPrChange w:id="78" w:author="贺辰枫" w:date="2016-05-04T09:29:00Z">
            <w:rPr>
              <w:szCs w:val="24"/>
            </w:rPr>
          </w:rPrChange>
        </w:rPr>
        <w:t>Process</w:t>
      </w:r>
      <w:r w:rsidRPr="00D70C13">
        <w:rPr>
          <w:rFonts w:hint="eastAsia"/>
          <w:szCs w:val="24"/>
          <w:highlight w:val="yellow"/>
          <w:rPrChange w:id="79" w:author="贺辰枫" w:date="2016-05-04T09:29:00Z">
            <w:rPr>
              <w:rFonts w:hint="eastAsia"/>
              <w:szCs w:val="24"/>
            </w:rPr>
          </w:rPrChange>
        </w:rPr>
        <w:t>，事件的具体操作将在</w:t>
      </w:r>
      <w:r w:rsidRPr="00D70C13">
        <w:rPr>
          <w:szCs w:val="24"/>
          <w:highlight w:val="yellow"/>
          <w:rPrChange w:id="80" w:author="贺辰枫" w:date="2016-05-04T09:29:00Z">
            <w:rPr>
              <w:szCs w:val="24"/>
            </w:rPr>
          </w:rPrChange>
        </w:rPr>
        <w:t>3.2</w:t>
      </w:r>
      <w:r w:rsidRPr="00D70C13">
        <w:rPr>
          <w:rFonts w:hint="eastAsia"/>
          <w:szCs w:val="24"/>
          <w:highlight w:val="yellow"/>
          <w:rPrChange w:id="81" w:author="贺辰枫" w:date="2016-05-04T09:29:00Z">
            <w:rPr>
              <w:rFonts w:hint="eastAsia"/>
              <w:szCs w:val="24"/>
            </w:rPr>
          </w:rPrChange>
        </w:rPr>
        <w:t>事件处理中详细说明；系统仿真完成后通过调用</w:t>
      </w:r>
      <w:r w:rsidRPr="00D70C13">
        <w:rPr>
          <w:szCs w:val="24"/>
          <w:highlight w:val="yellow"/>
          <w:rPrChange w:id="82" w:author="贺辰枫" w:date="2016-05-04T09:29:00Z">
            <w:rPr>
              <w:szCs w:val="24"/>
            </w:rPr>
          </w:rPrChange>
        </w:rPr>
        <w:t>cSystem</w:t>
      </w:r>
      <w:r w:rsidRPr="00D70C13">
        <w:rPr>
          <w:rFonts w:hint="eastAsia"/>
          <w:szCs w:val="24"/>
          <w:highlight w:val="yellow"/>
          <w:rPrChange w:id="83" w:author="贺辰枫" w:date="2016-05-04T09:29:00Z">
            <w:rPr>
              <w:rFonts w:hint="eastAsia"/>
              <w:szCs w:val="24"/>
            </w:rPr>
          </w:rPrChange>
        </w:rPr>
        <w:t>类的</w:t>
      </w:r>
      <w:r w:rsidRPr="00D70C13">
        <w:rPr>
          <w:szCs w:val="24"/>
          <w:highlight w:val="yellow"/>
          <w:rPrChange w:id="84" w:author="贺辰枫" w:date="2016-05-04T09:29:00Z">
            <w:rPr>
              <w:szCs w:val="24"/>
            </w:rPr>
          </w:rPrChange>
        </w:rPr>
        <w:t>StatisticOutput</w:t>
      </w:r>
      <w:r w:rsidRPr="00D70C13">
        <w:rPr>
          <w:rFonts w:hint="eastAsia"/>
          <w:szCs w:val="24"/>
          <w:highlight w:val="yellow"/>
          <w:rPrChange w:id="85" w:author="贺辰枫" w:date="2016-05-04T09:29:00Z">
            <w:rPr>
              <w:rFonts w:hint="eastAsia"/>
              <w:szCs w:val="24"/>
            </w:rPr>
          </w:rPrChange>
        </w:rPr>
        <w:t>函数进行相关数据的采集和统计，将仿真结果存入文本文件中，再利用</w:t>
      </w:r>
      <w:r w:rsidRPr="00D70C13">
        <w:rPr>
          <w:szCs w:val="24"/>
          <w:highlight w:val="yellow"/>
          <w:rPrChange w:id="86" w:author="贺辰枫" w:date="2016-05-04T09:29:00Z">
            <w:rPr>
              <w:szCs w:val="24"/>
            </w:rPr>
          </w:rPrChange>
        </w:rPr>
        <w:t>matlab</w:t>
      </w:r>
      <w:r w:rsidRPr="00D70C13">
        <w:rPr>
          <w:rFonts w:hint="eastAsia"/>
          <w:szCs w:val="24"/>
          <w:highlight w:val="yellow"/>
          <w:rPrChange w:id="87" w:author="贺辰枫" w:date="2016-05-04T09:29:00Z">
            <w:rPr>
              <w:rFonts w:hint="eastAsia"/>
              <w:szCs w:val="24"/>
            </w:rPr>
          </w:rPrChange>
        </w:rPr>
        <w:t>对仿真结果进行分析；最后，再调用</w:t>
      </w:r>
      <w:r w:rsidRPr="00D70C13">
        <w:rPr>
          <w:szCs w:val="24"/>
          <w:highlight w:val="yellow"/>
          <w:rPrChange w:id="88" w:author="贺辰枫" w:date="2016-05-04T09:29:00Z">
            <w:rPr>
              <w:szCs w:val="24"/>
            </w:rPr>
          </w:rPrChange>
        </w:rPr>
        <w:t>cSystem</w:t>
      </w:r>
      <w:r w:rsidRPr="00D70C13">
        <w:rPr>
          <w:rFonts w:hint="eastAsia"/>
          <w:szCs w:val="24"/>
          <w:highlight w:val="yellow"/>
          <w:rPrChange w:id="89" w:author="贺辰枫" w:date="2016-05-04T09:29:00Z">
            <w:rPr>
              <w:rFonts w:hint="eastAsia"/>
              <w:szCs w:val="24"/>
            </w:rPr>
          </w:rPrChange>
        </w:rPr>
        <w:t>类中的</w:t>
      </w:r>
      <w:r w:rsidRPr="00D70C13">
        <w:rPr>
          <w:szCs w:val="24"/>
          <w:highlight w:val="yellow"/>
          <w:rPrChange w:id="90" w:author="贺辰枫" w:date="2016-05-04T09:29:00Z">
            <w:rPr>
              <w:szCs w:val="24"/>
            </w:rPr>
          </w:rPrChange>
        </w:rPr>
        <w:t>Destroy</w:t>
      </w:r>
      <w:r w:rsidRPr="00D70C13">
        <w:rPr>
          <w:rFonts w:hint="eastAsia"/>
          <w:szCs w:val="24"/>
          <w:highlight w:val="yellow"/>
          <w:rPrChange w:id="91" w:author="贺辰枫" w:date="2016-05-04T09:29:00Z">
            <w:rPr>
              <w:rFonts w:hint="eastAsia"/>
              <w:szCs w:val="24"/>
            </w:rPr>
          </w:rPrChange>
        </w:rPr>
        <w:t>函数释放资源。</w:t>
      </w:r>
    </w:p>
    <w:p w14:paraId="263F5CFC" w14:textId="77777777" w:rsidR="00CD4FED" w:rsidRPr="008B2C38" w:rsidRDefault="00CD4FED" w:rsidP="00774694">
      <w:pPr>
        <w:pStyle w:val="2"/>
      </w:pPr>
      <w:bookmarkStart w:id="92" w:name="_Toc331409115"/>
      <w:bookmarkStart w:id="93" w:name="_Toc331409211"/>
      <w:bookmarkStart w:id="94" w:name="_Toc344200310"/>
      <w:r w:rsidRPr="008B2C38">
        <w:rPr>
          <w:rFonts w:hint="eastAsia"/>
        </w:rPr>
        <w:t>事件处理流程</w:t>
      </w:r>
      <w:bookmarkEnd w:id="92"/>
      <w:bookmarkEnd w:id="93"/>
      <w:bookmarkEnd w:id="94"/>
    </w:p>
    <w:p w14:paraId="67DEED23" w14:textId="77777777" w:rsidR="00CD4FED" w:rsidRPr="008D0F49" w:rsidRDefault="00CD4FED" w:rsidP="00CD4FED">
      <w:pPr>
        <w:ind w:firstLineChars="200" w:firstLine="480"/>
        <w:rPr>
          <w:szCs w:val="24"/>
        </w:rPr>
      </w:pPr>
      <w:r w:rsidRPr="008D0F49">
        <w:rPr>
          <w:rFonts w:hint="eastAsia"/>
          <w:szCs w:val="24"/>
        </w:rPr>
        <w:t>事件处理流程根据事件处理在时间上的顺序依次介绍了事件处理所需进行的操作，详细介绍了各模块内部的流程图和相关操作以及各个模块之间如何协调和相互调用，另外，在载干比计算、信息反馈、用户调度中所涉及到的算法在各小节中也有详细的介绍。</w:t>
      </w:r>
    </w:p>
    <w:p w14:paraId="6E3C3D64" w14:textId="77777777" w:rsidR="00CD4FED" w:rsidRPr="008B2C38" w:rsidRDefault="00CD4FED" w:rsidP="00774694">
      <w:pPr>
        <w:pStyle w:val="3"/>
      </w:pPr>
      <w:bookmarkStart w:id="95" w:name="_Toc331409116"/>
      <w:bookmarkStart w:id="96" w:name="_Toc331409212"/>
      <w:bookmarkStart w:id="97" w:name="_Toc344200311"/>
      <w:r w:rsidRPr="008B2C38">
        <w:rPr>
          <w:rFonts w:hint="eastAsia"/>
        </w:rPr>
        <w:t>呼叫事件传递操作</w:t>
      </w:r>
      <w:bookmarkEnd w:id="95"/>
      <w:bookmarkEnd w:id="96"/>
      <w:bookmarkEnd w:id="97"/>
    </w:p>
    <w:p w14:paraId="180C11D4" w14:textId="77777777" w:rsidR="00CD4FED" w:rsidRPr="008D0F49" w:rsidRDefault="00CD4FED" w:rsidP="00CD4FED">
      <w:pPr>
        <w:ind w:firstLineChars="200" w:firstLine="480"/>
        <w:rPr>
          <w:szCs w:val="24"/>
        </w:rPr>
      </w:pPr>
      <w:r w:rsidRPr="008D0F49">
        <w:rPr>
          <w:rFonts w:hint="eastAsia"/>
          <w:szCs w:val="24"/>
        </w:rPr>
        <w:t>在系统仿真中有</w:t>
      </w:r>
      <w:r w:rsidRPr="008D0F49">
        <w:rPr>
          <w:rFonts w:hint="eastAsia"/>
          <w:szCs w:val="24"/>
        </w:rPr>
        <w:t>4</w:t>
      </w:r>
      <w:r w:rsidRPr="008D0F49">
        <w:rPr>
          <w:rFonts w:hint="eastAsia"/>
          <w:szCs w:val="24"/>
        </w:rPr>
        <w:t>个事件链表，分别是</w:t>
      </w:r>
      <w:r w:rsidRPr="008D0F49">
        <w:rPr>
          <w:szCs w:val="24"/>
        </w:rPr>
        <w:t>cEventLstCallSetup</w:t>
      </w:r>
      <w:r w:rsidRPr="008D0F49">
        <w:rPr>
          <w:szCs w:val="24"/>
        </w:rPr>
        <w:t>发起呼叫事件链表</w:t>
      </w:r>
      <w:r w:rsidRPr="008D0F49">
        <w:rPr>
          <w:rFonts w:hint="eastAsia"/>
          <w:szCs w:val="24"/>
        </w:rPr>
        <w:t>、</w:t>
      </w:r>
      <w:r w:rsidRPr="008D0F49">
        <w:rPr>
          <w:szCs w:val="24"/>
        </w:rPr>
        <w:lastRenderedPageBreak/>
        <w:t>cEventLstHandover</w:t>
      </w:r>
      <w:r w:rsidRPr="008D0F49">
        <w:rPr>
          <w:szCs w:val="24"/>
        </w:rPr>
        <w:t>切换事件链表</w:t>
      </w:r>
      <w:r w:rsidRPr="008D0F49">
        <w:rPr>
          <w:rFonts w:hint="eastAsia"/>
          <w:szCs w:val="24"/>
        </w:rPr>
        <w:t>、</w:t>
      </w:r>
      <w:r w:rsidRPr="008D0F49">
        <w:rPr>
          <w:szCs w:val="24"/>
        </w:rPr>
        <w:t>cEventLstCac</w:t>
      </w:r>
      <w:r w:rsidRPr="008D0F49">
        <w:rPr>
          <w:szCs w:val="24"/>
        </w:rPr>
        <w:t>接纳事件链表</w:t>
      </w:r>
      <w:r w:rsidRPr="008D0F49">
        <w:rPr>
          <w:rFonts w:hint="eastAsia"/>
          <w:szCs w:val="24"/>
        </w:rPr>
        <w:t>、</w:t>
      </w:r>
      <w:r w:rsidRPr="008D0F49">
        <w:rPr>
          <w:szCs w:val="24"/>
        </w:rPr>
        <w:t>cEventLstCallEnd</w:t>
      </w:r>
      <w:r w:rsidRPr="008D0F49">
        <w:rPr>
          <w:szCs w:val="24"/>
        </w:rPr>
        <w:t>呼叫结束事件链表</w:t>
      </w:r>
      <w:r w:rsidRPr="008D0F49">
        <w:rPr>
          <w:rFonts w:hint="eastAsia"/>
          <w:szCs w:val="24"/>
        </w:rPr>
        <w:t>，</w:t>
      </w:r>
      <w:r w:rsidRPr="00566909">
        <w:rPr>
          <w:rFonts w:hint="eastAsia"/>
          <w:szCs w:val="24"/>
          <w:highlight w:val="yellow"/>
          <w:rPrChange w:id="98" w:author="贺辰枫" w:date="2016-05-04T09:30:00Z">
            <w:rPr>
              <w:rFonts w:hint="eastAsia"/>
              <w:szCs w:val="24"/>
            </w:rPr>
          </w:rPrChange>
        </w:rPr>
        <w:t>呼叫事件的请求、切换、接纳、结束就是通过将呼叫事件在上述链表之间进行传递来实现的</w:t>
      </w:r>
      <w:r w:rsidRPr="008D0F49">
        <w:rPr>
          <w:rFonts w:hint="eastAsia"/>
          <w:szCs w:val="24"/>
        </w:rPr>
        <w:t>。呼叫接纳前需要发起呼叫请求，发起呼叫请求的过程时，首先逐个读取呼叫事件链表，</w:t>
      </w:r>
      <w:r w:rsidRPr="00566909">
        <w:rPr>
          <w:rFonts w:hint="eastAsia"/>
          <w:szCs w:val="24"/>
          <w:highlight w:val="green"/>
          <w:rPrChange w:id="99" w:author="贺辰枫" w:date="2016-05-04T09:31:00Z">
            <w:rPr>
              <w:rFonts w:hint="eastAsia"/>
              <w:szCs w:val="24"/>
            </w:rPr>
          </w:rPrChange>
        </w:rPr>
        <w:t>若呼叫事件的</w:t>
      </w:r>
      <w:r w:rsidRPr="00566909">
        <w:rPr>
          <w:szCs w:val="24"/>
          <w:highlight w:val="green"/>
          <w:rPrChange w:id="100" w:author="贺辰枫" w:date="2016-05-04T09:31:00Z">
            <w:rPr>
              <w:szCs w:val="24"/>
            </w:rPr>
          </w:rPrChange>
        </w:rPr>
        <w:t>timeStamp</w:t>
      </w:r>
      <w:r w:rsidRPr="00566909">
        <w:rPr>
          <w:rFonts w:hint="eastAsia"/>
          <w:szCs w:val="24"/>
          <w:highlight w:val="green"/>
          <w:rPrChange w:id="101" w:author="贺辰枫" w:date="2016-05-04T09:31:00Z">
            <w:rPr>
              <w:rFonts w:hint="eastAsia"/>
              <w:szCs w:val="24"/>
            </w:rPr>
          </w:rPrChange>
        </w:rPr>
        <w:t>等于当前</w:t>
      </w:r>
      <w:r w:rsidRPr="00566909">
        <w:rPr>
          <w:szCs w:val="24"/>
          <w:highlight w:val="green"/>
          <w:rPrChange w:id="102" w:author="贺辰枫" w:date="2016-05-04T09:31:00Z">
            <w:rPr>
              <w:szCs w:val="24"/>
            </w:rPr>
          </w:rPrChange>
        </w:rPr>
        <w:t>TTI</w:t>
      </w:r>
      <w:r w:rsidRPr="00566909">
        <w:rPr>
          <w:rFonts w:hint="eastAsia"/>
          <w:szCs w:val="24"/>
          <w:highlight w:val="green"/>
          <w:rPrChange w:id="103" w:author="贺辰枫" w:date="2016-05-04T09:31:00Z">
            <w:rPr>
              <w:rFonts w:hint="eastAsia"/>
              <w:szCs w:val="24"/>
            </w:rPr>
          </w:rPrChange>
        </w:rPr>
        <w:t>，</w:t>
      </w:r>
      <w:r w:rsidRPr="00566909">
        <w:rPr>
          <w:rFonts w:hint="eastAsia"/>
          <w:szCs w:val="24"/>
          <w:highlight w:val="yellow"/>
          <w:rPrChange w:id="104" w:author="贺辰枫" w:date="2016-05-04T09:31:00Z">
            <w:rPr>
              <w:rFonts w:hint="eastAsia"/>
              <w:szCs w:val="24"/>
            </w:rPr>
          </w:rPrChange>
        </w:rPr>
        <w:t>则将该事件从呼叫事件链表中删除，并将其转移到接纳事件链表中；</w:t>
      </w:r>
      <w:r w:rsidRPr="00566909">
        <w:rPr>
          <w:rFonts w:hint="eastAsia"/>
          <w:szCs w:val="24"/>
          <w:highlight w:val="green"/>
          <w:rPrChange w:id="105" w:author="贺辰枫" w:date="2016-05-04T09:32:00Z">
            <w:rPr>
              <w:rFonts w:hint="eastAsia"/>
              <w:szCs w:val="24"/>
            </w:rPr>
          </w:rPrChange>
        </w:rPr>
        <w:t>发起呼叫请求后，进行切换处理，首先判断用户是否有切换请求</w:t>
      </w:r>
      <w:r w:rsidRPr="008D0F49">
        <w:rPr>
          <w:rFonts w:hint="eastAsia"/>
          <w:szCs w:val="24"/>
        </w:rPr>
        <w:t>，</w:t>
      </w:r>
      <w:r w:rsidRPr="00566909">
        <w:rPr>
          <w:rFonts w:hint="eastAsia"/>
          <w:szCs w:val="24"/>
          <w:highlight w:val="green"/>
          <w:rPrChange w:id="106" w:author="贺辰枫" w:date="2016-05-04T09:32:00Z">
            <w:rPr>
              <w:rFonts w:hint="eastAsia"/>
              <w:szCs w:val="24"/>
            </w:rPr>
          </w:rPrChange>
        </w:rPr>
        <w:t>如有切换请求</w:t>
      </w:r>
      <w:r w:rsidRPr="008D0F49">
        <w:rPr>
          <w:rFonts w:hint="eastAsia"/>
          <w:szCs w:val="24"/>
        </w:rPr>
        <w:t>，</w:t>
      </w:r>
      <w:r w:rsidRPr="00566909">
        <w:rPr>
          <w:rFonts w:hint="eastAsia"/>
          <w:szCs w:val="24"/>
          <w:highlight w:val="yellow"/>
          <w:rPrChange w:id="107" w:author="贺辰枫" w:date="2016-05-04T09:32:00Z">
            <w:rPr>
              <w:rFonts w:hint="eastAsia"/>
              <w:szCs w:val="24"/>
            </w:rPr>
          </w:rPrChange>
        </w:rPr>
        <w:t>则获取切换链表信息，计算切换的时间</w:t>
      </w:r>
      <w:r w:rsidRPr="008D0F49">
        <w:rPr>
          <w:rFonts w:hint="eastAsia"/>
          <w:szCs w:val="24"/>
        </w:rPr>
        <w:t>，</w:t>
      </w:r>
      <w:r w:rsidRPr="00566909">
        <w:rPr>
          <w:rFonts w:hint="eastAsia"/>
          <w:szCs w:val="24"/>
          <w:highlight w:val="yellow"/>
          <w:rPrChange w:id="108" w:author="贺辰枫" w:date="2016-05-04T09:31:00Z">
            <w:rPr>
              <w:rFonts w:hint="eastAsia"/>
              <w:szCs w:val="24"/>
            </w:rPr>
          </w:rPrChange>
        </w:rPr>
        <w:t>切换时间等于当前</w:t>
      </w:r>
      <w:r w:rsidRPr="00566909">
        <w:rPr>
          <w:szCs w:val="24"/>
          <w:highlight w:val="yellow"/>
          <w:rPrChange w:id="109" w:author="贺辰枫" w:date="2016-05-04T09:31:00Z">
            <w:rPr>
              <w:szCs w:val="24"/>
            </w:rPr>
          </w:rPrChange>
        </w:rPr>
        <w:t>TTI</w:t>
      </w:r>
      <w:r w:rsidRPr="00566909">
        <w:rPr>
          <w:rFonts w:hint="eastAsia"/>
          <w:szCs w:val="24"/>
          <w:highlight w:val="yellow"/>
          <w:rPrChange w:id="110" w:author="贺辰枫" w:date="2016-05-04T09:31:00Z">
            <w:rPr>
              <w:rFonts w:hint="eastAsia"/>
              <w:szCs w:val="24"/>
            </w:rPr>
          </w:rPrChange>
        </w:rPr>
        <w:t>加切换延迟</w:t>
      </w:r>
      <w:r w:rsidRPr="008D0F49">
        <w:rPr>
          <w:rFonts w:hint="eastAsia"/>
          <w:szCs w:val="24"/>
        </w:rPr>
        <w:t>，获取切换链表信息之后再将用户切换到最佳的小区。切换完成后进行事件接纳处理。</w:t>
      </w:r>
    </w:p>
    <w:p w14:paraId="2214A618" w14:textId="77777777" w:rsidR="00CD4FED" w:rsidRPr="008D0F49" w:rsidRDefault="00CD4FED" w:rsidP="00CD4FED">
      <w:pPr>
        <w:ind w:firstLineChars="200" w:firstLine="480"/>
        <w:rPr>
          <w:szCs w:val="24"/>
        </w:rPr>
      </w:pPr>
      <w:r w:rsidRPr="008D0F49">
        <w:rPr>
          <w:rFonts w:hint="eastAsia"/>
          <w:szCs w:val="24"/>
        </w:rPr>
        <w:t>平台进行的事件接纳处理分为两类，一类是呼叫事件接纳，一类是切换事件接纳。平台的两类事件接纳处理流程如</w:t>
      </w:r>
      <w:r w:rsidR="00935769">
        <w:rPr>
          <w:szCs w:val="24"/>
        </w:rPr>
        <w:fldChar w:fldCharType="begin"/>
      </w:r>
      <w:r w:rsidR="001E6A56">
        <w:rPr>
          <w:szCs w:val="24"/>
        </w:rPr>
        <w:instrText xml:space="preserve"> </w:instrText>
      </w:r>
      <w:r w:rsidR="001E6A56">
        <w:rPr>
          <w:rFonts w:hint="eastAsia"/>
          <w:szCs w:val="24"/>
        </w:rPr>
        <w:instrText>REF _Ref331417176 \h</w:instrText>
      </w:r>
      <w:r w:rsidR="001E6A56">
        <w:rPr>
          <w:szCs w:val="24"/>
        </w:rPr>
        <w:instrText xml:space="preserve"> </w:instrText>
      </w:r>
      <w:r w:rsidR="00935769">
        <w:rPr>
          <w:szCs w:val="24"/>
        </w:rPr>
      </w:r>
      <w:r w:rsidR="00935769">
        <w:rPr>
          <w:szCs w:val="24"/>
        </w:rPr>
        <w:fldChar w:fldCharType="separate"/>
      </w:r>
      <w:r w:rsidR="00C10C61">
        <w:rPr>
          <w:rFonts w:hint="eastAsia"/>
        </w:rPr>
        <w:t>图</w:t>
      </w:r>
      <w:r w:rsidR="00C10C61">
        <w:rPr>
          <w:rFonts w:hint="eastAsia"/>
        </w:rPr>
        <w:t xml:space="preserve"> </w:t>
      </w:r>
      <w:r w:rsidR="00C10C61">
        <w:rPr>
          <w:noProof/>
        </w:rPr>
        <w:t>3.2</w:t>
      </w:r>
      <w:r w:rsidR="00C10C61">
        <w:noBreakHyphen/>
      </w:r>
      <w:r w:rsidR="00C10C61">
        <w:rPr>
          <w:noProof/>
        </w:rPr>
        <w:t>1</w:t>
      </w:r>
      <w:r w:rsidR="00935769">
        <w:rPr>
          <w:szCs w:val="24"/>
        </w:rPr>
        <w:fldChar w:fldCharType="end"/>
      </w:r>
      <w:r w:rsidR="001E6A56">
        <w:rPr>
          <w:rFonts w:hint="eastAsia"/>
          <w:szCs w:val="24"/>
        </w:rPr>
        <w:t>和</w:t>
      </w:r>
      <w:r w:rsidR="00935769">
        <w:rPr>
          <w:szCs w:val="24"/>
        </w:rPr>
        <w:fldChar w:fldCharType="begin"/>
      </w:r>
      <w:r w:rsidR="001E6A56">
        <w:rPr>
          <w:szCs w:val="24"/>
        </w:rPr>
        <w:instrText xml:space="preserve"> </w:instrText>
      </w:r>
      <w:r w:rsidR="001E6A56">
        <w:rPr>
          <w:rFonts w:hint="eastAsia"/>
          <w:szCs w:val="24"/>
        </w:rPr>
        <w:instrText>REF _Ref331417198 \h</w:instrText>
      </w:r>
      <w:r w:rsidR="001E6A56">
        <w:rPr>
          <w:szCs w:val="24"/>
        </w:rPr>
        <w:instrText xml:space="preserve"> </w:instrText>
      </w:r>
      <w:r w:rsidR="00935769">
        <w:rPr>
          <w:szCs w:val="24"/>
        </w:rPr>
      </w:r>
      <w:r w:rsidR="00935769">
        <w:rPr>
          <w:szCs w:val="24"/>
        </w:rPr>
        <w:fldChar w:fldCharType="separate"/>
      </w:r>
      <w:r w:rsidR="00C10C61">
        <w:rPr>
          <w:rFonts w:hint="eastAsia"/>
        </w:rPr>
        <w:t>图</w:t>
      </w:r>
      <w:r w:rsidR="00C10C61">
        <w:rPr>
          <w:rFonts w:hint="eastAsia"/>
        </w:rPr>
        <w:t xml:space="preserve"> </w:t>
      </w:r>
      <w:r w:rsidR="00C10C61">
        <w:rPr>
          <w:noProof/>
        </w:rPr>
        <w:t>3.2</w:t>
      </w:r>
      <w:r w:rsidR="00C10C61">
        <w:noBreakHyphen/>
      </w:r>
      <w:r w:rsidR="00C10C61">
        <w:rPr>
          <w:noProof/>
        </w:rPr>
        <w:t>2</w:t>
      </w:r>
      <w:r w:rsidR="00935769">
        <w:rPr>
          <w:szCs w:val="24"/>
        </w:rPr>
        <w:fldChar w:fldCharType="end"/>
      </w:r>
      <w:r w:rsidRPr="008D0F49">
        <w:rPr>
          <w:rFonts w:hint="eastAsia"/>
          <w:szCs w:val="24"/>
        </w:rPr>
        <w:t>所示：</w:t>
      </w:r>
    </w:p>
    <w:p w14:paraId="0D34A36A" w14:textId="77777777" w:rsidR="00774694" w:rsidRDefault="00CD4FED" w:rsidP="00774694">
      <w:pPr>
        <w:pStyle w:val="af5"/>
        <w:keepNext/>
        <w:ind w:firstLine="400"/>
        <w:jc w:val="center"/>
      </w:pPr>
      <w:r>
        <w:object w:dxaOrig="10836" w:dyaOrig="7338" w14:anchorId="3E6480A6">
          <v:shape id="_x0000_i1030" type="#_x0000_t75" style="width:243.75pt;height:167.25pt" o:ole="">
            <v:imagedata r:id="rId23" o:title=""/>
          </v:shape>
          <o:OLEObject Type="Embed" ProgID="Visio.Drawing.11" ShapeID="_x0000_i1030" DrawAspect="Content" ObjectID="_1524383304" r:id="rId24"/>
        </w:object>
      </w:r>
    </w:p>
    <w:p w14:paraId="376DD1EE" w14:textId="77777777" w:rsidR="00CD4FED" w:rsidRDefault="00774694" w:rsidP="00774694">
      <w:pPr>
        <w:pStyle w:val="ad"/>
        <w:rPr>
          <w:szCs w:val="24"/>
        </w:rPr>
      </w:pPr>
      <w:bookmarkStart w:id="111" w:name="_Ref331417176"/>
      <w:r>
        <w:rPr>
          <w:rFonts w:hint="eastAsia"/>
        </w:rPr>
        <w:t>图</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3.2</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图</w:instrText>
      </w:r>
      <w:r w:rsidR="006550EB">
        <w:rPr>
          <w:rFonts w:hint="eastAsia"/>
        </w:rPr>
        <w:instrText xml:space="preserve"> \* ARABIC \s 2</w:instrText>
      </w:r>
      <w:r w:rsidR="006550EB">
        <w:instrText xml:space="preserve"> </w:instrText>
      </w:r>
      <w:r w:rsidR="006550EB">
        <w:fldChar w:fldCharType="separate"/>
      </w:r>
      <w:r w:rsidR="006550EB">
        <w:rPr>
          <w:noProof/>
        </w:rPr>
        <w:t>1</w:t>
      </w:r>
      <w:r w:rsidR="006550EB">
        <w:fldChar w:fldCharType="end"/>
      </w:r>
      <w:del w:id="112" w:author="李志成" w:date="2013-05-14T21:04:00Z">
        <w:r w:rsidR="00302091" w:rsidDel="006550EB">
          <w:fldChar w:fldCharType="begin"/>
        </w:r>
        <w:r w:rsidR="00302091" w:rsidDel="006550EB">
          <w:delInstrText xml:space="preserve"> </w:delInstrText>
        </w:r>
        <w:r w:rsidR="00302091" w:rsidDel="006550EB">
          <w:rPr>
            <w:rFonts w:hint="eastAsia"/>
          </w:rPr>
          <w:delInstrText>STYLEREF 2 \s</w:delInstrText>
        </w:r>
        <w:r w:rsidR="00302091" w:rsidDel="006550EB">
          <w:delInstrText xml:space="preserve"> </w:delInstrText>
        </w:r>
        <w:r w:rsidR="00302091" w:rsidDel="006550EB">
          <w:fldChar w:fldCharType="separate"/>
        </w:r>
        <w:r w:rsidR="00D05514" w:rsidDel="006550EB">
          <w:rPr>
            <w:noProof/>
          </w:rPr>
          <w:delText>3.2</w:delText>
        </w:r>
        <w:r w:rsidR="00302091" w:rsidDel="006550EB">
          <w:fldChar w:fldCharType="end"/>
        </w:r>
        <w:r w:rsidR="00302091" w:rsidDel="006550EB">
          <w:noBreakHyphen/>
        </w:r>
        <w:r w:rsidR="00302091" w:rsidDel="006550EB">
          <w:fldChar w:fldCharType="begin"/>
        </w:r>
        <w:r w:rsidR="00302091" w:rsidDel="006550EB">
          <w:delInstrText xml:space="preserve"> </w:delInstrText>
        </w:r>
        <w:r w:rsidR="00302091" w:rsidDel="006550EB">
          <w:rPr>
            <w:rFonts w:hint="eastAsia"/>
          </w:rPr>
          <w:delInstrText xml:space="preserve">SEQ </w:delInstrText>
        </w:r>
        <w:r w:rsidR="00302091" w:rsidDel="006550EB">
          <w:rPr>
            <w:rFonts w:hint="eastAsia"/>
          </w:rPr>
          <w:delInstrText>图</w:delInstrText>
        </w:r>
        <w:r w:rsidR="00302091" w:rsidDel="006550EB">
          <w:rPr>
            <w:rFonts w:hint="eastAsia"/>
          </w:rPr>
          <w:delInstrText xml:space="preserve"> \* ARABIC \s 2</w:delInstrText>
        </w:r>
        <w:r w:rsidR="00302091" w:rsidDel="006550EB">
          <w:delInstrText xml:space="preserve"> </w:delInstrText>
        </w:r>
        <w:r w:rsidR="00302091" w:rsidDel="006550EB">
          <w:fldChar w:fldCharType="separate"/>
        </w:r>
        <w:r w:rsidR="00C10C61" w:rsidDel="006550EB">
          <w:rPr>
            <w:noProof/>
          </w:rPr>
          <w:delText>1</w:delText>
        </w:r>
        <w:r w:rsidR="00302091" w:rsidDel="006550EB">
          <w:fldChar w:fldCharType="end"/>
        </w:r>
      </w:del>
      <w:bookmarkEnd w:id="111"/>
      <w:r w:rsidRPr="004E0DDC">
        <w:rPr>
          <w:rFonts w:hint="eastAsia"/>
          <w:szCs w:val="24"/>
        </w:rPr>
        <w:t>呼叫事件接纳</w:t>
      </w:r>
    </w:p>
    <w:p w14:paraId="0B1B68B0" w14:textId="77777777" w:rsidR="00783B72" w:rsidRPr="00783B72" w:rsidRDefault="00783B72" w:rsidP="00783B72"/>
    <w:p w14:paraId="358BD785" w14:textId="77777777" w:rsidR="00774694" w:rsidRDefault="00CD4FED" w:rsidP="00774694">
      <w:pPr>
        <w:pStyle w:val="af5"/>
        <w:keepNext/>
        <w:ind w:firstLine="400"/>
        <w:jc w:val="center"/>
      </w:pPr>
      <w:r>
        <w:object w:dxaOrig="10836" w:dyaOrig="7338" w14:anchorId="30A839FF">
          <v:shape id="_x0000_i1031" type="#_x0000_t75" style="width:238.5pt;height:158.25pt" o:ole="">
            <v:imagedata r:id="rId25" o:title=""/>
          </v:shape>
          <o:OLEObject Type="Embed" ProgID="Visio.Drawing.11" ShapeID="_x0000_i1031" DrawAspect="Content" ObjectID="_1524383305" r:id="rId26"/>
        </w:object>
      </w:r>
    </w:p>
    <w:p w14:paraId="50D7C9E7" w14:textId="77777777" w:rsidR="00CD4FED" w:rsidRDefault="00774694" w:rsidP="00774694">
      <w:pPr>
        <w:pStyle w:val="ad"/>
      </w:pPr>
      <w:bookmarkStart w:id="113" w:name="_Ref331417198"/>
      <w:r>
        <w:rPr>
          <w:rFonts w:hint="eastAsia"/>
        </w:rPr>
        <w:t>图</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3.2</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图</w:instrText>
      </w:r>
      <w:r w:rsidR="006550EB">
        <w:rPr>
          <w:rFonts w:hint="eastAsia"/>
        </w:rPr>
        <w:instrText xml:space="preserve"> \* ARABIC \s 2</w:instrText>
      </w:r>
      <w:r w:rsidR="006550EB">
        <w:instrText xml:space="preserve"> </w:instrText>
      </w:r>
      <w:r w:rsidR="006550EB">
        <w:fldChar w:fldCharType="separate"/>
      </w:r>
      <w:r w:rsidR="006550EB">
        <w:rPr>
          <w:noProof/>
        </w:rPr>
        <w:t>2</w:t>
      </w:r>
      <w:r w:rsidR="006550EB">
        <w:fldChar w:fldCharType="end"/>
      </w:r>
      <w:del w:id="114" w:author="李志成" w:date="2013-05-14T21:04:00Z">
        <w:r w:rsidR="00302091" w:rsidDel="006550EB">
          <w:fldChar w:fldCharType="begin"/>
        </w:r>
        <w:r w:rsidR="00302091" w:rsidDel="006550EB">
          <w:delInstrText xml:space="preserve"> </w:delInstrText>
        </w:r>
        <w:r w:rsidR="00302091" w:rsidDel="006550EB">
          <w:rPr>
            <w:rFonts w:hint="eastAsia"/>
          </w:rPr>
          <w:delInstrText>STYLEREF 2 \s</w:delInstrText>
        </w:r>
        <w:r w:rsidR="00302091" w:rsidDel="006550EB">
          <w:delInstrText xml:space="preserve"> </w:delInstrText>
        </w:r>
        <w:r w:rsidR="00302091" w:rsidDel="006550EB">
          <w:fldChar w:fldCharType="separate"/>
        </w:r>
        <w:r w:rsidR="00C10C61" w:rsidDel="006550EB">
          <w:rPr>
            <w:noProof/>
          </w:rPr>
          <w:delText>3.2</w:delText>
        </w:r>
        <w:r w:rsidR="00302091" w:rsidDel="006550EB">
          <w:fldChar w:fldCharType="end"/>
        </w:r>
        <w:r w:rsidR="00302091" w:rsidDel="006550EB">
          <w:noBreakHyphen/>
        </w:r>
        <w:r w:rsidR="00302091" w:rsidDel="006550EB">
          <w:fldChar w:fldCharType="begin"/>
        </w:r>
        <w:r w:rsidR="00302091" w:rsidDel="006550EB">
          <w:delInstrText xml:space="preserve"> </w:delInstrText>
        </w:r>
        <w:r w:rsidR="00302091" w:rsidDel="006550EB">
          <w:rPr>
            <w:rFonts w:hint="eastAsia"/>
          </w:rPr>
          <w:delInstrText xml:space="preserve">SEQ </w:delInstrText>
        </w:r>
        <w:r w:rsidR="00302091" w:rsidDel="006550EB">
          <w:rPr>
            <w:rFonts w:hint="eastAsia"/>
          </w:rPr>
          <w:delInstrText>图</w:delInstrText>
        </w:r>
        <w:r w:rsidR="00302091" w:rsidDel="006550EB">
          <w:rPr>
            <w:rFonts w:hint="eastAsia"/>
          </w:rPr>
          <w:delInstrText xml:space="preserve"> \* ARABIC \s 2</w:delInstrText>
        </w:r>
        <w:r w:rsidR="00302091" w:rsidDel="006550EB">
          <w:delInstrText xml:space="preserve"> </w:delInstrText>
        </w:r>
        <w:r w:rsidR="00302091" w:rsidDel="006550EB">
          <w:fldChar w:fldCharType="separate"/>
        </w:r>
        <w:r w:rsidR="00C10C61" w:rsidDel="006550EB">
          <w:rPr>
            <w:noProof/>
          </w:rPr>
          <w:delText>2</w:delText>
        </w:r>
        <w:r w:rsidR="00302091" w:rsidDel="006550EB">
          <w:fldChar w:fldCharType="end"/>
        </w:r>
      </w:del>
      <w:bookmarkEnd w:id="113"/>
      <w:r w:rsidRPr="004E0DDC">
        <w:rPr>
          <w:rFonts w:hint="eastAsia"/>
          <w:szCs w:val="24"/>
        </w:rPr>
        <w:t>切换时间接纳</w:t>
      </w:r>
    </w:p>
    <w:p w14:paraId="016992CA" w14:textId="77777777" w:rsidR="00CD4FED" w:rsidRPr="008D0F49" w:rsidRDefault="00CD4FED" w:rsidP="00CD4FED">
      <w:pPr>
        <w:ind w:firstLineChars="200" w:firstLine="480"/>
        <w:rPr>
          <w:szCs w:val="24"/>
        </w:rPr>
      </w:pPr>
      <w:r w:rsidRPr="00566909">
        <w:rPr>
          <w:rFonts w:hint="eastAsia"/>
          <w:szCs w:val="24"/>
          <w:highlight w:val="yellow"/>
          <w:rPrChange w:id="115" w:author="贺辰枫" w:date="2016-05-04T09:33:00Z">
            <w:rPr>
              <w:rFonts w:hint="eastAsia"/>
              <w:szCs w:val="24"/>
            </w:rPr>
          </w:rPrChange>
        </w:rPr>
        <w:lastRenderedPageBreak/>
        <w:t>平台利用系统基本类</w:t>
      </w:r>
      <w:r w:rsidRPr="00566909">
        <w:rPr>
          <w:szCs w:val="24"/>
          <w:highlight w:val="yellow"/>
          <w:rPrChange w:id="116" w:author="贺辰枫" w:date="2016-05-04T09:33:00Z">
            <w:rPr>
              <w:szCs w:val="24"/>
            </w:rPr>
          </w:rPrChange>
        </w:rPr>
        <w:t>cSystem</w:t>
      </w:r>
      <w:r w:rsidRPr="00566909">
        <w:rPr>
          <w:rFonts w:hint="eastAsia"/>
          <w:szCs w:val="24"/>
          <w:highlight w:val="yellow"/>
          <w:rPrChange w:id="117" w:author="贺辰枫" w:date="2016-05-04T09:33:00Z">
            <w:rPr>
              <w:rFonts w:hint="eastAsia"/>
              <w:szCs w:val="24"/>
            </w:rPr>
          </w:rPrChange>
        </w:rPr>
        <w:t>包含的</w:t>
      </w:r>
      <w:r w:rsidRPr="00566909">
        <w:rPr>
          <w:szCs w:val="24"/>
          <w:highlight w:val="yellow"/>
          <w:rPrChange w:id="118" w:author="贺辰枫" w:date="2016-05-04T09:33:00Z">
            <w:rPr>
              <w:szCs w:val="24"/>
            </w:rPr>
          </w:rPrChange>
        </w:rPr>
        <w:t>CallAdmission</w:t>
      </w:r>
      <w:r w:rsidRPr="00566909">
        <w:rPr>
          <w:rFonts w:hint="eastAsia"/>
          <w:szCs w:val="24"/>
          <w:highlight w:val="yellow"/>
          <w:rPrChange w:id="119" w:author="贺辰枫" w:date="2016-05-04T09:33:00Z">
            <w:rPr>
              <w:rFonts w:hint="eastAsia"/>
              <w:szCs w:val="24"/>
            </w:rPr>
          </w:rPrChange>
        </w:rPr>
        <w:t>函数实现事件接纳控制</w:t>
      </w:r>
      <w:r w:rsidRPr="008D0F49">
        <w:rPr>
          <w:rFonts w:hint="eastAsia"/>
          <w:szCs w:val="24"/>
        </w:rPr>
        <w:t>。对于新呼叫（切换）事件，</w:t>
      </w:r>
      <w:r w:rsidRPr="008D0F49">
        <w:rPr>
          <w:szCs w:val="24"/>
        </w:rPr>
        <w:t>CallAdmissio</w:t>
      </w:r>
      <w:r w:rsidRPr="008D0F49">
        <w:rPr>
          <w:rFonts w:hint="eastAsia"/>
          <w:szCs w:val="24"/>
        </w:rPr>
        <w:t>n</w:t>
      </w:r>
      <w:r w:rsidRPr="008D0F49">
        <w:rPr>
          <w:rFonts w:hint="eastAsia"/>
          <w:szCs w:val="24"/>
        </w:rPr>
        <w:t>函数会监控接纳控制事件链表</w:t>
      </w:r>
      <w:r w:rsidRPr="008D0F49">
        <w:rPr>
          <w:szCs w:val="24"/>
        </w:rPr>
        <w:t>cEventLstCac</w:t>
      </w:r>
      <w:r w:rsidRPr="008D0F49">
        <w:rPr>
          <w:rFonts w:hint="eastAsia"/>
          <w:szCs w:val="24"/>
        </w:rPr>
        <w:t>（切换事件链表</w:t>
      </w:r>
      <w:r w:rsidRPr="008D0F49">
        <w:rPr>
          <w:szCs w:val="24"/>
        </w:rPr>
        <w:t>cEventLstHandover</w:t>
      </w:r>
      <w:r w:rsidRPr="008D0F49">
        <w:rPr>
          <w:rFonts w:hint="eastAsia"/>
          <w:szCs w:val="24"/>
        </w:rPr>
        <w:t>）的状态以检测是否有新的呼叫（切换）事件需要处理，当</w:t>
      </w:r>
      <w:r w:rsidRPr="008D0F49">
        <w:rPr>
          <w:szCs w:val="24"/>
        </w:rPr>
        <w:t>cEventLstCac</w:t>
      </w:r>
      <w:r w:rsidRPr="008D0F49">
        <w:rPr>
          <w:rFonts w:hint="eastAsia"/>
          <w:szCs w:val="24"/>
        </w:rPr>
        <w:t>链表（</w:t>
      </w:r>
      <w:r w:rsidRPr="008D0F49">
        <w:rPr>
          <w:szCs w:val="24"/>
        </w:rPr>
        <w:t>cEventLstHandover</w:t>
      </w:r>
      <w:r w:rsidRPr="008D0F49">
        <w:rPr>
          <w:rFonts w:hint="eastAsia"/>
          <w:szCs w:val="24"/>
        </w:rPr>
        <w:t>链表）不为空时，即表示有新的呼叫（切换）事件进入，此时</w:t>
      </w:r>
      <w:r w:rsidRPr="008D0F49">
        <w:rPr>
          <w:szCs w:val="24"/>
        </w:rPr>
        <w:t>CallAdmissio</w:t>
      </w:r>
      <w:r w:rsidRPr="008D0F49">
        <w:rPr>
          <w:rFonts w:hint="eastAsia"/>
          <w:szCs w:val="24"/>
        </w:rPr>
        <w:t>n</w:t>
      </w:r>
      <w:r w:rsidRPr="008D0F49">
        <w:rPr>
          <w:rFonts w:hint="eastAsia"/>
          <w:szCs w:val="24"/>
        </w:rPr>
        <w:t>函数会按照事件在链表中的先后顺序对呼叫（切换）事件逐一接纳处理，每接纳处理完一个呼叫（切换）事件则在链表中将相应事件删除，直到链表恢复空状态。在对呼叫（切换）事件进行接纳处理前还要检测事件的消息响应时间，</w:t>
      </w:r>
      <w:r w:rsidRPr="00AD2DCC">
        <w:rPr>
          <w:rFonts w:hint="eastAsia"/>
          <w:szCs w:val="24"/>
          <w:highlight w:val="green"/>
          <w:rPrChange w:id="120" w:author="贺辰枫" w:date="2016-05-10T10:49:00Z">
            <w:rPr>
              <w:rFonts w:hint="eastAsia"/>
              <w:szCs w:val="24"/>
            </w:rPr>
          </w:rPrChange>
        </w:rPr>
        <w:t>只有当消息响应时间等于</w:t>
      </w:r>
      <w:r w:rsidRPr="00AD2DCC">
        <w:rPr>
          <w:rFonts w:hint="eastAsia"/>
          <w:szCs w:val="24"/>
          <w:highlight w:val="green"/>
          <w:rPrChange w:id="121" w:author="贺辰枫" w:date="2016-05-10T10:49:00Z">
            <w:rPr>
              <w:rFonts w:hint="eastAsia"/>
              <w:szCs w:val="24"/>
            </w:rPr>
          </w:rPrChange>
        </w:rPr>
        <w:t>TTI</w:t>
      </w:r>
      <w:r w:rsidRPr="00AD2DCC">
        <w:rPr>
          <w:rFonts w:hint="eastAsia"/>
          <w:szCs w:val="24"/>
          <w:highlight w:val="green"/>
          <w:rPrChange w:id="122" w:author="贺辰枫" w:date="2016-05-10T10:49:00Z">
            <w:rPr>
              <w:rFonts w:hint="eastAsia"/>
              <w:szCs w:val="24"/>
            </w:rPr>
          </w:rPrChange>
        </w:rPr>
        <w:t>时才认为链表中的事件是呼叫（切换）事件从而进行接纳处理</w:t>
      </w:r>
      <w:r w:rsidRPr="008D0F49">
        <w:rPr>
          <w:rFonts w:hint="eastAsia"/>
          <w:szCs w:val="24"/>
        </w:rPr>
        <w:t>，否则终止事件接纳。在确定链表中有呼叫（切换）事件后，调用</w:t>
      </w:r>
      <w:r w:rsidRPr="008D0F49">
        <w:rPr>
          <w:szCs w:val="24"/>
        </w:rPr>
        <w:t>CACProcess</w:t>
      </w:r>
      <w:r w:rsidRPr="008D0F49">
        <w:rPr>
          <w:rFonts w:hint="eastAsia"/>
          <w:szCs w:val="24"/>
        </w:rPr>
        <w:t>函数进行接纳处理，返回接纳处理结果，若接纳成功，则调用</w:t>
      </w:r>
      <w:r w:rsidRPr="008D0F49">
        <w:rPr>
          <w:szCs w:val="24"/>
        </w:rPr>
        <w:t>CacSucc</w:t>
      </w:r>
      <w:r w:rsidRPr="008D0F49">
        <w:rPr>
          <w:rFonts w:hint="eastAsia"/>
          <w:szCs w:val="24"/>
        </w:rPr>
        <w:t>函数进行接纳成功处理，建立用户链表；若接纳失败，则发起接纳失败，释放信道和部分用户内存。在呼叫事件接纳处理的最后还要调用</w:t>
      </w:r>
      <w:r w:rsidRPr="008D0F49">
        <w:rPr>
          <w:szCs w:val="24"/>
        </w:rPr>
        <w:t>StaticticCAC</w:t>
      </w:r>
      <w:r w:rsidRPr="008D0F49">
        <w:rPr>
          <w:rFonts w:hint="eastAsia"/>
          <w:szCs w:val="24"/>
        </w:rPr>
        <w:t>函数统计接纳信息，切换事件接纳处理则不需进行该步。</w:t>
      </w:r>
    </w:p>
    <w:p w14:paraId="4A310A20" w14:textId="77777777" w:rsidR="00CD4FED" w:rsidRPr="008D0F49" w:rsidRDefault="00CD4FED" w:rsidP="00CD4FED">
      <w:pPr>
        <w:ind w:firstLineChars="200" w:firstLine="480"/>
        <w:rPr>
          <w:szCs w:val="24"/>
        </w:rPr>
      </w:pPr>
      <w:r w:rsidRPr="008D0F49">
        <w:rPr>
          <w:rFonts w:hint="eastAsia"/>
          <w:szCs w:val="24"/>
        </w:rPr>
        <w:t>呼叫接纳之后进行载干比计算、</w:t>
      </w:r>
      <w:r w:rsidRPr="008D0F49">
        <w:rPr>
          <w:rFonts w:hint="eastAsia"/>
          <w:szCs w:val="24"/>
        </w:rPr>
        <w:t>HARQ</w:t>
      </w:r>
      <w:r w:rsidRPr="008D0F49">
        <w:rPr>
          <w:rFonts w:hint="eastAsia"/>
          <w:szCs w:val="24"/>
        </w:rPr>
        <w:t>、调度、功控等操作，在完成呼叫处理后，调用</w:t>
      </w:r>
      <w:r w:rsidRPr="008D0F49">
        <w:rPr>
          <w:rFonts w:hint="eastAsia"/>
          <w:szCs w:val="24"/>
        </w:rPr>
        <w:t>CallEnd</w:t>
      </w:r>
      <w:r w:rsidRPr="008D0F49">
        <w:rPr>
          <w:rFonts w:hint="eastAsia"/>
          <w:szCs w:val="24"/>
        </w:rPr>
        <w:t>函数，用以释放信道和释放资源，并在</w:t>
      </w:r>
      <w:r w:rsidRPr="008D0F49">
        <w:rPr>
          <w:szCs w:val="24"/>
        </w:rPr>
        <w:t>cEventLstCallEnd</w:t>
      </w:r>
      <w:r w:rsidRPr="008D0F49">
        <w:rPr>
          <w:szCs w:val="24"/>
        </w:rPr>
        <w:t>呼叫结束事件链表</w:t>
      </w:r>
      <w:r w:rsidRPr="008D0F49">
        <w:rPr>
          <w:rFonts w:hint="eastAsia"/>
          <w:szCs w:val="24"/>
        </w:rPr>
        <w:t>中删除本次呼叫信息，再在</w:t>
      </w:r>
      <w:r w:rsidRPr="008D0F49">
        <w:rPr>
          <w:szCs w:val="24"/>
        </w:rPr>
        <w:t>cEventLstCallSetup</w:t>
      </w:r>
      <w:r w:rsidRPr="008D0F49">
        <w:rPr>
          <w:szCs w:val="24"/>
        </w:rPr>
        <w:t>发起呼叫事件链表</w:t>
      </w:r>
      <w:r w:rsidRPr="008D0F49">
        <w:rPr>
          <w:rFonts w:hint="eastAsia"/>
          <w:szCs w:val="24"/>
        </w:rPr>
        <w:t>中插入下次呼叫的信息。</w:t>
      </w:r>
    </w:p>
    <w:p w14:paraId="565E570D" w14:textId="77777777" w:rsidR="00CD4FED" w:rsidRPr="008B2C38" w:rsidRDefault="00CD4FED" w:rsidP="00774694">
      <w:pPr>
        <w:pStyle w:val="3"/>
      </w:pPr>
      <w:bookmarkStart w:id="123" w:name="_Toc331409117"/>
      <w:bookmarkStart w:id="124" w:name="_Toc331409213"/>
      <w:bookmarkStart w:id="125" w:name="_Toc344200312"/>
      <w:r w:rsidRPr="008B2C38">
        <w:rPr>
          <w:rFonts w:hint="eastAsia"/>
        </w:rPr>
        <w:t>信道刷新</w:t>
      </w:r>
      <w:bookmarkEnd w:id="123"/>
      <w:bookmarkEnd w:id="124"/>
      <w:bookmarkEnd w:id="125"/>
    </w:p>
    <w:p w14:paraId="7C3E6277" w14:textId="77777777" w:rsidR="00CD4FED" w:rsidRPr="008D0F49" w:rsidRDefault="00CD4FED" w:rsidP="00CD4FED">
      <w:pPr>
        <w:ind w:firstLineChars="200" w:firstLine="480"/>
        <w:rPr>
          <w:szCs w:val="24"/>
        </w:rPr>
      </w:pPr>
      <w:r w:rsidRPr="008D0F49">
        <w:rPr>
          <w:rFonts w:hint="eastAsia"/>
          <w:szCs w:val="24"/>
        </w:rPr>
        <w:t>信道刷新主要由</w:t>
      </w:r>
      <w:r w:rsidRPr="008D0F49">
        <w:rPr>
          <w:szCs w:val="24"/>
        </w:rPr>
        <w:t>ChannelGeneration()</w:t>
      </w:r>
      <w:r w:rsidRPr="008D0F49">
        <w:rPr>
          <w:rFonts w:hint="eastAsia"/>
          <w:szCs w:val="24"/>
        </w:rPr>
        <w:t>函数来完成，其中运动模型由</w:t>
      </w:r>
      <w:r w:rsidRPr="008D0F49">
        <w:rPr>
          <w:rFonts w:hint="eastAsia"/>
          <w:szCs w:val="24"/>
        </w:rPr>
        <w:t>FreshLoc()</w:t>
      </w:r>
      <w:r w:rsidRPr="008D0F49">
        <w:rPr>
          <w:rFonts w:hint="eastAsia"/>
          <w:szCs w:val="24"/>
        </w:rPr>
        <w:t>函数来完成，执行间隔时间为</w:t>
      </w:r>
      <w:r w:rsidRPr="008D0F49">
        <w:rPr>
          <w:szCs w:val="24"/>
        </w:rPr>
        <w:t>conf.period_LSF</w:t>
      </w:r>
      <w:r w:rsidRPr="008D0F49">
        <w:rPr>
          <w:rFonts w:hint="eastAsia"/>
          <w:szCs w:val="24"/>
        </w:rPr>
        <w:t>个</w:t>
      </w:r>
      <w:r w:rsidRPr="008D0F49">
        <w:rPr>
          <w:rFonts w:hint="eastAsia"/>
          <w:szCs w:val="24"/>
        </w:rPr>
        <w:t>TTI</w:t>
      </w:r>
      <w:r w:rsidRPr="008D0F49">
        <w:rPr>
          <w:rFonts w:hint="eastAsia"/>
          <w:szCs w:val="24"/>
        </w:rPr>
        <w:t>，在预热时间</w:t>
      </w:r>
      <w:r w:rsidRPr="008D0F49">
        <w:rPr>
          <w:szCs w:val="24"/>
        </w:rPr>
        <w:t>c_preTTI</w:t>
      </w:r>
      <w:r w:rsidRPr="008D0F49">
        <w:rPr>
          <w:rFonts w:hint="eastAsia"/>
          <w:szCs w:val="24"/>
        </w:rPr>
        <w:t>内，还会执行</w:t>
      </w:r>
      <w:r w:rsidRPr="008D0F49">
        <w:rPr>
          <w:rFonts w:hint="eastAsia"/>
          <w:szCs w:val="24"/>
        </w:rPr>
        <w:t>CalChannel()</w:t>
      </w:r>
      <w:r w:rsidRPr="008D0F49">
        <w:rPr>
          <w:rFonts w:hint="eastAsia"/>
          <w:szCs w:val="24"/>
        </w:rPr>
        <w:t>函数，具体的计算过程由信道模型类的</w:t>
      </w:r>
      <w:r w:rsidRPr="008D0F49">
        <w:rPr>
          <w:rFonts w:hint="eastAsia"/>
          <w:szCs w:val="24"/>
        </w:rPr>
        <w:t>build</w:t>
      </w:r>
      <w:r w:rsidRPr="008D0F49">
        <w:rPr>
          <w:rFonts w:hint="eastAsia"/>
          <w:szCs w:val="24"/>
        </w:rPr>
        <w:t>函数，</w:t>
      </w:r>
      <w:r w:rsidRPr="008D0F49">
        <w:rPr>
          <w:rFonts w:hint="eastAsia"/>
          <w:szCs w:val="24"/>
        </w:rPr>
        <w:t>Enable</w:t>
      </w:r>
      <w:r w:rsidRPr="008D0F49">
        <w:rPr>
          <w:rFonts w:hint="eastAsia"/>
          <w:szCs w:val="24"/>
        </w:rPr>
        <w:t>函数和</w:t>
      </w:r>
      <w:r w:rsidRPr="008D0F49">
        <w:rPr>
          <w:rFonts w:hint="eastAsia"/>
          <w:szCs w:val="24"/>
        </w:rPr>
        <w:t>Calculate</w:t>
      </w:r>
      <w:r w:rsidRPr="008D0F49">
        <w:rPr>
          <w:rFonts w:hint="eastAsia"/>
          <w:szCs w:val="24"/>
        </w:rPr>
        <w:t>函数完成，大致流程图如</w:t>
      </w:r>
      <w:r w:rsidR="00935769">
        <w:rPr>
          <w:szCs w:val="24"/>
        </w:rPr>
        <w:fldChar w:fldCharType="begin"/>
      </w:r>
      <w:r w:rsidR="001E6A56">
        <w:rPr>
          <w:szCs w:val="24"/>
        </w:rPr>
        <w:instrText xml:space="preserve"> </w:instrText>
      </w:r>
      <w:r w:rsidR="001E6A56">
        <w:rPr>
          <w:rFonts w:hint="eastAsia"/>
          <w:szCs w:val="24"/>
        </w:rPr>
        <w:instrText>REF _Ref331417210 \h</w:instrText>
      </w:r>
      <w:r w:rsidR="001E6A56">
        <w:rPr>
          <w:szCs w:val="24"/>
        </w:rPr>
        <w:instrText xml:space="preserve"> </w:instrText>
      </w:r>
      <w:r w:rsidR="00935769">
        <w:rPr>
          <w:szCs w:val="24"/>
        </w:rPr>
      </w:r>
      <w:r w:rsidR="00935769">
        <w:rPr>
          <w:szCs w:val="24"/>
        </w:rPr>
        <w:fldChar w:fldCharType="separate"/>
      </w:r>
      <w:r w:rsidR="00C10C61">
        <w:rPr>
          <w:rFonts w:hint="eastAsia"/>
        </w:rPr>
        <w:t>图</w:t>
      </w:r>
      <w:r w:rsidR="00C10C61">
        <w:rPr>
          <w:rFonts w:hint="eastAsia"/>
        </w:rPr>
        <w:t xml:space="preserve"> </w:t>
      </w:r>
      <w:r w:rsidR="00C10C61">
        <w:rPr>
          <w:noProof/>
        </w:rPr>
        <w:t>3.2</w:t>
      </w:r>
      <w:r w:rsidR="00C10C61">
        <w:noBreakHyphen/>
      </w:r>
      <w:r w:rsidR="00C10C61">
        <w:rPr>
          <w:noProof/>
        </w:rPr>
        <w:t>3</w:t>
      </w:r>
      <w:r w:rsidR="00935769">
        <w:rPr>
          <w:szCs w:val="24"/>
        </w:rPr>
        <w:fldChar w:fldCharType="end"/>
      </w:r>
      <w:r w:rsidRPr="008D0F49">
        <w:rPr>
          <w:rFonts w:hint="eastAsia"/>
          <w:szCs w:val="24"/>
        </w:rPr>
        <w:t>所示：</w:t>
      </w:r>
    </w:p>
    <w:p w14:paraId="005459C8" w14:textId="77777777" w:rsidR="00774694" w:rsidRDefault="00CD4FED" w:rsidP="00774694">
      <w:pPr>
        <w:pStyle w:val="af5"/>
        <w:keepNext/>
        <w:ind w:firstLine="400"/>
        <w:jc w:val="center"/>
      </w:pPr>
      <w:r>
        <w:object w:dxaOrig="2124" w:dyaOrig="4619" w14:anchorId="40C5AF5F">
          <v:shape id="_x0000_i1032" type="#_x0000_t75" style="width:150.75pt;height:323.25pt" o:ole="">
            <v:imagedata r:id="rId27" o:title=""/>
          </v:shape>
          <o:OLEObject Type="Embed" ProgID="Visio.Drawing.11" ShapeID="_x0000_i1032" DrawAspect="Content" ObjectID="_1524383306" r:id="rId28"/>
        </w:object>
      </w:r>
    </w:p>
    <w:p w14:paraId="3F050C85" w14:textId="77777777" w:rsidR="00CD4FED" w:rsidRDefault="00774694" w:rsidP="00774694">
      <w:pPr>
        <w:pStyle w:val="ad"/>
      </w:pPr>
      <w:bookmarkStart w:id="126" w:name="_Ref331417210"/>
      <w:r>
        <w:rPr>
          <w:rFonts w:hint="eastAsia"/>
        </w:rPr>
        <w:t>图</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3.2</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图</w:instrText>
      </w:r>
      <w:r w:rsidR="006550EB">
        <w:rPr>
          <w:rFonts w:hint="eastAsia"/>
        </w:rPr>
        <w:instrText xml:space="preserve"> \* ARABIC \s 2</w:instrText>
      </w:r>
      <w:r w:rsidR="006550EB">
        <w:instrText xml:space="preserve"> </w:instrText>
      </w:r>
      <w:r w:rsidR="006550EB">
        <w:fldChar w:fldCharType="separate"/>
      </w:r>
      <w:r w:rsidR="006550EB">
        <w:rPr>
          <w:noProof/>
        </w:rPr>
        <w:t>3</w:t>
      </w:r>
      <w:r w:rsidR="006550EB">
        <w:fldChar w:fldCharType="end"/>
      </w:r>
      <w:del w:id="127" w:author="李志成" w:date="2013-05-14T21:04:00Z">
        <w:r w:rsidR="00302091" w:rsidDel="006550EB">
          <w:fldChar w:fldCharType="begin"/>
        </w:r>
        <w:r w:rsidR="00302091" w:rsidDel="006550EB">
          <w:delInstrText xml:space="preserve"> </w:delInstrText>
        </w:r>
        <w:r w:rsidR="00302091" w:rsidDel="006550EB">
          <w:rPr>
            <w:rFonts w:hint="eastAsia"/>
          </w:rPr>
          <w:delInstrText>STYLEREF 2 \s</w:delInstrText>
        </w:r>
        <w:r w:rsidR="00302091" w:rsidDel="006550EB">
          <w:delInstrText xml:space="preserve"> </w:delInstrText>
        </w:r>
        <w:r w:rsidR="00302091" w:rsidDel="006550EB">
          <w:fldChar w:fldCharType="separate"/>
        </w:r>
        <w:r w:rsidR="00C10C61" w:rsidDel="006550EB">
          <w:rPr>
            <w:noProof/>
          </w:rPr>
          <w:delText>3.2</w:delText>
        </w:r>
        <w:r w:rsidR="00302091" w:rsidDel="006550EB">
          <w:fldChar w:fldCharType="end"/>
        </w:r>
        <w:r w:rsidR="00302091" w:rsidDel="006550EB">
          <w:noBreakHyphen/>
        </w:r>
        <w:r w:rsidR="00302091" w:rsidDel="006550EB">
          <w:fldChar w:fldCharType="begin"/>
        </w:r>
        <w:r w:rsidR="00302091" w:rsidDel="006550EB">
          <w:delInstrText xml:space="preserve"> </w:delInstrText>
        </w:r>
        <w:r w:rsidR="00302091" w:rsidDel="006550EB">
          <w:rPr>
            <w:rFonts w:hint="eastAsia"/>
          </w:rPr>
          <w:delInstrText xml:space="preserve">SEQ </w:delInstrText>
        </w:r>
        <w:r w:rsidR="00302091" w:rsidDel="006550EB">
          <w:rPr>
            <w:rFonts w:hint="eastAsia"/>
          </w:rPr>
          <w:delInstrText>图</w:delInstrText>
        </w:r>
        <w:r w:rsidR="00302091" w:rsidDel="006550EB">
          <w:rPr>
            <w:rFonts w:hint="eastAsia"/>
          </w:rPr>
          <w:delInstrText xml:space="preserve"> \* ARABIC \s 2</w:delInstrText>
        </w:r>
        <w:r w:rsidR="00302091" w:rsidDel="006550EB">
          <w:delInstrText xml:space="preserve"> </w:delInstrText>
        </w:r>
        <w:r w:rsidR="00302091" w:rsidDel="006550EB">
          <w:fldChar w:fldCharType="separate"/>
        </w:r>
        <w:r w:rsidR="00C10C61" w:rsidDel="006550EB">
          <w:rPr>
            <w:noProof/>
          </w:rPr>
          <w:delText>3</w:delText>
        </w:r>
        <w:r w:rsidR="00302091" w:rsidDel="006550EB">
          <w:fldChar w:fldCharType="end"/>
        </w:r>
      </w:del>
      <w:bookmarkEnd w:id="126"/>
      <w:r w:rsidRPr="004E0DDC">
        <w:rPr>
          <w:rFonts w:hint="eastAsia"/>
          <w:szCs w:val="24"/>
        </w:rPr>
        <w:t>信道刷新流程图</w:t>
      </w:r>
    </w:p>
    <w:p w14:paraId="3FBE335E" w14:textId="77777777" w:rsidR="003A04C8" w:rsidRDefault="00CD4FED">
      <w:pPr>
        <w:pStyle w:val="af5"/>
        <w:ind w:firstLineChars="0" w:firstLine="420"/>
        <w:rPr>
          <w:szCs w:val="24"/>
        </w:rPr>
      </w:pPr>
      <w:r w:rsidRPr="0045183D">
        <w:rPr>
          <w:rFonts w:eastAsia="宋体"/>
          <w:kern w:val="2"/>
          <w:sz w:val="24"/>
          <w:szCs w:val="24"/>
          <w:lang w:val="en-US"/>
        </w:rPr>
        <w:t>Build</w:t>
      </w:r>
      <w:r w:rsidRPr="0045183D">
        <w:rPr>
          <w:rFonts w:eastAsia="宋体" w:hint="eastAsia"/>
          <w:kern w:val="2"/>
          <w:sz w:val="24"/>
          <w:szCs w:val="24"/>
          <w:lang w:val="en-US"/>
        </w:rPr>
        <w:t>函数主要是根据信道的拓扑参数、仿真环境参数，比如坐标距离、传输方向角度、速度、信道场景等值，计算信道的大尺度信息，比如路径损耗、阴影衰落、天线角度增益预估值、信道时延扩展、角度扩展等。</w:t>
      </w:r>
      <w:r w:rsidRPr="008D0F49">
        <w:rPr>
          <w:szCs w:val="24"/>
        </w:rPr>
        <w:t xml:space="preserve"> </w:t>
      </w:r>
    </w:p>
    <w:p w14:paraId="7EC57855" w14:textId="77777777" w:rsidR="00CD4FED" w:rsidRPr="008D0F49" w:rsidRDefault="00CD4FED" w:rsidP="00CD4FED">
      <w:pPr>
        <w:ind w:firstLineChars="200" w:firstLine="480"/>
        <w:rPr>
          <w:szCs w:val="24"/>
        </w:rPr>
      </w:pPr>
      <w:r w:rsidRPr="00AD2DCC">
        <w:rPr>
          <w:rFonts w:hint="eastAsia"/>
          <w:szCs w:val="24"/>
          <w:highlight w:val="yellow"/>
          <w:rPrChange w:id="128" w:author="贺辰枫" w:date="2016-05-10T10:56:00Z">
            <w:rPr>
              <w:rFonts w:hint="eastAsia"/>
              <w:szCs w:val="24"/>
            </w:rPr>
          </w:rPrChange>
        </w:rPr>
        <w:t>Enable</w:t>
      </w:r>
      <w:r w:rsidRPr="00AD2DCC">
        <w:rPr>
          <w:rFonts w:hint="eastAsia"/>
          <w:szCs w:val="24"/>
          <w:highlight w:val="yellow"/>
          <w:rPrChange w:id="129" w:author="贺辰枫" w:date="2016-05-10T10:56:00Z">
            <w:rPr>
              <w:rFonts w:hint="eastAsia"/>
              <w:szCs w:val="24"/>
            </w:rPr>
          </w:rPrChange>
        </w:rPr>
        <w:t>函数主要是对小尺度信息进行判断并计算</w:t>
      </w:r>
      <w:bookmarkStart w:id="130" w:name="_GoBack"/>
      <w:bookmarkEnd w:id="130"/>
      <w:r w:rsidRPr="008D0F49">
        <w:rPr>
          <w:rFonts w:hint="eastAsia"/>
          <w:szCs w:val="24"/>
        </w:rPr>
        <w:t>。一般情况下，是根据大尺度衰落，路径损耗、阴影衰落、天线角度增益，进行排序，选择衰落较小的信道进行小尺度衰落的计算。接下来根据信道的</w:t>
      </w:r>
      <w:r w:rsidRPr="008D0F49">
        <w:rPr>
          <w:rFonts w:hint="eastAsia"/>
          <w:szCs w:val="24"/>
        </w:rPr>
        <w:t>Enable</w:t>
      </w:r>
      <w:r w:rsidRPr="008D0F49">
        <w:rPr>
          <w:rFonts w:hint="eastAsia"/>
          <w:szCs w:val="24"/>
        </w:rPr>
        <w:t>属性进行判断，若为</w:t>
      </w:r>
      <w:r w:rsidRPr="008D0F49">
        <w:rPr>
          <w:rFonts w:hint="eastAsia"/>
          <w:szCs w:val="24"/>
        </w:rPr>
        <w:t>true</w:t>
      </w:r>
      <w:r w:rsidRPr="008D0F49">
        <w:rPr>
          <w:rFonts w:hint="eastAsia"/>
          <w:szCs w:val="24"/>
        </w:rPr>
        <w:t>，则计算该信道的各径功率、时延、</w:t>
      </w:r>
      <w:r w:rsidRPr="008D0F49">
        <w:rPr>
          <w:rFonts w:hint="eastAsia"/>
          <w:szCs w:val="24"/>
        </w:rPr>
        <w:t>AoD</w:t>
      </w:r>
      <w:r w:rsidRPr="008D0F49">
        <w:rPr>
          <w:rFonts w:hint="eastAsia"/>
          <w:szCs w:val="24"/>
        </w:rPr>
        <w:t>、</w:t>
      </w:r>
      <w:r w:rsidRPr="008D0F49">
        <w:rPr>
          <w:rFonts w:hint="eastAsia"/>
          <w:szCs w:val="24"/>
        </w:rPr>
        <w:t>AoA</w:t>
      </w:r>
      <w:r w:rsidRPr="008D0F49">
        <w:rPr>
          <w:rFonts w:hint="eastAsia"/>
          <w:szCs w:val="24"/>
        </w:rPr>
        <w:t>、相位等小尺度生成相关参数。</w:t>
      </w:r>
      <w:r w:rsidRPr="008D0F49">
        <w:rPr>
          <w:szCs w:val="24"/>
        </w:rPr>
        <w:t xml:space="preserve"> </w:t>
      </w:r>
    </w:p>
    <w:p w14:paraId="78A65740" w14:textId="77777777" w:rsidR="00CD4FED" w:rsidRDefault="00CD4FED" w:rsidP="00CD4FED">
      <w:pPr>
        <w:ind w:firstLineChars="200" w:firstLine="480"/>
        <w:rPr>
          <w:szCs w:val="24"/>
        </w:rPr>
      </w:pPr>
      <w:r w:rsidRPr="008D0F49">
        <w:rPr>
          <w:rFonts w:hint="eastAsia"/>
          <w:szCs w:val="24"/>
        </w:rPr>
        <w:t>Calculate</w:t>
      </w:r>
      <w:r w:rsidRPr="008D0F49">
        <w:rPr>
          <w:rFonts w:hint="eastAsia"/>
          <w:szCs w:val="24"/>
        </w:rPr>
        <w:t>函数主要是根据时间的变化，计算小尺度衰落，产生</w:t>
      </w:r>
      <w:r w:rsidRPr="008D0F49">
        <w:rPr>
          <w:rFonts w:hint="eastAsia"/>
          <w:szCs w:val="24"/>
        </w:rPr>
        <w:t>MIMO</w:t>
      </w:r>
      <w:r w:rsidRPr="008D0F49">
        <w:rPr>
          <w:rFonts w:hint="eastAsia"/>
          <w:szCs w:val="24"/>
        </w:rPr>
        <w:t>信道的频域响应。</w:t>
      </w:r>
    </w:p>
    <w:p w14:paraId="206E348D" w14:textId="77777777" w:rsidR="00442C81" w:rsidRPr="00442C81" w:rsidRDefault="00442C81" w:rsidP="00442C81">
      <w:pPr>
        <w:ind w:firstLineChars="200" w:firstLine="480"/>
        <w:rPr>
          <w:szCs w:val="24"/>
        </w:rPr>
      </w:pPr>
      <w:r>
        <w:rPr>
          <w:rFonts w:hint="eastAsia"/>
          <w:szCs w:val="24"/>
        </w:rPr>
        <w:t>在</w:t>
      </w:r>
      <w:r>
        <w:rPr>
          <w:rFonts w:hint="eastAsia"/>
          <w:szCs w:val="24"/>
        </w:rPr>
        <w:t>HetNet</w:t>
      </w:r>
      <w:r>
        <w:rPr>
          <w:rFonts w:hint="eastAsia"/>
          <w:szCs w:val="24"/>
        </w:rPr>
        <w:t>场景下，由于存在非常多的链路，导致小尺度衰落的计算量和存储量非常巨大，而其中大部分的干扰链路并没有起到决定性的作用。故，为了减少计算量，在进行运动模型计算之后，由信道的</w:t>
      </w:r>
      <w:r>
        <w:rPr>
          <w:rFonts w:hint="eastAsia"/>
          <w:szCs w:val="24"/>
        </w:rPr>
        <w:t>Build</w:t>
      </w:r>
      <w:r>
        <w:rPr>
          <w:rFonts w:hint="eastAsia"/>
          <w:szCs w:val="24"/>
        </w:rPr>
        <w:t>函数产生出每条链路所在信道的路径损耗、阴影衰落、天线角度增益</w:t>
      </w:r>
      <w:r>
        <w:rPr>
          <w:rFonts w:hint="eastAsia"/>
          <w:szCs w:val="24"/>
        </w:rPr>
        <w:lastRenderedPageBreak/>
        <w:t>预估值，作为该信道的基本衰落大小，通过对这个基本衰落按大小进行排序，根据计算量的限制，选取最大</w:t>
      </w:r>
      <w:r>
        <w:rPr>
          <w:rFonts w:hint="eastAsia"/>
          <w:szCs w:val="24"/>
        </w:rPr>
        <w:t xml:space="preserve"> </w:t>
      </w:r>
      <w:r>
        <w:rPr>
          <w:rFonts w:hint="eastAsia"/>
          <w:szCs w:val="24"/>
        </w:rPr>
        <w:t>的部分信道进行信道的小尺度运算，其余信道的小尺度将不进行信道建模，以此达到计算量和存储量的节省。</w:t>
      </w:r>
    </w:p>
    <w:p w14:paraId="3EE2DA44" w14:textId="77777777" w:rsidR="00CD4FED" w:rsidRPr="008B2C38" w:rsidRDefault="00CD4FED" w:rsidP="00774694">
      <w:pPr>
        <w:pStyle w:val="3"/>
      </w:pPr>
      <w:bookmarkStart w:id="131" w:name="_Toc331409118"/>
      <w:bookmarkStart w:id="132" w:name="_Toc331409214"/>
      <w:bookmarkStart w:id="133" w:name="_Toc344200313"/>
      <w:r w:rsidRPr="008B2C38">
        <w:rPr>
          <w:rFonts w:hint="eastAsia"/>
        </w:rPr>
        <w:t>载干比计算</w:t>
      </w:r>
      <w:bookmarkEnd w:id="131"/>
      <w:bookmarkEnd w:id="132"/>
      <w:bookmarkEnd w:id="133"/>
    </w:p>
    <w:p w14:paraId="1FDC42C3" w14:textId="77777777" w:rsidR="00CD4FED" w:rsidRPr="008D0F49" w:rsidRDefault="00CD4FED" w:rsidP="00CD4FED">
      <w:pPr>
        <w:ind w:firstLineChars="200" w:firstLine="480"/>
        <w:rPr>
          <w:szCs w:val="24"/>
        </w:rPr>
      </w:pPr>
      <w:r w:rsidRPr="008D0F49">
        <w:rPr>
          <w:rFonts w:hint="eastAsia"/>
          <w:szCs w:val="24"/>
        </w:rPr>
        <w:t>仿真平台中的载干比计算通过调用</w:t>
      </w:r>
      <w:r w:rsidRPr="008D0F49">
        <w:rPr>
          <w:szCs w:val="24"/>
        </w:rPr>
        <w:t>SinrCaculation</w:t>
      </w:r>
      <w:r w:rsidRPr="008D0F49">
        <w:rPr>
          <w:rFonts w:hint="eastAsia"/>
          <w:szCs w:val="24"/>
        </w:rPr>
        <w:t>函数实现，根据不同的上下行情况以及传输模式再选择选择不同的载干比计算方式，其具体对应关系见</w:t>
      </w:r>
      <w:r w:rsidR="00935769">
        <w:rPr>
          <w:szCs w:val="24"/>
        </w:rPr>
        <w:fldChar w:fldCharType="begin"/>
      </w:r>
      <w:r w:rsidR="00536F7A">
        <w:rPr>
          <w:szCs w:val="24"/>
        </w:rPr>
        <w:instrText xml:space="preserve"> </w:instrText>
      </w:r>
      <w:r w:rsidR="00536F7A">
        <w:rPr>
          <w:rFonts w:hint="eastAsia"/>
          <w:szCs w:val="24"/>
        </w:rPr>
        <w:instrText>REF _Ref331417470 \h</w:instrText>
      </w:r>
      <w:r w:rsidR="00536F7A">
        <w:rPr>
          <w:szCs w:val="24"/>
        </w:rPr>
        <w:instrText xml:space="preserve"> </w:instrText>
      </w:r>
      <w:r w:rsidR="00935769">
        <w:rPr>
          <w:szCs w:val="24"/>
        </w:rPr>
      </w:r>
      <w:r w:rsidR="00935769">
        <w:rPr>
          <w:szCs w:val="24"/>
        </w:rPr>
        <w:fldChar w:fldCharType="separate"/>
      </w:r>
      <w:r w:rsidR="00C10C61">
        <w:rPr>
          <w:rFonts w:hint="eastAsia"/>
        </w:rPr>
        <w:t>表格</w:t>
      </w:r>
      <w:r w:rsidR="00C10C61">
        <w:rPr>
          <w:rFonts w:hint="eastAsia"/>
        </w:rPr>
        <w:t xml:space="preserve"> </w:t>
      </w:r>
      <w:r w:rsidR="00C10C61">
        <w:rPr>
          <w:noProof/>
        </w:rPr>
        <w:t>3.2</w:t>
      </w:r>
      <w:r w:rsidR="00C10C61">
        <w:noBreakHyphen/>
      </w:r>
      <w:r w:rsidR="00C10C61">
        <w:rPr>
          <w:noProof/>
        </w:rPr>
        <w:t>1</w:t>
      </w:r>
      <w:r w:rsidR="00935769">
        <w:rPr>
          <w:szCs w:val="24"/>
        </w:rPr>
        <w:fldChar w:fldCharType="end"/>
      </w:r>
      <w:r w:rsidRPr="008D0F49">
        <w:rPr>
          <w:rFonts w:hint="eastAsia"/>
          <w:szCs w:val="24"/>
        </w:rPr>
        <w:t>：</w:t>
      </w:r>
    </w:p>
    <w:p w14:paraId="5FFA076F" w14:textId="77777777" w:rsidR="00774694" w:rsidRDefault="00774694" w:rsidP="00774694">
      <w:pPr>
        <w:pStyle w:val="ad"/>
        <w:keepNext/>
      </w:pPr>
      <w:bookmarkStart w:id="134" w:name="_Ref331417470"/>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3.2</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1</w:t>
      </w:r>
      <w:r w:rsidR="006550EB">
        <w:fldChar w:fldCharType="end"/>
      </w:r>
      <w:bookmarkEnd w:id="134"/>
      <w:r w:rsidRPr="004E0DDC">
        <w:rPr>
          <w:rFonts w:hint="eastAsia"/>
          <w:szCs w:val="24"/>
        </w:rPr>
        <w:t>载干比算法</w:t>
      </w:r>
    </w:p>
    <w:tbl>
      <w:tblPr>
        <w:tblStyle w:val="ac"/>
        <w:tblW w:w="0" w:type="auto"/>
        <w:tblLook w:val="04A0" w:firstRow="1" w:lastRow="0" w:firstColumn="1" w:lastColumn="0" w:noHBand="0" w:noVBand="1"/>
      </w:tblPr>
      <w:tblGrid>
        <w:gridCol w:w="1356"/>
        <w:gridCol w:w="2496"/>
        <w:gridCol w:w="2777"/>
        <w:gridCol w:w="3228"/>
      </w:tblGrid>
      <w:tr w:rsidR="00CD4FED" w14:paraId="59773A1A" w14:textId="77777777" w:rsidTr="00CD4FED">
        <w:tc>
          <w:tcPr>
            <w:tcW w:w="1356" w:type="dxa"/>
          </w:tcPr>
          <w:p w14:paraId="15FC09F0" w14:textId="77777777" w:rsidR="00CD4FED" w:rsidRDefault="00CD4FED" w:rsidP="00CD4FED">
            <w:pPr>
              <w:pStyle w:val="af5"/>
              <w:ind w:firstLineChars="0" w:firstLine="0"/>
            </w:pPr>
            <w:r>
              <w:rPr>
                <w:rFonts w:hint="eastAsia"/>
              </w:rPr>
              <w:t>上下行情况</w:t>
            </w:r>
          </w:p>
        </w:tc>
        <w:tc>
          <w:tcPr>
            <w:tcW w:w="2496" w:type="dxa"/>
          </w:tcPr>
          <w:p w14:paraId="01160326" w14:textId="77777777" w:rsidR="00CD4FED" w:rsidRDefault="00CD4FED" w:rsidP="00CD4FED">
            <w:pPr>
              <w:pStyle w:val="af5"/>
              <w:ind w:firstLineChars="0" w:firstLine="0"/>
            </w:pPr>
            <w:r>
              <w:rPr>
                <w:rFonts w:hint="eastAsia"/>
              </w:rPr>
              <w:t>传输模式</w:t>
            </w:r>
          </w:p>
        </w:tc>
        <w:tc>
          <w:tcPr>
            <w:tcW w:w="2777" w:type="dxa"/>
          </w:tcPr>
          <w:p w14:paraId="44837CCE" w14:textId="77777777" w:rsidR="00CD4FED" w:rsidRDefault="00CD4FED" w:rsidP="00CD4FED">
            <w:pPr>
              <w:pStyle w:val="af5"/>
              <w:ind w:firstLineChars="0" w:firstLine="0"/>
            </w:pPr>
            <w:r>
              <w:rPr>
                <w:rFonts w:hint="eastAsia"/>
              </w:rPr>
              <w:t>载干比算法</w:t>
            </w:r>
          </w:p>
        </w:tc>
        <w:tc>
          <w:tcPr>
            <w:tcW w:w="3228" w:type="dxa"/>
          </w:tcPr>
          <w:p w14:paraId="0357C6EE" w14:textId="77777777" w:rsidR="00CD4FED" w:rsidRDefault="00CD4FED" w:rsidP="00CD4FED">
            <w:pPr>
              <w:pStyle w:val="af5"/>
              <w:ind w:firstLineChars="0" w:firstLine="0"/>
            </w:pPr>
            <w:r>
              <w:rPr>
                <w:rFonts w:hint="eastAsia"/>
              </w:rPr>
              <w:t>函数名</w:t>
            </w:r>
          </w:p>
        </w:tc>
      </w:tr>
      <w:tr w:rsidR="00CD4FED" w14:paraId="791EA1DA" w14:textId="77777777" w:rsidTr="00CD4FED">
        <w:tc>
          <w:tcPr>
            <w:tcW w:w="1356" w:type="dxa"/>
          </w:tcPr>
          <w:p w14:paraId="4DFCE6A3" w14:textId="77777777" w:rsidR="00CD4FED" w:rsidRDefault="00CD4FED" w:rsidP="00CD4FED">
            <w:pPr>
              <w:pStyle w:val="af5"/>
              <w:ind w:firstLineChars="0" w:firstLine="0"/>
            </w:pPr>
            <w:r>
              <w:rPr>
                <w:rFonts w:hint="eastAsia"/>
              </w:rPr>
              <w:t>上行</w:t>
            </w:r>
          </w:p>
        </w:tc>
        <w:tc>
          <w:tcPr>
            <w:tcW w:w="2496" w:type="dxa"/>
          </w:tcPr>
          <w:p w14:paraId="7A28EA55" w14:textId="77777777" w:rsidR="00CD4FED" w:rsidRDefault="00024D23" w:rsidP="00024D23">
            <w:pPr>
              <w:pStyle w:val="af5"/>
              <w:ind w:firstLineChars="0" w:firstLine="0"/>
            </w:pPr>
            <w:r>
              <w:rPr>
                <w:rFonts w:hint="eastAsia"/>
              </w:rPr>
              <w:t>TM1</w:t>
            </w:r>
          </w:p>
        </w:tc>
        <w:tc>
          <w:tcPr>
            <w:tcW w:w="2777" w:type="dxa"/>
          </w:tcPr>
          <w:p w14:paraId="0EB2A708" w14:textId="77777777" w:rsidR="00CD4FED" w:rsidRDefault="00CD4FED" w:rsidP="00CD4FED">
            <w:pPr>
              <w:pStyle w:val="af5"/>
              <w:ind w:firstLineChars="0" w:firstLine="0"/>
            </w:pPr>
            <w:r>
              <w:rPr>
                <w:rFonts w:hint="eastAsia"/>
              </w:rPr>
              <w:t>MRC</w:t>
            </w:r>
            <w:r>
              <w:rPr>
                <w:rFonts w:hint="eastAsia"/>
              </w:rPr>
              <w:t>接收载干比算法</w:t>
            </w:r>
          </w:p>
        </w:tc>
        <w:tc>
          <w:tcPr>
            <w:tcW w:w="3228" w:type="dxa"/>
          </w:tcPr>
          <w:p w14:paraId="76BEA3F6" w14:textId="77777777" w:rsidR="003A04C8" w:rsidRDefault="006E44CB">
            <w:pPr>
              <w:pStyle w:val="af5"/>
              <w:ind w:firstLineChars="0" w:firstLine="0"/>
              <w:rPr>
                <w:lang w:val="en-US"/>
              </w:rPr>
            </w:pPr>
            <w:r w:rsidRPr="006E44CB">
              <w:rPr>
                <w:lang w:val="en-US"/>
              </w:rPr>
              <w:t>SINRUplingk_MRC</w:t>
            </w:r>
          </w:p>
          <w:p w14:paraId="0AA50E34" w14:textId="77777777" w:rsidR="00CD4FED" w:rsidRPr="009651C0" w:rsidRDefault="00CD4FED" w:rsidP="00024D23">
            <w:pPr>
              <w:pStyle w:val="af5"/>
              <w:ind w:firstLineChars="0" w:firstLine="0"/>
            </w:pPr>
          </w:p>
        </w:tc>
      </w:tr>
      <w:tr w:rsidR="00024D23" w14:paraId="18040398" w14:textId="77777777" w:rsidTr="00CD4FED">
        <w:tc>
          <w:tcPr>
            <w:tcW w:w="1356" w:type="dxa"/>
          </w:tcPr>
          <w:p w14:paraId="2734148B" w14:textId="77777777" w:rsidR="00024D23" w:rsidRDefault="00024D23" w:rsidP="00CD4FED">
            <w:pPr>
              <w:pStyle w:val="af5"/>
              <w:ind w:firstLineChars="0" w:firstLine="0"/>
            </w:pPr>
            <w:r>
              <w:rPr>
                <w:rFonts w:hint="eastAsia"/>
              </w:rPr>
              <w:t>上行</w:t>
            </w:r>
          </w:p>
        </w:tc>
        <w:tc>
          <w:tcPr>
            <w:tcW w:w="2496" w:type="dxa"/>
          </w:tcPr>
          <w:p w14:paraId="1404E527" w14:textId="77777777" w:rsidR="00024D23" w:rsidRDefault="00024D23" w:rsidP="00CD4FED">
            <w:pPr>
              <w:pStyle w:val="af5"/>
              <w:ind w:firstLineChars="0" w:firstLine="0"/>
            </w:pPr>
            <w:r>
              <w:rPr>
                <w:rFonts w:hint="eastAsia"/>
              </w:rPr>
              <w:t>TM1</w:t>
            </w:r>
          </w:p>
        </w:tc>
        <w:tc>
          <w:tcPr>
            <w:tcW w:w="2777" w:type="dxa"/>
          </w:tcPr>
          <w:p w14:paraId="1AD7B5AE" w14:textId="77777777" w:rsidR="00024D23" w:rsidRDefault="00024D23" w:rsidP="00CD4FED">
            <w:pPr>
              <w:pStyle w:val="af5"/>
              <w:ind w:firstLineChars="0" w:firstLine="0"/>
            </w:pPr>
            <w:r>
              <w:rPr>
                <w:rFonts w:hint="eastAsia"/>
              </w:rPr>
              <w:t>MMSE</w:t>
            </w:r>
            <w:r>
              <w:rPr>
                <w:rFonts w:hint="eastAsia"/>
              </w:rPr>
              <w:t>接收载干比算法</w:t>
            </w:r>
          </w:p>
        </w:tc>
        <w:tc>
          <w:tcPr>
            <w:tcW w:w="3228" w:type="dxa"/>
          </w:tcPr>
          <w:p w14:paraId="606183A4" w14:textId="77777777" w:rsidR="00024D23" w:rsidRPr="00024D23" w:rsidRDefault="006E44CB" w:rsidP="00024D23">
            <w:pPr>
              <w:pStyle w:val="af5"/>
              <w:ind w:firstLineChars="0" w:firstLine="0"/>
            </w:pPr>
            <w:r w:rsidRPr="006E44CB">
              <w:rPr>
                <w:lang w:val="en-US"/>
              </w:rPr>
              <w:t>SINRUplingk_MMSE</w:t>
            </w:r>
          </w:p>
        </w:tc>
      </w:tr>
      <w:tr w:rsidR="00CD4FED" w14:paraId="78349405" w14:textId="77777777" w:rsidTr="00CD4FED">
        <w:tc>
          <w:tcPr>
            <w:tcW w:w="1356" w:type="dxa"/>
          </w:tcPr>
          <w:p w14:paraId="6D0AAFF7" w14:textId="77777777" w:rsidR="00CD4FED" w:rsidRDefault="00CD4FED" w:rsidP="00CD4FED">
            <w:pPr>
              <w:pStyle w:val="af5"/>
              <w:ind w:firstLineChars="0" w:firstLine="0"/>
            </w:pPr>
            <w:r>
              <w:rPr>
                <w:rFonts w:hint="eastAsia"/>
              </w:rPr>
              <w:t>下行</w:t>
            </w:r>
          </w:p>
        </w:tc>
        <w:tc>
          <w:tcPr>
            <w:tcW w:w="2496" w:type="dxa"/>
          </w:tcPr>
          <w:p w14:paraId="4E0D7716" w14:textId="77777777" w:rsidR="00CD4FED" w:rsidRDefault="00CD4FED" w:rsidP="00CD4FED">
            <w:pPr>
              <w:pStyle w:val="af5"/>
              <w:ind w:firstLineChars="0" w:firstLine="0"/>
            </w:pPr>
            <w:r>
              <w:rPr>
                <w:rFonts w:hint="eastAsia"/>
              </w:rPr>
              <w:t>TM2</w:t>
            </w:r>
          </w:p>
        </w:tc>
        <w:tc>
          <w:tcPr>
            <w:tcW w:w="2777" w:type="dxa"/>
          </w:tcPr>
          <w:p w14:paraId="759E779B" w14:textId="77777777" w:rsidR="00CD4FED" w:rsidRDefault="00CD4FED" w:rsidP="00CD4FED">
            <w:pPr>
              <w:pStyle w:val="af5"/>
              <w:ind w:firstLineChars="0" w:firstLine="0"/>
            </w:pPr>
            <w:r>
              <w:rPr>
                <w:rFonts w:hint="eastAsia"/>
              </w:rPr>
              <w:t>SFBC</w:t>
            </w:r>
            <w:r>
              <w:rPr>
                <w:rFonts w:hint="eastAsia"/>
              </w:rPr>
              <w:t>接收载干比算法</w:t>
            </w:r>
          </w:p>
        </w:tc>
        <w:tc>
          <w:tcPr>
            <w:tcW w:w="3228" w:type="dxa"/>
          </w:tcPr>
          <w:p w14:paraId="5B5F75BC" w14:textId="77777777" w:rsidR="00CD4FED" w:rsidRPr="00B93335" w:rsidRDefault="00CD4FED" w:rsidP="00CD4FED">
            <w:pPr>
              <w:pStyle w:val="af5"/>
              <w:ind w:firstLineChars="0" w:firstLine="0"/>
              <w:rPr>
                <w:lang w:val="en-US"/>
              </w:rPr>
            </w:pPr>
            <w:r>
              <w:rPr>
                <w:lang w:val="en-US"/>
              </w:rPr>
              <w:t>SINRSFBCDownlink</w:t>
            </w:r>
          </w:p>
        </w:tc>
      </w:tr>
      <w:tr w:rsidR="00CD4FED" w14:paraId="215258CC" w14:textId="77777777" w:rsidTr="00CD4FED">
        <w:tc>
          <w:tcPr>
            <w:tcW w:w="1356" w:type="dxa"/>
          </w:tcPr>
          <w:p w14:paraId="141F8525" w14:textId="77777777" w:rsidR="00CD4FED" w:rsidRDefault="00CD4FED" w:rsidP="00CD4FED">
            <w:pPr>
              <w:pStyle w:val="af5"/>
              <w:ind w:firstLineChars="0" w:firstLine="0"/>
            </w:pPr>
            <w:r>
              <w:rPr>
                <w:rFonts w:hint="eastAsia"/>
              </w:rPr>
              <w:t>下行</w:t>
            </w:r>
          </w:p>
        </w:tc>
        <w:tc>
          <w:tcPr>
            <w:tcW w:w="2496" w:type="dxa"/>
          </w:tcPr>
          <w:p w14:paraId="1843A3B3" w14:textId="77777777" w:rsidR="00CD4FED" w:rsidRDefault="00CD4FED" w:rsidP="00CD4FED">
            <w:pPr>
              <w:pStyle w:val="af5"/>
              <w:ind w:firstLineChars="0" w:firstLine="0"/>
            </w:pPr>
            <w:r>
              <w:rPr>
                <w:rFonts w:hint="eastAsia"/>
              </w:rPr>
              <w:t>TM1</w:t>
            </w:r>
          </w:p>
        </w:tc>
        <w:tc>
          <w:tcPr>
            <w:tcW w:w="2777" w:type="dxa"/>
          </w:tcPr>
          <w:p w14:paraId="75EBD9E6" w14:textId="77777777" w:rsidR="00CD4FED" w:rsidRDefault="00CD4FED" w:rsidP="00CD4FED">
            <w:pPr>
              <w:pStyle w:val="af5"/>
              <w:ind w:firstLineChars="0" w:firstLine="0"/>
            </w:pPr>
            <w:r>
              <w:rPr>
                <w:rFonts w:hint="eastAsia"/>
              </w:rPr>
              <w:t>MRC</w:t>
            </w:r>
            <w:r>
              <w:rPr>
                <w:rFonts w:hint="eastAsia"/>
              </w:rPr>
              <w:t>接收载干比算法</w:t>
            </w:r>
          </w:p>
        </w:tc>
        <w:tc>
          <w:tcPr>
            <w:tcW w:w="3228" w:type="dxa"/>
          </w:tcPr>
          <w:p w14:paraId="74133E85" w14:textId="77777777" w:rsidR="00CD4FED" w:rsidRPr="00B93335" w:rsidRDefault="00CD4FED" w:rsidP="00CD4FED">
            <w:pPr>
              <w:pStyle w:val="af5"/>
              <w:ind w:firstLineChars="0" w:firstLine="0"/>
              <w:rPr>
                <w:lang w:val="en-US"/>
              </w:rPr>
            </w:pPr>
            <w:r>
              <w:rPr>
                <w:lang w:val="en-US"/>
              </w:rPr>
              <w:t>SINRMrcDownlink</w:t>
            </w:r>
          </w:p>
        </w:tc>
      </w:tr>
      <w:tr w:rsidR="00CD4FED" w14:paraId="1E7DA41F" w14:textId="77777777" w:rsidTr="00CD4FED">
        <w:tc>
          <w:tcPr>
            <w:tcW w:w="1356" w:type="dxa"/>
          </w:tcPr>
          <w:p w14:paraId="6F2553E9" w14:textId="77777777" w:rsidR="00CD4FED" w:rsidRDefault="00CD4FED" w:rsidP="00CD4FED">
            <w:pPr>
              <w:pStyle w:val="af5"/>
              <w:ind w:firstLineChars="0" w:firstLine="0"/>
            </w:pPr>
            <w:r>
              <w:rPr>
                <w:rFonts w:hint="eastAsia"/>
              </w:rPr>
              <w:t>下行</w:t>
            </w:r>
          </w:p>
        </w:tc>
        <w:tc>
          <w:tcPr>
            <w:tcW w:w="2496" w:type="dxa"/>
          </w:tcPr>
          <w:p w14:paraId="06110EA1" w14:textId="77777777" w:rsidR="00CD4FED" w:rsidRDefault="00CD4FED" w:rsidP="00CD4FED">
            <w:pPr>
              <w:pStyle w:val="af5"/>
              <w:ind w:firstLineChars="0" w:firstLine="0"/>
            </w:pPr>
            <w:r>
              <w:rPr>
                <w:rFonts w:hint="eastAsia"/>
              </w:rPr>
              <w:t>基于码本传输或波束成型</w:t>
            </w:r>
          </w:p>
        </w:tc>
        <w:tc>
          <w:tcPr>
            <w:tcW w:w="2777" w:type="dxa"/>
          </w:tcPr>
          <w:p w14:paraId="576AE910" w14:textId="77777777" w:rsidR="00CD4FED" w:rsidRDefault="00CD4FED" w:rsidP="00CD4FED">
            <w:pPr>
              <w:pStyle w:val="af5"/>
              <w:ind w:firstLineChars="0" w:firstLine="0"/>
            </w:pPr>
            <w:r>
              <w:rPr>
                <w:rFonts w:hint="eastAsia"/>
              </w:rPr>
              <w:t>预编码矩阵接收载干比算法</w:t>
            </w:r>
          </w:p>
        </w:tc>
        <w:tc>
          <w:tcPr>
            <w:tcW w:w="3228" w:type="dxa"/>
          </w:tcPr>
          <w:p w14:paraId="3B7BFBF4" w14:textId="77777777" w:rsidR="00CD4FED" w:rsidRPr="00B93335" w:rsidRDefault="00CD4FED" w:rsidP="00CD4FED">
            <w:pPr>
              <w:pStyle w:val="af5"/>
              <w:ind w:firstLineChars="0" w:firstLine="0"/>
              <w:rPr>
                <w:lang w:val="en-US"/>
              </w:rPr>
            </w:pPr>
            <w:r>
              <w:rPr>
                <w:lang w:val="en-US"/>
              </w:rPr>
              <w:t>SINRPrecodingDownlinkAll_MMSE</w:t>
            </w:r>
          </w:p>
        </w:tc>
      </w:tr>
    </w:tbl>
    <w:p w14:paraId="550E02FD" w14:textId="77777777" w:rsidR="00CD4FED" w:rsidRPr="008D0F49" w:rsidRDefault="00CD4FED" w:rsidP="00CD4FED">
      <w:pPr>
        <w:ind w:firstLineChars="200" w:firstLine="480"/>
        <w:rPr>
          <w:szCs w:val="24"/>
        </w:rPr>
      </w:pPr>
      <w:r w:rsidRPr="008D0F49">
        <w:rPr>
          <w:szCs w:val="24"/>
        </w:rPr>
        <w:t>各载干比计算算法原理如下：</w:t>
      </w:r>
    </w:p>
    <w:p w14:paraId="159599ED" w14:textId="77777777" w:rsidR="00CD4FED" w:rsidRPr="008D0F49" w:rsidRDefault="00CD4FED" w:rsidP="00CD4FED">
      <w:pPr>
        <w:ind w:firstLineChars="200" w:firstLine="480"/>
        <w:rPr>
          <w:szCs w:val="24"/>
        </w:rPr>
      </w:pPr>
      <w:r>
        <w:rPr>
          <w:rFonts w:hint="eastAsia"/>
          <w:szCs w:val="24"/>
        </w:rPr>
        <w:t>1.</w:t>
      </w:r>
      <w:r w:rsidRPr="008D0F49">
        <w:rPr>
          <w:szCs w:val="24"/>
        </w:rPr>
        <w:t>MRC</w:t>
      </w:r>
      <w:r w:rsidRPr="008D0F49">
        <w:rPr>
          <w:szCs w:val="24"/>
        </w:rPr>
        <w:t>检测</w:t>
      </w:r>
    </w:p>
    <w:p w14:paraId="273ECFCC" w14:textId="77777777" w:rsidR="00CD4FED" w:rsidRPr="008D0F49" w:rsidRDefault="00CD4FED" w:rsidP="00CD4FED">
      <w:pPr>
        <w:ind w:firstLineChars="200" w:firstLine="480"/>
        <w:rPr>
          <w:szCs w:val="24"/>
        </w:rPr>
      </w:pPr>
      <w:r w:rsidRPr="008D0F49">
        <w:rPr>
          <w:szCs w:val="24"/>
        </w:rPr>
        <w:t>考虑发送天线数为</w:t>
      </w:r>
      <w:r w:rsidRPr="008D0F49">
        <w:rPr>
          <w:szCs w:val="24"/>
        </w:rPr>
        <w:t>1</w:t>
      </w:r>
      <w:r w:rsidRPr="008D0F49">
        <w:rPr>
          <w:szCs w:val="24"/>
        </w:rPr>
        <w:t>，接收天线数为</w:t>
      </w:r>
      <w:r w:rsidRPr="008D0F49">
        <w:rPr>
          <w:szCs w:val="24"/>
        </w:rPr>
        <w:object w:dxaOrig="360" w:dyaOrig="360" w14:anchorId="7AE5B124">
          <v:shape id="_x0000_i1033" type="#_x0000_t75" style="width:19.5pt;height:19.5pt" o:ole="">
            <v:imagedata r:id="rId29" o:title=""/>
          </v:shape>
          <o:OLEObject Type="Embed" ProgID="Equation.DSMT4" ShapeID="_x0000_i1033" DrawAspect="Content" ObjectID="_1524383307" r:id="rId30"/>
        </w:object>
      </w:r>
      <w:r w:rsidRPr="008D0F49">
        <w:rPr>
          <w:szCs w:val="24"/>
        </w:rPr>
        <w:t>的系统，现假设目标用户</w:t>
      </w:r>
      <w:r w:rsidRPr="008D0F49">
        <w:rPr>
          <w:szCs w:val="24"/>
        </w:rPr>
        <w:t>/</w:t>
      </w:r>
      <w:r w:rsidRPr="008D0F49">
        <w:rPr>
          <w:szCs w:val="24"/>
        </w:rPr>
        <w:t>扇区的标号为</w:t>
      </w:r>
      <w:r w:rsidRPr="008D0F49">
        <w:rPr>
          <w:szCs w:val="24"/>
        </w:rPr>
        <w:t>0</w:t>
      </w:r>
      <w:r w:rsidRPr="008D0F49">
        <w:rPr>
          <w:szCs w:val="24"/>
        </w:rPr>
        <w:t>，则第</w:t>
      </w:r>
      <w:r w:rsidRPr="008D0F49">
        <w:rPr>
          <w:szCs w:val="24"/>
        </w:rPr>
        <w:t>r</w:t>
      </w:r>
      <w:r w:rsidRPr="008D0F49">
        <w:rPr>
          <w:szCs w:val="24"/>
        </w:rPr>
        <w:t>个接收天线在第</w:t>
      </w:r>
      <w:r w:rsidRPr="008D0F49">
        <w:rPr>
          <w:szCs w:val="24"/>
        </w:rPr>
        <w:t>n</w:t>
      </w:r>
      <w:r w:rsidRPr="008D0F49">
        <w:rPr>
          <w:szCs w:val="24"/>
        </w:rPr>
        <w:t>个子载波处的接收信号可以表示为：</w:t>
      </w:r>
    </w:p>
    <w:p w14:paraId="2FB68F84" w14:textId="77777777" w:rsidR="00CD4FED" w:rsidRPr="007B5A5D" w:rsidRDefault="00CD4FED" w:rsidP="00CD4FED">
      <w:pPr>
        <w:jc w:val="right"/>
      </w:pPr>
      <w:r w:rsidRPr="007B5A5D">
        <w:rPr>
          <w:position w:val="-30"/>
        </w:rPr>
        <w:object w:dxaOrig="7695" w:dyaOrig="720" w14:anchorId="58C9A5EB">
          <v:shape id="_x0000_i1034" type="#_x0000_t75" style="width:386.25pt;height:36pt" o:ole="">
            <v:imagedata r:id="rId31" o:title=""/>
          </v:shape>
          <o:OLEObject Type="Embed" ProgID="Equation.DSMT4" ShapeID="_x0000_i1034" DrawAspect="Content" ObjectID="_1524383308" r:id="rId32"/>
        </w:object>
      </w:r>
      <w:r w:rsidRPr="007B5A5D">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1</w:instrText>
      </w:r>
      <w:r w:rsidR="00E8426C">
        <w:rPr>
          <w:noProof/>
        </w:rPr>
        <w:fldChar w:fldCharType="end"/>
      </w:r>
      <w:r w:rsidR="00F03FAF">
        <w:instrText>)</w:instrText>
      </w:r>
      <w:r w:rsidR="00F03FAF">
        <w:fldChar w:fldCharType="end"/>
      </w:r>
    </w:p>
    <w:p w14:paraId="09AC7C98" w14:textId="77777777" w:rsidR="00CD4FED" w:rsidRPr="008D0F49" w:rsidRDefault="00CD4FED" w:rsidP="00CD4FED">
      <w:pPr>
        <w:ind w:firstLineChars="200" w:firstLine="480"/>
        <w:rPr>
          <w:szCs w:val="24"/>
        </w:rPr>
      </w:pPr>
      <w:bookmarkStart w:id="135" w:name="OLE_LINK10"/>
      <w:r w:rsidRPr="008D0F49">
        <w:rPr>
          <w:szCs w:val="24"/>
        </w:rPr>
        <w:t>其中参数解释如下</w:t>
      </w:r>
      <w:bookmarkEnd w:id="135"/>
      <w:r w:rsidRPr="008D0F49">
        <w:rPr>
          <w:szCs w:val="24"/>
        </w:rPr>
        <w:t>：</w:t>
      </w:r>
      <w:r w:rsidRPr="008D0F49">
        <w:rPr>
          <w:szCs w:val="24"/>
        </w:rPr>
        <w:tab/>
      </w:r>
    </w:p>
    <w:p w14:paraId="39348B31" w14:textId="77777777" w:rsidR="00CD4FED" w:rsidRPr="008D0F49" w:rsidRDefault="00F61A61" w:rsidP="00CD4FED">
      <w:pPr>
        <w:ind w:firstLineChars="200" w:firstLine="480"/>
        <w:rPr>
          <w:szCs w:val="24"/>
        </w:rPr>
      </w:pPr>
      <w:r w:rsidRPr="008D0F49">
        <w:rPr>
          <w:szCs w:val="24"/>
        </w:rPr>
        <w:object w:dxaOrig="345" w:dyaOrig="360" w14:anchorId="4AEEFB51">
          <v:shape id="_x0000_i1035" type="#_x0000_t75" style="width:17.25pt;height:19.5pt;mso-position-vertical:absolute" o:ole="">
            <v:imagedata r:id="rId33" o:title=""/>
          </v:shape>
          <o:OLEObject Type="Embed" ProgID="Equation.DSMT4" ShapeID="_x0000_i1035" DrawAspect="Content" ObjectID="_1524383309" r:id="rId34"/>
        </w:object>
      </w:r>
      <w:r w:rsidR="00CD4FED" w:rsidRPr="008D0F49">
        <w:rPr>
          <w:szCs w:val="24"/>
        </w:rPr>
        <w:t>：干扰源的数目；</w:t>
      </w:r>
    </w:p>
    <w:p w14:paraId="2FCCA494" w14:textId="77777777" w:rsidR="00CD4FED" w:rsidRPr="008D0F49" w:rsidRDefault="00CD4FED" w:rsidP="00CD4FED">
      <w:pPr>
        <w:ind w:firstLineChars="200" w:firstLine="480"/>
        <w:rPr>
          <w:szCs w:val="24"/>
        </w:rPr>
      </w:pPr>
      <w:r w:rsidRPr="008D0F49">
        <w:rPr>
          <w:szCs w:val="24"/>
        </w:rPr>
        <w:object w:dxaOrig="420" w:dyaOrig="375" w14:anchorId="4D2C2F30">
          <v:shape id="_x0000_i1036" type="#_x0000_t75" style="width:21pt;height:19.5pt" o:ole="">
            <v:imagedata r:id="rId35" o:title=""/>
          </v:shape>
          <o:OLEObject Type="Embed" ProgID="Equation.DSMT4" ShapeID="_x0000_i1036" DrawAspect="Content" ObjectID="_1524383310" r:id="rId36"/>
        </w:object>
      </w:r>
      <w:r w:rsidRPr="008D0F49">
        <w:rPr>
          <w:szCs w:val="24"/>
        </w:rPr>
        <w:t>：第</w:t>
      </w:r>
      <w:r w:rsidRPr="008D0F49">
        <w:rPr>
          <w:szCs w:val="24"/>
        </w:rPr>
        <w:t>j</w:t>
      </w:r>
      <w:r w:rsidRPr="008D0F49">
        <w:rPr>
          <w:szCs w:val="24"/>
        </w:rPr>
        <w:t>个用户</w:t>
      </w:r>
      <w:r w:rsidRPr="008D0F49">
        <w:rPr>
          <w:szCs w:val="24"/>
        </w:rPr>
        <w:t>/</w:t>
      </w:r>
      <w:r w:rsidRPr="008D0F49">
        <w:rPr>
          <w:szCs w:val="24"/>
        </w:rPr>
        <w:t>扇区的发送功率；</w:t>
      </w:r>
    </w:p>
    <w:p w14:paraId="58D28A12" w14:textId="77777777" w:rsidR="00CD4FED" w:rsidRPr="008D0F49" w:rsidRDefault="00CD4FED" w:rsidP="00CD4FED">
      <w:pPr>
        <w:ind w:firstLineChars="200" w:firstLine="480"/>
        <w:rPr>
          <w:szCs w:val="24"/>
        </w:rPr>
      </w:pPr>
      <w:r w:rsidRPr="008D0F49">
        <w:rPr>
          <w:szCs w:val="24"/>
        </w:rPr>
        <w:object w:dxaOrig="420" w:dyaOrig="375" w14:anchorId="331B1955">
          <v:shape id="_x0000_i1037" type="#_x0000_t75" style="width:21pt;height:19.5pt" o:ole="">
            <v:imagedata r:id="rId37" o:title=""/>
          </v:shape>
          <o:OLEObject Type="Embed" ProgID="Equation.DSMT4" ShapeID="_x0000_i1037" DrawAspect="Content" ObjectID="_1524383311" r:id="rId38"/>
        </w:object>
      </w:r>
      <w:r w:rsidRPr="008D0F49">
        <w:rPr>
          <w:szCs w:val="24"/>
        </w:rPr>
        <w:t>：第</w:t>
      </w:r>
      <w:r w:rsidRPr="008D0F49">
        <w:rPr>
          <w:szCs w:val="24"/>
        </w:rPr>
        <w:t>j</w:t>
      </w:r>
      <w:r w:rsidRPr="008D0F49">
        <w:rPr>
          <w:szCs w:val="24"/>
        </w:rPr>
        <w:t>个用户</w:t>
      </w:r>
      <w:r w:rsidRPr="008D0F49">
        <w:rPr>
          <w:szCs w:val="24"/>
        </w:rPr>
        <w:t>/</w:t>
      </w:r>
      <w:r w:rsidRPr="008D0F49">
        <w:rPr>
          <w:szCs w:val="24"/>
        </w:rPr>
        <w:t>扇区的路径损耗，包括阴影衰落、天线增益、馈线损耗等；</w:t>
      </w:r>
    </w:p>
    <w:p w14:paraId="2007B93F" w14:textId="77777777" w:rsidR="00CD4FED" w:rsidRPr="008D0F49" w:rsidRDefault="00CD4FED" w:rsidP="00CD4FED">
      <w:pPr>
        <w:ind w:firstLineChars="200" w:firstLine="480"/>
        <w:rPr>
          <w:szCs w:val="24"/>
        </w:rPr>
      </w:pPr>
      <w:r w:rsidRPr="008D0F49">
        <w:rPr>
          <w:szCs w:val="24"/>
        </w:rPr>
        <w:object w:dxaOrig="840" w:dyaOrig="420" w14:anchorId="31A7A400">
          <v:shape id="_x0000_i1038" type="#_x0000_t75" style="width:43.5pt;height:21pt" o:ole="">
            <v:imagedata r:id="rId39" o:title=""/>
          </v:shape>
          <o:OLEObject Type="Embed" ProgID="Equation.DSMT4" ShapeID="_x0000_i1038" DrawAspect="Content" ObjectID="_1524383312" r:id="rId40"/>
        </w:object>
      </w:r>
      <w:r w:rsidRPr="008D0F49">
        <w:rPr>
          <w:szCs w:val="24"/>
        </w:rPr>
        <w:t>：第</w:t>
      </w:r>
      <w:r w:rsidRPr="008D0F49">
        <w:rPr>
          <w:szCs w:val="24"/>
        </w:rPr>
        <w:t>j</w:t>
      </w:r>
      <w:r w:rsidRPr="008D0F49">
        <w:rPr>
          <w:szCs w:val="24"/>
        </w:rPr>
        <w:t>个用户</w:t>
      </w:r>
      <w:r w:rsidRPr="008D0F49">
        <w:rPr>
          <w:szCs w:val="24"/>
        </w:rPr>
        <w:t>/</w:t>
      </w:r>
      <w:r w:rsidRPr="008D0F49">
        <w:rPr>
          <w:szCs w:val="24"/>
        </w:rPr>
        <w:t>扇区的第</w:t>
      </w:r>
      <w:r w:rsidRPr="008D0F49">
        <w:rPr>
          <w:szCs w:val="24"/>
        </w:rPr>
        <w:t>n</w:t>
      </w:r>
      <w:r w:rsidRPr="008D0F49">
        <w:rPr>
          <w:szCs w:val="24"/>
        </w:rPr>
        <w:t>个子载波的信道增益；</w:t>
      </w:r>
    </w:p>
    <w:p w14:paraId="635A5E28" w14:textId="77777777" w:rsidR="00CD4FED" w:rsidRPr="008D0F49" w:rsidRDefault="00CD4FED" w:rsidP="00CD4FED">
      <w:pPr>
        <w:ind w:firstLineChars="200" w:firstLine="480"/>
        <w:rPr>
          <w:szCs w:val="24"/>
        </w:rPr>
      </w:pPr>
      <w:r w:rsidRPr="008D0F49">
        <w:rPr>
          <w:szCs w:val="24"/>
        </w:rPr>
        <w:object w:dxaOrig="750" w:dyaOrig="360" w14:anchorId="074B70D7">
          <v:shape id="_x0000_i1039" type="#_x0000_t75" style="width:36pt;height:19.5pt" o:ole="">
            <v:imagedata r:id="rId41" o:title=""/>
          </v:shape>
          <o:OLEObject Type="Embed" ProgID="Equation.DSMT4" ShapeID="_x0000_i1039" DrawAspect="Content" ObjectID="_1524383313" r:id="rId42"/>
        </w:object>
      </w:r>
      <w:r w:rsidRPr="008D0F49">
        <w:rPr>
          <w:szCs w:val="24"/>
        </w:rPr>
        <w:t>：第</w:t>
      </w:r>
      <w:r w:rsidRPr="008D0F49">
        <w:rPr>
          <w:szCs w:val="24"/>
        </w:rPr>
        <w:t>j</w:t>
      </w:r>
      <w:r w:rsidRPr="008D0F49">
        <w:rPr>
          <w:szCs w:val="24"/>
        </w:rPr>
        <w:t>个用户</w:t>
      </w:r>
      <w:r w:rsidRPr="008D0F49">
        <w:rPr>
          <w:szCs w:val="24"/>
        </w:rPr>
        <w:t>/</w:t>
      </w:r>
      <w:r w:rsidRPr="008D0F49">
        <w:rPr>
          <w:szCs w:val="24"/>
        </w:rPr>
        <w:t>扇区在第</w:t>
      </w:r>
      <w:r w:rsidRPr="008D0F49">
        <w:rPr>
          <w:szCs w:val="24"/>
        </w:rPr>
        <w:t>n</w:t>
      </w:r>
      <w:r w:rsidRPr="008D0F49">
        <w:rPr>
          <w:szCs w:val="24"/>
        </w:rPr>
        <w:t>个子载波发送的符号；</w:t>
      </w:r>
    </w:p>
    <w:p w14:paraId="1CDB0E2F" w14:textId="77777777" w:rsidR="00CD4FED" w:rsidRPr="008D0F49" w:rsidRDefault="00CD4FED" w:rsidP="00CD4FED">
      <w:pPr>
        <w:ind w:firstLineChars="200" w:firstLine="480"/>
        <w:rPr>
          <w:szCs w:val="24"/>
        </w:rPr>
      </w:pPr>
      <w:r w:rsidRPr="008D0F49">
        <w:rPr>
          <w:szCs w:val="24"/>
        </w:rPr>
        <w:object w:dxaOrig="750" w:dyaOrig="360" w14:anchorId="74349D9A">
          <v:shape id="_x0000_i1040" type="#_x0000_t75" style="width:36pt;height:19.5pt" o:ole="">
            <v:imagedata r:id="rId43" o:title=""/>
          </v:shape>
          <o:OLEObject Type="Embed" ProgID="Equation.DSMT4" ShapeID="_x0000_i1040" DrawAspect="Content" ObjectID="_1524383314" r:id="rId44"/>
        </w:object>
      </w:r>
      <w:r w:rsidRPr="008D0F49">
        <w:rPr>
          <w:szCs w:val="24"/>
        </w:rPr>
        <w:t>：接收机热噪声，这里是均值为</w:t>
      </w:r>
      <w:r w:rsidRPr="008D0F49">
        <w:rPr>
          <w:szCs w:val="24"/>
        </w:rPr>
        <w:t>0</w:t>
      </w:r>
      <w:r w:rsidRPr="008D0F49">
        <w:rPr>
          <w:szCs w:val="24"/>
        </w:rPr>
        <w:t>、方差为</w:t>
      </w:r>
      <w:r w:rsidRPr="008D0F49">
        <w:rPr>
          <w:szCs w:val="24"/>
        </w:rPr>
        <w:object w:dxaOrig="345" w:dyaOrig="345" w14:anchorId="218F1150">
          <v:shape id="_x0000_i1041" type="#_x0000_t75" style="width:17.25pt;height:17.25pt" o:ole="">
            <v:imagedata r:id="rId45" o:title=""/>
          </v:shape>
          <o:OLEObject Type="Embed" ProgID="Equation.DSMT4" ShapeID="_x0000_i1041" DrawAspect="Content" ObjectID="_1524383315" r:id="rId46"/>
        </w:object>
      </w:r>
      <w:r w:rsidRPr="008D0F49">
        <w:rPr>
          <w:szCs w:val="24"/>
        </w:rPr>
        <w:t>的高斯白噪声。</w:t>
      </w:r>
    </w:p>
    <w:p w14:paraId="1ABBD8E6" w14:textId="77777777" w:rsidR="00CD4FED" w:rsidRPr="008D0F49" w:rsidRDefault="00CD4FED" w:rsidP="00CD4FED">
      <w:pPr>
        <w:ind w:firstLineChars="200" w:firstLine="480"/>
        <w:rPr>
          <w:szCs w:val="24"/>
        </w:rPr>
      </w:pPr>
      <w:r w:rsidRPr="008D0F49">
        <w:rPr>
          <w:szCs w:val="24"/>
        </w:rPr>
        <w:t>经过</w:t>
      </w:r>
      <w:r w:rsidRPr="008D0F49">
        <w:rPr>
          <w:szCs w:val="24"/>
        </w:rPr>
        <w:t>MRC</w:t>
      </w:r>
      <w:r w:rsidRPr="008D0F49">
        <w:rPr>
          <w:szCs w:val="24"/>
        </w:rPr>
        <w:t>处理后，第</w:t>
      </w:r>
      <w:r w:rsidRPr="008D0F49">
        <w:rPr>
          <w:szCs w:val="24"/>
        </w:rPr>
        <w:t>n</w:t>
      </w:r>
      <w:r w:rsidRPr="008D0F49">
        <w:rPr>
          <w:szCs w:val="24"/>
        </w:rPr>
        <w:t>个子载波的载干比为：</w:t>
      </w:r>
    </w:p>
    <w:p w14:paraId="337CAF65" w14:textId="77777777" w:rsidR="00CD4FED" w:rsidRPr="007B5A5D" w:rsidRDefault="00CD4FED" w:rsidP="00CD4FED">
      <w:pPr>
        <w:pStyle w:val="af6"/>
        <w:wordWrap w:val="0"/>
        <w:jc w:val="right"/>
      </w:pPr>
      <w:r w:rsidRPr="007B5A5D">
        <w:rPr>
          <w:position w:val="-72"/>
        </w:rPr>
        <w:object w:dxaOrig="6675" w:dyaOrig="1560" w14:anchorId="0897E0FD">
          <v:shape id="_x0000_i1042" type="#_x0000_t75" style="width:333.75pt;height:78pt" o:ole="">
            <v:imagedata r:id="rId47" o:title=""/>
          </v:shape>
          <o:OLEObject Type="Embed" ProgID="Equation.DSMT4" ShapeID="_x0000_i1042" DrawAspect="Content" ObjectID="_1524383316" r:id="rId48"/>
        </w:object>
      </w:r>
      <w:r w:rsidRPr="007B5A5D">
        <w:t xml:space="preserve">     </w:t>
      </w:r>
      <w:r w:rsidRPr="007B5A5D">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2</w:instrText>
      </w:r>
      <w:r w:rsidR="00E8426C">
        <w:rPr>
          <w:noProof/>
        </w:rPr>
        <w:fldChar w:fldCharType="end"/>
      </w:r>
      <w:r w:rsidR="00F03FAF">
        <w:instrText>)</w:instrText>
      </w:r>
      <w:r w:rsidR="00F03FAF">
        <w:fldChar w:fldCharType="end"/>
      </w:r>
    </w:p>
    <w:p w14:paraId="5161863D" w14:textId="77777777" w:rsidR="00CD4FED" w:rsidRPr="008D0F49" w:rsidRDefault="00CD4FED" w:rsidP="00CD4FED">
      <w:pPr>
        <w:ind w:firstLineChars="200" w:firstLine="480"/>
        <w:rPr>
          <w:szCs w:val="24"/>
        </w:rPr>
      </w:pPr>
      <w:r w:rsidRPr="008D0F49">
        <w:rPr>
          <w:rFonts w:hint="eastAsia"/>
          <w:szCs w:val="24"/>
        </w:rPr>
        <w:t>2.</w:t>
      </w:r>
      <w:r w:rsidRPr="008D0F49">
        <w:rPr>
          <w:szCs w:val="24"/>
        </w:rPr>
        <w:t>SFBC</w:t>
      </w:r>
    </w:p>
    <w:p w14:paraId="2567B61E" w14:textId="77777777" w:rsidR="00CD4FED" w:rsidRPr="008D0F49" w:rsidRDefault="00CD4FED" w:rsidP="00CD4FED">
      <w:pPr>
        <w:ind w:firstLineChars="200" w:firstLine="480"/>
        <w:rPr>
          <w:szCs w:val="24"/>
        </w:rPr>
      </w:pPr>
      <w:r w:rsidRPr="008D0F49">
        <w:rPr>
          <w:szCs w:val="24"/>
        </w:rPr>
        <w:t>考虑一个发送天线数为</w:t>
      </w:r>
      <w:r w:rsidRPr="008D0F49">
        <w:rPr>
          <w:szCs w:val="24"/>
        </w:rPr>
        <w:t>2</w:t>
      </w:r>
      <w:r w:rsidRPr="008D0F49">
        <w:rPr>
          <w:szCs w:val="24"/>
        </w:rPr>
        <w:t>，接收天线数为</w:t>
      </w:r>
      <w:r w:rsidRPr="008D0F49">
        <w:rPr>
          <w:szCs w:val="24"/>
        </w:rPr>
        <w:object w:dxaOrig="360" w:dyaOrig="360" w14:anchorId="459F02DB">
          <v:shape id="_x0000_i1043" type="#_x0000_t75" style="width:19.5pt;height:19.5pt" o:ole="">
            <v:imagedata r:id="rId49" o:title=""/>
          </v:shape>
          <o:OLEObject Type="Embed" ProgID="Equation.DSMT4" ShapeID="_x0000_i1043" DrawAspect="Content" ObjectID="_1524383317" r:id="rId50"/>
        </w:object>
      </w:r>
      <w:r w:rsidRPr="008D0F49">
        <w:rPr>
          <w:szCs w:val="24"/>
        </w:rPr>
        <w:t>的系统。可根据干扰计算的不同将干扰源分为两个集合，即采用</w:t>
      </w:r>
      <w:r w:rsidRPr="008D0F49">
        <w:rPr>
          <w:szCs w:val="24"/>
        </w:rPr>
        <w:t>SFBC</w:t>
      </w:r>
      <w:r w:rsidRPr="008D0F49">
        <w:rPr>
          <w:szCs w:val="24"/>
        </w:rPr>
        <w:t>的集合和没有采用</w:t>
      </w:r>
      <w:r w:rsidRPr="008D0F49">
        <w:rPr>
          <w:szCs w:val="24"/>
        </w:rPr>
        <w:t>SFBC</w:t>
      </w:r>
      <w:r w:rsidRPr="008D0F49">
        <w:rPr>
          <w:szCs w:val="24"/>
        </w:rPr>
        <w:t>的集合。那么在第一个和第二个</w:t>
      </w:r>
      <w:r w:rsidRPr="008D0F49">
        <w:rPr>
          <w:szCs w:val="24"/>
        </w:rPr>
        <w:t>SFBC</w:t>
      </w:r>
      <w:r w:rsidRPr="008D0F49">
        <w:rPr>
          <w:szCs w:val="24"/>
        </w:rPr>
        <w:t>符号间隔内，第</w:t>
      </w:r>
      <w:r w:rsidRPr="008D0F49">
        <w:rPr>
          <w:szCs w:val="24"/>
        </w:rPr>
        <w:t>n</w:t>
      </w:r>
      <w:r w:rsidRPr="008D0F49">
        <w:rPr>
          <w:szCs w:val="24"/>
        </w:rPr>
        <w:t>个子载波处的接收信号可以分别表示为：</w:t>
      </w:r>
    </w:p>
    <w:p w14:paraId="16C25C37" w14:textId="77777777" w:rsidR="00CD4FED" w:rsidRPr="007B5A5D" w:rsidRDefault="00CD4FED" w:rsidP="00CD4FED">
      <w:pPr>
        <w:pStyle w:val="af6"/>
        <w:wordWrap w:val="0"/>
        <w:jc w:val="right"/>
      </w:pPr>
      <w:r w:rsidRPr="007B5A5D">
        <w:rPr>
          <w:position w:val="-64"/>
        </w:rPr>
        <w:object w:dxaOrig="7335" w:dyaOrig="1410" w14:anchorId="003D6733">
          <v:shape id="_x0000_i1044" type="#_x0000_t75" style="width:366.75pt;height:70.5pt" o:ole="">
            <v:imagedata r:id="rId51" o:title=""/>
          </v:shape>
          <o:OLEObject Type="Embed" ProgID="Equation.DSMT4" ShapeID="_x0000_i1044" DrawAspect="Content" ObjectID="_1524383318" r:id="rId52"/>
        </w:object>
      </w:r>
      <w:r w:rsidRPr="007B5A5D">
        <w:tab/>
        <w:t xml:space="preserve">   </w:t>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3</w:instrText>
      </w:r>
      <w:r w:rsidR="00E8426C">
        <w:rPr>
          <w:noProof/>
        </w:rPr>
        <w:fldChar w:fldCharType="end"/>
      </w:r>
      <w:r w:rsidR="00F03FAF">
        <w:instrText>)</w:instrText>
      </w:r>
      <w:r w:rsidR="00F03FAF">
        <w:fldChar w:fldCharType="end"/>
      </w:r>
    </w:p>
    <w:p w14:paraId="3958701D" w14:textId="77777777" w:rsidR="00CD4FED" w:rsidRPr="007B5A5D" w:rsidRDefault="00CD4FED" w:rsidP="00CD4FED">
      <w:pPr>
        <w:wordWrap w:val="0"/>
        <w:jc w:val="right"/>
      </w:pPr>
      <w:r w:rsidRPr="007B5A5D">
        <w:rPr>
          <w:rFonts w:eastAsiaTheme="minorEastAsia"/>
        </w:rPr>
        <w:t xml:space="preserve">     </w:t>
      </w:r>
      <w:r w:rsidRPr="007B5A5D">
        <w:rPr>
          <w:position w:val="-64"/>
        </w:rPr>
        <w:object w:dxaOrig="7290" w:dyaOrig="1410" w14:anchorId="4EACC89F">
          <v:shape id="_x0000_i1045" type="#_x0000_t75" style="width:365.25pt;height:70.5pt" o:ole="">
            <v:imagedata r:id="rId53" o:title=""/>
          </v:shape>
          <o:OLEObject Type="Embed" ProgID="Equation.DSMT4" ShapeID="_x0000_i1045" DrawAspect="Content" ObjectID="_1524383319" r:id="rId54"/>
        </w:object>
      </w:r>
      <w:r w:rsidRPr="007B5A5D">
        <w:tab/>
      </w:r>
      <w:r w:rsidRPr="007B5A5D">
        <w:rPr>
          <w:rFonts w:eastAsiaTheme="minorEastAsia"/>
        </w:rPr>
        <w:t xml:space="preserve">    </w:t>
      </w:r>
      <w:r w:rsidR="00F03FAF">
        <w:rPr>
          <w:rFonts w:eastAsiaTheme="minorEastAsia"/>
        </w:rPr>
        <w:fldChar w:fldCharType="begin"/>
      </w:r>
      <w:r w:rsidR="00F03FAF">
        <w:rPr>
          <w:rFonts w:eastAsiaTheme="minorEastAsia"/>
        </w:rPr>
        <w:instrText xml:space="preserve"> MACROBUTTON MTPlaceRef \* MERGEFORMAT </w:instrText>
      </w:r>
      <w:r w:rsidR="00F03FAF">
        <w:rPr>
          <w:rFonts w:eastAsiaTheme="minorEastAsia"/>
        </w:rPr>
        <w:fldChar w:fldCharType="begin"/>
      </w:r>
      <w:r w:rsidR="00F03FAF">
        <w:rPr>
          <w:rFonts w:eastAsiaTheme="minorEastAsia"/>
        </w:rPr>
        <w:instrText xml:space="preserve"> SEQ MTEqn \h \* MERGEFORMAT </w:instrText>
      </w:r>
      <w:r w:rsidR="00F03FAF">
        <w:rPr>
          <w:rFonts w:eastAsiaTheme="minorEastAsia"/>
        </w:rPr>
        <w:fldChar w:fldCharType="end"/>
      </w:r>
      <w:r w:rsidR="00F03FAF">
        <w:rPr>
          <w:rFonts w:eastAsiaTheme="minorEastAsia"/>
        </w:rPr>
        <w:instrText>(</w:instrText>
      </w:r>
      <w:r w:rsidR="00F03FAF">
        <w:rPr>
          <w:rFonts w:eastAsiaTheme="minorEastAsia"/>
        </w:rPr>
        <w:fldChar w:fldCharType="begin"/>
      </w:r>
      <w:r w:rsidR="00F03FAF">
        <w:rPr>
          <w:rFonts w:eastAsiaTheme="minorEastAsia"/>
        </w:rPr>
        <w:instrText xml:space="preserve"> SEQ MTChap \c \* Arabic \* MERGEFORMAT </w:instrText>
      </w:r>
      <w:r w:rsidR="00F03FAF">
        <w:rPr>
          <w:rFonts w:eastAsiaTheme="minorEastAsia"/>
        </w:rPr>
        <w:fldChar w:fldCharType="separate"/>
      </w:r>
      <w:r w:rsidR="00C10C61">
        <w:rPr>
          <w:rFonts w:eastAsiaTheme="minorEastAsia"/>
          <w:noProof/>
        </w:rPr>
        <w:instrText>3</w:instrText>
      </w:r>
      <w:r w:rsidR="00F03FAF">
        <w:rPr>
          <w:rFonts w:eastAsiaTheme="minorEastAsia"/>
        </w:rPr>
        <w:fldChar w:fldCharType="end"/>
      </w:r>
      <w:r w:rsidR="00F03FAF">
        <w:rPr>
          <w:rFonts w:eastAsiaTheme="minorEastAsia"/>
        </w:rPr>
        <w:instrText>-</w:instrText>
      </w:r>
      <w:r w:rsidR="00F03FAF">
        <w:rPr>
          <w:rFonts w:eastAsiaTheme="minorEastAsia"/>
        </w:rPr>
        <w:fldChar w:fldCharType="begin"/>
      </w:r>
      <w:r w:rsidR="00F03FAF">
        <w:rPr>
          <w:rFonts w:eastAsiaTheme="minorEastAsia"/>
        </w:rPr>
        <w:instrText xml:space="preserve"> SEQ MTEqn \c \* Arabic \* MERGEFORMAT </w:instrText>
      </w:r>
      <w:r w:rsidR="00F03FAF">
        <w:rPr>
          <w:rFonts w:eastAsiaTheme="minorEastAsia"/>
        </w:rPr>
        <w:fldChar w:fldCharType="separate"/>
      </w:r>
      <w:r w:rsidR="00C10C61">
        <w:rPr>
          <w:rFonts w:eastAsiaTheme="minorEastAsia"/>
          <w:noProof/>
        </w:rPr>
        <w:instrText>4</w:instrText>
      </w:r>
      <w:r w:rsidR="00F03FAF">
        <w:rPr>
          <w:rFonts w:eastAsiaTheme="minorEastAsia"/>
        </w:rPr>
        <w:fldChar w:fldCharType="end"/>
      </w:r>
      <w:r w:rsidR="00F03FAF">
        <w:rPr>
          <w:rFonts w:eastAsiaTheme="minorEastAsia"/>
        </w:rPr>
        <w:instrText>)</w:instrText>
      </w:r>
      <w:r w:rsidR="00F03FAF">
        <w:rPr>
          <w:rFonts w:eastAsiaTheme="minorEastAsia"/>
        </w:rPr>
        <w:fldChar w:fldCharType="end"/>
      </w:r>
    </w:p>
    <w:p w14:paraId="10D1E2FA" w14:textId="77777777" w:rsidR="00CD4FED" w:rsidRPr="008D0F49" w:rsidRDefault="00CD4FED" w:rsidP="00CD4FED">
      <w:pPr>
        <w:ind w:firstLineChars="200" w:firstLine="480"/>
        <w:rPr>
          <w:szCs w:val="24"/>
        </w:rPr>
      </w:pPr>
      <w:r w:rsidRPr="008D0F49">
        <w:rPr>
          <w:szCs w:val="24"/>
        </w:rPr>
        <w:t>其中参数解释如下：</w:t>
      </w:r>
    </w:p>
    <w:p w14:paraId="5EFD4D83" w14:textId="77777777" w:rsidR="00CD4FED" w:rsidRPr="008D0F49" w:rsidRDefault="00CD4FED" w:rsidP="00CD4FED">
      <w:pPr>
        <w:ind w:firstLineChars="200" w:firstLine="480"/>
        <w:rPr>
          <w:szCs w:val="24"/>
        </w:rPr>
      </w:pPr>
      <w:r w:rsidRPr="008D0F49">
        <w:rPr>
          <w:szCs w:val="24"/>
        </w:rPr>
        <w:t>SFBCset</w:t>
      </w:r>
      <w:r w:rsidRPr="008D0F49">
        <w:rPr>
          <w:szCs w:val="24"/>
        </w:rPr>
        <w:t>：采用</w:t>
      </w:r>
      <w:r w:rsidRPr="008D0F49">
        <w:rPr>
          <w:szCs w:val="24"/>
        </w:rPr>
        <w:t>MIMO SFBC</w:t>
      </w:r>
      <w:r w:rsidRPr="008D0F49">
        <w:rPr>
          <w:szCs w:val="24"/>
        </w:rPr>
        <w:t>进行发送的集合。标号</w:t>
      </w:r>
      <w:r w:rsidRPr="008D0F49">
        <w:rPr>
          <w:szCs w:val="24"/>
        </w:rPr>
        <w:t>0</w:t>
      </w:r>
      <w:r w:rsidRPr="008D0F49">
        <w:rPr>
          <w:szCs w:val="24"/>
        </w:rPr>
        <w:t>表示目标用户，其他</w:t>
      </w:r>
    </w:p>
    <w:p w14:paraId="36937960" w14:textId="77777777" w:rsidR="00CD4FED" w:rsidRPr="008D0F49" w:rsidRDefault="00CD4FED" w:rsidP="00CD4FED">
      <w:pPr>
        <w:ind w:firstLineChars="200" w:firstLine="480"/>
        <w:rPr>
          <w:szCs w:val="24"/>
        </w:rPr>
      </w:pPr>
      <w:r w:rsidRPr="008D0F49">
        <w:rPr>
          <w:szCs w:val="24"/>
        </w:rPr>
        <w:t>的标号表示采用</w:t>
      </w:r>
      <w:r w:rsidRPr="008D0F49">
        <w:rPr>
          <w:szCs w:val="24"/>
        </w:rPr>
        <w:t>MIMO SFBC</w:t>
      </w:r>
      <w:r w:rsidRPr="008D0F49">
        <w:rPr>
          <w:szCs w:val="24"/>
        </w:rPr>
        <w:t>的干扰源；</w:t>
      </w:r>
    </w:p>
    <w:p w14:paraId="52A42919" w14:textId="77777777" w:rsidR="00CD4FED" w:rsidRPr="008D0F49" w:rsidRDefault="00CD4FED" w:rsidP="00CD4FED">
      <w:pPr>
        <w:ind w:firstLineChars="200" w:firstLine="480"/>
        <w:rPr>
          <w:szCs w:val="24"/>
        </w:rPr>
      </w:pPr>
      <w:r w:rsidRPr="008D0F49">
        <w:rPr>
          <w:szCs w:val="24"/>
        </w:rPr>
        <w:lastRenderedPageBreak/>
        <w:t>r</w:t>
      </w:r>
      <w:r w:rsidRPr="008D0F49">
        <w:rPr>
          <w:szCs w:val="24"/>
        </w:rPr>
        <w:t>：接收天线的标号；</w:t>
      </w:r>
    </w:p>
    <w:p w14:paraId="7EC97A05" w14:textId="77777777" w:rsidR="00CD4FED" w:rsidRPr="008D0F49" w:rsidRDefault="00CD4FED" w:rsidP="00CD4FED">
      <w:pPr>
        <w:ind w:firstLineChars="200" w:firstLine="480"/>
        <w:rPr>
          <w:szCs w:val="24"/>
        </w:rPr>
      </w:pPr>
      <w:r w:rsidRPr="008D0F49">
        <w:rPr>
          <w:szCs w:val="24"/>
        </w:rPr>
        <w:t>t</w:t>
      </w:r>
      <w:r w:rsidRPr="008D0F49">
        <w:rPr>
          <w:szCs w:val="24"/>
        </w:rPr>
        <w:t>：发送天线的标号；</w:t>
      </w:r>
    </w:p>
    <w:p w14:paraId="125B1F22" w14:textId="77777777" w:rsidR="00CD4FED" w:rsidRPr="008D0F49" w:rsidRDefault="00CD4FED" w:rsidP="00CD4FED">
      <w:pPr>
        <w:ind w:firstLineChars="200" w:firstLine="480"/>
        <w:rPr>
          <w:szCs w:val="24"/>
        </w:rPr>
      </w:pPr>
      <w:r w:rsidRPr="008D0F49">
        <w:rPr>
          <w:szCs w:val="24"/>
        </w:rPr>
        <w:object w:dxaOrig="510" w:dyaOrig="360" w14:anchorId="55996556">
          <v:shape id="_x0000_i1046" type="#_x0000_t75" style="width:26.25pt;height:19.5pt" o:ole="">
            <v:imagedata r:id="rId55" o:title=""/>
          </v:shape>
          <o:OLEObject Type="Embed" ProgID="Equation.DSMT4" ShapeID="_x0000_i1046" DrawAspect="Content" ObjectID="_1524383320" r:id="rId56"/>
        </w:object>
      </w:r>
      <w:r w:rsidRPr="008D0F49">
        <w:rPr>
          <w:szCs w:val="24"/>
        </w:rPr>
        <w:t>：第</w:t>
      </w:r>
      <w:r w:rsidRPr="008D0F49">
        <w:rPr>
          <w:szCs w:val="24"/>
        </w:rPr>
        <w:t>j</w:t>
      </w:r>
      <w:r w:rsidRPr="008D0F49">
        <w:rPr>
          <w:szCs w:val="24"/>
        </w:rPr>
        <w:t>个没有采用</w:t>
      </w:r>
      <w:r w:rsidRPr="008D0F49">
        <w:rPr>
          <w:szCs w:val="24"/>
        </w:rPr>
        <w:t>SFBC</w:t>
      </w:r>
      <w:r w:rsidRPr="008D0F49">
        <w:rPr>
          <w:szCs w:val="24"/>
        </w:rPr>
        <w:t>发送的干扰源发送天线的数目；</w:t>
      </w:r>
    </w:p>
    <w:p w14:paraId="4CC62501" w14:textId="77777777" w:rsidR="00CD4FED" w:rsidRPr="008D0F49" w:rsidRDefault="00CD4FED" w:rsidP="00CD4FED">
      <w:pPr>
        <w:ind w:firstLineChars="200" w:firstLine="480"/>
        <w:rPr>
          <w:szCs w:val="24"/>
        </w:rPr>
      </w:pPr>
      <w:r w:rsidRPr="008D0F49">
        <w:rPr>
          <w:szCs w:val="24"/>
        </w:rPr>
        <w:object w:dxaOrig="930" w:dyaOrig="360" w14:anchorId="78D179D8">
          <v:shape id="_x0000_i1047" type="#_x0000_t75" style="width:45.75pt;height:19.5pt" o:ole="">
            <v:imagedata r:id="rId57" o:title=""/>
          </v:shape>
          <o:OLEObject Type="Embed" ProgID="Equation.DSMT4" ShapeID="_x0000_i1047" DrawAspect="Content" ObjectID="_1524383321" r:id="rId58"/>
        </w:object>
      </w:r>
      <w:r w:rsidRPr="008D0F49">
        <w:rPr>
          <w:szCs w:val="24"/>
        </w:rPr>
        <w:t>：目标用户在第</w:t>
      </w:r>
      <w:r w:rsidRPr="008D0F49">
        <w:rPr>
          <w:szCs w:val="24"/>
        </w:rPr>
        <w:t>i</w:t>
      </w:r>
      <w:r w:rsidRPr="008D0F49">
        <w:rPr>
          <w:szCs w:val="24"/>
        </w:rPr>
        <w:t>个</w:t>
      </w:r>
      <w:r w:rsidRPr="008D0F49">
        <w:rPr>
          <w:szCs w:val="24"/>
        </w:rPr>
        <w:t>SFBC</w:t>
      </w:r>
      <w:r w:rsidRPr="008D0F49">
        <w:rPr>
          <w:szCs w:val="24"/>
        </w:rPr>
        <w:t>符号间隔的接收信号，</w:t>
      </w:r>
      <w:r w:rsidRPr="008D0F49">
        <w:rPr>
          <w:szCs w:val="24"/>
        </w:rPr>
        <w:object w:dxaOrig="645" w:dyaOrig="345" w14:anchorId="173C3900">
          <v:shape id="_x0000_i1048" type="#_x0000_t75" style="width:33pt;height:17.25pt" o:ole="">
            <v:imagedata r:id="rId59" o:title=""/>
          </v:shape>
          <o:OLEObject Type="Embed" ProgID="Equation.DSMT4" ShapeID="_x0000_i1048" DrawAspect="Content" ObjectID="_1524383322" r:id="rId60"/>
        </w:object>
      </w:r>
      <w:r w:rsidRPr="008D0F49">
        <w:rPr>
          <w:szCs w:val="24"/>
        </w:rPr>
        <w:t>；</w:t>
      </w:r>
    </w:p>
    <w:p w14:paraId="68868668" w14:textId="77777777" w:rsidR="00CD4FED" w:rsidRPr="008D0F49" w:rsidRDefault="00CD4FED" w:rsidP="00CD4FED">
      <w:pPr>
        <w:ind w:firstLineChars="200" w:firstLine="480"/>
        <w:rPr>
          <w:szCs w:val="24"/>
        </w:rPr>
      </w:pPr>
      <w:r w:rsidRPr="008D0F49">
        <w:rPr>
          <w:szCs w:val="24"/>
        </w:rPr>
        <w:object w:dxaOrig="990" w:dyaOrig="360" w14:anchorId="7C636D45">
          <v:shape id="_x0000_i1049" type="#_x0000_t75" style="width:49.5pt;height:19.5pt" o:ole="">
            <v:imagedata r:id="rId61" o:title=""/>
          </v:shape>
          <o:OLEObject Type="Embed" ProgID="Equation.DSMT4" ShapeID="_x0000_i1049" DrawAspect="Content" ObjectID="_1524383323" r:id="rId62"/>
        </w:object>
      </w:r>
      <w:r w:rsidRPr="008D0F49">
        <w:rPr>
          <w:szCs w:val="24"/>
        </w:rPr>
        <w:t>：在第</w:t>
      </w:r>
      <w:r w:rsidRPr="008D0F49">
        <w:rPr>
          <w:szCs w:val="24"/>
        </w:rPr>
        <w:t>i</w:t>
      </w:r>
      <w:r w:rsidRPr="008D0F49">
        <w:rPr>
          <w:szCs w:val="24"/>
        </w:rPr>
        <w:t>个</w:t>
      </w:r>
      <w:r w:rsidRPr="008D0F49">
        <w:rPr>
          <w:szCs w:val="24"/>
        </w:rPr>
        <w:t>SFBC</w:t>
      </w:r>
      <w:r w:rsidRPr="008D0F49">
        <w:rPr>
          <w:szCs w:val="24"/>
        </w:rPr>
        <w:t>符号间隔的发送信号，</w:t>
      </w:r>
      <w:r w:rsidRPr="008D0F49">
        <w:rPr>
          <w:szCs w:val="24"/>
        </w:rPr>
        <w:object w:dxaOrig="645" w:dyaOrig="345" w14:anchorId="0D63D9B8">
          <v:shape id="_x0000_i1050" type="#_x0000_t75" style="width:33pt;height:17.25pt" o:ole="">
            <v:imagedata r:id="rId59" o:title=""/>
          </v:shape>
          <o:OLEObject Type="Embed" ProgID="Equation.DSMT4" ShapeID="_x0000_i1050" DrawAspect="Content" ObjectID="_1524383324" r:id="rId63"/>
        </w:object>
      </w:r>
      <w:r w:rsidRPr="008D0F49">
        <w:rPr>
          <w:szCs w:val="24"/>
        </w:rPr>
        <w:t>；</w:t>
      </w:r>
    </w:p>
    <w:p w14:paraId="0BDF24F7" w14:textId="77777777" w:rsidR="00CD4FED" w:rsidRPr="008D0F49" w:rsidRDefault="00CD4FED" w:rsidP="00CD4FED">
      <w:pPr>
        <w:ind w:firstLineChars="200" w:firstLine="480"/>
        <w:rPr>
          <w:szCs w:val="24"/>
        </w:rPr>
      </w:pPr>
      <w:r w:rsidRPr="008D0F49">
        <w:rPr>
          <w:szCs w:val="24"/>
        </w:rPr>
        <w:t>对于不采用</w:t>
      </w:r>
      <w:r w:rsidRPr="008D0F49">
        <w:rPr>
          <w:szCs w:val="24"/>
        </w:rPr>
        <w:t>SFBC</w:t>
      </w:r>
      <w:r w:rsidRPr="008D0F49">
        <w:rPr>
          <w:szCs w:val="24"/>
        </w:rPr>
        <w:t>的情况，若假设发送符号向量</w:t>
      </w:r>
      <w:r w:rsidRPr="008D0F49">
        <w:rPr>
          <w:szCs w:val="24"/>
        </w:rPr>
        <w:object w:dxaOrig="3375" w:dyaOrig="360" w14:anchorId="4AA41FD1">
          <v:shape id="_x0000_i1051" type="#_x0000_t75" style="width:170.25pt;height:19.5pt" o:ole="">
            <v:imagedata r:id="rId64" o:title=""/>
          </v:shape>
          <o:OLEObject Type="Embed" ProgID="Equation.DSMT4" ShapeID="_x0000_i1051" DrawAspect="Content" ObjectID="_1524383325" r:id="rId65"/>
        </w:object>
      </w:r>
      <w:r w:rsidRPr="008D0F49">
        <w:rPr>
          <w:szCs w:val="24"/>
        </w:rPr>
        <w:t>（其中</w:t>
      </w:r>
      <w:r w:rsidRPr="008D0F49">
        <w:rPr>
          <w:szCs w:val="24"/>
        </w:rPr>
        <w:object w:dxaOrig="3735" w:dyaOrig="510" w14:anchorId="156562B4">
          <v:shape id="_x0000_i1052" type="#_x0000_t75" style="width:186.75pt;height:26.25pt" o:ole="">
            <v:imagedata r:id="rId66" o:title=""/>
          </v:shape>
          <o:OLEObject Type="Embed" ProgID="Equation.DSMT4" ShapeID="_x0000_i1052" DrawAspect="Content" ObjectID="_1524383326" r:id="rId67"/>
        </w:object>
      </w:r>
      <w:r w:rsidRPr="008D0F49">
        <w:rPr>
          <w:szCs w:val="24"/>
        </w:rPr>
        <w:t>），向量</w:t>
      </w:r>
      <w:r w:rsidRPr="008D0F49">
        <w:rPr>
          <w:szCs w:val="24"/>
        </w:rPr>
        <w:object w:dxaOrig="795" w:dyaOrig="360" w14:anchorId="6D885BB2">
          <v:shape id="_x0000_i1053" type="#_x0000_t75" style="width:36.75pt;height:19.5pt" o:ole="">
            <v:imagedata r:id="rId68" o:title=""/>
          </v:shape>
          <o:OLEObject Type="Embed" ProgID="Equation.DSMT4" ShapeID="_x0000_i1053" DrawAspect="Content" ObjectID="_1524383327" r:id="rId69"/>
        </w:object>
      </w:r>
      <w:r w:rsidRPr="008D0F49">
        <w:rPr>
          <w:szCs w:val="24"/>
        </w:rPr>
        <w:t>的协方差是</w:t>
      </w:r>
      <w:r w:rsidRPr="008D0F49">
        <w:rPr>
          <w:szCs w:val="24"/>
        </w:rPr>
        <w:object w:dxaOrig="2505" w:dyaOrig="495" w14:anchorId="2332A05F">
          <v:shape id="_x0000_i1054" type="#_x0000_t75" style="width:127.5pt;height:26.25pt" o:ole="">
            <v:imagedata r:id="rId70" o:title=""/>
          </v:shape>
          <o:OLEObject Type="Embed" ProgID="Equation.DSMT4" ShapeID="_x0000_i1054" DrawAspect="Content" ObjectID="_1524383328" r:id="rId71"/>
        </w:object>
      </w:r>
      <w:r w:rsidRPr="008D0F49">
        <w:rPr>
          <w:szCs w:val="24"/>
        </w:rPr>
        <w:t>；</w:t>
      </w:r>
    </w:p>
    <w:p w14:paraId="0A99E1C3" w14:textId="77777777" w:rsidR="00CD4FED" w:rsidRPr="008D0F49" w:rsidRDefault="00CD4FED" w:rsidP="00CD4FED">
      <w:pPr>
        <w:ind w:firstLineChars="200" w:firstLine="480"/>
        <w:rPr>
          <w:szCs w:val="24"/>
        </w:rPr>
      </w:pPr>
      <w:r w:rsidRPr="008D0F49">
        <w:rPr>
          <w:szCs w:val="24"/>
        </w:rPr>
        <w:t>对于使用</w:t>
      </w:r>
      <w:r w:rsidRPr="008D0F49">
        <w:rPr>
          <w:szCs w:val="24"/>
        </w:rPr>
        <w:t>SFBC</w:t>
      </w:r>
      <w:r w:rsidRPr="008D0F49">
        <w:rPr>
          <w:szCs w:val="24"/>
        </w:rPr>
        <w:t>的情况，</w:t>
      </w:r>
      <w:r w:rsidRPr="008D0F49">
        <w:rPr>
          <w:szCs w:val="24"/>
        </w:rPr>
        <w:object w:dxaOrig="4530" w:dyaOrig="360" w14:anchorId="683F14C8">
          <v:shape id="_x0000_i1055" type="#_x0000_t75" style="width:225.75pt;height:19.5pt" o:ole="">
            <v:imagedata r:id="rId72" o:title=""/>
          </v:shape>
          <o:OLEObject Type="Embed" ProgID="Equation.DSMT4" ShapeID="_x0000_i1055" DrawAspect="Content" ObjectID="_1524383329" r:id="rId73"/>
        </w:object>
      </w:r>
      <w:r w:rsidRPr="008D0F49">
        <w:rPr>
          <w:szCs w:val="24"/>
        </w:rPr>
        <w:t>，符号向量</w:t>
      </w:r>
      <w:r w:rsidRPr="008D0F49">
        <w:rPr>
          <w:szCs w:val="24"/>
        </w:rPr>
        <w:object w:dxaOrig="1005" w:dyaOrig="360" w14:anchorId="570D264E">
          <v:shape id="_x0000_i1056" type="#_x0000_t75" style="width:51pt;height:19.5pt" o:ole="">
            <v:imagedata r:id="rId74" o:title=""/>
          </v:shape>
          <o:OLEObject Type="Embed" ProgID="Equation.DSMT4" ShapeID="_x0000_i1056" DrawAspect="Content" ObjectID="_1524383330" r:id="rId75"/>
        </w:object>
      </w:r>
      <w:r w:rsidRPr="008D0F49">
        <w:rPr>
          <w:szCs w:val="24"/>
        </w:rPr>
        <w:t>的协方差是</w:t>
      </w:r>
      <w:r w:rsidRPr="008D0F49">
        <w:rPr>
          <w:szCs w:val="24"/>
        </w:rPr>
        <w:object w:dxaOrig="1950" w:dyaOrig="420" w14:anchorId="2E835C86">
          <v:shape id="_x0000_i1057" type="#_x0000_t75" style="width:98.25pt;height:21pt" o:ole="">
            <v:imagedata r:id="rId76" o:title=""/>
          </v:shape>
          <o:OLEObject Type="Embed" ProgID="Equation.DSMT4" ShapeID="_x0000_i1057" DrawAspect="Content" ObjectID="_1524383331" r:id="rId77"/>
        </w:object>
      </w:r>
      <w:r w:rsidRPr="008D0F49">
        <w:rPr>
          <w:szCs w:val="24"/>
        </w:rPr>
        <w:t>；</w:t>
      </w:r>
    </w:p>
    <w:p w14:paraId="4C76BB00" w14:textId="77777777" w:rsidR="00CD4FED" w:rsidRPr="008D0F49" w:rsidRDefault="00CD4FED" w:rsidP="00CD4FED">
      <w:pPr>
        <w:ind w:firstLineChars="200" w:firstLine="480"/>
        <w:rPr>
          <w:szCs w:val="24"/>
        </w:rPr>
      </w:pPr>
      <w:r w:rsidRPr="008D0F49">
        <w:rPr>
          <w:szCs w:val="24"/>
        </w:rPr>
        <w:object w:dxaOrig="795" w:dyaOrig="420" w14:anchorId="00814086">
          <v:shape id="_x0000_i1058" type="#_x0000_t75" style="width:36.75pt;height:21pt" o:ole="">
            <v:imagedata r:id="rId78" o:title=""/>
          </v:shape>
          <o:OLEObject Type="Embed" ProgID="Equation.DSMT4" ShapeID="_x0000_i1058" DrawAspect="Content" ObjectID="_1524383332" r:id="rId79"/>
        </w:object>
      </w:r>
      <w:r w:rsidRPr="008D0F49">
        <w:rPr>
          <w:szCs w:val="24"/>
        </w:rPr>
        <w:t>：第</w:t>
      </w:r>
      <w:r w:rsidRPr="008D0F49">
        <w:rPr>
          <w:szCs w:val="24"/>
        </w:rPr>
        <w:t>t</w:t>
      </w:r>
      <w:r w:rsidRPr="008D0F49">
        <w:rPr>
          <w:szCs w:val="24"/>
        </w:rPr>
        <w:t>个发送天线与第</w:t>
      </w:r>
      <w:r w:rsidRPr="008D0F49">
        <w:rPr>
          <w:szCs w:val="24"/>
        </w:rPr>
        <w:t>r</w:t>
      </w:r>
      <w:r w:rsidRPr="008D0F49">
        <w:rPr>
          <w:szCs w:val="24"/>
        </w:rPr>
        <w:t>个接收天线间的信道增益，假设其在两个</w:t>
      </w:r>
    </w:p>
    <w:p w14:paraId="01F0BB95" w14:textId="77777777" w:rsidR="00CD4FED" w:rsidRPr="008D0F49" w:rsidRDefault="00CD4FED" w:rsidP="00CD4FED">
      <w:pPr>
        <w:ind w:firstLineChars="200" w:firstLine="480"/>
        <w:rPr>
          <w:szCs w:val="24"/>
        </w:rPr>
      </w:pPr>
      <w:r w:rsidRPr="008D0F49">
        <w:rPr>
          <w:szCs w:val="24"/>
        </w:rPr>
        <w:t>SFBC</w:t>
      </w:r>
      <w:r w:rsidRPr="008D0F49">
        <w:rPr>
          <w:szCs w:val="24"/>
        </w:rPr>
        <w:t>符号期间是不变的；</w:t>
      </w:r>
    </w:p>
    <w:p w14:paraId="0B58E8AC" w14:textId="77777777" w:rsidR="00CD4FED" w:rsidRPr="008D0F49" w:rsidRDefault="00CD4FED" w:rsidP="00CD4FED">
      <w:pPr>
        <w:ind w:firstLineChars="200" w:firstLine="480"/>
        <w:rPr>
          <w:szCs w:val="24"/>
        </w:rPr>
      </w:pPr>
      <w:r w:rsidRPr="008D0F49">
        <w:rPr>
          <w:szCs w:val="24"/>
        </w:rPr>
        <w:object w:dxaOrig="930" w:dyaOrig="360" w14:anchorId="7994FEDC">
          <v:shape id="_x0000_i1059" type="#_x0000_t75" style="width:45.75pt;height:19.5pt" o:ole="">
            <v:imagedata r:id="rId80" o:title=""/>
          </v:shape>
          <o:OLEObject Type="Embed" ProgID="Equation.DSMT4" ShapeID="_x0000_i1059" DrawAspect="Content" ObjectID="_1524383333" r:id="rId81"/>
        </w:object>
      </w:r>
      <w:r w:rsidRPr="008D0F49">
        <w:rPr>
          <w:szCs w:val="24"/>
        </w:rPr>
        <w:t>：第</w:t>
      </w:r>
      <w:r w:rsidRPr="008D0F49">
        <w:rPr>
          <w:szCs w:val="24"/>
        </w:rPr>
        <w:t>i</w:t>
      </w:r>
      <w:r w:rsidRPr="008D0F49">
        <w:rPr>
          <w:szCs w:val="24"/>
        </w:rPr>
        <w:t>个</w:t>
      </w:r>
      <w:r w:rsidRPr="008D0F49">
        <w:rPr>
          <w:szCs w:val="24"/>
        </w:rPr>
        <w:t>SFBC</w:t>
      </w:r>
      <w:r w:rsidRPr="008D0F49">
        <w:rPr>
          <w:szCs w:val="24"/>
        </w:rPr>
        <w:t>符号间隔的接收机热噪声，</w:t>
      </w:r>
      <w:r w:rsidRPr="008D0F49">
        <w:rPr>
          <w:szCs w:val="24"/>
        </w:rPr>
        <w:object w:dxaOrig="645" w:dyaOrig="345" w14:anchorId="6402483D">
          <v:shape id="_x0000_i1060" type="#_x0000_t75" style="width:33pt;height:17.25pt" o:ole="">
            <v:imagedata r:id="rId82" o:title=""/>
          </v:shape>
          <o:OLEObject Type="Embed" ProgID="Equation.DSMT4" ShapeID="_x0000_i1060" DrawAspect="Content" ObjectID="_1524383334" r:id="rId83"/>
        </w:object>
      </w:r>
      <w:r w:rsidRPr="008D0F49">
        <w:rPr>
          <w:szCs w:val="24"/>
        </w:rPr>
        <w:t>，是均值为</w:t>
      </w:r>
      <w:r w:rsidRPr="008D0F49">
        <w:rPr>
          <w:szCs w:val="24"/>
        </w:rPr>
        <w:t>0</w:t>
      </w:r>
      <w:r w:rsidRPr="008D0F49">
        <w:rPr>
          <w:szCs w:val="24"/>
        </w:rPr>
        <w:t>方</w:t>
      </w:r>
    </w:p>
    <w:p w14:paraId="6CE2C209" w14:textId="77777777" w:rsidR="00CD4FED" w:rsidRPr="008D0F49" w:rsidRDefault="00CD4FED" w:rsidP="00CD4FED">
      <w:pPr>
        <w:ind w:firstLineChars="200" w:firstLine="480"/>
        <w:rPr>
          <w:szCs w:val="24"/>
        </w:rPr>
      </w:pPr>
      <w:r w:rsidRPr="008D0F49">
        <w:rPr>
          <w:szCs w:val="24"/>
        </w:rPr>
        <w:t>差为</w:t>
      </w:r>
      <w:r w:rsidRPr="008D0F49">
        <w:rPr>
          <w:szCs w:val="24"/>
        </w:rPr>
        <w:object w:dxaOrig="345" w:dyaOrig="345" w14:anchorId="469A3D60">
          <v:shape id="_x0000_i1061" type="#_x0000_t75" style="width:17.25pt;height:17.25pt" o:ole="">
            <v:imagedata r:id="rId84" o:title=""/>
          </v:shape>
          <o:OLEObject Type="Embed" ProgID="Equation.DSMT4" ShapeID="_x0000_i1061" DrawAspect="Content" ObjectID="_1524383335" r:id="rId85"/>
        </w:object>
      </w:r>
      <w:r w:rsidRPr="008D0F49">
        <w:rPr>
          <w:szCs w:val="24"/>
        </w:rPr>
        <w:t>的高斯白噪声。</w:t>
      </w:r>
    </w:p>
    <w:p w14:paraId="523AC2E7" w14:textId="77777777" w:rsidR="00CD4FED" w:rsidRPr="008D0F49" w:rsidRDefault="00CD4FED" w:rsidP="00CD4FED">
      <w:pPr>
        <w:ind w:firstLineChars="200" w:firstLine="480"/>
        <w:rPr>
          <w:szCs w:val="24"/>
        </w:rPr>
      </w:pPr>
      <w:r w:rsidRPr="008D0F49">
        <w:rPr>
          <w:szCs w:val="24"/>
        </w:rPr>
        <w:t>第一个和第二个</w:t>
      </w:r>
      <w:r w:rsidRPr="008D0F49">
        <w:rPr>
          <w:szCs w:val="24"/>
        </w:rPr>
        <w:t>SFBC</w:t>
      </w:r>
      <w:r w:rsidRPr="008D0F49">
        <w:rPr>
          <w:szCs w:val="24"/>
        </w:rPr>
        <w:t>符号可分别表示为：</w:t>
      </w:r>
    </w:p>
    <w:p w14:paraId="3353FB59" w14:textId="77777777" w:rsidR="00CD4FED" w:rsidRPr="007B5A5D" w:rsidRDefault="00CD4FED" w:rsidP="00CD4FED">
      <w:pPr>
        <w:pStyle w:val="af6"/>
        <w:wordWrap w:val="0"/>
        <w:jc w:val="right"/>
      </w:pPr>
      <w:r w:rsidRPr="007B5A5D">
        <w:rPr>
          <w:position w:val="-64"/>
        </w:rPr>
        <w:object w:dxaOrig="5250" w:dyaOrig="1410" w14:anchorId="26317753">
          <v:shape id="_x0000_i1062" type="#_x0000_t75" style="width:262.5pt;height:70.5pt" o:ole="">
            <v:imagedata r:id="rId86" o:title=""/>
          </v:shape>
          <o:OLEObject Type="Embed" ProgID="Equation.DSMT4" ShapeID="_x0000_i1062" DrawAspect="Content" ObjectID="_1524383336" r:id="rId87"/>
        </w:object>
      </w:r>
      <w:r w:rsidRPr="007B5A5D">
        <w:t xml:space="preserve">           </w:t>
      </w:r>
      <w:r w:rsidRPr="007B5A5D">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5</w:instrText>
      </w:r>
      <w:r w:rsidR="00E8426C">
        <w:rPr>
          <w:noProof/>
        </w:rPr>
        <w:fldChar w:fldCharType="end"/>
      </w:r>
      <w:r w:rsidR="00F03FAF">
        <w:instrText>)</w:instrText>
      </w:r>
      <w:r w:rsidR="00F03FAF">
        <w:fldChar w:fldCharType="end"/>
      </w:r>
    </w:p>
    <w:p w14:paraId="37DE6098" w14:textId="77777777" w:rsidR="00CD4FED" w:rsidRPr="00783B72" w:rsidRDefault="00CD4FED" w:rsidP="00783B72">
      <w:pPr>
        <w:ind w:firstLineChars="200" w:firstLine="480"/>
        <w:rPr>
          <w:szCs w:val="24"/>
        </w:rPr>
      </w:pPr>
      <w:r w:rsidRPr="008D0F49">
        <w:rPr>
          <w:szCs w:val="24"/>
        </w:rPr>
        <w:t>则经过</w:t>
      </w:r>
      <w:r w:rsidRPr="008D0F49">
        <w:rPr>
          <w:szCs w:val="24"/>
        </w:rPr>
        <w:t>SFBC</w:t>
      </w:r>
      <w:r w:rsidRPr="008D0F49">
        <w:rPr>
          <w:szCs w:val="24"/>
        </w:rPr>
        <w:t>的译码后，目标用户第</w:t>
      </w:r>
      <w:r w:rsidRPr="008D0F49">
        <w:rPr>
          <w:szCs w:val="24"/>
        </w:rPr>
        <w:t>n</w:t>
      </w:r>
      <w:r w:rsidRPr="008D0F49">
        <w:rPr>
          <w:szCs w:val="24"/>
        </w:rPr>
        <w:t>个子载波的载干比可以表示为：</w:t>
      </w:r>
    </w:p>
    <w:p w14:paraId="692C8A32" w14:textId="77777777" w:rsidR="00CD4FED" w:rsidRPr="007B5A5D" w:rsidRDefault="00CD4FED" w:rsidP="00CD4FED">
      <w:pPr>
        <w:wordWrap w:val="0"/>
        <w:jc w:val="right"/>
      </w:pPr>
      <w:r w:rsidRPr="007B5A5D">
        <w:rPr>
          <w:position w:val="-32"/>
        </w:rPr>
        <w:object w:dxaOrig="3600" w:dyaOrig="705" w14:anchorId="52BB70C3">
          <v:shape id="_x0000_i1063" type="#_x0000_t75" style="width:180pt;height:36pt" o:ole="">
            <v:imagedata r:id="rId88" o:title=""/>
          </v:shape>
          <o:OLEObject Type="Embed" ProgID="Equation.DSMT4" ShapeID="_x0000_i1063" DrawAspect="Content" ObjectID="_1524383337" r:id="rId89"/>
        </w:object>
      </w:r>
      <w:r w:rsidRPr="007B5A5D">
        <w:rPr>
          <w:rFonts w:eastAsiaTheme="minorEastAsia"/>
        </w:rPr>
        <w:t xml:space="preserve">                   </w:t>
      </w:r>
      <w:r w:rsidRPr="007B5A5D">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6</w:instrText>
      </w:r>
      <w:r w:rsidR="00E8426C">
        <w:rPr>
          <w:noProof/>
        </w:rPr>
        <w:fldChar w:fldCharType="end"/>
      </w:r>
      <w:r w:rsidR="00F03FAF">
        <w:instrText>)</w:instrText>
      </w:r>
      <w:r w:rsidR="00F03FAF">
        <w:fldChar w:fldCharType="end"/>
      </w:r>
    </w:p>
    <w:p w14:paraId="6CBE9E57" w14:textId="77777777" w:rsidR="00CD4FED" w:rsidRPr="008D0F49" w:rsidRDefault="00CD4FED" w:rsidP="00CD4FED">
      <w:pPr>
        <w:ind w:firstLineChars="200" w:firstLine="480"/>
        <w:rPr>
          <w:szCs w:val="24"/>
        </w:rPr>
      </w:pPr>
      <w:r w:rsidRPr="008D0F49">
        <w:rPr>
          <w:szCs w:val="24"/>
        </w:rPr>
        <w:t>其中，</w:t>
      </w:r>
    </w:p>
    <w:p w14:paraId="67CD6B4F" w14:textId="77777777" w:rsidR="00CD4FED" w:rsidRPr="007B5A5D" w:rsidRDefault="00CD4FED" w:rsidP="00CD4FED">
      <w:pPr>
        <w:jc w:val="right"/>
      </w:pPr>
      <w:r w:rsidRPr="007B5A5D">
        <w:rPr>
          <w:position w:val="-202"/>
        </w:rPr>
        <w:object w:dxaOrig="8610" w:dyaOrig="4155" w14:anchorId="7BE1B8DC">
          <v:shape id="_x0000_i1064" type="#_x0000_t75" style="width:411.75pt;height:160.5pt" o:ole="">
            <v:imagedata r:id="rId90" o:title=""/>
          </v:shape>
          <o:OLEObject Type="Embed" ProgID="Equation.DSMT4" ShapeID="_x0000_i1064" DrawAspect="Content" ObjectID="_1524383338" r:id="rId91"/>
        </w:object>
      </w:r>
      <w:r w:rsidRPr="007B5A5D">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7</w:instrText>
      </w:r>
      <w:r w:rsidR="00E8426C">
        <w:rPr>
          <w:noProof/>
        </w:rPr>
        <w:fldChar w:fldCharType="end"/>
      </w:r>
      <w:r w:rsidR="00F03FAF">
        <w:instrText>)</w:instrText>
      </w:r>
      <w:r w:rsidR="00F03FAF">
        <w:fldChar w:fldCharType="end"/>
      </w:r>
    </w:p>
    <w:p w14:paraId="4E9AB1B4" w14:textId="77777777" w:rsidR="00CD4FED" w:rsidRPr="008D0F49" w:rsidRDefault="00CD4FED" w:rsidP="00CD4FED">
      <w:pPr>
        <w:ind w:firstLineChars="200" w:firstLine="480"/>
        <w:rPr>
          <w:szCs w:val="24"/>
        </w:rPr>
      </w:pPr>
      <w:r w:rsidRPr="008D0F49">
        <w:rPr>
          <w:rFonts w:hint="eastAsia"/>
          <w:szCs w:val="24"/>
        </w:rPr>
        <w:t>3.</w:t>
      </w:r>
      <w:r w:rsidRPr="008D0F49">
        <w:rPr>
          <w:szCs w:val="24"/>
        </w:rPr>
        <w:t>MMSE</w:t>
      </w:r>
      <w:r w:rsidRPr="008D0F49">
        <w:rPr>
          <w:szCs w:val="24"/>
        </w:rPr>
        <w:t>检测</w:t>
      </w:r>
    </w:p>
    <w:p w14:paraId="1FA037D6" w14:textId="77777777" w:rsidR="00CD4FED" w:rsidRPr="008D0F49" w:rsidRDefault="00CD4FED" w:rsidP="00CD4FED">
      <w:pPr>
        <w:ind w:firstLineChars="200" w:firstLine="480"/>
        <w:rPr>
          <w:szCs w:val="24"/>
        </w:rPr>
      </w:pPr>
      <w:r w:rsidRPr="008D0F49">
        <w:rPr>
          <w:szCs w:val="24"/>
        </w:rPr>
        <w:t>考虑具有线性</w:t>
      </w:r>
      <w:r w:rsidRPr="008D0F49">
        <w:rPr>
          <w:szCs w:val="24"/>
        </w:rPr>
        <w:t>MMSE</w:t>
      </w:r>
      <w:r w:rsidRPr="008D0F49">
        <w:rPr>
          <w:szCs w:val="24"/>
        </w:rPr>
        <w:t>接收机的</w:t>
      </w:r>
      <w:r w:rsidRPr="008D0F49">
        <w:rPr>
          <w:szCs w:val="24"/>
        </w:rPr>
        <w:t>MIMO</w:t>
      </w:r>
      <w:r w:rsidRPr="008D0F49">
        <w:rPr>
          <w:szCs w:val="24"/>
        </w:rPr>
        <w:t>系统，设发送和接收天线数分别为</w:t>
      </w:r>
      <w:r w:rsidRPr="008D0F49">
        <w:rPr>
          <w:szCs w:val="24"/>
        </w:rPr>
        <w:object w:dxaOrig="345" w:dyaOrig="360" w14:anchorId="1D7DCFD4">
          <v:shape id="_x0000_i1065" type="#_x0000_t75" style="width:17.25pt;height:19.5pt" o:ole="">
            <v:imagedata r:id="rId92" o:title=""/>
          </v:shape>
          <o:OLEObject Type="Embed" ProgID="Equation.DSMT4" ShapeID="_x0000_i1065" DrawAspect="Content" ObjectID="_1524383339" r:id="rId93"/>
        </w:object>
      </w:r>
      <w:r w:rsidRPr="008D0F49">
        <w:rPr>
          <w:szCs w:val="24"/>
        </w:rPr>
        <w:t>和</w:t>
      </w:r>
      <w:r w:rsidRPr="008D0F49">
        <w:rPr>
          <w:szCs w:val="24"/>
        </w:rPr>
        <w:object w:dxaOrig="360" w:dyaOrig="360" w14:anchorId="7E9AADE3">
          <v:shape id="_x0000_i1066" type="#_x0000_t75" style="width:19.5pt;height:19.5pt" o:ole="">
            <v:imagedata r:id="rId94" o:title=""/>
          </v:shape>
          <o:OLEObject Type="Embed" ProgID="Equation.DSMT4" ShapeID="_x0000_i1066" DrawAspect="Content" ObjectID="_1524383340" r:id="rId95"/>
        </w:object>
      </w:r>
      <w:r w:rsidRPr="008D0F49">
        <w:rPr>
          <w:szCs w:val="24"/>
        </w:rPr>
        <w:t>，同时假设干扰源与期望接收的信号使用相同的</w:t>
      </w:r>
      <w:r w:rsidRPr="008D0F49">
        <w:rPr>
          <w:szCs w:val="24"/>
        </w:rPr>
        <w:t>MIMO</w:t>
      </w:r>
      <w:r w:rsidRPr="008D0F49">
        <w:rPr>
          <w:szCs w:val="24"/>
        </w:rPr>
        <w:t>方案进行传输。则接收信号可以表示为：</w:t>
      </w:r>
    </w:p>
    <w:p w14:paraId="608AC05E" w14:textId="77777777" w:rsidR="00CD4FED" w:rsidRPr="007B5A5D" w:rsidRDefault="00CD4FED" w:rsidP="00CD4FED">
      <w:pPr>
        <w:pStyle w:val="af6"/>
        <w:ind w:firstLine="400"/>
        <w:rPr>
          <w:sz w:val="20"/>
          <w:szCs w:val="20"/>
        </w:rPr>
      </w:pPr>
      <w:r w:rsidRPr="007B5A5D">
        <w:rPr>
          <w:sz w:val="20"/>
          <w:szCs w:val="20"/>
        </w:rPr>
        <w:tab/>
      </w:r>
    </w:p>
    <w:p w14:paraId="4602B5C2" w14:textId="77777777" w:rsidR="00CD4FED" w:rsidRPr="007B5A5D" w:rsidRDefault="00CD4FED" w:rsidP="00CD4FED">
      <w:pPr>
        <w:jc w:val="right"/>
      </w:pPr>
      <w:r w:rsidRPr="007B5A5D">
        <w:rPr>
          <w:position w:val="-30"/>
        </w:rPr>
        <w:object w:dxaOrig="7140" w:dyaOrig="720" w14:anchorId="0F0DCE4F">
          <v:shape id="_x0000_i1067" type="#_x0000_t75" style="width:358.5pt;height:36pt" o:ole="">
            <v:imagedata r:id="rId96" o:title=""/>
          </v:shape>
          <o:OLEObject Type="Embed" ProgID="Equation.DSMT4" ShapeID="_x0000_i1067" DrawAspect="Content" ObjectID="_1524383341" r:id="rId97"/>
        </w:object>
      </w:r>
      <w:r w:rsidRPr="007B5A5D">
        <w:tab/>
      </w:r>
      <w:r w:rsidRPr="007B5A5D">
        <w:rPr>
          <w:rFonts w:eastAsiaTheme="minorEastAsia"/>
        </w:rPr>
        <w:t xml:space="preserve">  </w:t>
      </w:r>
      <w:r w:rsidR="00F03FAF">
        <w:rPr>
          <w:rFonts w:eastAsiaTheme="minorEastAsia"/>
        </w:rPr>
        <w:fldChar w:fldCharType="begin"/>
      </w:r>
      <w:r w:rsidR="00F03FAF">
        <w:rPr>
          <w:rFonts w:eastAsiaTheme="minorEastAsia"/>
        </w:rPr>
        <w:instrText xml:space="preserve"> MACROBUTTON MTPlaceRef \* MERGEFORMAT </w:instrText>
      </w:r>
      <w:r w:rsidR="00F03FAF">
        <w:rPr>
          <w:rFonts w:eastAsiaTheme="minorEastAsia"/>
        </w:rPr>
        <w:fldChar w:fldCharType="begin"/>
      </w:r>
      <w:r w:rsidR="00F03FAF">
        <w:rPr>
          <w:rFonts w:eastAsiaTheme="minorEastAsia"/>
        </w:rPr>
        <w:instrText xml:space="preserve"> SEQ MTEqn \h \* MERGEFORMAT </w:instrText>
      </w:r>
      <w:r w:rsidR="00F03FAF">
        <w:rPr>
          <w:rFonts w:eastAsiaTheme="minorEastAsia"/>
        </w:rPr>
        <w:fldChar w:fldCharType="end"/>
      </w:r>
      <w:r w:rsidR="00F03FAF">
        <w:rPr>
          <w:rFonts w:eastAsiaTheme="minorEastAsia"/>
        </w:rPr>
        <w:instrText>(</w:instrText>
      </w:r>
      <w:r w:rsidR="00F03FAF">
        <w:rPr>
          <w:rFonts w:eastAsiaTheme="minorEastAsia"/>
        </w:rPr>
        <w:fldChar w:fldCharType="begin"/>
      </w:r>
      <w:r w:rsidR="00F03FAF">
        <w:rPr>
          <w:rFonts w:eastAsiaTheme="minorEastAsia"/>
        </w:rPr>
        <w:instrText xml:space="preserve"> SEQ MTChap \c \* Arabic \* MERGEFORMAT </w:instrText>
      </w:r>
      <w:r w:rsidR="00F03FAF">
        <w:rPr>
          <w:rFonts w:eastAsiaTheme="minorEastAsia"/>
        </w:rPr>
        <w:fldChar w:fldCharType="separate"/>
      </w:r>
      <w:r w:rsidR="00C10C61">
        <w:rPr>
          <w:rFonts w:eastAsiaTheme="minorEastAsia"/>
          <w:noProof/>
        </w:rPr>
        <w:instrText>3</w:instrText>
      </w:r>
      <w:r w:rsidR="00F03FAF">
        <w:rPr>
          <w:rFonts w:eastAsiaTheme="minorEastAsia"/>
        </w:rPr>
        <w:fldChar w:fldCharType="end"/>
      </w:r>
      <w:r w:rsidR="00F03FAF">
        <w:rPr>
          <w:rFonts w:eastAsiaTheme="minorEastAsia"/>
        </w:rPr>
        <w:instrText>-</w:instrText>
      </w:r>
      <w:r w:rsidR="00F03FAF">
        <w:rPr>
          <w:rFonts w:eastAsiaTheme="minorEastAsia"/>
        </w:rPr>
        <w:fldChar w:fldCharType="begin"/>
      </w:r>
      <w:r w:rsidR="00F03FAF">
        <w:rPr>
          <w:rFonts w:eastAsiaTheme="minorEastAsia"/>
        </w:rPr>
        <w:instrText xml:space="preserve"> SEQ MTEqn \c \* Arabic \* MERGEFORMAT </w:instrText>
      </w:r>
      <w:r w:rsidR="00F03FAF">
        <w:rPr>
          <w:rFonts w:eastAsiaTheme="minorEastAsia"/>
        </w:rPr>
        <w:fldChar w:fldCharType="separate"/>
      </w:r>
      <w:r w:rsidR="00C10C61">
        <w:rPr>
          <w:rFonts w:eastAsiaTheme="minorEastAsia"/>
          <w:noProof/>
        </w:rPr>
        <w:instrText>8</w:instrText>
      </w:r>
      <w:r w:rsidR="00F03FAF">
        <w:rPr>
          <w:rFonts w:eastAsiaTheme="minorEastAsia"/>
        </w:rPr>
        <w:fldChar w:fldCharType="end"/>
      </w:r>
      <w:r w:rsidR="00F03FAF">
        <w:rPr>
          <w:rFonts w:eastAsiaTheme="minorEastAsia"/>
        </w:rPr>
        <w:instrText>)</w:instrText>
      </w:r>
      <w:r w:rsidR="00F03FAF">
        <w:rPr>
          <w:rFonts w:eastAsiaTheme="minorEastAsia"/>
        </w:rPr>
        <w:fldChar w:fldCharType="end"/>
      </w:r>
    </w:p>
    <w:p w14:paraId="7103A49F" w14:textId="77777777" w:rsidR="00CD4FED" w:rsidRPr="008D0F49" w:rsidRDefault="00CD4FED" w:rsidP="00CD4FED">
      <w:pPr>
        <w:ind w:firstLineChars="200" w:firstLine="480"/>
        <w:rPr>
          <w:szCs w:val="24"/>
        </w:rPr>
      </w:pPr>
      <w:r w:rsidRPr="008D0F49">
        <w:rPr>
          <w:szCs w:val="24"/>
        </w:rPr>
        <w:t>其中参数解释如下：</w:t>
      </w:r>
    </w:p>
    <w:p w14:paraId="33CF5D1A" w14:textId="77777777" w:rsidR="00CD4FED" w:rsidRPr="008D0F49" w:rsidRDefault="00CD4FED" w:rsidP="00CD4FED">
      <w:pPr>
        <w:ind w:firstLineChars="200" w:firstLine="480"/>
        <w:rPr>
          <w:szCs w:val="24"/>
        </w:rPr>
      </w:pPr>
      <w:r w:rsidRPr="008D0F49">
        <w:rPr>
          <w:szCs w:val="24"/>
        </w:rPr>
        <w:object w:dxaOrig="750" w:dyaOrig="360" w14:anchorId="1FB07575">
          <v:shape id="_x0000_i1068" type="#_x0000_t75" style="width:36pt;height:19.5pt" o:ole="">
            <v:imagedata r:id="rId98" o:title=""/>
          </v:shape>
          <o:OLEObject Type="Embed" ProgID="Equation.DSMT4" ShapeID="_x0000_i1068" DrawAspect="Content" ObjectID="_1524383342" r:id="rId99"/>
        </w:object>
      </w:r>
      <w:r w:rsidRPr="008D0F49">
        <w:rPr>
          <w:szCs w:val="24"/>
        </w:rPr>
        <w:t>：目标用户在第</w:t>
      </w:r>
      <w:r w:rsidRPr="008D0F49">
        <w:rPr>
          <w:szCs w:val="24"/>
        </w:rPr>
        <w:t>n</w:t>
      </w:r>
      <w:r w:rsidRPr="008D0F49">
        <w:rPr>
          <w:szCs w:val="24"/>
        </w:rPr>
        <w:t>个子载波上</w:t>
      </w:r>
      <w:bookmarkStart w:id="136" w:name="OLE_LINK12"/>
      <w:bookmarkStart w:id="137" w:name="OLE_LINK11"/>
      <w:r w:rsidRPr="008D0F49">
        <w:rPr>
          <w:szCs w:val="24"/>
        </w:rPr>
        <w:object w:dxaOrig="645" w:dyaOrig="360" w14:anchorId="4F96CB4A">
          <v:shape id="_x0000_i1069" type="#_x0000_t75" style="width:33pt;height:19.5pt" o:ole="">
            <v:imagedata r:id="rId100" o:title=""/>
          </v:shape>
          <o:OLEObject Type="Embed" ProgID="Equation.DSMT4" ShapeID="_x0000_i1069" DrawAspect="Content" ObjectID="_1524383343" r:id="rId101"/>
        </w:object>
      </w:r>
      <w:bookmarkEnd w:id="136"/>
      <w:bookmarkEnd w:id="137"/>
      <w:r w:rsidRPr="008D0F49">
        <w:rPr>
          <w:szCs w:val="24"/>
        </w:rPr>
        <w:t>的接收信号向量；</w:t>
      </w:r>
    </w:p>
    <w:p w14:paraId="3533734E" w14:textId="77777777" w:rsidR="00CD4FED" w:rsidRPr="008D0F49" w:rsidRDefault="00CD4FED" w:rsidP="00CD4FED">
      <w:pPr>
        <w:ind w:firstLineChars="200" w:firstLine="480"/>
        <w:rPr>
          <w:szCs w:val="24"/>
        </w:rPr>
      </w:pPr>
      <w:r w:rsidRPr="008D0F49">
        <w:rPr>
          <w:szCs w:val="24"/>
        </w:rPr>
        <w:object w:dxaOrig="750" w:dyaOrig="360" w14:anchorId="6701C227">
          <v:shape id="_x0000_i1070" type="#_x0000_t75" style="width:36pt;height:19.5pt" o:ole="">
            <v:imagedata r:id="rId102" o:title=""/>
          </v:shape>
          <o:OLEObject Type="Embed" ProgID="Equation.DSMT4" ShapeID="_x0000_i1070" DrawAspect="Content" ObjectID="_1524383344" r:id="rId103"/>
        </w:object>
      </w:r>
      <w:r w:rsidRPr="008D0F49">
        <w:rPr>
          <w:szCs w:val="24"/>
        </w:rPr>
        <w:t>：目标用户与干扰基站在第</w:t>
      </w:r>
      <w:r w:rsidRPr="008D0F49">
        <w:rPr>
          <w:szCs w:val="24"/>
        </w:rPr>
        <w:t>n</w:t>
      </w:r>
      <w:r w:rsidRPr="008D0F49">
        <w:rPr>
          <w:szCs w:val="24"/>
        </w:rPr>
        <w:t>个子载波上</w:t>
      </w:r>
      <w:bookmarkStart w:id="138" w:name="OLE_LINK20"/>
      <w:bookmarkStart w:id="139" w:name="OLE_LINK19"/>
      <w:r w:rsidRPr="008D0F49">
        <w:rPr>
          <w:szCs w:val="24"/>
        </w:rPr>
        <w:object w:dxaOrig="840" w:dyaOrig="360" w14:anchorId="49823E10">
          <v:shape id="_x0000_i1071" type="#_x0000_t75" style="width:43.5pt;height:19.5pt" o:ole="">
            <v:imagedata r:id="rId104" o:title=""/>
          </v:shape>
          <o:OLEObject Type="Embed" ProgID="Equation.DSMT4" ShapeID="_x0000_i1071" DrawAspect="Content" ObjectID="_1524383345" r:id="rId105"/>
        </w:object>
      </w:r>
      <w:bookmarkEnd w:id="138"/>
      <w:bookmarkEnd w:id="139"/>
      <w:r w:rsidRPr="008D0F49">
        <w:rPr>
          <w:szCs w:val="24"/>
        </w:rPr>
        <w:t>的信道增益矩阵；</w:t>
      </w:r>
    </w:p>
    <w:bookmarkStart w:id="140" w:name="OLE_LINK14"/>
    <w:bookmarkStart w:id="141" w:name="OLE_LINK13"/>
    <w:p w14:paraId="11DB4E68" w14:textId="77777777" w:rsidR="00CD4FED" w:rsidRPr="008D0F49" w:rsidRDefault="00CD4FED" w:rsidP="00CD4FED">
      <w:pPr>
        <w:ind w:firstLineChars="200" w:firstLine="480"/>
        <w:rPr>
          <w:szCs w:val="24"/>
        </w:rPr>
      </w:pPr>
      <w:r w:rsidRPr="008D0F49">
        <w:rPr>
          <w:szCs w:val="24"/>
        </w:rPr>
        <w:object w:dxaOrig="750" w:dyaOrig="360" w14:anchorId="2493DB3C">
          <v:shape id="_x0000_i1072" type="#_x0000_t75" style="width:36pt;height:19.5pt" o:ole="">
            <v:imagedata r:id="rId106" o:title=""/>
          </v:shape>
          <o:OLEObject Type="Embed" ProgID="Equation.DSMT4" ShapeID="_x0000_i1072" DrawAspect="Content" ObjectID="_1524383346" r:id="rId107"/>
        </w:object>
      </w:r>
      <w:bookmarkEnd w:id="140"/>
      <w:bookmarkEnd w:id="141"/>
      <w:r w:rsidRPr="008D0F49">
        <w:rPr>
          <w:szCs w:val="24"/>
        </w:rPr>
        <w:t>：</w:t>
      </w:r>
      <w:bookmarkStart w:id="142" w:name="OLE_LINK16"/>
      <w:bookmarkStart w:id="143" w:name="OLE_LINK15"/>
      <w:r w:rsidRPr="008D0F49">
        <w:rPr>
          <w:szCs w:val="24"/>
        </w:rPr>
        <w:t>目标用户</w:t>
      </w:r>
      <w:r w:rsidRPr="008D0F49">
        <w:rPr>
          <w:szCs w:val="24"/>
        </w:rPr>
        <w:object w:dxaOrig="645" w:dyaOrig="360" w14:anchorId="574E4418">
          <v:shape id="_x0000_i1073" type="#_x0000_t75" style="width:33pt;height:19.5pt" o:ole="">
            <v:imagedata r:id="rId108" o:title=""/>
          </v:shape>
          <o:OLEObject Type="Embed" ProgID="Equation.DSMT4" ShapeID="_x0000_i1073" DrawAspect="Content" ObjectID="_1524383347" r:id="rId109"/>
        </w:object>
      </w:r>
      <w:r w:rsidRPr="008D0F49">
        <w:rPr>
          <w:szCs w:val="24"/>
        </w:rPr>
        <w:t>维的数据调制向量，其协方差可表示为</w:t>
      </w:r>
      <w:r w:rsidRPr="008D0F49">
        <w:rPr>
          <w:szCs w:val="24"/>
        </w:rPr>
        <w:object w:dxaOrig="450" w:dyaOrig="360" w14:anchorId="70972881">
          <v:shape id="_x0000_i1074" type="#_x0000_t75" style="width:23.25pt;height:19.5pt" o:ole="">
            <v:imagedata r:id="rId110" o:title=""/>
          </v:shape>
          <o:OLEObject Type="Embed" ProgID="Equation.DSMT4" ShapeID="_x0000_i1074" DrawAspect="Content" ObjectID="_1524383348" r:id="rId111"/>
        </w:object>
      </w:r>
      <w:bookmarkEnd w:id="142"/>
      <w:bookmarkEnd w:id="143"/>
      <w:r w:rsidRPr="008D0F49">
        <w:rPr>
          <w:szCs w:val="24"/>
        </w:rPr>
        <w:t>，</w:t>
      </w:r>
      <w:r w:rsidRPr="008D0F49">
        <w:rPr>
          <w:szCs w:val="24"/>
        </w:rPr>
        <w:object w:dxaOrig="195" w:dyaOrig="270" w14:anchorId="71F9CA42">
          <v:shape id="_x0000_i1075" type="#_x0000_t75" style="width:9.75pt;height:13.5pt" o:ole="">
            <v:imagedata r:id="rId112" o:title=""/>
          </v:shape>
          <o:OLEObject Type="Embed" ProgID="Equation.DSMT4" ShapeID="_x0000_i1075" DrawAspect="Content" ObjectID="_1524383349" r:id="rId113"/>
        </w:object>
      </w:r>
      <w:r w:rsidRPr="008D0F49">
        <w:rPr>
          <w:szCs w:val="24"/>
        </w:rPr>
        <w:t>为</w:t>
      </w:r>
      <w:r w:rsidRPr="008D0F49">
        <w:rPr>
          <w:szCs w:val="24"/>
        </w:rPr>
        <w:object w:dxaOrig="360" w:dyaOrig="360" w14:anchorId="16D12750">
          <v:shape id="_x0000_i1076" type="#_x0000_t75" style="width:19.5pt;height:19.5pt" o:ole="">
            <v:imagedata r:id="rId114" o:title=""/>
          </v:shape>
          <o:OLEObject Type="Embed" ProgID="Equation.DSMT4" ShapeID="_x0000_i1076" DrawAspect="Content" ObjectID="_1524383350" r:id="rId115"/>
        </w:object>
      </w:r>
      <w:r w:rsidRPr="008D0F49">
        <w:rPr>
          <w:szCs w:val="24"/>
        </w:rPr>
        <w:t>阶单位矩阵；</w:t>
      </w:r>
    </w:p>
    <w:p w14:paraId="255BA1CE" w14:textId="77777777" w:rsidR="00CD4FED" w:rsidRPr="008D0F49" w:rsidRDefault="00CD4FED" w:rsidP="00CD4FED">
      <w:pPr>
        <w:ind w:firstLineChars="200" w:firstLine="480"/>
        <w:rPr>
          <w:szCs w:val="24"/>
        </w:rPr>
      </w:pPr>
      <w:r w:rsidRPr="008D0F49">
        <w:rPr>
          <w:szCs w:val="24"/>
        </w:rPr>
        <w:object w:dxaOrig="750" w:dyaOrig="360" w14:anchorId="70DDD9BD">
          <v:shape id="_x0000_i1077" type="#_x0000_t75" style="width:36pt;height:19.5pt" o:ole="">
            <v:imagedata r:id="rId116" o:title=""/>
          </v:shape>
          <o:OLEObject Type="Embed" ProgID="Equation.DSMT4" ShapeID="_x0000_i1077" DrawAspect="Content" ObjectID="_1524383351" r:id="rId117"/>
        </w:object>
      </w:r>
      <w:r w:rsidRPr="008D0F49">
        <w:rPr>
          <w:szCs w:val="24"/>
        </w:rPr>
        <w:t>：干扰用户</w:t>
      </w:r>
      <w:r w:rsidRPr="008D0F49">
        <w:rPr>
          <w:szCs w:val="24"/>
        </w:rPr>
        <w:object w:dxaOrig="645" w:dyaOrig="360" w14:anchorId="09F711EA">
          <v:shape id="_x0000_i1078" type="#_x0000_t75" style="width:33pt;height:19.5pt" o:ole="">
            <v:imagedata r:id="rId108" o:title=""/>
          </v:shape>
          <o:OLEObject Type="Embed" ProgID="Equation.DSMT4" ShapeID="_x0000_i1078" DrawAspect="Content" ObjectID="_1524383352" r:id="rId118"/>
        </w:object>
      </w:r>
      <w:r w:rsidRPr="008D0F49">
        <w:rPr>
          <w:szCs w:val="24"/>
        </w:rPr>
        <w:t>的数据调制向量，其协方差可表示为</w:t>
      </w:r>
      <w:bookmarkStart w:id="144" w:name="OLE_LINK18"/>
      <w:bookmarkStart w:id="145" w:name="OLE_LINK17"/>
      <w:r w:rsidRPr="008D0F49">
        <w:rPr>
          <w:szCs w:val="24"/>
        </w:rPr>
        <w:object w:dxaOrig="450" w:dyaOrig="375" w14:anchorId="6676E0FF">
          <v:shape id="_x0000_i1079" type="#_x0000_t75" style="width:23.25pt;height:19.5pt" o:ole="">
            <v:imagedata r:id="rId119" o:title=""/>
          </v:shape>
          <o:OLEObject Type="Embed" ProgID="Equation.DSMT4" ShapeID="_x0000_i1079" DrawAspect="Content" ObjectID="_1524383353" r:id="rId120"/>
        </w:object>
      </w:r>
      <w:bookmarkEnd w:id="144"/>
      <w:bookmarkEnd w:id="145"/>
      <w:r w:rsidRPr="008D0F49">
        <w:rPr>
          <w:szCs w:val="24"/>
        </w:rPr>
        <w:t>；</w:t>
      </w:r>
    </w:p>
    <w:p w14:paraId="475B3440" w14:textId="77777777" w:rsidR="00CD4FED" w:rsidRPr="008D0F49" w:rsidRDefault="00CD4FED" w:rsidP="00CD4FED">
      <w:pPr>
        <w:ind w:firstLineChars="200" w:firstLine="480"/>
        <w:rPr>
          <w:szCs w:val="24"/>
        </w:rPr>
      </w:pPr>
      <w:r w:rsidRPr="008D0F49">
        <w:rPr>
          <w:szCs w:val="24"/>
        </w:rPr>
        <w:object w:dxaOrig="435" w:dyaOrig="345" w14:anchorId="79A2902B">
          <v:shape id="_x0000_i1080" type="#_x0000_t75" style="width:21pt;height:17.25pt" o:ole="">
            <v:imagedata r:id="rId121" o:title=""/>
          </v:shape>
          <o:OLEObject Type="Embed" ProgID="Equation.DSMT4" ShapeID="_x0000_i1080" DrawAspect="Content" ObjectID="_1524383354" r:id="rId122"/>
        </w:object>
      </w:r>
      <w:r w:rsidRPr="008D0F49">
        <w:rPr>
          <w:szCs w:val="24"/>
        </w:rPr>
        <w:t>：均值为</w:t>
      </w:r>
      <w:r w:rsidRPr="008D0F49">
        <w:rPr>
          <w:szCs w:val="24"/>
        </w:rPr>
        <w:t>0</w:t>
      </w:r>
      <w:r w:rsidRPr="008D0F49">
        <w:rPr>
          <w:szCs w:val="24"/>
        </w:rPr>
        <w:t>，协方差为</w:t>
      </w:r>
      <w:r w:rsidRPr="008D0F49">
        <w:rPr>
          <w:szCs w:val="24"/>
        </w:rPr>
        <w:object w:dxaOrig="420" w:dyaOrig="345" w14:anchorId="6C81B349">
          <v:shape id="_x0000_i1081" type="#_x0000_t75" style="width:21pt;height:17.25pt" o:ole="">
            <v:imagedata r:id="rId123" o:title=""/>
          </v:shape>
          <o:OLEObject Type="Embed" ProgID="Equation.DSMT4" ShapeID="_x0000_i1081" DrawAspect="Content" ObjectID="_1524383355" r:id="rId124"/>
        </w:object>
      </w:r>
      <w:r w:rsidRPr="008D0F49">
        <w:rPr>
          <w:szCs w:val="24"/>
        </w:rPr>
        <w:t>的高斯白噪声向量。</w:t>
      </w:r>
    </w:p>
    <w:p w14:paraId="10F061FB" w14:textId="77777777" w:rsidR="00CD4FED" w:rsidRPr="008D0F49" w:rsidRDefault="00CD4FED" w:rsidP="00CD4FED">
      <w:pPr>
        <w:ind w:firstLineChars="200" w:firstLine="480"/>
        <w:rPr>
          <w:szCs w:val="24"/>
        </w:rPr>
      </w:pPr>
      <w:r w:rsidRPr="008D0F49">
        <w:rPr>
          <w:szCs w:val="24"/>
        </w:rPr>
        <w:t>用一个</w:t>
      </w:r>
      <w:r w:rsidRPr="008D0F49">
        <w:rPr>
          <w:szCs w:val="24"/>
        </w:rPr>
        <w:t>MMSE</w:t>
      </w:r>
      <w:r w:rsidRPr="008D0F49">
        <w:rPr>
          <w:szCs w:val="24"/>
        </w:rPr>
        <w:t>接收机来解调发送信号向量，有：</w:t>
      </w:r>
    </w:p>
    <w:p w14:paraId="70EB8EC8" w14:textId="77777777" w:rsidR="00CD4FED" w:rsidRPr="008D0F49" w:rsidRDefault="00CD4FED" w:rsidP="00CD4FED">
      <w:pPr>
        <w:ind w:firstLineChars="200" w:firstLine="480"/>
        <w:rPr>
          <w:szCs w:val="24"/>
        </w:rPr>
      </w:pPr>
      <w:r w:rsidRPr="008D0F49">
        <w:rPr>
          <w:szCs w:val="24"/>
        </w:rPr>
        <w:tab/>
      </w:r>
      <w:r w:rsidRPr="008D0F49">
        <w:rPr>
          <w:szCs w:val="24"/>
        </w:rPr>
        <w:object w:dxaOrig="2295" w:dyaOrig="360" w14:anchorId="46C7E67D">
          <v:shape id="_x0000_i1082" type="#_x0000_t75" style="width:117pt;height:19.5pt" o:ole="">
            <v:imagedata r:id="rId125" o:title=""/>
          </v:shape>
          <o:OLEObject Type="Embed" ProgID="Equation.DSMT4" ShapeID="_x0000_i1082" DrawAspect="Content" ObjectID="_1524383356" r:id="rId126"/>
        </w:object>
      </w:r>
    </w:p>
    <w:p w14:paraId="17D17C21" w14:textId="77777777" w:rsidR="00CD4FED" w:rsidRPr="008D0F49" w:rsidRDefault="00CD4FED" w:rsidP="00CD4FED">
      <w:pPr>
        <w:ind w:firstLineChars="200" w:firstLine="480"/>
        <w:rPr>
          <w:szCs w:val="24"/>
        </w:rPr>
      </w:pPr>
      <w:r w:rsidRPr="008D0F49">
        <w:rPr>
          <w:szCs w:val="24"/>
        </w:rPr>
        <w:t>这里，</w:t>
      </w:r>
      <w:r w:rsidRPr="008D0F49">
        <w:rPr>
          <w:szCs w:val="24"/>
        </w:rPr>
        <w:t>MMSE</w:t>
      </w:r>
      <w:r w:rsidRPr="008D0F49">
        <w:rPr>
          <w:szCs w:val="24"/>
        </w:rPr>
        <w:t>权重</w:t>
      </w:r>
      <w:r w:rsidRPr="008D0F49">
        <w:rPr>
          <w:szCs w:val="24"/>
        </w:rPr>
        <w:object w:dxaOrig="555" w:dyaOrig="345" w14:anchorId="7DE223B2">
          <v:shape id="_x0000_i1083" type="#_x0000_t75" style="width:27.75pt;height:17.25pt" o:ole="">
            <v:imagedata r:id="rId127" o:title=""/>
          </v:shape>
          <o:OLEObject Type="Embed" ProgID="Equation.DSMT4" ShapeID="_x0000_i1083" DrawAspect="Content" ObjectID="_1524383357" r:id="rId128"/>
        </w:object>
      </w:r>
      <w:r w:rsidRPr="008D0F49">
        <w:rPr>
          <w:szCs w:val="24"/>
        </w:rPr>
        <w:t>（</w:t>
      </w:r>
      <w:r w:rsidRPr="008D0F49">
        <w:rPr>
          <w:szCs w:val="24"/>
        </w:rPr>
        <w:object w:dxaOrig="840" w:dyaOrig="360" w14:anchorId="67805F25">
          <v:shape id="_x0000_i1084" type="#_x0000_t75" style="width:43.5pt;height:19.5pt" o:ole="">
            <v:imagedata r:id="rId104" o:title=""/>
          </v:shape>
          <o:OLEObject Type="Embed" ProgID="Equation.DSMT4" ShapeID="_x0000_i1084" DrawAspect="Content" ObjectID="_1524383358" r:id="rId129"/>
        </w:object>
      </w:r>
      <w:r w:rsidRPr="008D0F49">
        <w:rPr>
          <w:szCs w:val="24"/>
        </w:rPr>
        <w:t>的矩阵）指定为：</w:t>
      </w:r>
    </w:p>
    <w:p w14:paraId="5A93C000" w14:textId="77777777" w:rsidR="00CD4FED" w:rsidRPr="007B5A5D" w:rsidRDefault="003101FB" w:rsidP="00CD4FED">
      <w:pPr>
        <w:jc w:val="right"/>
      </w:pPr>
      <w:r w:rsidRPr="007B5A5D">
        <w:rPr>
          <w:position w:val="-14"/>
        </w:rPr>
        <w:object w:dxaOrig="6500" w:dyaOrig="460" w14:anchorId="42CEF578">
          <v:shape id="_x0000_i1085" type="#_x0000_t75" style="width:327.75pt;height:22.5pt" o:ole="">
            <v:imagedata r:id="rId130" o:title=""/>
          </v:shape>
          <o:OLEObject Type="Embed" ProgID="Equation.DSMT4" ShapeID="_x0000_i1085" DrawAspect="Content" ObjectID="_1524383359" r:id="rId131"/>
        </w:object>
      </w:r>
      <w:r w:rsidR="00CD4FED" w:rsidRPr="007B5A5D">
        <w:tab/>
      </w:r>
      <w:r w:rsidR="00CD4FED" w:rsidRPr="007B5A5D">
        <w:rPr>
          <w:rFonts w:eastAsiaTheme="minorEastAsia"/>
        </w:rPr>
        <w:t xml:space="preserve">        </w:t>
      </w:r>
      <w:r w:rsidR="00F03FAF">
        <w:rPr>
          <w:rFonts w:eastAsiaTheme="minorEastAsia"/>
        </w:rPr>
        <w:fldChar w:fldCharType="begin"/>
      </w:r>
      <w:r w:rsidR="00F03FAF">
        <w:rPr>
          <w:rFonts w:eastAsiaTheme="minorEastAsia"/>
        </w:rPr>
        <w:instrText xml:space="preserve"> MACROBUTTON MTPlaceRef \* MERGEFORMAT </w:instrText>
      </w:r>
      <w:r w:rsidR="00F03FAF">
        <w:rPr>
          <w:rFonts w:eastAsiaTheme="minorEastAsia"/>
        </w:rPr>
        <w:fldChar w:fldCharType="begin"/>
      </w:r>
      <w:r w:rsidR="00F03FAF">
        <w:rPr>
          <w:rFonts w:eastAsiaTheme="minorEastAsia"/>
        </w:rPr>
        <w:instrText xml:space="preserve"> SEQ MTEqn \h \* MERGEFORMAT </w:instrText>
      </w:r>
      <w:r w:rsidR="00F03FAF">
        <w:rPr>
          <w:rFonts w:eastAsiaTheme="minorEastAsia"/>
        </w:rPr>
        <w:fldChar w:fldCharType="end"/>
      </w:r>
      <w:r w:rsidR="00F03FAF">
        <w:rPr>
          <w:rFonts w:eastAsiaTheme="minorEastAsia"/>
        </w:rPr>
        <w:instrText>(</w:instrText>
      </w:r>
      <w:r w:rsidR="00F03FAF">
        <w:rPr>
          <w:rFonts w:eastAsiaTheme="minorEastAsia"/>
        </w:rPr>
        <w:fldChar w:fldCharType="begin"/>
      </w:r>
      <w:r w:rsidR="00F03FAF">
        <w:rPr>
          <w:rFonts w:eastAsiaTheme="minorEastAsia"/>
        </w:rPr>
        <w:instrText xml:space="preserve"> SEQ MTChap \c \* Arabic \* MERGEFORMAT </w:instrText>
      </w:r>
      <w:r w:rsidR="00F03FAF">
        <w:rPr>
          <w:rFonts w:eastAsiaTheme="minorEastAsia"/>
        </w:rPr>
        <w:fldChar w:fldCharType="separate"/>
      </w:r>
      <w:r w:rsidR="00C10C61">
        <w:rPr>
          <w:rFonts w:eastAsiaTheme="minorEastAsia"/>
          <w:noProof/>
        </w:rPr>
        <w:instrText>3</w:instrText>
      </w:r>
      <w:r w:rsidR="00F03FAF">
        <w:rPr>
          <w:rFonts w:eastAsiaTheme="minorEastAsia"/>
        </w:rPr>
        <w:fldChar w:fldCharType="end"/>
      </w:r>
      <w:r w:rsidR="00F03FAF">
        <w:rPr>
          <w:rFonts w:eastAsiaTheme="minorEastAsia"/>
        </w:rPr>
        <w:instrText>-</w:instrText>
      </w:r>
      <w:r w:rsidR="00F03FAF">
        <w:rPr>
          <w:rFonts w:eastAsiaTheme="minorEastAsia"/>
        </w:rPr>
        <w:fldChar w:fldCharType="begin"/>
      </w:r>
      <w:r w:rsidR="00F03FAF">
        <w:rPr>
          <w:rFonts w:eastAsiaTheme="minorEastAsia"/>
        </w:rPr>
        <w:instrText xml:space="preserve"> SEQ MTEqn \c \* Arabic \* MERGEFORMAT </w:instrText>
      </w:r>
      <w:r w:rsidR="00F03FAF">
        <w:rPr>
          <w:rFonts w:eastAsiaTheme="minorEastAsia"/>
        </w:rPr>
        <w:fldChar w:fldCharType="separate"/>
      </w:r>
      <w:r w:rsidR="00C10C61">
        <w:rPr>
          <w:rFonts w:eastAsiaTheme="minorEastAsia"/>
          <w:noProof/>
        </w:rPr>
        <w:instrText>9</w:instrText>
      </w:r>
      <w:r w:rsidR="00F03FAF">
        <w:rPr>
          <w:rFonts w:eastAsiaTheme="minorEastAsia"/>
        </w:rPr>
        <w:fldChar w:fldCharType="end"/>
      </w:r>
      <w:r w:rsidR="00F03FAF">
        <w:rPr>
          <w:rFonts w:eastAsiaTheme="minorEastAsia"/>
        </w:rPr>
        <w:instrText>)</w:instrText>
      </w:r>
      <w:r w:rsidR="00F03FAF">
        <w:rPr>
          <w:rFonts w:eastAsiaTheme="minorEastAsia"/>
        </w:rPr>
        <w:fldChar w:fldCharType="end"/>
      </w:r>
    </w:p>
    <w:p w14:paraId="71399ACF" w14:textId="77777777" w:rsidR="00CD4FED" w:rsidRPr="008D0F49" w:rsidRDefault="00CD4FED" w:rsidP="00CD4FED">
      <w:pPr>
        <w:ind w:firstLineChars="200" w:firstLine="480"/>
        <w:rPr>
          <w:szCs w:val="24"/>
        </w:rPr>
      </w:pPr>
      <w:r w:rsidRPr="008D0F49">
        <w:rPr>
          <w:szCs w:val="24"/>
        </w:rPr>
        <w:t>其中：</w:t>
      </w:r>
    </w:p>
    <w:p w14:paraId="49F4FD19" w14:textId="77777777" w:rsidR="00CD4FED" w:rsidRPr="007B5A5D" w:rsidRDefault="00CD4FED" w:rsidP="00CD4FED">
      <w:pPr>
        <w:jc w:val="right"/>
      </w:pPr>
      <w:r w:rsidRPr="007B5A5D">
        <w:rPr>
          <w:position w:val="-30"/>
        </w:rPr>
        <w:object w:dxaOrig="4245" w:dyaOrig="720" w14:anchorId="18ABCD12">
          <v:shape id="_x0000_i1086" type="#_x0000_t75" style="width:212.25pt;height:36pt" o:ole="">
            <v:imagedata r:id="rId132" o:title=""/>
          </v:shape>
          <o:OLEObject Type="Embed" ProgID="Equation.DSMT4" ShapeID="_x0000_i1086" DrawAspect="Content" ObjectID="_1524383360" r:id="rId133"/>
        </w:object>
      </w:r>
      <w:r w:rsidRPr="007B5A5D">
        <w:rPr>
          <w:rFonts w:eastAsiaTheme="minorEastAsia"/>
        </w:rPr>
        <w:t xml:space="preserve">                    </w:t>
      </w:r>
      <w:r w:rsidRPr="007B5A5D">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10</w:instrText>
      </w:r>
      <w:r w:rsidR="00E8426C">
        <w:rPr>
          <w:noProof/>
        </w:rPr>
        <w:fldChar w:fldCharType="end"/>
      </w:r>
      <w:r w:rsidR="00F03FAF">
        <w:instrText>)</w:instrText>
      </w:r>
      <w:r w:rsidR="00F03FAF">
        <w:fldChar w:fldCharType="end"/>
      </w:r>
    </w:p>
    <w:p w14:paraId="569E7256" w14:textId="77777777" w:rsidR="00CD4FED" w:rsidRPr="008D0F49" w:rsidRDefault="00CD4FED" w:rsidP="00CD4FED">
      <w:pPr>
        <w:ind w:firstLineChars="200" w:firstLine="480"/>
        <w:rPr>
          <w:szCs w:val="24"/>
        </w:rPr>
      </w:pPr>
      <w:r w:rsidRPr="008D0F49">
        <w:rPr>
          <w:szCs w:val="24"/>
        </w:rPr>
        <w:t>记目标信号分量为</w:t>
      </w:r>
      <w:r w:rsidRPr="008D0F49">
        <w:rPr>
          <w:szCs w:val="24"/>
        </w:rPr>
        <w:object w:dxaOrig="4050" w:dyaOrig="420" w14:anchorId="11E6E22A">
          <v:shape id="_x0000_i1087" type="#_x0000_t75" style="width:202.5pt;height:21pt" o:ole="">
            <v:imagedata r:id="rId134" o:title=""/>
          </v:shape>
          <o:OLEObject Type="Embed" ProgID="Equation.DSMT4" ShapeID="_x0000_i1087" DrawAspect="Content" ObjectID="_1524383361" r:id="rId135"/>
        </w:object>
      </w:r>
      <w:r w:rsidRPr="008D0F49">
        <w:rPr>
          <w:szCs w:val="24"/>
        </w:rPr>
        <w:t>，</w:t>
      </w:r>
      <w:r w:rsidRPr="008D0F49">
        <w:rPr>
          <w:szCs w:val="24"/>
        </w:rPr>
        <w:t>MIMO</w:t>
      </w:r>
      <w:r w:rsidRPr="008D0F49">
        <w:rPr>
          <w:szCs w:val="24"/>
        </w:rPr>
        <w:t>流间的自干扰为</w:t>
      </w:r>
      <w:r w:rsidRPr="008D0F49">
        <w:rPr>
          <w:szCs w:val="24"/>
        </w:rPr>
        <w:object w:dxaOrig="4125" w:dyaOrig="450" w14:anchorId="617F28B1">
          <v:shape id="_x0000_i1088" type="#_x0000_t75" style="width:207pt;height:23.25pt" o:ole="">
            <v:imagedata r:id="rId136" o:title=""/>
          </v:shape>
          <o:OLEObject Type="Embed" ProgID="Equation.DSMT4" ShapeID="_x0000_i1088" DrawAspect="Content" ObjectID="_1524383362" r:id="rId137"/>
        </w:object>
      </w:r>
    </w:p>
    <w:p w14:paraId="1795274F" w14:textId="77777777" w:rsidR="00CD4FED" w:rsidRPr="008D0F49" w:rsidRDefault="00CD4FED" w:rsidP="00CD4FED">
      <w:pPr>
        <w:ind w:firstLineChars="200" w:firstLine="480"/>
        <w:rPr>
          <w:szCs w:val="24"/>
        </w:rPr>
      </w:pPr>
      <w:r w:rsidRPr="008D0F49">
        <w:rPr>
          <w:szCs w:val="24"/>
        </w:rPr>
        <w:t>则目标用户第</w:t>
      </w:r>
      <w:r w:rsidRPr="008D0F49">
        <w:rPr>
          <w:szCs w:val="24"/>
        </w:rPr>
        <w:t>k</w:t>
      </w:r>
      <w:r w:rsidRPr="008D0F49">
        <w:rPr>
          <w:szCs w:val="24"/>
        </w:rPr>
        <w:t>层第</w:t>
      </w:r>
      <w:r w:rsidRPr="008D0F49">
        <w:rPr>
          <w:szCs w:val="24"/>
        </w:rPr>
        <w:t>n</w:t>
      </w:r>
      <w:r w:rsidRPr="008D0F49">
        <w:rPr>
          <w:szCs w:val="24"/>
        </w:rPr>
        <w:t>个子载波的载干比为：</w:t>
      </w:r>
    </w:p>
    <w:p w14:paraId="5011C1EA" w14:textId="77777777" w:rsidR="00CD4FED" w:rsidRDefault="00545699" w:rsidP="00CD4FED">
      <w:pPr>
        <w:jc w:val="right"/>
      </w:pPr>
      <w:r w:rsidRPr="007B5A5D">
        <w:rPr>
          <w:position w:val="-64"/>
        </w:rPr>
        <w:object w:dxaOrig="9060" w:dyaOrig="1060" w14:anchorId="6648FA6C">
          <v:shape id="_x0000_i1089" type="#_x0000_t75" style="width:451.5pt;height:52.5pt" o:ole="">
            <v:imagedata r:id="rId138" o:title=""/>
          </v:shape>
          <o:OLEObject Type="Embed" ProgID="Equation.DSMT4" ShapeID="_x0000_i1089" DrawAspect="Content" ObjectID="_1524383363" r:id="rId139"/>
        </w:object>
      </w:r>
      <w:r w:rsidR="00CD4FED">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w:instrText>
      </w:r>
      <w:r w:rsidR="00E8426C">
        <w:instrText xml:space="preserve">\c \* Arabic \* MERGEFORMAT </w:instrText>
      </w:r>
      <w:r w:rsidR="00E8426C">
        <w:fldChar w:fldCharType="separate"/>
      </w:r>
      <w:r w:rsidR="00C10C61">
        <w:rPr>
          <w:noProof/>
        </w:rPr>
        <w:instrText>11</w:instrText>
      </w:r>
      <w:r w:rsidR="00E8426C">
        <w:rPr>
          <w:noProof/>
        </w:rPr>
        <w:fldChar w:fldCharType="end"/>
      </w:r>
      <w:r w:rsidR="00F03FAF">
        <w:instrText>)</w:instrText>
      </w:r>
      <w:r w:rsidR="00F03FAF">
        <w:fldChar w:fldCharType="end"/>
      </w:r>
    </w:p>
    <w:p w14:paraId="5448FB08" w14:textId="77777777" w:rsidR="003A04C8" w:rsidRDefault="00610DDE">
      <w:pPr>
        <w:pStyle w:val="3"/>
      </w:pPr>
      <w:bookmarkStart w:id="146" w:name="_Toc344200314"/>
      <w:r>
        <w:rPr>
          <w:rFonts w:hint="eastAsia"/>
        </w:rPr>
        <w:t>L2S</w:t>
      </w:r>
      <w:r>
        <w:rPr>
          <w:rFonts w:hint="eastAsia"/>
        </w:rPr>
        <w:t>接口</w:t>
      </w:r>
      <w:bookmarkEnd w:id="146"/>
    </w:p>
    <w:p w14:paraId="0ED3579F" w14:textId="77777777" w:rsidR="003A04C8" w:rsidRDefault="00445C97">
      <w:pPr>
        <w:ind w:firstLine="420"/>
      </w:pPr>
      <w:r>
        <w:rPr>
          <w:rFonts w:hint="eastAsia"/>
        </w:rPr>
        <w:t>对于</w:t>
      </w:r>
      <w:r>
        <w:rPr>
          <w:rFonts w:hint="eastAsia"/>
        </w:rPr>
        <w:t>LTE</w:t>
      </w:r>
      <w:r>
        <w:rPr>
          <w:rFonts w:hint="eastAsia"/>
        </w:rPr>
        <w:t>系统，不同</w:t>
      </w:r>
      <w:r>
        <w:rPr>
          <w:rFonts w:hint="eastAsia"/>
        </w:rPr>
        <w:t>RE</w:t>
      </w:r>
      <w:r>
        <w:rPr>
          <w:rFonts w:hint="eastAsia"/>
        </w:rPr>
        <w:t>有不同的</w:t>
      </w:r>
      <w:r>
        <w:rPr>
          <w:rFonts w:hint="eastAsia"/>
        </w:rPr>
        <w:t>SINR</w:t>
      </w:r>
      <w:r>
        <w:rPr>
          <w:rFonts w:hint="eastAsia"/>
        </w:rPr>
        <w:t>，</w:t>
      </w:r>
      <w:r w:rsidR="002C3F08">
        <w:rPr>
          <w:rFonts w:hint="eastAsia"/>
        </w:rPr>
        <w:t>而资源分配的基本单位是</w:t>
      </w:r>
      <w:r w:rsidR="002C3F08">
        <w:rPr>
          <w:rFonts w:hint="eastAsia"/>
        </w:rPr>
        <w:t>RB</w:t>
      </w:r>
      <w:r w:rsidR="002C3F08">
        <w:rPr>
          <w:rFonts w:hint="eastAsia"/>
        </w:rPr>
        <w:t>。因此，</w:t>
      </w:r>
      <w:r>
        <w:rPr>
          <w:rFonts w:hint="eastAsia"/>
        </w:rPr>
        <w:t>无论是链路级进行链路自适应还是系统级仿真，都需要对载干比计算后的</w:t>
      </w:r>
      <w:r>
        <w:rPr>
          <w:rFonts w:hint="eastAsia"/>
        </w:rPr>
        <w:t>SINR</w:t>
      </w:r>
      <w:r>
        <w:rPr>
          <w:rFonts w:hint="eastAsia"/>
        </w:rPr>
        <w:t>进行合并</w:t>
      </w:r>
      <w:r w:rsidR="002C3F08">
        <w:rPr>
          <w:rFonts w:hint="eastAsia"/>
        </w:rPr>
        <w:t>，得到有效载干比</w:t>
      </w:r>
      <w:r>
        <w:rPr>
          <w:rFonts w:hint="eastAsia"/>
        </w:rPr>
        <w:t>。对合并后的</w:t>
      </w:r>
      <w:r w:rsidR="00503D32">
        <w:rPr>
          <w:rFonts w:hint="eastAsia"/>
        </w:rPr>
        <w:t>SINR</w:t>
      </w:r>
      <w:r>
        <w:rPr>
          <w:rFonts w:hint="eastAsia"/>
        </w:rPr>
        <w:t>，可以通过查找不同的</w:t>
      </w:r>
      <w:r>
        <w:rPr>
          <w:rFonts w:hint="eastAsia"/>
        </w:rPr>
        <w:t>MCS</w:t>
      </w:r>
      <w:r>
        <w:rPr>
          <w:rFonts w:hint="eastAsia"/>
        </w:rPr>
        <w:t>等级对应的</w:t>
      </w:r>
      <w:r>
        <w:rPr>
          <w:rFonts w:hint="eastAsia"/>
        </w:rPr>
        <w:t>SNR-BLER</w:t>
      </w:r>
      <w:r>
        <w:rPr>
          <w:rFonts w:hint="eastAsia"/>
        </w:rPr>
        <w:t>曲线得到链路自适应等级信息和错误概率</w:t>
      </w:r>
      <w:r w:rsidR="005E0E27">
        <w:rPr>
          <w:rFonts w:hint="eastAsia"/>
        </w:rPr>
        <w:t>，如下图所示</w:t>
      </w:r>
      <w:r>
        <w:rPr>
          <w:rFonts w:hint="eastAsia"/>
        </w:rPr>
        <w:t>。</w:t>
      </w:r>
    </w:p>
    <w:p w14:paraId="5CD52FF3" w14:textId="77777777" w:rsidR="005E0E27" w:rsidRDefault="00B7389C" w:rsidP="00B80682">
      <w:pPr>
        <w:pStyle w:val="ad"/>
      </w:pPr>
      <w:r>
        <w:object w:dxaOrig="11771" w:dyaOrig="2416" w14:anchorId="18BBDF32">
          <v:shape id="_x0000_i1090" type="#_x0000_t75" style="width:486pt;height:99pt" o:ole="">
            <v:imagedata r:id="rId140" o:title=""/>
          </v:shape>
          <o:OLEObject Type="Embed" ProgID="Visio.Drawing.11" ShapeID="_x0000_i1090" DrawAspect="Content" ObjectID="_1524383364" r:id="rId141"/>
        </w:object>
      </w:r>
      <w:r>
        <w:rPr>
          <w:rFonts w:hint="eastAsia"/>
        </w:rPr>
        <w:t>图</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3.2</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图</w:instrText>
      </w:r>
      <w:r w:rsidR="006550EB">
        <w:rPr>
          <w:rFonts w:hint="eastAsia"/>
        </w:rPr>
        <w:instrText xml:space="preserve"> \* ARABIC \s 2</w:instrText>
      </w:r>
      <w:r w:rsidR="006550EB">
        <w:instrText xml:space="preserve"> </w:instrText>
      </w:r>
      <w:r w:rsidR="006550EB">
        <w:fldChar w:fldCharType="separate"/>
      </w:r>
      <w:r w:rsidR="006550EB">
        <w:rPr>
          <w:noProof/>
        </w:rPr>
        <w:t>4</w:t>
      </w:r>
      <w:r w:rsidR="006550EB">
        <w:fldChar w:fldCharType="end"/>
      </w:r>
      <w:del w:id="147" w:author="李志成" w:date="2013-05-14T21:04:00Z">
        <w:r w:rsidR="00302091" w:rsidDel="006550EB">
          <w:fldChar w:fldCharType="begin"/>
        </w:r>
        <w:r w:rsidR="00302091" w:rsidDel="006550EB">
          <w:delInstrText xml:space="preserve"> </w:delInstrText>
        </w:r>
        <w:r w:rsidR="00302091" w:rsidDel="006550EB">
          <w:rPr>
            <w:rFonts w:hint="eastAsia"/>
          </w:rPr>
          <w:delInstrText>STYLEREF 2 \s</w:delInstrText>
        </w:r>
        <w:r w:rsidR="00302091" w:rsidDel="006550EB">
          <w:delInstrText xml:space="preserve"> </w:delInstrText>
        </w:r>
        <w:r w:rsidR="00302091" w:rsidDel="006550EB">
          <w:fldChar w:fldCharType="separate"/>
        </w:r>
        <w:r w:rsidR="00C10C61" w:rsidDel="006550EB">
          <w:rPr>
            <w:noProof/>
          </w:rPr>
          <w:delText>3.2</w:delText>
        </w:r>
        <w:r w:rsidR="00302091" w:rsidDel="006550EB">
          <w:fldChar w:fldCharType="end"/>
        </w:r>
        <w:r w:rsidR="00302091" w:rsidDel="006550EB">
          <w:noBreakHyphen/>
        </w:r>
        <w:r w:rsidR="00302091" w:rsidDel="006550EB">
          <w:fldChar w:fldCharType="begin"/>
        </w:r>
        <w:r w:rsidR="00302091" w:rsidDel="006550EB">
          <w:delInstrText xml:space="preserve"> </w:delInstrText>
        </w:r>
        <w:r w:rsidR="00302091" w:rsidDel="006550EB">
          <w:rPr>
            <w:rFonts w:hint="eastAsia"/>
          </w:rPr>
          <w:delInstrText xml:space="preserve">SEQ </w:delInstrText>
        </w:r>
        <w:r w:rsidR="00302091" w:rsidDel="006550EB">
          <w:rPr>
            <w:rFonts w:hint="eastAsia"/>
          </w:rPr>
          <w:delInstrText>图</w:delInstrText>
        </w:r>
        <w:r w:rsidR="00302091" w:rsidDel="006550EB">
          <w:rPr>
            <w:rFonts w:hint="eastAsia"/>
          </w:rPr>
          <w:delInstrText xml:space="preserve"> \* ARABIC \s 2</w:delInstrText>
        </w:r>
        <w:r w:rsidR="00302091" w:rsidDel="006550EB">
          <w:delInstrText xml:space="preserve"> </w:delInstrText>
        </w:r>
        <w:r w:rsidR="00302091" w:rsidDel="006550EB">
          <w:fldChar w:fldCharType="separate"/>
        </w:r>
        <w:r w:rsidR="00C10C61" w:rsidDel="006550EB">
          <w:rPr>
            <w:noProof/>
          </w:rPr>
          <w:delText>4</w:delText>
        </w:r>
        <w:r w:rsidR="00302091" w:rsidDel="006550EB">
          <w:fldChar w:fldCharType="end"/>
        </w:r>
      </w:del>
      <w:r w:rsidR="005F6F0A">
        <w:rPr>
          <w:rFonts w:hint="eastAsia"/>
        </w:rPr>
        <w:t>链路级到系统级接口</w:t>
      </w:r>
    </w:p>
    <w:p w14:paraId="799D582A" w14:textId="77777777" w:rsidR="003A04C8" w:rsidRDefault="00D51DF8">
      <w:pPr>
        <w:ind w:firstLine="420"/>
      </w:pPr>
      <w:r>
        <w:rPr>
          <w:rFonts w:hint="eastAsia"/>
        </w:rPr>
        <w:t>在系统级仿真平台中，</w:t>
      </w:r>
      <w:r w:rsidR="008B2D23">
        <w:rPr>
          <w:rFonts w:hint="eastAsia"/>
        </w:rPr>
        <w:t>根据链路级提供的</w:t>
      </w:r>
      <w:r w:rsidR="008B2D23">
        <w:rPr>
          <w:rFonts w:hint="eastAsia"/>
        </w:rPr>
        <w:t>MCS</w:t>
      </w:r>
      <w:r w:rsidR="008B2D23">
        <w:rPr>
          <w:rFonts w:hint="eastAsia"/>
        </w:rPr>
        <w:t>曲线采用</w:t>
      </w:r>
      <w:r w:rsidR="008B2D23">
        <w:rPr>
          <w:rFonts w:hint="eastAsia"/>
        </w:rPr>
        <w:t>EESM</w:t>
      </w:r>
      <w:r w:rsidR="008B2D23">
        <w:rPr>
          <w:rFonts w:hint="eastAsia"/>
        </w:rPr>
        <w:t>和</w:t>
      </w:r>
      <w:r w:rsidR="008B2D23">
        <w:rPr>
          <w:rFonts w:hint="eastAsia"/>
        </w:rPr>
        <w:t>MIESM</w:t>
      </w:r>
      <w:r w:rsidR="008B2D23">
        <w:rPr>
          <w:rFonts w:hint="eastAsia"/>
        </w:rPr>
        <w:t>方式进行</w:t>
      </w:r>
      <w:r w:rsidR="008B2D23">
        <w:rPr>
          <w:rFonts w:hint="eastAsia"/>
        </w:rPr>
        <w:t>AMC</w:t>
      </w:r>
      <w:r w:rsidR="008B2D23">
        <w:rPr>
          <w:rFonts w:hint="eastAsia"/>
        </w:rPr>
        <w:t>的选择。</w:t>
      </w:r>
    </w:p>
    <w:p w14:paraId="244C29C3" w14:textId="77777777" w:rsidR="003C3E33" w:rsidRDefault="00D51DF8" w:rsidP="003C3E33">
      <w:pPr>
        <w:pStyle w:val="ab"/>
        <w:numPr>
          <w:ilvl w:val="0"/>
          <w:numId w:val="39"/>
        </w:numPr>
        <w:ind w:firstLineChars="0"/>
      </w:pPr>
      <w:r>
        <w:rPr>
          <w:rFonts w:hint="eastAsia"/>
        </w:rPr>
        <w:lastRenderedPageBreak/>
        <w:t>对数平均</w:t>
      </w:r>
      <w:r w:rsidR="00FA5543">
        <w:rPr>
          <w:rFonts w:hint="eastAsia"/>
        </w:rPr>
        <w:t>有效载干比映射</w:t>
      </w:r>
    </w:p>
    <w:p w14:paraId="18EAE3E7" w14:textId="77777777" w:rsidR="001327AB" w:rsidRPr="001327AB" w:rsidRDefault="003C3E33" w:rsidP="00783B72">
      <w:pPr>
        <w:pStyle w:val="MTDisplayEquation"/>
        <w:jc w:val="right"/>
      </w:pPr>
      <w:r>
        <w:tab/>
      </w:r>
      <w:r w:rsidRPr="003C3E33">
        <w:rPr>
          <w:position w:val="-12"/>
        </w:rPr>
        <w:object w:dxaOrig="2880" w:dyaOrig="560" w14:anchorId="7A6E5275">
          <v:shape id="_x0000_i1091" type="#_x0000_t75" style="width:2in;height:27.75pt" o:ole="">
            <v:imagedata r:id="rId142" o:title=""/>
          </v:shape>
          <o:OLEObject Type="Embed" ProgID="Equation.DSMT4" ShapeID="_x0000_i1091" DrawAspect="Content" ObjectID="_1524383365" r:id="rId143"/>
        </w:object>
      </w:r>
      <w:r>
        <w:t xml:space="preserve"> </w:t>
      </w:r>
      <w:r w:rsidR="00C10C61">
        <w:rPr>
          <w:rFonts w:hint="eastAsia"/>
        </w:rPr>
        <w:tab/>
      </w:r>
      <w:r>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12</w:instrText>
      </w:r>
      <w:r w:rsidR="00E8426C">
        <w:rPr>
          <w:noProof/>
        </w:rPr>
        <w:fldChar w:fldCharType="end"/>
      </w:r>
      <w:r w:rsidR="00F03FAF">
        <w:instrText>)</w:instrText>
      </w:r>
      <w:r w:rsidR="00F03FAF">
        <w:fldChar w:fldCharType="end"/>
      </w:r>
    </w:p>
    <w:p w14:paraId="0635C207" w14:textId="77777777" w:rsidR="003A04C8" w:rsidRDefault="001327AB">
      <w:r>
        <w:rPr>
          <w:rFonts w:hint="eastAsia"/>
        </w:rPr>
        <w:t>其中</w:t>
      </w:r>
      <w:r w:rsidR="00D51DF8">
        <w:rPr>
          <w:rFonts w:hint="eastAsia"/>
        </w:rPr>
        <w:t>，</w:t>
      </w:r>
      <w:r w:rsidR="00D51DF8" w:rsidRPr="001B065E">
        <w:rPr>
          <w:position w:val="-12"/>
        </w:rPr>
        <w:object w:dxaOrig="1380" w:dyaOrig="360" w14:anchorId="755E55C6">
          <v:shape id="_x0000_i1092" type="#_x0000_t75" style="width:69pt;height:19.5pt" o:ole="">
            <v:imagedata r:id="rId144" o:title=""/>
          </v:shape>
          <o:OLEObject Type="Embed" ProgID="Equation.DSMT4" ShapeID="_x0000_i1092" DrawAspect="Content" ObjectID="_1524383366" r:id="rId145"/>
        </w:object>
      </w:r>
      <w:r w:rsidR="00D51DF8">
        <w:rPr>
          <w:rFonts w:hint="eastAsia"/>
        </w:rPr>
        <w:t>表示用户</w:t>
      </w:r>
      <w:r w:rsidR="00D51DF8">
        <w:rPr>
          <w:rFonts w:hint="eastAsia"/>
        </w:rPr>
        <w:t>k</w:t>
      </w:r>
      <w:r w:rsidR="00D51DF8">
        <w:rPr>
          <w:rFonts w:hint="eastAsia"/>
        </w:rPr>
        <w:t>在码字</w:t>
      </w:r>
      <w:r w:rsidR="00D51DF8" w:rsidRPr="001B065E">
        <w:rPr>
          <w:position w:val="-12"/>
        </w:rPr>
        <w:object w:dxaOrig="400" w:dyaOrig="360" w14:anchorId="3F0D9620">
          <v:shape id="_x0000_i1093" type="#_x0000_t75" style="width:21pt;height:19.5pt" o:ole="">
            <v:imagedata r:id="rId146" o:title=""/>
          </v:shape>
          <o:OLEObject Type="Embed" ProgID="Equation.DSMT4" ShapeID="_x0000_i1093" DrawAspect="Content" ObjectID="_1524383367" r:id="rId147"/>
        </w:object>
      </w:r>
      <w:r w:rsidR="00D51DF8">
        <w:t xml:space="preserve"> </w:t>
      </w:r>
      <w:r w:rsidR="00D51DF8">
        <w:rPr>
          <w:rFonts w:hint="eastAsia"/>
        </w:rPr>
        <w:t>上的有效载干比，</w:t>
      </w:r>
      <w:r w:rsidRPr="0038215C">
        <w:rPr>
          <w:position w:val="-12"/>
        </w:rPr>
        <w:object w:dxaOrig="400" w:dyaOrig="360" w14:anchorId="07451395">
          <v:shape id="_x0000_i1094" type="#_x0000_t75" style="width:21pt;height:19.5pt" o:ole="">
            <v:imagedata r:id="rId148" o:title=""/>
          </v:shape>
          <o:OLEObject Type="Embed" ProgID="Equation.DSMT4" ShapeID="_x0000_i1094" DrawAspect="Content" ObjectID="_1524383368" r:id="rId149"/>
        </w:object>
      </w:r>
      <w:r>
        <w:rPr>
          <w:rFonts w:hint="eastAsia"/>
        </w:rPr>
        <w:t>为用户</w:t>
      </w:r>
      <w:r>
        <w:rPr>
          <w:rFonts w:hint="eastAsia"/>
        </w:rPr>
        <w:t>k</w:t>
      </w:r>
      <w:r>
        <w:rPr>
          <w:rFonts w:hint="eastAsia"/>
        </w:rPr>
        <w:t>的码字，</w:t>
      </w:r>
      <w:r w:rsidRPr="0038215C">
        <w:rPr>
          <w:position w:val="-12"/>
        </w:rPr>
        <w:object w:dxaOrig="340" w:dyaOrig="360" w14:anchorId="000CF953">
          <v:shape id="_x0000_i1095" type="#_x0000_t75" style="width:17.25pt;height:19.5pt" o:ole="">
            <v:imagedata r:id="rId150" o:title=""/>
          </v:shape>
          <o:OLEObject Type="Embed" ProgID="Equation.DSMT4" ShapeID="_x0000_i1095" DrawAspect="Content" ObjectID="_1524383369" r:id="rId151"/>
        </w:object>
      </w:r>
      <w:r>
        <w:rPr>
          <w:rFonts w:hint="eastAsia"/>
        </w:rPr>
        <w:t>为用户</w:t>
      </w:r>
      <w:r>
        <w:rPr>
          <w:rFonts w:hint="eastAsia"/>
        </w:rPr>
        <w:t>k</w:t>
      </w:r>
      <w:r>
        <w:rPr>
          <w:rFonts w:hint="eastAsia"/>
        </w:rPr>
        <w:t>调度到的</w:t>
      </w:r>
      <w:r>
        <w:rPr>
          <w:rFonts w:hint="eastAsia"/>
        </w:rPr>
        <w:t>H</w:t>
      </w:r>
      <w:r>
        <w:rPr>
          <w:rFonts w:hint="eastAsia"/>
        </w:rPr>
        <w:t>集合</w:t>
      </w:r>
      <w:r w:rsidRPr="00537051">
        <w:rPr>
          <w:rFonts w:hint="eastAsia"/>
        </w:rPr>
        <w:t>，</w:t>
      </w:r>
      <w:r w:rsidRPr="0038215C">
        <w:rPr>
          <w:position w:val="-12"/>
        </w:rPr>
        <w:object w:dxaOrig="680" w:dyaOrig="360" w14:anchorId="0CC58F7E">
          <v:shape id="_x0000_i1096" type="#_x0000_t75" style="width:33pt;height:19.5pt" o:ole="">
            <v:imagedata r:id="rId152" o:title=""/>
          </v:shape>
          <o:OLEObject Type="Embed" ProgID="Equation.DSMT4" ShapeID="_x0000_i1096" DrawAspect="Content" ObjectID="_1524383370" r:id="rId153"/>
        </w:object>
      </w:r>
      <w:r w:rsidRPr="00537051">
        <w:rPr>
          <w:rFonts w:hint="eastAsia"/>
        </w:rPr>
        <w:t>为</w:t>
      </w:r>
      <w:r w:rsidRPr="0038215C">
        <w:rPr>
          <w:position w:val="-12"/>
        </w:rPr>
        <w:object w:dxaOrig="340" w:dyaOrig="360" w14:anchorId="121E79F1">
          <v:shape id="_x0000_i1097" type="#_x0000_t75" style="width:17.25pt;height:19.5pt" o:ole="">
            <v:imagedata r:id="rId154" o:title=""/>
          </v:shape>
          <o:OLEObject Type="Embed" ProgID="Equation.DSMT4" ShapeID="_x0000_i1097" DrawAspect="Content" ObjectID="_1524383371" r:id="rId155"/>
        </w:object>
      </w:r>
      <w:r w:rsidRPr="00537051">
        <w:rPr>
          <w:rFonts w:hint="eastAsia"/>
        </w:rPr>
        <w:t>中元素个数，</w:t>
      </w:r>
      <w:r w:rsidR="00D51DF8" w:rsidRPr="00537051">
        <w:rPr>
          <w:position w:val="-12"/>
        </w:rPr>
        <w:object w:dxaOrig="840" w:dyaOrig="360" w14:anchorId="3638D748">
          <v:shape id="_x0000_i1098" type="#_x0000_t75" style="width:43.5pt;height:19.5pt" o:ole="">
            <v:imagedata r:id="rId156" o:title=""/>
          </v:shape>
          <o:OLEObject Type="Embed" ProgID="Equation.DSMT4" ShapeID="_x0000_i1098" DrawAspect="Content" ObjectID="_1524383372" r:id="rId157"/>
        </w:object>
      </w:r>
      <w:r w:rsidRPr="00537051">
        <w:t xml:space="preserve"> </w:t>
      </w:r>
      <w:r w:rsidRPr="00537051">
        <w:rPr>
          <w:rFonts w:hint="eastAsia"/>
        </w:rPr>
        <w:t>为用户</w:t>
      </w:r>
      <w:r w:rsidRPr="00537051">
        <w:rPr>
          <w:rFonts w:hint="eastAsia"/>
        </w:rPr>
        <w:t>k</w:t>
      </w:r>
      <w:r w:rsidRPr="00537051">
        <w:rPr>
          <w:rFonts w:hint="eastAsia"/>
        </w:rPr>
        <w:t>在</w:t>
      </w:r>
      <w:r w:rsidRPr="00537051">
        <w:rPr>
          <w:rFonts w:hint="eastAsia"/>
        </w:rPr>
        <w:t>h</w:t>
      </w:r>
      <w:r w:rsidRPr="00537051">
        <w:rPr>
          <w:rFonts w:hint="eastAsia"/>
        </w:rPr>
        <w:t>上的</w:t>
      </w:r>
      <w:r w:rsidR="00B00C47">
        <w:rPr>
          <w:rFonts w:hint="eastAsia"/>
        </w:rPr>
        <w:t>线性</w:t>
      </w:r>
      <w:r w:rsidRPr="00537051">
        <w:rPr>
          <w:rFonts w:hint="eastAsia"/>
        </w:rPr>
        <w:t>载干比。</w:t>
      </w:r>
    </w:p>
    <w:p w14:paraId="5761475B" w14:textId="77777777" w:rsidR="00E3097E" w:rsidRDefault="00D51DF8" w:rsidP="00E3097E">
      <w:pPr>
        <w:pStyle w:val="ab"/>
        <w:numPr>
          <w:ilvl w:val="0"/>
          <w:numId w:val="39"/>
        </w:numPr>
        <w:ind w:firstLineChars="0"/>
      </w:pPr>
      <w:r w:rsidRPr="00537051">
        <w:rPr>
          <w:rFonts w:hint="eastAsia"/>
        </w:rPr>
        <w:t>互信息</w:t>
      </w:r>
      <w:r w:rsidR="00FA5543">
        <w:rPr>
          <w:rFonts w:hint="eastAsia"/>
        </w:rPr>
        <w:t>有效</w:t>
      </w:r>
      <w:r w:rsidR="00FA5543">
        <w:rPr>
          <w:rFonts w:hint="eastAsia"/>
        </w:rPr>
        <w:t>SINR</w:t>
      </w:r>
      <w:r w:rsidR="00FA5543">
        <w:rPr>
          <w:rFonts w:hint="eastAsia"/>
        </w:rPr>
        <w:t>映射</w:t>
      </w:r>
    </w:p>
    <w:p w14:paraId="49FB4C78" w14:textId="77777777" w:rsidR="00E3097E" w:rsidRDefault="00E3097E" w:rsidP="00E3097E">
      <w:pPr>
        <w:pStyle w:val="MTDisplayEquation"/>
        <w:ind w:right="480"/>
        <w:jc w:val="right"/>
      </w:pPr>
      <w:r w:rsidRPr="003C3E33">
        <w:rPr>
          <w:position w:val="-22"/>
        </w:rPr>
        <w:object w:dxaOrig="8059" w:dyaOrig="560" w14:anchorId="3DA7A670">
          <v:shape id="_x0000_i1099" type="#_x0000_t75" style="width:403.5pt;height:27.75pt" o:ole="">
            <v:imagedata r:id="rId158" o:title=""/>
          </v:shape>
          <o:OLEObject Type="Embed" ProgID="Equation.DSMT4" ShapeID="_x0000_i1099" DrawAspect="Content" ObjectID="_1524383373"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instrText>-</w:instrText>
      </w:r>
      <w:r w:rsidR="00E8426C">
        <w:fldChar w:fldCharType="begin"/>
      </w:r>
      <w:r w:rsidR="00E8426C">
        <w:instrText xml:space="preserve"> SEQ MTEqn \c \* Arabic \* MERGEFORMAT </w:instrText>
      </w:r>
      <w:r w:rsidR="00E8426C">
        <w:fldChar w:fldCharType="separate"/>
      </w:r>
      <w:r w:rsidR="00C10C61">
        <w:rPr>
          <w:noProof/>
        </w:rPr>
        <w:instrText>13</w:instrText>
      </w:r>
      <w:r w:rsidR="00E8426C">
        <w:rPr>
          <w:noProof/>
        </w:rPr>
        <w:fldChar w:fldCharType="end"/>
      </w:r>
      <w:r>
        <w:instrText>)</w:instrText>
      </w:r>
      <w:r>
        <w:fldChar w:fldCharType="end"/>
      </w:r>
    </w:p>
    <w:p w14:paraId="48B16C56" w14:textId="77777777" w:rsidR="00537051" w:rsidRDefault="00E3097E" w:rsidP="00E3097E">
      <w:pPr>
        <w:ind w:firstLine="420"/>
      </w:pPr>
      <w:r>
        <w:rPr>
          <w:rFonts w:hint="eastAsia"/>
        </w:rPr>
        <w:t>其中，</w:t>
      </w:r>
      <w:r w:rsidRPr="001B065E">
        <w:rPr>
          <w:position w:val="-12"/>
        </w:rPr>
        <w:object w:dxaOrig="1380" w:dyaOrig="360" w14:anchorId="63A8F0AD">
          <v:shape id="_x0000_i1100" type="#_x0000_t75" style="width:69pt;height:19.5pt" o:ole="">
            <v:imagedata r:id="rId144" o:title=""/>
          </v:shape>
          <o:OLEObject Type="Embed" ProgID="Equation.DSMT4" ShapeID="_x0000_i1100" DrawAspect="Content" ObjectID="_1524383374" r:id="rId160"/>
        </w:object>
      </w:r>
      <w:r>
        <w:rPr>
          <w:rFonts w:hint="eastAsia"/>
        </w:rPr>
        <w:t>表示用户</w:t>
      </w:r>
      <w:r>
        <w:rPr>
          <w:rFonts w:hint="eastAsia"/>
        </w:rPr>
        <w:t>k</w:t>
      </w:r>
      <w:r>
        <w:rPr>
          <w:rFonts w:hint="eastAsia"/>
        </w:rPr>
        <w:t>在码字</w:t>
      </w:r>
      <w:r>
        <w:rPr>
          <w:noProof/>
          <w:position w:val="-12"/>
        </w:rPr>
        <w:drawing>
          <wp:inline distT="0" distB="0" distL="0" distR="0" wp14:anchorId="6325FC74" wp14:editId="4352E5A7">
            <wp:extent cx="250190" cy="2311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0190" cy="231140"/>
                    </a:xfrm>
                    <a:prstGeom prst="rect">
                      <a:avLst/>
                    </a:prstGeom>
                    <a:noFill/>
                    <a:ln>
                      <a:noFill/>
                    </a:ln>
                  </pic:spPr>
                </pic:pic>
              </a:graphicData>
            </a:graphic>
          </wp:inline>
        </w:drawing>
      </w:r>
      <w:r>
        <w:t xml:space="preserve"> </w:t>
      </w:r>
      <w:r>
        <w:rPr>
          <w:rFonts w:hint="eastAsia"/>
        </w:rPr>
        <w:t>上的有效载干比，</w:t>
      </w:r>
      <w:r w:rsidRPr="001B065E">
        <w:rPr>
          <w:position w:val="-12"/>
        </w:rPr>
        <w:object w:dxaOrig="400" w:dyaOrig="360" w14:anchorId="5E4106A4">
          <v:shape id="_x0000_i1101" type="#_x0000_t75" style="width:21pt;height:19.5pt" o:ole="">
            <v:imagedata r:id="rId148" o:title=""/>
          </v:shape>
          <o:OLEObject Type="Embed" ProgID="Equation.DSMT4" ShapeID="_x0000_i1101" DrawAspect="Content" ObjectID="_1524383375" r:id="rId162"/>
        </w:object>
      </w:r>
      <w:r>
        <w:rPr>
          <w:rFonts w:hint="eastAsia"/>
        </w:rPr>
        <w:t>为用户</w:t>
      </w:r>
      <w:r>
        <w:rPr>
          <w:rFonts w:hint="eastAsia"/>
        </w:rPr>
        <w:t>k</w:t>
      </w:r>
      <w:r>
        <w:rPr>
          <w:rFonts w:hint="eastAsia"/>
        </w:rPr>
        <w:t>的码字，</w:t>
      </w:r>
      <w:r w:rsidRPr="001B065E">
        <w:rPr>
          <w:position w:val="-12"/>
        </w:rPr>
        <w:object w:dxaOrig="340" w:dyaOrig="360" w14:anchorId="7FA8ACA6">
          <v:shape id="_x0000_i1102" type="#_x0000_t75" style="width:17.25pt;height:19.5pt" o:ole="">
            <v:imagedata r:id="rId150" o:title=""/>
          </v:shape>
          <o:OLEObject Type="Embed" ProgID="Equation.DSMT4" ShapeID="_x0000_i1102" DrawAspect="Content" ObjectID="_1524383376" r:id="rId163"/>
        </w:object>
      </w:r>
      <w:r>
        <w:rPr>
          <w:rFonts w:hint="eastAsia"/>
        </w:rPr>
        <w:t>为用户</w:t>
      </w:r>
      <w:r>
        <w:rPr>
          <w:rFonts w:hint="eastAsia"/>
        </w:rPr>
        <w:t>k</w:t>
      </w:r>
      <w:r>
        <w:rPr>
          <w:rFonts w:hint="eastAsia"/>
        </w:rPr>
        <w:t>调度到的</w:t>
      </w:r>
      <w:r>
        <w:rPr>
          <w:rFonts w:hint="eastAsia"/>
        </w:rPr>
        <w:t>H</w:t>
      </w:r>
      <w:r>
        <w:rPr>
          <w:rFonts w:hint="eastAsia"/>
        </w:rPr>
        <w:t>集合</w:t>
      </w:r>
      <w:r w:rsidRPr="00537051">
        <w:rPr>
          <w:rFonts w:hint="eastAsia"/>
        </w:rPr>
        <w:t>，</w:t>
      </w:r>
      <w:r w:rsidRPr="001B065E">
        <w:rPr>
          <w:position w:val="-12"/>
        </w:rPr>
        <w:object w:dxaOrig="680" w:dyaOrig="360" w14:anchorId="04F44BCD">
          <v:shape id="_x0000_i1103" type="#_x0000_t75" style="width:33pt;height:19.5pt" o:ole="">
            <v:imagedata r:id="rId152" o:title=""/>
          </v:shape>
          <o:OLEObject Type="Embed" ProgID="Equation.DSMT4" ShapeID="_x0000_i1103" DrawAspect="Content" ObjectID="_1524383377" r:id="rId164"/>
        </w:object>
      </w:r>
      <w:r w:rsidRPr="00537051">
        <w:rPr>
          <w:rFonts w:hint="eastAsia"/>
        </w:rPr>
        <w:t>为</w:t>
      </w:r>
      <w:r w:rsidRPr="001B065E">
        <w:rPr>
          <w:position w:val="-12"/>
        </w:rPr>
        <w:object w:dxaOrig="340" w:dyaOrig="360" w14:anchorId="2B0CB5BD">
          <v:shape id="_x0000_i1104" type="#_x0000_t75" style="width:17.25pt;height:19.5pt" o:ole="">
            <v:imagedata r:id="rId154" o:title=""/>
          </v:shape>
          <o:OLEObject Type="Embed" ProgID="Equation.DSMT4" ShapeID="_x0000_i1104" DrawAspect="Content" ObjectID="_1524383378" r:id="rId165"/>
        </w:object>
      </w:r>
      <w:r w:rsidRPr="00537051">
        <w:rPr>
          <w:rFonts w:hint="eastAsia"/>
        </w:rPr>
        <w:t>中</w:t>
      </w:r>
      <w:r w:rsidRPr="001B065E">
        <w:rPr>
          <w:rFonts w:hint="eastAsia"/>
        </w:rPr>
        <w:t>元素个数，</w:t>
      </w:r>
      <w:r w:rsidRPr="001B065E">
        <w:rPr>
          <w:position w:val="-12"/>
        </w:rPr>
        <w:object w:dxaOrig="840" w:dyaOrig="360" w14:anchorId="21A4EB54">
          <v:shape id="_x0000_i1105" type="#_x0000_t75" style="width:43.5pt;height:19.5pt" o:ole="">
            <v:imagedata r:id="rId156" o:title=""/>
          </v:shape>
          <o:OLEObject Type="Embed" ProgID="Equation.DSMT4" ShapeID="_x0000_i1105" DrawAspect="Content" ObjectID="_1524383379" r:id="rId166"/>
        </w:object>
      </w:r>
      <w:r w:rsidRPr="00537051">
        <w:t xml:space="preserve"> </w:t>
      </w:r>
      <w:r w:rsidRPr="001B065E">
        <w:rPr>
          <w:rFonts w:hint="eastAsia"/>
        </w:rPr>
        <w:t>为用户</w:t>
      </w:r>
      <w:r w:rsidRPr="001B065E">
        <w:rPr>
          <w:rFonts w:hint="eastAsia"/>
        </w:rPr>
        <w:t>k</w:t>
      </w:r>
      <w:r w:rsidRPr="001B065E">
        <w:rPr>
          <w:rFonts w:hint="eastAsia"/>
        </w:rPr>
        <w:t>在</w:t>
      </w:r>
      <w:r w:rsidRPr="001B065E">
        <w:rPr>
          <w:rFonts w:hint="eastAsia"/>
        </w:rPr>
        <w:t>h</w:t>
      </w:r>
      <w:r w:rsidRPr="001B065E">
        <w:rPr>
          <w:rFonts w:hint="eastAsia"/>
        </w:rPr>
        <w:t>上的</w:t>
      </w:r>
      <w:r>
        <w:rPr>
          <w:rFonts w:hint="eastAsia"/>
        </w:rPr>
        <w:t>线性</w:t>
      </w:r>
      <w:r w:rsidRPr="001B065E">
        <w:rPr>
          <w:rFonts w:hint="eastAsia"/>
        </w:rPr>
        <w:t>载干比</w:t>
      </w:r>
      <w:r>
        <w:rPr>
          <w:rFonts w:hint="eastAsia"/>
        </w:rPr>
        <w:t>，</w:t>
      </w:r>
      <w:r w:rsidRPr="0038215C">
        <w:rPr>
          <w:position w:val="-12"/>
        </w:rPr>
        <w:object w:dxaOrig="1080" w:dyaOrig="360" w14:anchorId="4EE4BCEC">
          <v:shape id="_x0000_i1106" type="#_x0000_t75" style="width:54.75pt;height:19.5pt" o:ole="">
            <v:imagedata r:id="rId167" o:title=""/>
          </v:shape>
          <o:OLEObject Type="Embed" ProgID="Equation.DSMT4" ShapeID="_x0000_i1106" DrawAspect="Content" ObjectID="_1524383380" r:id="rId168"/>
        </w:object>
      </w:r>
      <w:r>
        <w:t xml:space="preserve"> </w:t>
      </w:r>
      <w:r>
        <w:rPr>
          <w:rFonts w:hint="eastAsia"/>
        </w:rPr>
        <w:t>表示用户</w:t>
      </w:r>
      <w:r>
        <w:rPr>
          <w:rFonts w:hint="eastAsia"/>
        </w:rPr>
        <w:t>k</w:t>
      </w:r>
      <w:r>
        <w:rPr>
          <w:rFonts w:hint="eastAsia"/>
        </w:rPr>
        <w:t>码字</w:t>
      </w:r>
      <w:r>
        <w:rPr>
          <w:rFonts w:hint="eastAsia"/>
        </w:rPr>
        <w:t>MCS</w:t>
      </w:r>
      <w:r>
        <w:rPr>
          <w:rFonts w:hint="eastAsia"/>
        </w:rPr>
        <w:t>调制方式，</w:t>
      </w:r>
      <w:r w:rsidRPr="0038215C">
        <w:rPr>
          <w:position w:val="-12"/>
        </w:rPr>
        <w:object w:dxaOrig="580" w:dyaOrig="360" w14:anchorId="3830878C">
          <v:shape id="_x0000_i1107" type="#_x0000_t75" style="width:28.5pt;height:19.5pt" o:ole="">
            <v:imagedata r:id="rId169" o:title=""/>
          </v:shape>
          <o:OLEObject Type="Embed" ProgID="Equation.DSMT4" ShapeID="_x0000_i1107" DrawAspect="Content" ObjectID="_1524383381" r:id="rId170"/>
        </w:object>
      </w:r>
      <w:r>
        <w:t xml:space="preserve"> </w:t>
      </w:r>
      <w:r>
        <w:rPr>
          <w:rFonts w:hint="eastAsia"/>
        </w:rPr>
        <w:t>和</w:t>
      </w:r>
      <w:r w:rsidRPr="0038215C">
        <w:rPr>
          <w:position w:val="-12"/>
        </w:rPr>
        <w:object w:dxaOrig="580" w:dyaOrig="360" w14:anchorId="38CCC938">
          <v:shape id="_x0000_i1108" type="#_x0000_t75" style="width:28.5pt;height:19.5pt" o:ole="">
            <v:imagedata r:id="rId171" o:title=""/>
          </v:shape>
          <o:OLEObject Type="Embed" ProgID="Equation.DSMT4" ShapeID="_x0000_i1108" DrawAspect="Content" ObjectID="_1524383382" r:id="rId172"/>
        </w:object>
      </w:r>
      <w:r>
        <w:t xml:space="preserve"> </w:t>
      </w:r>
      <w:r>
        <w:rPr>
          <w:rFonts w:hint="eastAsia"/>
        </w:rPr>
        <w:t>分别表示</w:t>
      </w:r>
      <w:r>
        <w:rPr>
          <w:rFonts w:hint="eastAsia"/>
        </w:rPr>
        <w:t>SNR</w:t>
      </w:r>
      <w:r>
        <w:rPr>
          <w:rFonts w:hint="eastAsia"/>
        </w:rPr>
        <w:t>到</w:t>
      </w:r>
      <w:r>
        <w:rPr>
          <w:rFonts w:hint="eastAsia"/>
        </w:rPr>
        <w:t>MI</w:t>
      </w:r>
      <w:r>
        <w:rPr>
          <w:rFonts w:hint="eastAsia"/>
        </w:rPr>
        <w:t>的查表函数和</w:t>
      </w:r>
      <w:r>
        <w:rPr>
          <w:rFonts w:hint="eastAsia"/>
        </w:rPr>
        <w:t>MI</w:t>
      </w:r>
      <w:r>
        <w:rPr>
          <w:rFonts w:hint="eastAsia"/>
        </w:rPr>
        <w:t>到</w:t>
      </w:r>
      <w:r>
        <w:rPr>
          <w:rFonts w:hint="eastAsia"/>
        </w:rPr>
        <w:t>SNR</w:t>
      </w:r>
      <w:r>
        <w:rPr>
          <w:rFonts w:hint="eastAsia"/>
        </w:rPr>
        <w:t>的查表函数</w:t>
      </w:r>
      <w:r w:rsidRPr="001B065E">
        <w:rPr>
          <w:rFonts w:hint="eastAsia"/>
        </w:rPr>
        <w:t>。</w:t>
      </w:r>
    </w:p>
    <w:p w14:paraId="599609CA" w14:textId="77777777" w:rsidR="003A04C8" w:rsidRDefault="006E44CB">
      <w:pPr>
        <w:ind w:firstLine="420"/>
      </w:pPr>
      <w:r w:rsidRPr="006E44CB">
        <w:rPr>
          <w:rFonts w:hint="eastAsia"/>
        </w:rPr>
        <w:t>通过计算得到有效载干比</w:t>
      </w:r>
      <w:r w:rsidR="004B0B66" w:rsidRPr="0038215C">
        <w:rPr>
          <w:position w:val="-12"/>
        </w:rPr>
        <w:object w:dxaOrig="940" w:dyaOrig="360" w14:anchorId="23504E80">
          <v:shape id="_x0000_i1109" type="#_x0000_t75" style="width:45.75pt;height:19.5pt" o:ole="">
            <v:imagedata r:id="rId173" o:title=""/>
          </v:shape>
          <o:OLEObject Type="Embed" ProgID="Equation.DSMT4" ShapeID="_x0000_i1109" DrawAspect="Content" ObjectID="_1524383383" r:id="rId174"/>
        </w:object>
      </w:r>
      <w:r w:rsidR="004B0B66">
        <w:t xml:space="preserve"> </w:t>
      </w:r>
      <w:r w:rsidRPr="006E44CB">
        <w:rPr>
          <w:rFonts w:hint="eastAsia"/>
        </w:rPr>
        <w:t>后，</w:t>
      </w:r>
      <w:r w:rsidR="00D51DF8">
        <w:rPr>
          <w:rFonts w:hint="eastAsia"/>
        </w:rPr>
        <w:t>需要链路级提供</w:t>
      </w:r>
      <w:r w:rsidR="004B0B66">
        <w:rPr>
          <w:rFonts w:hint="eastAsia"/>
        </w:rPr>
        <w:t>不同</w:t>
      </w:r>
      <w:r w:rsidR="00D51DF8">
        <w:rPr>
          <w:rFonts w:hint="eastAsia"/>
        </w:rPr>
        <w:t>MCS</w:t>
      </w:r>
      <w:r w:rsidR="00D51DF8">
        <w:rPr>
          <w:rFonts w:hint="eastAsia"/>
        </w:rPr>
        <w:t>等级</w:t>
      </w:r>
      <w:r w:rsidR="004B0B66">
        <w:rPr>
          <w:rFonts w:hint="eastAsia"/>
        </w:rPr>
        <w:t>下</w:t>
      </w:r>
      <w:r w:rsidR="004B0B66">
        <w:rPr>
          <w:rFonts w:hint="eastAsia"/>
        </w:rPr>
        <w:t>SNR-BLER</w:t>
      </w:r>
      <w:r w:rsidR="00D51DF8">
        <w:rPr>
          <w:rFonts w:hint="eastAsia"/>
        </w:rPr>
        <w:t>的接口曲线</w:t>
      </w:r>
      <w:r w:rsidR="00F7159E">
        <w:rPr>
          <w:rFonts w:hint="eastAsia"/>
        </w:rPr>
        <w:t>。</w:t>
      </w:r>
      <w:r w:rsidR="004B0B66">
        <w:rPr>
          <w:rFonts w:hint="eastAsia"/>
        </w:rPr>
        <w:t>以载干比为输入，可通过不同</w:t>
      </w:r>
      <w:r w:rsidR="004B0B66">
        <w:rPr>
          <w:rFonts w:hint="eastAsia"/>
        </w:rPr>
        <w:t>MCS</w:t>
      </w:r>
      <w:r w:rsidR="004B0B66">
        <w:rPr>
          <w:rFonts w:hint="eastAsia"/>
        </w:rPr>
        <w:t>等级下</w:t>
      </w:r>
      <w:r w:rsidR="004B0B66">
        <w:rPr>
          <w:rFonts w:hint="eastAsia"/>
        </w:rPr>
        <w:t>SNR-BLER</w:t>
      </w:r>
      <w:r w:rsidR="004B0B66">
        <w:rPr>
          <w:rFonts w:hint="eastAsia"/>
        </w:rPr>
        <w:t>曲线</w:t>
      </w:r>
      <w:r w:rsidR="00F7159E">
        <w:rPr>
          <w:rFonts w:hint="eastAsia"/>
        </w:rPr>
        <w:t>查找</w:t>
      </w:r>
      <w:r w:rsidR="004B0B66">
        <w:rPr>
          <w:rFonts w:hint="eastAsia"/>
        </w:rPr>
        <w:t>满足当前目标误块率</w:t>
      </w:r>
      <w:r w:rsidR="004B0B66">
        <w:rPr>
          <w:rFonts w:hint="eastAsia"/>
        </w:rPr>
        <w:t>BLER_TARGET</w:t>
      </w:r>
      <w:r w:rsidR="004B0B66">
        <w:rPr>
          <w:rFonts w:hint="eastAsia"/>
        </w:rPr>
        <w:t>的</w:t>
      </w:r>
      <w:r w:rsidR="004B0B66">
        <w:rPr>
          <w:rFonts w:hint="eastAsia"/>
        </w:rPr>
        <w:t>MCS</w:t>
      </w:r>
      <w:r w:rsidR="004B0B66">
        <w:rPr>
          <w:rFonts w:hint="eastAsia"/>
        </w:rPr>
        <w:t>等级</w:t>
      </w:r>
      <w:r w:rsidR="00F7159E">
        <w:rPr>
          <w:rFonts w:hint="eastAsia"/>
        </w:rPr>
        <w:t>；</w:t>
      </w:r>
      <w:r w:rsidR="004B0B66">
        <w:rPr>
          <w:rFonts w:hint="eastAsia"/>
        </w:rPr>
        <w:t>以有效载干比和</w:t>
      </w:r>
      <w:r w:rsidR="004B0B66">
        <w:rPr>
          <w:rFonts w:hint="eastAsia"/>
        </w:rPr>
        <w:t>MCS</w:t>
      </w:r>
      <w:r w:rsidR="004B0B66">
        <w:rPr>
          <w:rFonts w:hint="eastAsia"/>
        </w:rPr>
        <w:t>等级为输入</w:t>
      </w:r>
      <w:r w:rsidR="00F7159E">
        <w:rPr>
          <w:rFonts w:hint="eastAsia"/>
        </w:rPr>
        <w:t>可通过不同</w:t>
      </w:r>
      <w:r w:rsidR="00F7159E">
        <w:rPr>
          <w:rFonts w:hint="eastAsia"/>
        </w:rPr>
        <w:t>MCS</w:t>
      </w:r>
      <w:r w:rsidR="00F7159E">
        <w:rPr>
          <w:rFonts w:hint="eastAsia"/>
        </w:rPr>
        <w:t>等级下</w:t>
      </w:r>
      <w:r w:rsidR="00F7159E">
        <w:rPr>
          <w:rFonts w:hint="eastAsia"/>
        </w:rPr>
        <w:t>SNR-BLER</w:t>
      </w:r>
      <w:r w:rsidR="00F7159E">
        <w:rPr>
          <w:rFonts w:hint="eastAsia"/>
        </w:rPr>
        <w:t>曲线查找获得当前</w:t>
      </w:r>
      <w:r w:rsidR="00F7159E">
        <w:rPr>
          <w:rFonts w:hint="eastAsia"/>
        </w:rPr>
        <w:t>BLER</w:t>
      </w:r>
      <w:r w:rsidR="00F7159E">
        <w:rPr>
          <w:rFonts w:hint="eastAsia"/>
        </w:rPr>
        <w:t>值。</w:t>
      </w:r>
      <w:r w:rsidR="00537051">
        <w:rPr>
          <w:rFonts w:hint="eastAsia"/>
        </w:rPr>
        <w:t>链路级提供的</w:t>
      </w:r>
      <w:r w:rsidR="00537051">
        <w:rPr>
          <w:rFonts w:hint="eastAsia"/>
        </w:rPr>
        <w:t>MCS</w:t>
      </w:r>
      <w:r w:rsidR="00537051">
        <w:rPr>
          <w:rFonts w:hint="eastAsia"/>
        </w:rPr>
        <w:t>曲线如下图所示：</w:t>
      </w:r>
    </w:p>
    <w:p w14:paraId="6C026F75" w14:textId="77777777" w:rsidR="003A04C8" w:rsidRDefault="003A04C8">
      <w:pPr>
        <w:jc w:val="center"/>
      </w:pPr>
      <w:r>
        <w:rPr>
          <w:noProof/>
        </w:rPr>
        <w:lastRenderedPageBreak/>
        <w:drawing>
          <wp:inline distT="0" distB="0" distL="0" distR="0" wp14:anchorId="5AE04037" wp14:editId="680C7544">
            <wp:extent cx="3941273" cy="2875453"/>
            <wp:effectExtent l="0" t="0" r="0" b="0"/>
            <wp:docPr id="22" name="图片 45"/>
            <wp:cNvGraphicFramePr/>
            <a:graphic xmlns:a="http://schemas.openxmlformats.org/drawingml/2006/main">
              <a:graphicData uri="http://schemas.openxmlformats.org/drawingml/2006/picture">
                <pic:pic xmlns:pic="http://schemas.openxmlformats.org/drawingml/2006/picture">
                  <pic:nvPicPr>
                    <pic:cNvPr id="46" name="图片 45"/>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941273" cy="2875453"/>
                    </a:xfrm>
                    <a:prstGeom prst="rect">
                      <a:avLst/>
                    </a:prstGeom>
                    <a:noFill/>
                    <a:ln>
                      <a:noFill/>
                    </a:ln>
                  </pic:spPr>
                </pic:pic>
              </a:graphicData>
            </a:graphic>
          </wp:inline>
        </w:drawing>
      </w:r>
    </w:p>
    <w:p w14:paraId="347ADCFB" w14:textId="77777777" w:rsidR="00537051" w:rsidRDefault="00537051" w:rsidP="00B80682">
      <w:pPr>
        <w:pStyle w:val="ad"/>
      </w:pPr>
      <w:r>
        <w:rPr>
          <w:rFonts w:hint="eastAsia"/>
        </w:rPr>
        <w:t>图</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3.2</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图</w:instrText>
      </w:r>
      <w:r w:rsidR="006550EB">
        <w:rPr>
          <w:rFonts w:hint="eastAsia"/>
        </w:rPr>
        <w:instrText xml:space="preserve"> \* ARABIC \s 2</w:instrText>
      </w:r>
      <w:r w:rsidR="006550EB">
        <w:instrText xml:space="preserve"> </w:instrText>
      </w:r>
      <w:r w:rsidR="006550EB">
        <w:fldChar w:fldCharType="separate"/>
      </w:r>
      <w:r w:rsidR="006550EB">
        <w:rPr>
          <w:noProof/>
        </w:rPr>
        <w:t>5</w:t>
      </w:r>
      <w:r w:rsidR="006550EB">
        <w:fldChar w:fldCharType="end"/>
      </w:r>
      <w:del w:id="148" w:author="李志成" w:date="2013-05-14T21:04:00Z">
        <w:r w:rsidR="00302091" w:rsidDel="006550EB">
          <w:fldChar w:fldCharType="begin"/>
        </w:r>
        <w:r w:rsidR="00302091" w:rsidDel="006550EB">
          <w:delInstrText xml:space="preserve"> </w:delInstrText>
        </w:r>
        <w:r w:rsidR="00302091" w:rsidDel="006550EB">
          <w:rPr>
            <w:rFonts w:hint="eastAsia"/>
          </w:rPr>
          <w:delInstrText>STYLEREF 2 \s</w:delInstrText>
        </w:r>
        <w:r w:rsidR="00302091" w:rsidDel="006550EB">
          <w:delInstrText xml:space="preserve"> </w:delInstrText>
        </w:r>
        <w:r w:rsidR="00302091" w:rsidDel="006550EB">
          <w:fldChar w:fldCharType="separate"/>
        </w:r>
        <w:r w:rsidR="00C10C61" w:rsidDel="006550EB">
          <w:rPr>
            <w:noProof/>
          </w:rPr>
          <w:delText>3.2</w:delText>
        </w:r>
        <w:r w:rsidR="00302091" w:rsidDel="006550EB">
          <w:fldChar w:fldCharType="end"/>
        </w:r>
        <w:r w:rsidR="00302091" w:rsidDel="006550EB">
          <w:noBreakHyphen/>
        </w:r>
        <w:r w:rsidR="00302091" w:rsidDel="006550EB">
          <w:fldChar w:fldCharType="begin"/>
        </w:r>
        <w:r w:rsidR="00302091" w:rsidDel="006550EB">
          <w:delInstrText xml:space="preserve"> </w:delInstrText>
        </w:r>
        <w:r w:rsidR="00302091" w:rsidDel="006550EB">
          <w:rPr>
            <w:rFonts w:hint="eastAsia"/>
          </w:rPr>
          <w:delInstrText xml:space="preserve">SEQ </w:delInstrText>
        </w:r>
        <w:r w:rsidR="00302091" w:rsidDel="006550EB">
          <w:rPr>
            <w:rFonts w:hint="eastAsia"/>
          </w:rPr>
          <w:delInstrText>图</w:delInstrText>
        </w:r>
        <w:r w:rsidR="00302091" w:rsidDel="006550EB">
          <w:rPr>
            <w:rFonts w:hint="eastAsia"/>
          </w:rPr>
          <w:delInstrText xml:space="preserve"> \* ARABIC \s 2</w:delInstrText>
        </w:r>
        <w:r w:rsidR="00302091" w:rsidDel="006550EB">
          <w:delInstrText xml:space="preserve"> </w:delInstrText>
        </w:r>
        <w:r w:rsidR="00302091" w:rsidDel="006550EB">
          <w:fldChar w:fldCharType="separate"/>
        </w:r>
        <w:r w:rsidR="00C10C61" w:rsidDel="006550EB">
          <w:rPr>
            <w:noProof/>
          </w:rPr>
          <w:delText>5</w:delText>
        </w:r>
        <w:r w:rsidR="00302091" w:rsidDel="006550EB">
          <w:fldChar w:fldCharType="end"/>
        </w:r>
      </w:del>
      <w:r>
        <w:rPr>
          <w:rFonts w:hint="eastAsia"/>
        </w:rPr>
        <w:t>上行</w:t>
      </w:r>
      <w:r>
        <w:rPr>
          <w:rFonts w:hint="eastAsia"/>
        </w:rPr>
        <w:t>29</w:t>
      </w:r>
      <w:r>
        <w:rPr>
          <w:rFonts w:hint="eastAsia"/>
        </w:rPr>
        <w:t>条</w:t>
      </w:r>
      <w:r>
        <w:rPr>
          <w:rFonts w:hint="eastAsia"/>
        </w:rPr>
        <w:t>MCS</w:t>
      </w:r>
      <w:r>
        <w:rPr>
          <w:rFonts w:hint="eastAsia"/>
        </w:rPr>
        <w:t>曲线</w:t>
      </w:r>
    </w:p>
    <w:p w14:paraId="687C5E3A" w14:textId="77777777" w:rsidR="003A04C8" w:rsidRDefault="003A04C8">
      <w:pPr>
        <w:jc w:val="center"/>
      </w:pPr>
      <w:r>
        <w:rPr>
          <w:noProof/>
        </w:rPr>
        <w:drawing>
          <wp:inline distT="0" distB="0" distL="0" distR="0" wp14:anchorId="40FB9223" wp14:editId="0E2219CA">
            <wp:extent cx="3820308" cy="2865231"/>
            <wp:effectExtent l="0" t="0" r="0" b="0"/>
            <wp:docPr id="24"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4" name="Picture 12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820308" cy="286523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0637B722" w14:textId="77777777" w:rsidR="00537051" w:rsidRDefault="00537051" w:rsidP="00B80682">
      <w:pPr>
        <w:pStyle w:val="ad"/>
      </w:pPr>
      <w:r>
        <w:rPr>
          <w:rFonts w:hint="eastAsia"/>
        </w:rPr>
        <w:t>图</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3.2</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图</w:instrText>
      </w:r>
      <w:r w:rsidR="006550EB">
        <w:rPr>
          <w:rFonts w:hint="eastAsia"/>
        </w:rPr>
        <w:instrText xml:space="preserve"> \* ARABIC \s 2</w:instrText>
      </w:r>
      <w:r w:rsidR="006550EB">
        <w:instrText xml:space="preserve"> </w:instrText>
      </w:r>
      <w:r w:rsidR="006550EB">
        <w:fldChar w:fldCharType="separate"/>
      </w:r>
      <w:r w:rsidR="006550EB">
        <w:rPr>
          <w:noProof/>
        </w:rPr>
        <w:t>6</w:t>
      </w:r>
      <w:r w:rsidR="006550EB">
        <w:fldChar w:fldCharType="end"/>
      </w:r>
      <w:del w:id="149" w:author="李志成" w:date="2013-05-14T21:04:00Z">
        <w:r w:rsidR="00302091" w:rsidDel="006550EB">
          <w:fldChar w:fldCharType="begin"/>
        </w:r>
        <w:r w:rsidR="00302091" w:rsidDel="006550EB">
          <w:delInstrText xml:space="preserve"> </w:delInstrText>
        </w:r>
        <w:r w:rsidR="00302091" w:rsidDel="006550EB">
          <w:rPr>
            <w:rFonts w:hint="eastAsia"/>
          </w:rPr>
          <w:delInstrText>STYLEREF 2 \s</w:delInstrText>
        </w:r>
        <w:r w:rsidR="00302091" w:rsidDel="006550EB">
          <w:delInstrText xml:space="preserve"> </w:delInstrText>
        </w:r>
        <w:r w:rsidR="00302091" w:rsidDel="006550EB">
          <w:fldChar w:fldCharType="separate"/>
        </w:r>
        <w:r w:rsidR="00C10C61" w:rsidDel="006550EB">
          <w:rPr>
            <w:noProof/>
          </w:rPr>
          <w:delText>3.2</w:delText>
        </w:r>
        <w:r w:rsidR="00302091" w:rsidDel="006550EB">
          <w:fldChar w:fldCharType="end"/>
        </w:r>
        <w:r w:rsidR="00302091" w:rsidDel="006550EB">
          <w:noBreakHyphen/>
        </w:r>
        <w:r w:rsidR="00302091" w:rsidDel="006550EB">
          <w:fldChar w:fldCharType="begin"/>
        </w:r>
        <w:r w:rsidR="00302091" w:rsidDel="006550EB">
          <w:delInstrText xml:space="preserve"> </w:delInstrText>
        </w:r>
        <w:r w:rsidR="00302091" w:rsidDel="006550EB">
          <w:rPr>
            <w:rFonts w:hint="eastAsia"/>
          </w:rPr>
          <w:delInstrText xml:space="preserve">SEQ </w:delInstrText>
        </w:r>
        <w:r w:rsidR="00302091" w:rsidDel="006550EB">
          <w:rPr>
            <w:rFonts w:hint="eastAsia"/>
          </w:rPr>
          <w:delInstrText>图</w:delInstrText>
        </w:r>
        <w:r w:rsidR="00302091" w:rsidDel="006550EB">
          <w:rPr>
            <w:rFonts w:hint="eastAsia"/>
          </w:rPr>
          <w:delInstrText xml:space="preserve"> \* ARABIC \s 2</w:delInstrText>
        </w:r>
        <w:r w:rsidR="00302091" w:rsidDel="006550EB">
          <w:delInstrText xml:space="preserve"> </w:delInstrText>
        </w:r>
        <w:r w:rsidR="00302091" w:rsidDel="006550EB">
          <w:fldChar w:fldCharType="separate"/>
        </w:r>
        <w:r w:rsidR="00C10C61" w:rsidDel="006550EB">
          <w:rPr>
            <w:noProof/>
          </w:rPr>
          <w:delText>6</w:delText>
        </w:r>
        <w:r w:rsidR="00302091" w:rsidDel="006550EB">
          <w:fldChar w:fldCharType="end"/>
        </w:r>
      </w:del>
      <w:r>
        <w:rPr>
          <w:rFonts w:hint="eastAsia"/>
        </w:rPr>
        <w:t>下行</w:t>
      </w:r>
      <w:r>
        <w:rPr>
          <w:rFonts w:hint="eastAsia"/>
        </w:rPr>
        <w:t>28</w:t>
      </w:r>
      <w:r>
        <w:rPr>
          <w:rFonts w:hint="eastAsia"/>
        </w:rPr>
        <w:t>条</w:t>
      </w:r>
      <w:r>
        <w:rPr>
          <w:rFonts w:hint="eastAsia"/>
        </w:rPr>
        <w:t>MCS</w:t>
      </w:r>
      <w:r>
        <w:rPr>
          <w:rFonts w:hint="eastAsia"/>
        </w:rPr>
        <w:t>曲线</w:t>
      </w:r>
    </w:p>
    <w:p w14:paraId="22794196" w14:textId="77777777" w:rsidR="003A04C8" w:rsidRDefault="005F6F0A">
      <w:r>
        <w:rPr>
          <w:rFonts w:hint="eastAsia"/>
        </w:rPr>
        <w:tab/>
      </w:r>
      <w:r>
        <w:rPr>
          <w:rFonts w:hint="eastAsia"/>
        </w:rPr>
        <w:t>链路级提供的上下行</w:t>
      </w:r>
      <w:r>
        <w:rPr>
          <w:rFonts w:hint="eastAsia"/>
        </w:rPr>
        <w:t>MCS</w:t>
      </w:r>
      <w:r>
        <w:rPr>
          <w:rFonts w:hint="eastAsia"/>
        </w:rPr>
        <w:t>等级</w:t>
      </w:r>
      <w:r w:rsidR="00756666">
        <w:rPr>
          <w:rFonts w:hint="eastAsia"/>
        </w:rPr>
        <w:t>对应</w:t>
      </w:r>
      <w:r>
        <w:rPr>
          <w:rFonts w:hint="eastAsia"/>
        </w:rPr>
        <w:t>码率</w:t>
      </w:r>
      <w:r w:rsidR="00655EFC">
        <w:rPr>
          <w:rFonts w:hint="eastAsia"/>
        </w:rPr>
        <w:t>即</w:t>
      </w:r>
      <w:r w:rsidR="00655EFC">
        <w:rPr>
          <w:rFonts w:hint="eastAsia"/>
        </w:rPr>
        <w:t>10%BLER</w:t>
      </w:r>
      <w:r w:rsidR="00655EFC">
        <w:rPr>
          <w:rFonts w:hint="eastAsia"/>
        </w:rPr>
        <w:t>门限值</w:t>
      </w:r>
      <w:r>
        <w:rPr>
          <w:rFonts w:hint="eastAsia"/>
        </w:rPr>
        <w:t>如下表所示：</w:t>
      </w:r>
    </w:p>
    <w:p w14:paraId="20D5CDBE" w14:textId="77777777" w:rsidR="00756666" w:rsidRPr="00756666" w:rsidRDefault="00CD1878" w:rsidP="00CD1878">
      <w:pPr>
        <w:pStyle w:val="ad"/>
      </w:pPr>
      <w:bookmarkStart w:id="150" w:name="_Ref342414641"/>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3.2</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2</w:t>
      </w:r>
      <w:r w:rsidR="006550EB">
        <w:fldChar w:fldCharType="end"/>
      </w:r>
      <w:r>
        <w:rPr>
          <w:rFonts w:hint="eastAsia"/>
        </w:rPr>
        <w:t xml:space="preserve"> </w:t>
      </w:r>
      <w:r w:rsidR="00756666">
        <w:rPr>
          <w:rFonts w:hint="eastAsia"/>
        </w:rPr>
        <w:t>上下行</w:t>
      </w:r>
      <w:r w:rsidR="00756666">
        <w:rPr>
          <w:rFonts w:hint="eastAsia"/>
        </w:rPr>
        <w:t>MCS</w:t>
      </w:r>
      <w:r w:rsidR="00756666">
        <w:rPr>
          <w:rFonts w:hint="eastAsia"/>
        </w:rPr>
        <w:t>等级对应码率</w:t>
      </w:r>
      <w:bookmarkEnd w:id="150"/>
    </w:p>
    <w:tbl>
      <w:tblPr>
        <w:tblStyle w:val="ac"/>
        <w:tblW w:w="0" w:type="auto"/>
        <w:jc w:val="center"/>
        <w:tblLook w:val="04A0" w:firstRow="1" w:lastRow="0" w:firstColumn="1" w:lastColumn="0" w:noHBand="0" w:noVBand="1"/>
      </w:tblPr>
      <w:tblGrid>
        <w:gridCol w:w="1863"/>
        <w:gridCol w:w="1176"/>
        <w:gridCol w:w="876"/>
        <w:gridCol w:w="1863"/>
        <w:gridCol w:w="1176"/>
        <w:gridCol w:w="756"/>
      </w:tblGrid>
      <w:tr w:rsidR="00756666" w14:paraId="126059E8" w14:textId="77777777" w:rsidTr="00115759">
        <w:trPr>
          <w:trHeight w:hRule="exact" w:val="454"/>
          <w:jc w:val="center"/>
        </w:trPr>
        <w:tc>
          <w:tcPr>
            <w:tcW w:w="0" w:type="auto"/>
            <w:vAlign w:val="center"/>
          </w:tcPr>
          <w:p w14:paraId="4542B8FB" w14:textId="77777777" w:rsidR="003A04C8" w:rsidRDefault="00756666">
            <w:pPr>
              <w:jc w:val="center"/>
              <w:rPr>
                <w:b/>
                <w:bCs/>
                <w:kern w:val="44"/>
                <w:szCs w:val="44"/>
              </w:rPr>
            </w:pPr>
            <w:r>
              <w:rPr>
                <w:rFonts w:hint="eastAsia"/>
              </w:rPr>
              <w:t>上行</w:t>
            </w:r>
            <w:r>
              <w:rPr>
                <w:rFonts w:hint="eastAsia"/>
              </w:rPr>
              <w:t xml:space="preserve">MCS </w:t>
            </w:r>
            <w:r>
              <w:rPr>
                <w:rFonts w:hint="eastAsia"/>
              </w:rPr>
              <w:t>等级</w:t>
            </w:r>
          </w:p>
        </w:tc>
        <w:tc>
          <w:tcPr>
            <w:tcW w:w="0" w:type="auto"/>
            <w:vAlign w:val="center"/>
          </w:tcPr>
          <w:p w14:paraId="2BBF4F8C" w14:textId="77777777" w:rsidR="003A04C8" w:rsidRDefault="00756666">
            <w:pPr>
              <w:jc w:val="center"/>
              <w:rPr>
                <w:b/>
                <w:bCs/>
                <w:kern w:val="44"/>
                <w:szCs w:val="44"/>
              </w:rPr>
            </w:pPr>
            <w:r>
              <w:rPr>
                <w:rFonts w:hint="eastAsia"/>
              </w:rPr>
              <w:t>调试方式</w:t>
            </w:r>
          </w:p>
        </w:tc>
        <w:tc>
          <w:tcPr>
            <w:tcW w:w="0" w:type="auto"/>
            <w:vAlign w:val="center"/>
          </w:tcPr>
          <w:p w14:paraId="655B89F2" w14:textId="77777777" w:rsidR="003A04C8" w:rsidRDefault="00756666">
            <w:pPr>
              <w:jc w:val="center"/>
              <w:rPr>
                <w:b/>
                <w:bCs/>
                <w:kern w:val="44"/>
                <w:szCs w:val="44"/>
              </w:rPr>
            </w:pPr>
            <w:r>
              <w:rPr>
                <w:rFonts w:hint="eastAsia"/>
              </w:rPr>
              <w:t>码率</w:t>
            </w:r>
          </w:p>
        </w:tc>
        <w:tc>
          <w:tcPr>
            <w:tcW w:w="0" w:type="auto"/>
            <w:vAlign w:val="center"/>
          </w:tcPr>
          <w:p w14:paraId="03C7EBD3" w14:textId="77777777" w:rsidR="00756666" w:rsidRDefault="00756666" w:rsidP="00756666">
            <w:pPr>
              <w:jc w:val="center"/>
            </w:pPr>
            <w:r>
              <w:rPr>
                <w:rFonts w:hint="eastAsia"/>
              </w:rPr>
              <w:t>下行</w:t>
            </w:r>
            <w:r>
              <w:rPr>
                <w:rFonts w:hint="eastAsia"/>
              </w:rPr>
              <w:t xml:space="preserve">MCS </w:t>
            </w:r>
            <w:r>
              <w:rPr>
                <w:rFonts w:hint="eastAsia"/>
              </w:rPr>
              <w:t>等级</w:t>
            </w:r>
          </w:p>
        </w:tc>
        <w:tc>
          <w:tcPr>
            <w:tcW w:w="0" w:type="auto"/>
            <w:vAlign w:val="center"/>
          </w:tcPr>
          <w:p w14:paraId="27AEA823" w14:textId="77777777" w:rsidR="00756666" w:rsidRDefault="00756666" w:rsidP="00756666">
            <w:pPr>
              <w:jc w:val="center"/>
            </w:pPr>
            <w:r>
              <w:rPr>
                <w:rFonts w:hint="eastAsia"/>
              </w:rPr>
              <w:t>调试方式</w:t>
            </w:r>
          </w:p>
        </w:tc>
        <w:tc>
          <w:tcPr>
            <w:tcW w:w="0" w:type="auto"/>
            <w:vAlign w:val="center"/>
          </w:tcPr>
          <w:p w14:paraId="7275202D" w14:textId="77777777" w:rsidR="00756666" w:rsidRDefault="00756666" w:rsidP="00756666">
            <w:pPr>
              <w:jc w:val="center"/>
            </w:pPr>
            <w:r>
              <w:rPr>
                <w:rFonts w:hint="eastAsia"/>
              </w:rPr>
              <w:t>码率</w:t>
            </w:r>
          </w:p>
        </w:tc>
      </w:tr>
      <w:tr w:rsidR="00756666" w14:paraId="6106CF1C" w14:textId="77777777" w:rsidTr="00115759">
        <w:trPr>
          <w:trHeight w:hRule="exact" w:val="454"/>
          <w:jc w:val="center"/>
        </w:trPr>
        <w:tc>
          <w:tcPr>
            <w:tcW w:w="0" w:type="auto"/>
            <w:vAlign w:val="center"/>
          </w:tcPr>
          <w:p w14:paraId="1565E0FE" w14:textId="77777777" w:rsidR="003A04C8" w:rsidRDefault="00756666">
            <w:pPr>
              <w:jc w:val="center"/>
            </w:pPr>
            <w:r>
              <w:rPr>
                <w:rFonts w:hint="eastAsia"/>
              </w:rPr>
              <w:t>0</w:t>
            </w:r>
          </w:p>
        </w:tc>
        <w:tc>
          <w:tcPr>
            <w:tcW w:w="0" w:type="auto"/>
            <w:vAlign w:val="center"/>
          </w:tcPr>
          <w:p w14:paraId="00751D3C" w14:textId="77777777" w:rsidR="003A04C8" w:rsidRDefault="00756666">
            <w:pPr>
              <w:jc w:val="center"/>
              <w:rPr>
                <w:kern w:val="0"/>
                <w:szCs w:val="20"/>
                <w:lang w:val="en-GB" w:eastAsia="en-US"/>
              </w:rPr>
            </w:pPr>
            <w:r>
              <w:rPr>
                <w:rFonts w:hint="eastAsia"/>
              </w:rPr>
              <w:t>QPSK</w:t>
            </w:r>
          </w:p>
        </w:tc>
        <w:tc>
          <w:tcPr>
            <w:tcW w:w="0" w:type="auto"/>
            <w:vAlign w:val="center"/>
          </w:tcPr>
          <w:p w14:paraId="27EF39AD" w14:textId="77777777" w:rsidR="003A04C8" w:rsidRDefault="00756666">
            <w:pPr>
              <w:jc w:val="center"/>
              <w:rPr>
                <w:kern w:val="0"/>
                <w:szCs w:val="20"/>
                <w:lang w:val="en-GB" w:eastAsia="en-US"/>
              </w:rPr>
            </w:pPr>
            <w:r>
              <w:rPr>
                <w:rFonts w:hint="eastAsia"/>
              </w:rPr>
              <w:t>0.0764</w:t>
            </w:r>
          </w:p>
        </w:tc>
        <w:tc>
          <w:tcPr>
            <w:tcW w:w="0" w:type="auto"/>
            <w:vAlign w:val="center"/>
          </w:tcPr>
          <w:p w14:paraId="1F846224" w14:textId="77777777" w:rsidR="00756666" w:rsidRDefault="00756666" w:rsidP="00756666">
            <w:pPr>
              <w:jc w:val="center"/>
            </w:pPr>
            <w:r>
              <w:rPr>
                <w:rFonts w:hint="eastAsia"/>
              </w:rPr>
              <w:t>0</w:t>
            </w:r>
          </w:p>
        </w:tc>
        <w:tc>
          <w:tcPr>
            <w:tcW w:w="0" w:type="auto"/>
            <w:vAlign w:val="center"/>
          </w:tcPr>
          <w:p w14:paraId="34B5B836" w14:textId="77777777" w:rsidR="00756666" w:rsidRDefault="00756666" w:rsidP="00756666">
            <w:pPr>
              <w:jc w:val="center"/>
            </w:pPr>
            <w:r>
              <w:rPr>
                <w:rFonts w:hint="eastAsia"/>
              </w:rPr>
              <w:t>QPSK</w:t>
            </w:r>
          </w:p>
        </w:tc>
        <w:tc>
          <w:tcPr>
            <w:tcW w:w="0" w:type="auto"/>
            <w:vAlign w:val="center"/>
          </w:tcPr>
          <w:p w14:paraId="3A68C97F" w14:textId="77777777" w:rsidR="00756666" w:rsidRDefault="00756666" w:rsidP="00756666">
            <w:pPr>
              <w:jc w:val="center"/>
            </w:pPr>
            <w:r>
              <w:rPr>
                <w:rFonts w:hint="eastAsia"/>
              </w:rPr>
              <w:t>0.095</w:t>
            </w:r>
          </w:p>
        </w:tc>
      </w:tr>
      <w:tr w:rsidR="00756666" w14:paraId="1257C1BA" w14:textId="77777777" w:rsidTr="00115759">
        <w:trPr>
          <w:trHeight w:hRule="exact" w:val="454"/>
          <w:jc w:val="center"/>
        </w:trPr>
        <w:tc>
          <w:tcPr>
            <w:tcW w:w="0" w:type="auto"/>
            <w:vAlign w:val="center"/>
          </w:tcPr>
          <w:p w14:paraId="5D444FB8" w14:textId="77777777" w:rsidR="003A04C8" w:rsidRDefault="00756666">
            <w:pPr>
              <w:jc w:val="center"/>
            </w:pPr>
            <w:r>
              <w:rPr>
                <w:rFonts w:hint="eastAsia"/>
              </w:rPr>
              <w:t>1</w:t>
            </w:r>
          </w:p>
        </w:tc>
        <w:tc>
          <w:tcPr>
            <w:tcW w:w="0" w:type="auto"/>
            <w:vAlign w:val="center"/>
          </w:tcPr>
          <w:p w14:paraId="20B32AED" w14:textId="77777777" w:rsidR="003A04C8" w:rsidRDefault="00756666">
            <w:pPr>
              <w:jc w:val="center"/>
              <w:rPr>
                <w:kern w:val="0"/>
                <w:szCs w:val="20"/>
                <w:lang w:val="en-GB" w:eastAsia="en-US"/>
              </w:rPr>
            </w:pPr>
            <w:r>
              <w:rPr>
                <w:rFonts w:hint="eastAsia"/>
              </w:rPr>
              <w:t>QPSK</w:t>
            </w:r>
          </w:p>
        </w:tc>
        <w:tc>
          <w:tcPr>
            <w:tcW w:w="0" w:type="auto"/>
            <w:vAlign w:val="center"/>
          </w:tcPr>
          <w:p w14:paraId="14827ADA" w14:textId="77777777" w:rsidR="003A04C8" w:rsidRDefault="00756666">
            <w:pPr>
              <w:jc w:val="center"/>
              <w:rPr>
                <w:kern w:val="0"/>
                <w:szCs w:val="20"/>
                <w:lang w:val="en-GB" w:eastAsia="en-US"/>
              </w:rPr>
            </w:pPr>
            <w:r>
              <w:rPr>
                <w:rFonts w:hint="eastAsia"/>
              </w:rPr>
              <w:t>0.1250</w:t>
            </w:r>
          </w:p>
        </w:tc>
        <w:tc>
          <w:tcPr>
            <w:tcW w:w="0" w:type="auto"/>
            <w:vAlign w:val="center"/>
          </w:tcPr>
          <w:p w14:paraId="6CAFABE0" w14:textId="77777777" w:rsidR="00756666" w:rsidRDefault="00756666" w:rsidP="00756666">
            <w:pPr>
              <w:jc w:val="center"/>
            </w:pPr>
            <w:r>
              <w:rPr>
                <w:rFonts w:hint="eastAsia"/>
              </w:rPr>
              <w:t>1</w:t>
            </w:r>
          </w:p>
        </w:tc>
        <w:tc>
          <w:tcPr>
            <w:tcW w:w="0" w:type="auto"/>
            <w:vAlign w:val="center"/>
          </w:tcPr>
          <w:p w14:paraId="2A61906F" w14:textId="77777777" w:rsidR="00756666" w:rsidRDefault="00756666" w:rsidP="00756666">
            <w:pPr>
              <w:jc w:val="center"/>
            </w:pPr>
            <w:r>
              <w:rPr>
                <w:rFonts w:hint="eastAsia"/>
              </w:rPr>
              <w:t>QPSK</w:t>
            </w:r>
          </w:p>
        </w:tc>
        <w:tc>
          <w:tcPr>
            <w:tcW w:w="0" w:type="auto"/>
            <w:vAlign w:val="center"/>
          </w:tcPr>
          <w:p w14:paraId="7BEEC711" w14:textId="77777777" w:rsidR="00756666" w:rsidRDefault="00756666" w:rsidP="00756666">
            <w:pPr>
              <w:jc w:val="center"/>
            </w:pPr>
            <w:r>
              <w:rPr>
                <w:rFonts w:hint="eastAsia"/>
              </w:rPr>
              <w:t>0.155</w:t>
            </w:r>
          </w:p>
        </w:tc>
      </w:tr>
      <w:tr w:rsidR="00756666" w14:paraId="699310E5" w14:textId="77777777" w:rsidTr="00115759">
        <w:trPr>
          <w:trHeight w:hRule="exact" w:val="454"/>
          <w:jc w:val="center"/>
        </w:trPr>
        <w:tc>
          <w:tcPr>
            <w:tcW w:w="0" w:type="auto"/>
            <w:vAlign w:val="center"/>
          </w:tcPr>
          <w:p w14:paraId="4BAFBB6F" w14:textId="77777777" w:rsidR="003A04C8" w:rsidRDefault="00756666">
            <w:pPr>
              <w:jc w:val="center"/>
            </w:pPr>
            <w:r>
              <w:rPr>
                <w:rFonts w:hint="eastAsia"/>
              </w:rPr>
              <w:t>2</w:t>
            </w:r>
          </w:p>
        </w:tc>
        <w:tc>
          <w:tcPr>
            <w:tcW w:w="0" w:type="auto"/>
            <w:vAlign w:val="center"/>
          </w:tcPr>
          <w:p w14:paraId="2FB67A60" w14:textId="77777777" w:rsidR="003A04C8" w:rsidRDefault="00756666">
            <w:pPr>
              <w:jc w:val="center"/>
              <w:rPr>
                <w:kern w:val="0"/>
                <w:szCs w:val="20"/>
                <w:lang w:val="en-GB" w:eastAsia="en-US"/>
              </w:rPr>
            </w:pPr>
            <w:r>
              <w:rPr>
                <w:rFonts w:hint="eastAsia"/>
              </w:rPr>
              <w:t>QPSK</w:t>
            </w:r>
          </w:p>
        </w:tc>
        <w:tc>
          <w:tcPr>
            <w:tcW w:w="0" w:type="auto"/>
            <w:vAlign w:val="center"/>
          </w:tcPr>
          <w:p w14:paraId="068181AE" w14:textId="77777777" w:rsidR="003A04C8" w:rsidRDefault="00756666">
            <w:pPr>
              <w:jc w:val="center"/>
              <w:rPr>
                <w:kern w:val="0"/>
                <w:szCs w:val="20"/>
                <w:lang w:val="en-GB" w:eastAsia="en-US"/>
              </w:rPr>
            </w:pPr>
            <w:r>
              <w:rPr>
                <w:rFonts w:hint="eastAsia"/>
              </w:rPr>
              <w:t>0.1528</w:t>
            </w:r>
          </w:p>
        </w:tc>
        <w:tc>
          <w:tcPr>
            <w:tcW w:w="0" w:type="auto"/>
            <w:vAlign w:val="center"/>
          </w:tcPr>
          <w:p w14:paraId="3158AAA8" w14:textId="77777777" w:rsidR="00756666" w:rsidRDefault="00756666" w:rsidP="00756666">
            <w:pPr>
              <w:jc w:val="center"/>
            </w:pPr>
            <w:r>
              <w:rPr>
                <w:rFonts w:hint="eastAsia"/>
              </w:rPr>
              <w:t>2</w:t>
            </w:r>
          </w:p>
        </w:tc>
        <w:tc>
          <w:tcPr>
            <w:tcW w:w="0" w:type="auto"/>
            <w:vAlign w:val="center"/>
          </w:tcPr>
          <w:p w14:paraId="3197BC95" w14:textId="77777777" w:rsidR="00756666" w:rsidRDefault="00756666" w:rsidP="00756666">
            <w:pPr>
              <w:jc w:val="center"/>
            </w:pPr>
            <w:r>
              <w:rPr>
                <w:rFonts w:hint="eastAsia"/>
              </w:rPr>
              <w:t>QPSK</w:t>
            </w:r>
          </w:p>
        </w:tc>
        <w:tc>
          <w:tcPr>
            <w:tcW w:w="0" w:type="auto"/>
            <w:vAlign w:val="center"/>
          </w:tcPr>
          <w:p w14:paraId="252A79E5" w14:textId="77777777" w:rsidR="00756666" w:rsidRDefault="00756666" w:rsidP="00756666">
            <w:pPr>
              <w:jc w:val="center"/>
            </w:pPr>
            <w:r>
              <w:rPr>
                <w:rFonts w:hint="eastAsia"/>
              </w:rPr>
              <w:t>0.190</w:t>
            </w:r>
          </w:p>
        </w:tc>
      </w:tr>
      <w:tr w:rsidR="00756666" w14:paraId="7B85D398" w14:textId="77777777" w:rsidTr="00115759">
        <w:trPr>
          <w:trHeight w:hRule="exact" w:val="454"/>
          <w:jc w:val="center"/>
        </w:trPr>
        <w:tc>
          <w:tcPr>
            <w:tcW w:w="0" w:type="auto"/>
            <w:vAlign w:val="center"/>
          </w:tcPr>
          <w:p w14:paraId="49FBFEB4" w14:textId="77777777" w:rsidR="003A04C8" w:rsidRDefault="00756666">
            <w:pPr>
              <w:jc w:val="center"/>
            </w:pPr>
            <w:r>
              <w:rPr>
                <w:rFonts w:hint="eastAsia"/>
              </w:rPr>
              <w:t>3</w:t>
            </w:r>
          </w:p>
        </w:tc>
        <w:tc>
          <w:tcPr>
            <w:tcW w:w="0" w:type="auto"/>
            <w:vAlign w:val="center"/>
          </w:tcPr>
          <w:p w14:paraId="63670D3D" w14:textId="77777777" w:rsidR="003A04C8" w:rsidRDefault="00756666">
            <w:pPr>
              <w:jc w:val="center"/>
              <w:rPr>
                <w:kern w:val="0"/>
                <w:szCs w:val="20"/>
                <w:lang w:val="en-GB" w:eastAsia="en-US"/>
              </w:rPr>
            </w:pPr>
            <w:r>
              <w:rPr>
                <w:rFonts w:hint="eastAsia"/>
              </w:rPr>
              <w:t>QPSK</w:t>
            </w:r>
          </w:p>
        </w:tc>
        <w:tc>
          <w:tcPr>
            <w:tcW w:w="0" w:type="auto"/>
            <w:vAlign w:val="center"/>
          </w:tcPr>
          <w:p w14:paraId="0373D2CD" w14:textId="77777777" w:rsidR="003A04C8" w:rsidRDefault="00756666">
            <w:pPr>
              <w:jc w:val="center"/>
              <w:rPr>
                <w:kern w:val="0"/>
                <w:szCs w:val="20"/>
                <w:lang w:val="en-GB" w:eastAsia="en-US"/>
              </w:rPr>
            </w:pPr>
            <w:r>
              <w:rPr>
                <w:rFonts w:hint="eastAsia"/>
              </w:rPr>
              <w:t>0.1806</w:t>
            </w:r>
          </w:p>
        </w:tc>
        <w:tc>
          <w:tcPr>
            <w:tcW w:w="0" w:type="auto"/>
            <w:vAlign w:val="center"/>
          </w:tcPr>
          <w:p w14:paraId="0D6ABCB2" w14:textId="77777777" w:rsidR="00756666" w:rsidRDefault="00756666" w:rsidP="00756666">
            <w:pPr>
              <w:jc w:val="center"/>
            </w:pPr>
            <w:r>
              <w:rPr>
                <w:rFonts w:hint="eastAsia"/>
              </w:rPr>
              <w:t>3</w:t>
            </w:r>
          </w:p>
        </w:tc>
        <w:tc>
          <w:tcPr>
            <w:tcW w:w="0" w:type="auto"/>
            <w:vAlign w:val="center"/>
          </w:tcPr>
          <w:p w14:paraId="52D5B14F" w14:textId="77777777" w:rsidR="00756666" w:rsidRDefault="00756666" w:rsidP="00756666">
            <w:pPr>
              <w:jc w:val="center"/>
            </w:pPr>
            <w:r>
              <w:rPr>
                <w:rFonts w:hint="eastAsia"/>
              </w:rPr>
              <w:t>QPSK</w:t>
            </w:r>
          </w:p>
        </w:tc>
        <w:tc>
          <w:tcPr>
            <w:tcW w:w="0" w:type="auto"/>
            <w:vAlign w:val="center"/>
          </w:tcPr>
          <w:p w14:paraId="6B0009D3" w14:textId="77777777" w:rsidR="00756666" w:rsidRDefault="00756666" w:rsidP="00756666">
            <w:pPr>
              <w:jc w:val="center"/>
            </w:pPr>
            <w:r>
              <w:rPr>
                <w:rFonts w:hint="eastAsia"/>
              </w:rPr>
              <w:t>0.224</w:t>
            </w:r>
          </w:p>
        </w:tc>
      </w:tr>
      <w:tr w:rsidR="00756666" w14:paraId="60E1AC91" w14:textId="77777777" w:rsidTr="00115759">
        <w:trPr>
          <w:trHeight w:hRule="exact" w:val="454"/>
          <w:jc w:val="center"/>
        </w:trPr>
        <w:tc>
          <w:tcPr>
            <w:tcW w:w="0" w:type="auto"/>
            <w:vAlign w:val="center"/>
          </w:tcPr>
          <w:p w14:paraId="58135671" w14:textId="77777777" w:rsidR="003A04C8" w:rsidRDefault="00756666">
            <w:pPr>
              <w:jc w:val="center"/>
            </w:pPr>
            <w:r>
              <w:rPr>
                <w:rFonts w:hint="eastAsia"/>
              </w:rPr>
              <w:lastRenderedPageBreak/>
              <w:t>4</w:t>
            </w:r>
          </w:p>
        </w:tc>
        <w:tc>
          <w:tcPr>
            <w:tcW w:w="0" w:type="auto"/>
            <w:vAlign w:val="center"/>
          </w:tcPr>
          <w:p w14:paraId="78E8205D" w14:textId="77777777" w:rsidR="003A04C8" w:rsidRDefault="00756666">
            <w:pPr>
              <w:jc w:val="center"/>
              <w:rPr>
                <w:kern w:val="0"/>
                <w:szCs w:val="20"/>
                <w:lang w:val="en-GB" w:eastAsia="en-US"/>
              </w:rPr>
            </w:pPr>
            <w:r>
              <w:rPr>
                <w:rFonts w:hint="eastAsia"/>
              </w:rPr>
              <w:t>QPSK</w:t>
            </w:r>
          </w:p>
        </w:tc>
        <w:tc>
          <w:tcPr>
            <w:tcW w:w="0" w:type="auto"/>
            <w:vAlign w:val="center"/>
          </w:tcPr>
          <w:p w14:paraId="7C2E7E87" w14:textId="77777777" w:rsidR="003A04C8" w:rsidRDefault="00756666">
            <w:pPr>
              <w:jc w:val="center"/>
              <w:rPr>
                <w:kern w:val="0"/>
                <w:szCs w:val="20"/>
                <w:lang w:val="en-GB" w:eastAsia="en-US"/>
              </w:rPr>
            </w:pPr>
            <w:r>
              <w:rPr>
                <w:rFonts w:hint="eastAsia"/>
              </w:rPr>
              <w:t>0.2222</w:t>
            </w:r>
          </w:p>
        </w:tc>
        <w:tc>
          <w:tcPr>
            <w:tcW w:w="0" w:type="auto"/>
            <w:vAlign w:val="center"/>
          </w:tcPr>
          <w:p w14:paraId="1EB8ECDE" w14:textId="77777777" w:rsidR="00756666" w:rsidRDefault="00756666" w:rsidP="00756666">
            <w:pPr>
              <w:jc w:val="center"/>
            </w:pPr>
            <w:r>
              <w:rPr>
                <w:rFonts w:hint="eastAsia"/>
              </w:rPr>
              <w:t>4</w:t>
            </w:r>
          </w:p>
        </w:tc>
        <w:tc>
          <w:tcPr>
            <w:tcW w:w="0" w:type="auto"/>
            <w:vAlign w:val="center"/>
          </w:tcPr>
          <w:p w14:paraId="3763C2D0" w14:textId="77777777" w:rsidR="00756666" w:rsidRDefault="00756666" w:rsidP="00756666">
            <w:pPr>
              <w:jc w:val="center"/>
            </w:pPr>
            <w:r>
              <w:rPr>
                <w:rFonts w:hint="eastAsia"/>
              </w:rPr>
              <w:t>QPSK</w:t>
            </w:r>
          </w:p>
        </w:tc>
        <w:tc>
          <w:tcPr>
            <w:tcW w:w="0" w:type="auto"/>
            <w:vAlign w:val="center"/>
          </w:tcPr>
          <w:p w14:paraId="093567F4" w14:textId="77777777" w:rsidR="00756666" w:rsidRDefault="00756666" w:rsidP="00756666">
            <w:pPr>
              <w:jc w:val="center"/>
            </w:pPr>
            <w:r>
              <w:rPr>
                <w:rFonts w:hint="eastAsia"/>
              </w:rPr>
              <w:t>0.276</w:t>
            </w:r>
          </w:p>
        </w:tc>
      </w:tr>
      <w:tr w:rsidR="00756666" w14:paraId="5668D57B" w14:textId="77777777" w:rsidTr="00115759">
        <w:trPr>
          <w:trHeight w:hRule="exact" w:val="454"/>
          <w:jc w:val="center"/>
        </w:trPr>
        <w:tc>
          <w:tcPr>
            <w:tcW w:w="0" w:type="auto"/>
            <w:vAlign w:val="center"/>
          </w:tcPr>
          <w:p w14:paraId="4CA627F8" w14:textId="77777777" w:rsidR="003A04C8" w:rsidRDefault="00756666">
            <w:pPr>
              <w:jc w:val="center"/>
            </w:pPr>
            <w:r>
              <w:rPr>
                <w:rFonts w:hint="eastAsia"/>
              </w:rPr>
              <w:t>5</w:t>
            </w:r>
          </w:p>
        </w:tc>
        <w:tc>
          <w:tcPr>
            <w:tcW w:w="0" w:type="auto"/>
            <w:vAlign w:val="center"/>
          </w:tcPr>
          <w:p w14:paraId="1D582126" w14:textId="77777777" w:rsidR="003A04C8" w:rsidRDefault="00756666">
            <w:pPr>
              <w:jc w:val="center"/>
              <w:rPr>
                <w:kern w:val="0"/>
                <w:szCs w:val="20"/>
                <w:lang w:val="en-GB" w:eastAsia="en-US"/>
              </w:rPr>
            </w:pPr>
            <w:r>
              <w:rPr>
                <w:rFonts w:hint="eastAsia"/>
              </w:rPr>
              <w:t>QPSK</w:t>
            </w:r>
          </w:p>
        </w:tc>
        <w:tc>
          <w:tcPr>
            <w:tcW w:w="0" w:type="auto"/>
            <w:vAlign w:val="center"/>
          </w:tcPr>
          <w:p w14:paraId="58FC704A" w14:textId="77777777" w:rsidR="003A04C8" w:rsidRDefault="00756666">
            <w:pPr>
              <w:jc w:val="center"/>
              <w:rPr>
                <w:kern w:val="0"/>
                <w:szCs w:val="20"/>
                <w:lang w:val="en-GB" w:eastAsia="en-US"/>
              </w:rPr>
            </w:pPr>
            <w:r>
              <w:rPr>
                <w:rFonts w:hint="eastAsia"/>
              </w:rPr>
              <w:t>0.2847</w:t>
            </w:r>
          </w:p>
        </w:tc>
        <w:tc>
          <w:tcPr>
            <w:tcW w:w="0" w:type="auto"/>
            <w:vAlign w:val="center"/>
          </w:tcPr>
          <w:p w14:paraId="676CBDA4" w14:textId="77777777" w:rsidR="00756666" w:rsidRDefault="00756666" w:rsidP="00756666">
            <w:pPr>
              <w:jc w:val="center"/>
            </w:pPr>
            <w:r>
              <w:rPr>
                <w:rFonts w:hint="eastAsia"/>
              </w:rPr>
              <w:t>5</w:t>
            </w:r>
          </w:p>
        </w:tc>
        <w:tc>
          <w:tcPr>
            <w:tcW w:w="0" w:type="auto"/>
            <w:vAlign w:val="center"/>
          </w:tcPr>
          <w:p w14:paraId="51B438F5" w14:textId="77777777" w:rsidR="00756666" w:rsidRDefault="00756666" w:rsidP="00756666">
            <w:pPr>
              <w:jc w:val="center"/>
            </w:pPr>
            <w:r>
              <w:rPr>
                <w:rFonts w:hint="eastAsia"/>
              </w:rPr>
              <w:t>QPSK</w:t>
            </w:r>
          </w:p>
        </w:tc>
        <w:tc>
          <w:tcPr>
            <w:tcW w:w="0" w:type="auto"/>
            <w:vAlign w:val="center"/>
          </w:tcPr>
          <w:p w14:paraId="09F9FCED" w14:textId="77777777" w:rsidR="00756666" w:rsidRDefault="00756666" w:rsidP="00756666">
            <w:pPr>
              <w:jc w:val="center"/>
            </w:pPr>
            <w:r>
              <w:rPr>
                <w:rFonts w:hint="eastAsia"/>
              </w:rPr>
              <w:t>0.353</w:t>
            </w:r>
          </w:p>
        </w:tc>
      </w:tr>
      <w:tr w:rsidR="00756666" w14:paraId="2D050616" w14:textId="77777777" w:rsidTr="00115759">
        <w:trPr>
          <w:trHeight w:hRule="exact" w:val="454"/>
          <w:jc w:val="center"/>
        </w:trPr>
        <w:tc>
          <w:tcPr>
            <w:tcW w:w="0" w:type="auto"/>
            <w:vAlign w:val="center"/>
          </w:tcPr>
          <w:p w14:paraId="0ED2B12B" w14:textId="77777777" w:rsidR="003A04C8" w:rsidRDefault="00756666">
            <w:pPr>
              <w:jc w:val="center"/>
            </w:pPr>
            <w:r>
              <w:rPr>
                <w:rFonts w:hint="eastAsia"/>
              </w:rPr>
              <w:t>6</w:t>
            </w:r>
          </w:p>
        </w:tc>
        <w:tc>
          <w:tcPr>
            <w:tcW w:w="0" w:type="auto"/>
            <w:vAlign w:val="center"/>
          </w:tcPr>
          <w:p w14:paraId="43E37E29" w14:textId="77777777" w:rsidR="003A04C8" w:rsidRDefault="00756666">
            <w:pPr>
              <w:jc w:val="center"/>
              <w:rPr>
                <w:kern w:val="0"/>
                <w:szCs w:val="20"/>
                <w:lang w:val="en-GB" w:eastAsia="en-US"/>
              </w:rPr>
            </w:pPr>
            <w:r>
              <w:rPr>
                <w:rFonts w:hint="eastAsia"/>
              </w:rPr>
              <w:t>QPSK</w:t>
            </w:r>
          </w:p>
        </w:tc>
        <w:tc>
          <w:tcPr>
            <w:tcW w:w="0" w:type="auto"/>
            <w:vAlign w:val="center"/>
          </w:tcPr>
          <w:p w14:paraId="096BC5F0" w14:textId="77777777" w:rsidR="003A04C8" w:rsidRDefault="00756666">
            <w:pPr>
              <w:jc w:val="center"/>
              <w:rPr>
                <w:kern w:val="0"/>
                <w:szCs w:val="20"/>
                <w:lang w:val="en-GB" w:eastAsia="en-US"/>
              </w:rPr>
            </w:pPr>
            <w:r>
              <w:rPr>
                <w:rFonts w:hint="eastAsia"/>
              </w:rPr>
              <w:t>0.3403</w:t>
            </w:r>
          </w:p>
        </w:tc>
        <w:tc>
          <w:tcPr>
            <w:tcW w:w="0" w:type="auto"/>
            <w:vAlign w:val="center"/>
          </w:tcPr>
          <w:p w14:paraId="06952FE7" w14:textId="77777777" w:rsidR="00756666" w:rsidRDefault="00756666" w:rsidP="00756666">
            <w:pPr>
              <w:jc w:val="center"/>
            </w:pPr>
            <w:r>
              <w:rPr>
                <w:rFonts w:hint="eastAsia"/>
              </w:rPr>
              <w:t>6</w:t>
            </w:r>
          </w:p>
        </w:tc>
        <w:tc>
          <w:tcPr>
            <w:tcW w:w="0" w:type="auto"/>
            <w:vAlign w:val="center"/>
          </w:tcPr>
          <w:p w14:paraId="245B6EBC" w14:textId="77777777" w:rsidR="00756666" w:rsidRDefault="00756666" w:rsidP="00756666">
            <w:pPr>
              <w:jc w:val="center"/>
            </w:pPr>
            <w:r>
              <w:rPr>
                <w:rFonts w:hint="eastAsia"/>
              </w:rPr>
              <w:t>QPSK</w:t>
            </w:r>
          </w:p>
        </w:tc>
        <w:tc>
          <w:tcPr>
            <w:tcW w:w="0" w:type="auto"/>
            <w:vAlign w:val="center"/>
          </w:tcPr>
          <w:p w14:paraId="62B3F684" w14:textId="77777777" w:rsidR="00756666" w:rsidRDefault="00756666" w:rsidP="00756666">
            <w:pPr>
              <w:jc w:val="center"/>
            </w:pPr>
            <w:r>
              <w:rPr>
                <w:rFonts w:hint="eastAsia"/>
              </w:rPr>
              <w:t>0.422</w:t>
            </w:r>
          </w:p>
        </w:tc>
      </w:tr>
      <w:tr w:rsidR="00756666" w14:paraId="1FF34B58" w14:textId="77777777" w:rsidTr="00115759">
        <w:trPr>
          <w:trHeight w:hRule="exact" w:val="454"/>
          <w:jc w:val="center"/>
        </w:trPr>
        <w:tc>
          <w:tcPr>
            <w:tcW w:w="0" w:type="auto"/>
            <w:vAlign w:val="center"/>
          </w:tcPr>
          <w:p w14:paraId="34C7558E" w14:textId="77777777" w:rsidR="003A04C8" w:rsidRDefault="00756666">
            <w:pPr>
              <w:jc w:val="center"/>
            </w:pPr>
            <w:r>
              <w:rPr>
                <w:rFonts w:hint="eastAsia"/>
              </w:rPr>
              <w:t>7</w:t>
            </w:r>
          </w:p>
        </w:tc>
        <w:tc>
          <w:tcPr>
            <w:tcW w:w="0" w:type="auto"/>
            <w:vAlign w:val="center"/>
          </w:tcPr>
          <w:p w14:paraId="5E2A0113" w14:textId="77777777" w:rsidR="003A04C8" w:rsidRDefault="00756666">
            <w:pPr>
              <w:jc w:val="center"/>
              <w:rPr>
                <w:kern w:val="0"/>
                <w:szCs w:val="20"/>
                <w:lang w:val="en-GB" w:eastAsia="en-US"/>
              </w:rPr>
            </w:pPr>
            <w:r>
              <w:rPr>
                <w:rFonts w:hint="eastAsia"/>
              </w:rPr>
              <w:t>QPSK</w:t>
            </w:r>
          </w:p>
        </w:tc>
        <w:tc>
          <w:tcPr>
            <w:tcW w:w="0" w:type="auto"/>
            <w:vAlign w:val="center"/>
          </w:tcPr>
          <w:p w14:paraId="0C78239A" w14:textId="77777777" w:rsidR="003A04C8" w:rsidRDefault="00756666">
            <w:pPr>
              <w:jc w:val="center"/>
              <w:rPr>
                <w:kern w:val="0"/>
                <w:szCs w:val="20"/>
                <w:lang w:val="en-GB" w:eastAsia="en-US"/>
              </w:rPr>
            </w:pPr>
            <w:r>
              <w:rPr>
                <w:rFonts w:hint="eastAsia"/>
              </w:rPr>
              <w:t>0.4097</w:t>
            </w:r>
          </w:p>
        </w:tc>
        <w:tc>
          <w:tcPr>
            <w:tcW w:w="0" w:type="auto"/>
            <w:vAlign w:val="center"/>
          </w:tcPr>
          <w:p w14:paraId="77FA7B6C" w14:textId="77777777" w:rsidR="00756666" w:rsidRDefault="00756666" w:rsidP="00756666">
            <w:pPr>
              <w:jc w:val="center"/>
            </w:pPr>
            <w:r>
              <w:rPr>
                <w:rFonts w:hint="eastAsia"/>
              </w:rPr>
              <w:t>7</w:t>
            </w:r>
          </w:p>
        </w:tc>
        <w:tc>
          <w:tcPr>
            <w:tcW w:w="0" w:type="auto"/>
            <w:vAlign w:val="center"/>
          </w:tcPr>
          <w:p w14:paraId="5F5DCC14" w14:textId="77777777" w:rsidR="00756666" w:rsidRDefault="00756666" w:rsidP="00756666">
            <w:pPr>
              <w:jc w:val="center"/>
            </w:pPr>
            <w:r>
              <w:rPr>
                <w:rFonts w:hint="eastAsia"/>
              </w:rPr>
              <w:t>QPSK</w:t>
            </w:r>
          </w:p>
        </w:tc>
        <w:tc>
          <w:tcPr>
            <w:tcW w:w="0" w:type="auto"/>
            <w:vAlign w:val="center"/>
          </w:tcPr>
          <w:p w14:paraId="2C6B0032" w14:textId="77777777" w:rsidR="00756666" w:rsidRDefault="00756666" w:rsidP="00756666">
            <w:pPr>
              <w:jc w:val="center"/>
            </w:pPr>
            <w:r>
              <w:rPr>
                <w:rFonts w:hint="eastAsia"/>
              </w:rPr>
              <w:t>0.509</w:t>
            </w:r>
          </w:p>
        </w:tc>
      </w:tr>
      <w:tr w:rsidR="00756666" w14:paraId="1EC846BB" w14:textId="77777777" w:rsidTr="00115759">
        <w:trPr>
          <w:trHeight w:hRule="exact" w:val="454"/>
          <w:jc w:val="center"/>
        </w:trPr>
        <w:tc>
          <w:tcPr>
            <w:tcW w:w="0" w:type="auto"/>
            <w:vAlign w:val="center"/>
          </w:tcPr>
          <w:p w14:paraId="539E25E4" w14:textId="77777777" w:rsidR="003A04C8" w:rsidRDefault="00756666">
            <w:pPr>
              <w:jc w:val="center"/>
            </w:pPr>
            <w:r>
              <w:rPr>
                <w:rFonts w:hint="eastAsia"/>
              </w:rPr>
              <w:t>8</w:t>
            </w:r>
          </w:p>
        </w:tc>
        <w:tc>
          <w:tcPr>
            <w:tcW w:w="0" w:type="auto"/>
            <w:vAlign w:val="center"/>
          </w:tcPr>
          <w:p w14:paraId="75207B22" w14:textId="77777777" w:rsidR="003A04C8" w:rsidRDefault="00756666">
            <w:pPr>
              <w:jc w:val="center"/>
              <w:rPr>
                <w:kern w:val="0"/>
                <w:szCs w:val="20"/>
                <w:lang w:val="en-GB" w:eastAsia="en-US"/>
              </w:rPr>
            </w:pPr>
            <w:r>
              <w:rPr>
                <w:rFonts w:hint="eastAsia"/>
              </w:rPr>
              <w:t>QPSK</w:t>
            </w:r>
          </w:p>
        </w:tc>
        <w:tc>
          <w:tcPr>
            <w:tcW w:w="0" w:type="auto"/>
            <w:vAlign w:val="center"/>
          </w:tcPr>
          <w:p w14:paraId="7A20C959" w14:textId="77777777" w:rsidR="003A04C8" w:rsidRDefault="00756666">
            <w:pPr>
              <w:jc w:val="center"/>
              <w:rPr>
                <w:kern w:val="0"/>
                <w:szCs w:val="20"/>
                <w:lang w:val="en-GB" w:eastAsia="en-US"/>
              </w:rPr>
            </w:pPr>
            <w:r>
              <w:rPr>
                <w:rFonts w:hint="eastAsia"/>
              </w:rPr>
              <w:t>0.4653</w:t>
            </w:r>
          </w:p>
        </w:tc>
        <w:tc>
          <w:tcPr>
            <w:tcW w:w="0" w:type="auto"/>
            <w:vAlign w:val="center"/>
          </w:tcPr>
          <w:p w14:paraId="56D9613A" w14:textId="77777777" w:rsidR="00756666" w:rsidRDefault="00756666" w:rsidP="00756666">
            <w:pPr>
              <w:jc w:val="center"/>
            </w:pPr>
            <w:r>
              <w:rPr>
                <w:rFonts w:hint="eastAsia"/>
              </w:rPr>
              <w:t>8</w:t>
            </w:r>
          </w:p>
        </w:tc>
        <w:tc>
          <w:tcPr>
            <w:tcW w:w="0" w:type="auto"/>
            <w:vAlign w:val="center"/>
          </w:tcPr>
          <w:p w14:paraId="6C73DEAF" w14:textId="77777777" w:rsidR="00756666" w:rsidRDefault="00756666" w:rsidP="00756666">
            <w:pPr>
              <w:jc w:val="center"/>
            </w:pPr>
            <w:r>
              <w:rPr>
                <w:rFonts w:hint="eastAsia"/>
              </w:rPr>
              <w:t>QPSK</w:t>
            </w:r>
          </w:p>
        </w:tc>
        <w:tc>
          <w:tcPr>
            <w:tcW w:w="0" w:type="auto"/>
            <w:vAlign w:val="center"/>
          </w:tcPr>
          <w:p w14:paraId="3432E001" w14:textId="77777777" w:rsidR="00756666" w:rsidRDefault="00756666" w:rsidP="00756666">
            <w:pPr>
              <w:jc w:val="center"/>
            </w:pPr>
            <w:r>
              <w:rPr>
                <w:rFonts w:hint="eastAsia"/>
              </w:rPr>
              <w:t>0.578</w:t>
            </w:r>
          </w:p>
        </w:tc>
      </w:tr>
      <w:tr w:rsidR="00756666" w14:paraId="733E73E3" w14:textId="77777777" w:rsidTr="00115759">
        <w:trPr>
          <w:trHeight w:hRule="exact" w:val="454"/>
          <w:jc w:val="center"/>
        </w:trPr>
        <w:tc>
          <w:tcPr>
            <w:tcW w:w="0" w:type="auto"/>
            <w:vAlign w:val="center"/>
          </w:tcPr>
          <w:p w14:paraId="044E288A" w14:textId="77777777" w:rsidR="003A04C8" w:rsidRDefault="00756666">
            <w:pPr>
              <w:jc w:val="center"/>
            </w:pPr>
            <w:r>
              <w:rPr>
                <w:rFonts w:hint="eastAsia"/>
              </w:rPr>
              <w:t>9</w:t>
            </w:r>
          </w:p>
        </w:tc>
        <w:tc>
          <w:tcPr>
            <w:tcW w:w="0" w:type="auto"/>
            <w:vAlign w:val="center"/>
          </w:tcPr>
          <w:p w14:paraId="4575D6E0" w14:textId="77777777" w:rsidR="003A04C8" w:rsidRDefault="00756666">
            <w:pPr>
              <w:jc w:val="center"/>
              <w:rPr>
                <w:kern w:val="0"/>
                <w:szCs w:val="20"/>
                <w:lang w:val="en-GB" w:eastAsia="en-US"/>
              </w:rPr>
            </w:pPr>
            <w:r>
              <w:rPr>
                <w:rFonts w:hint="eastAsia"/>
              </w:rPr>
              <w:t>QPSK</w:t>
            </w:r>
          </w:p>
        </w:tc>
        <w:tc>
          <w:tcPr>
            <w:tcW w:w="0" w:type="auto"/>
            <w:vAlign w:val="center"/>
          </w:tcPr>
          <w:p w14:paraId="54C137AD" w14:textId="77777777" w:rsidR="003A04C8" w:rsidRDefault="00756666">
            <w:pPr>
              <w:jc w:val="center"/>
              <w:rPr>
                <w:kern w:val="0"/>
                <w:szCs w:val="20"/>
                <w:lang w:val="en-GB" w:eastAsia="en-US"/>
              </w:rPr>
            </w:pPr>
            <w:r>
              <w:rPr>
                <w:rFonts w:hint="eastAsia"/>
              </w:rPr>
              <w:t>0.5347</w:t>
            </w:r>
          </w:p>
        </w:tc>
        <w:tc>
          <w:tcPr>
            <w:tcW w:w="0" w:type="auto"/>
            <w:vAlign w:val="center"/>
          </w:tcPr>
          <w:p w14:paraId="1381BBB2" w14:textId="77777777" w:rsidR="00756666" w:rsidRDefault="00756666" w:rsidP="00756666">
            <w:pPr>
              <w:jc w:val="center"/>
            </w:pPr>
            <w:r>
              <w:rPr>
                <w:rFonts w:hint="eastAsia"/>
              </w:rPr>
              <w:t>9</w:t>
            </w:r>
          </w:p>
        </w:tc>
        <w:tc>
          <w:tcPr>
            <w:tcW w:w="0" w:type="auto"/>
            <w:vAlign w:val="center"/>
          </w:tcPr>
          <w:p w14:paraId="730A58F4" w14:textId="77777777" w:rsidR="00756666" w:rsidRDefault="00756666" w:rsidP="00756666">
            <w:pPr>
              <w:jc w:val="center"/>
            </w:pPr>
            <w:r>
              <w:rPr>
                <w:rFonts w:hint="eastAsia"/>
              </w:rPr>
              <w:t>QPSK</w:t>
            </w:r>
          </w:p>
        </w:tc>
        <w:tc>
          <w:tcPr>
            <w:tcW w:w="0" w:type="auto"/>
            <w:vAlign w:val="center"/>
          </w:tcPr>
          <w:p w14:paraId="6F0378CE" w14:textId="77777777" w:rsidR="00756666" w:rsidRDefault="00756666" w:rsidP="00756666">
            <w:pPr>
              <w:jc w:val="center"/>
            </w:pPr>
            <w:r>
              <w:rPr>
                <w:rFonts w:hint="eastAsia"/>
              </w:rPr>
              <w:t>0.664</w:t>
            </w:r>
          </w:p>
        </w:tc>
      </w:tr>
      <w:tr w:rsidR="00756666" w14:paraId="26B4AB85" w14:textId="77777777" w:rsidTr="00115759">
        <w:trPr>
          <w:trHeight w:hRule="exact" w:val="454"/>
          <w:jc w:val="center"/>
        </w:trPr>
        <w:tc>
          <w:tcPr>
            <w:tcW w:w="0" w:type="auto"/>
            <w:vAlign w:val="center"/>
          </w:tcPr>
          <w:p w14:paraId="3DF0D1D0" w14:textId="77777777" w:rsidR="003A04C8" w:rsidRDefault="00756666">
            <w:pPr>
              <w:jc w:val="center"/>
            </w:pPr>
            <w:r>
              <w:rPr>
                <w:rFonts w:hint="eastAsia"/>
              </w:rPr>
              <w:t>10</w:t>
            </w:r>
          </w:p>
        </w:tc>
        <w:tc>
          <w:tcPr>
            <w:tcW w:w="0" w:type="auto"/>
            <w:vAlign w:val="center"/>
          </w:tcPr>
          <w:p w14:paraId="5AADE643" w14:textId="77777777" w:rsidR="003A04C8" w:rsidRDefault="00756666">
            <w:pPr>
              <w:jc w:val="center"/>
              <w:rPr>
                <w:kern w:val="0"/>
                <w:szCs w:val="20"/>
                <w:lang w:val="en-GB" w:eastAsia="en-US"/>
              </w:rPr>
            </w:pPr>
            <w:r>
              <w:rPr>
                <w:rFonts w:hint="eastAsia"/>
              </w:rPr>
              <w:t>QPSK</w:t>
            </w:r>
          </w:p>
        </w:tc>
        <w:tc>
          <w:tcPr>
            <w:tcW w:w="0" w:type="auto"/>
            <w:vAlign w:val="center"/>
          </w:tcPr>
          <w:p w14:paraId="5C67800A" w14:textId="77777777" w:rsidR="003A04C8" w:rsidRDefault="00756666">
            <w:pPr>
              <w:jc w:val="center"/>
              <w:rPr>
                <w:kern w:val="0"/>
                <w:szCs w:val="20"/>
                <w:lang w:val="en-GB" w:eastAsia="en-US"/>
              </w:rPr>
            </w:pPr>
            <w:r>
              <w:rPr>
                <w:rFonts w:hint="eastAsia"/>
              </w:rPr>
              <w:t>0.5903</w:t>
            </w:r>
          </w:p>
        </w:tc>
        <w:tc>
          <w:tcPr>
            <w:tcW w:w="0" w:type="auto"/>
            <w:vAlign w:val="center"/>
          </w:tcPr>
          <w:p w14:paraId="09A7E876" w14:textId="77777777" w:rsidR="00756666" w:rsidRDefault="00756666" w:rsidP="00756666">
            <w:pPr>
              <w:jc w:val="center"/>
            </w:pPr>
            <w:r>
              <w:rPr>
                <w:rFonts w:hint="eastAsia"/>
              </w:rPr>
              <w:t>10</w:t>
            </w:r>
          </w:p>
        </w:tc>
        <w:tc>
          <w:tcPr>
            <w:tcW w:w="0" w:type="auto"/>
            <w:vAlign w:val="center"/>
          </w:tcPr>
          <w:p w14:paraId="098DAEC4" w14:textId="77777777" w:rsidR="00756666" w:rsidRDefault="00756666" w:rsidP="00756666">
            <w:pPr>
              <w:jc w:val="center"/>
            </w:pPr>
            <w:r>
              <w:rPr>
                <w:rFonts w:hint="eastAsia"/>
              </w:rPr>
              <w:t>16QAM</w:t>
            </w:r>
          </w:p>
        </w:tc>
        <w:tc>
          <w:tcPr>
            <w:tcW w:w="0" w:type="auto"/>
            <w:vAlign w:val="center"/>
          </w:tcPr>
          <w:p w14:paraId="1B765C03" w14:textId="77777777" w:rsidR="00756666" w:rsidRDefault="00756666" w:rsidP="00756666">
            <w:pPr>
              <w:jc w:val="center"/>
            </w:pPr>
            <w:r>
              <w:rPr>
                <w:rFonts w:hint="eastAsia"/>
              </w:rPr>
              <w:t>0.332</w:t>
            </w:r>
          </w:p>
        </w:tc>
      </w:tr>
      <w:tr w:rsidR="00756666" w14:paraId="7220906E" w14:textId="77777777" w:rsidTr="00115759">
        <w:trPr>
          <w:trHeight w:hRule="exact" w:val="454"/>
          <w:jc w:val="center"/>
        </w:trPr>
        <w:tc>
          <w:tcPr>
            <w:tcW w:w="0" w:type="auto"/>
            <w:vAlign w:val="center"/>
          </w:tcPr>
          <w:p w14:paraId="7C24CB47" w14:textId="77777777" w:rsidR="003A04C8" w:rsidRDefault="00756666">
            <w:pPr>
              <w:jc w:val="center"/>
            </w:pPr>
            <w:r>
              <w:rPr>
                <w:rFonts w:hint="eastAsia"/>
              </w:rPr>
              <w:t>11</w:t>
            </w:r>
          </w:p>
        </w:tc>
        <w:tc>
          <w:tcPr>
            <w:tcW w:w="0" w:type="auto"/>
            <w:vAlign w:val="center"/>
          </w:tcPr>
          <w:p w14:paraId="2A976B50" w14:textId="77777777" w:rsidR="003A04C8" w:rsidRDefault="00756666">
            <w:pPr>
              <w:jc w:val="center"/>
              <w:rPr>
                <w:kern w:val="0"/>
                <w:szCs w:val="20"/>
                <w:lang w:val="en-GB" w:eastAsia="en-US"/>
              </w:rPr>
            </w:pPr>
            <w:r>
              <w:rPr>
                <w:rFonts w:hint="eastAsia"/>
              </w:rPr>
              <w:t>16QAM</w:t>
            </w:r>
          </w:p>
        </w:tc>
        <w:tc>
          <w:tcPr>
            <w:tcW w:w="0" w:type="auto"/>
            <w:vAlign w:val="center"/>
          </w:tcPr>
          <w:p w14:paraId="0DFCB41B" w14:textId="77777777" w:rsidR="003A04C8" w:rsidRDefault="00756666">
            <w:pPr>
              <w:jc w:val="center"/>
              <w:rPr>
                <w:kern w:val="0"/>
                <w:szCs w:val="20"/>
                <w:lang w:val="en-GB" w:eastAsia="en-US"/>
              </w:rPr>
            </w:pPr>
            <w:r>
              <w:rPr>
                <w:rFonts w:hint="eastAsia"/>
              </w:rPr>
              <w:t>0.2951</w:t>
            </w:r>
          </w:p>
        </w:tc>
        <w:tc>
          <w:tcPr>
            <w:tcW w:w="0" w:type="auto"/>
            <w:vAlign w:val="center"/>
          </w:tcPr>
          <w:p w14:paraId="329633B2" w14:textId="77777777" w:rsidR="00756666" w:rsidRDefault="00756666" w:rsidP="00756666">
            <w:pPr>
              <w:jc w:val="center"/>
            </w:pPr>
            <w:r>
              <w:rPr>
                <w:rFonts w:hint="eastAsia"/>
              </w:rPr>
              <w:t>11</w:t>
            </w:r>
          </w:p>
        </w:tc>
        <w:tc>
          <w:tcPr>
            <w:tcW w:w="0" w:type="auto"/>
            <w:vAlign w:val="center"/>
          </w:tcPr>
          <w:p w14:paraId="4749FCDE" w14:textId="77777777" w:rsidR="00756666" w:rsidRDefault="00756666" w:rsidP="00756666">
            <w:pPr>
              <w:jc w:val="center"/>
            </w:pPr>
            <w:r>
              <w:rPr>
                <w:rFonts w:hint="eastAsia"/>
              </w:rPr>
              <w:t>16QAM</w:t>
            </w:r>
          </w:p>
        </w:tc>
        <w:tc>
          <w:tcPr>
            <w:tcW w:w="0" w:type="auto"/>
            <w:vAlign w:val="center"/>
          </w:tcPr>
          <w:p w14:paraId="7C76BC3E" w14:textId="77777777" w:rsidR="00756666" w:rsidRDefault="00756666" w:rsidP="00756666">
            <w:pPr>
              <w:jc w:val="center"/>
            </w:pPr>
            <w:r>
              <w:rPr>
                <w:rFonts w:hint="eastAsia"/>
              </w:rPr>
              <w:t>0.366</w:t>
            </w:r>
          </w:p>
        </w:tc>
      </w:tr>
      <w:tr w:rsidR="00756666" w14:paraId="0E763630" w14:textId="77777777" w:rsidTr="00115759">
        <w:trPr>
          <w:trHeight w:hRule="exact" w:val="454"/>
          <w:jc w:val="center"/>
        </w:trPr>
        <w:tc>
          <w:tcPr>
            <w:tcW w:w="0" w:type="auto"/>
            <w:vAlign w:val="center"/>
          </w:tcPr>
          <w:p w14:paraId="6651BA2E" w14:textId="77777777" w:rsidR="003A04C8" w:rsidRDefault="00756666">
            <w:pPr>
              <w:jc w:val="center"/>
            </w:pPr>
            <w:r>
              <w:rPr>
                <w:rFonts w:hint="eastAsia"/>
              </w:rPr>
              <w:t>12</w:t>
            </w:r>
          </w:p>
        </w:tc>
        <w:tc>
          <w:tcPr>
            <w:tcW w:w="0" w:type="auto"/>
            <w:vAlign w:val="center"/>
          </w:tcPr>
          <w:p w14:paraId="6860580A" w14:textId="77777777" w:rsidR="003A04C8" w:rsidRDefault="00756666">
            <w:pPr>
              <w:jc w:val="center"/>
              <w:rPr>
                <w:kern w:val="0"/>
                <w:szCs w:val="20"/>
                <w:lang w:val="en-GB" w:eastAsia="en-US"/>
              </w:rPr>
            </w:pPr>
            <w:r>
              <w:rPr>
                <w:rFonts w:hint="eastAsia"/>
              </w:rPr>
              <w:t>16QAM</w:t>
            </w:r>
          </w:p>
        </w:tc>
        <w:tc>
          <w:tcPr>
            <w:tcW w:w="0" w:type="auto"/>
            <w:vAlign w:val="center"/>
          </w:tcPr>
          <w:p w14:paraId="531E75F6" w14:textId="77777777" w:rsidR="003A04C8" w:rsidRDefault="00756666">
            <w:pPr>
              <w:jc w:val="center"/>
              <w:rPr>
                <w:kern w:val="0"/>
                <w:szCs w:val="20"/>
                <w:lang w:val="en-GB" w:eastAsia="en-US"/>
              </w:rPr>
            </w:pPr>
            <w:r>
              <w:rPr>
                <w:rFonts w:hint="eastAsia"/>
              </w:rPr>
              <w:t>0.3368</w:t>
            </w:r>
          </w:p>
        </w:tc>
        <w:tc>
          <w:tcPr>
            <w:tcW w:w="0" w:type="auto"/>
            <w:vAlign w:val="center"/>
          </w:tcPr>
          <w:p w14:paraId="52A041A5" w14:textId="77777777" w:rsidR="00756666" w:rsidRDefault="00756666" w:rsidP="00756666">
            <w:pPr>
              <w:jc w:val="center"/>
            </w:pPr>
            <w:r>
              <w:rPr>
                <w:rFonts w:hint="eastAsia"/>
              </w:rPr>
              <w:t>12</w:t>
            </w:r>
          </w:p>
        </w:tc>
        <w:tc>
          <w:tcPr>
            <w:tcW w:w="0" w:type="auto"/>
            <w:vAlign w:val="center"/>
          </w:tcPr>
          <w:p w14:paraId="69034AA1" w14:textId="77777777" w:rsidR="00756666" w:rsidRDefault="00756666" w:rsidP="00756666">
            <w:pPr>
              <w:jc w:val="center"/>
            </w:pPr>
            <w:r>
              <w:rPr>
                <w:rFonts w:hint="eastAsia"/>
              </w:rPr>
              <w:t>16QAM</w:t>
            </w:r>
          </w:p>
        </w:tc>
        <w:tc>
          <w:tcPr>
            <w:tcW w:w="0" w:type="auto"/>
            <w:vAlign w:val="center"/>
          </w:tcPr>
          <w:p w14:paraId="3E52EDB6" w14:textId="77777777" w:rsidR="00756666" w:rsidRDefault="00756666" w:rsidP="00756666">
            <w:pPr>
              <w:jc w:val="center"/>
            </w:pPr>
            <w:r>
              <w:rPr>
                <w:rFonts w:hint="eastAsia"/>
              </w:rPr>
              <w:t>0.418</w:t>
            </w:r>
          </w:p>
        </w:tc>
      </w:tr>
      <w:tr w:rsidR="00756666" w14:paraId="3FFF4A21" w14:textId="77777777" w:rsidTr="00115759">
        <w:trPr>
          <w:trHeight w:hRule="exact" w:val="454"/>
          <w:jc w:val="center"/>
        </w:trPr>
        <w:tc>
          <w:tcPr>
            <w:tcW w:w="0" w:type="auto"/>
            <w:vAlign w:val="center"/>
          </w:tcPr>
          <w:p w14:paraId="68098575" w14:textId="77777777" w:rsidR="003A04C8" w:rsidRDefault="00756666">
            <w:pPr>
              <w:jc w:val="center"/>
            </w:pPr>
            <w:r>
              <w:rPr>
                <w:rFonts w:hint="eastAsia"/>
              </w:rPr>
              <w:t>13</w:t>
            </w:r>
          </w:p>
        </w:tc>
        <w:tc>
          <w:tcPr>
            <w:tcW w:w="0" w:type="auto"/>
            <w:vAlign w:val="center"/>
          </w:tcPr>
          <w:p w14:paraId="5051D848" w14:textId="77777777" w:rsidR="003A04C8" w:rsidRDefault="00756666">
            <w:pPr>
              <w:jc w:val="center"/>
              <w:rPr>
                <w:kern w:val="0"/>
                <w:szCs w:val="20"/>
                <w:lang w:val="en-GB" w:eastAsia="en-US"/>
              </w:rPr>
            </w:pPr>
            <w:r>
              <w:rPr>
                <w:rFonts w:hint="eastAsia"/>
              </w:rPr>
              <w:t>16QAM</w:t>
            </w:r>
          </w:p>
        </w:tc>
        <w:tc>
          <w:tcPr>
            <w:tcW w:w="0" w:type="auto"/>
            <w:vAlign w:val="center"/>
          </w:tcPr>
          <w:p w14:paraId="6EE328E1" w14:textId="77777777" w:rsidR="003A04C8" w:rsidRDefault="00756666">
            <w:pPr>
              <w:jc w:val="center"/>
              <w:rPr>
                <w:kern w:val="0"/>
                <w:szCs w:val="20"/>
                <w:lang w:val="en-GB" w:eastAsia="en-US"/>
              </w:rPr>
            </w:pPr>
            <w:r>
              <w:rPr>
                <w:rFonts w:hint="eastAsia"/>
              </w:rPr>
              <w:t>0.3924</w:t>
            </w:r>
          </w:p>
        </w:tc>
        <w:tc>
          <w:tcPr>
            <w:tcW w:w="0" w:type="auto"/>
            <w:vAlign w:val="center"/>
          </w:tcPr>
          <w:p w14:paraId="1BA44111" w14:textId="77777777" w:rsidR="00756666" w:rsidRDefault="00756666" w:rsidP="00756666">
            <w:pPr>
              <w:jc w:val="center"/>
            </w:pPr>
            <w:r>
              <w:rPr>
                <w:rFonts w:hint="eastAsia"/>
              </w:rPr>
              <w:t>13</w:t>
            </w:r>
          </w:p>
        </w:tc>
        <w:tc>
          <w:tcPr>
            <w:tcW w:w="0" w:type="auto"/>
            <w:vAlign w:val="center"/>
          </w:tcPr>
          <w:p w14:paraId="0760F070" w14:textId="77777777" w:rsidR="00756666" w:rsidRDefault="00756666" w:rsidP="00756666">
            <w:pPr>
              <w:jc w:val="center"/>
            </w:pPr>
            <w:r>
              <w:rPr>
                <w:rFonts w:hint="eastAsia"/>
              </w:rPr>
              <w:t>16QAM</w:t>
            </w:r>
          </w:p>
        </w:tc>
        <w:tc>
          <w:tcPr>
            <w:tcW w:w="0" w:type="auto"/>
            <w:vAlign w:val="center"/>
          </w:tcPr>
          <w:p w14:paraId="2CF4A233" w14:textId="77777777" w:rsidR="00756666" w:rsidRDefault="00756666" w:rsidP="00756666">
            <w:pPr>
              <w:jc w:val="center"/>
            </w:pPr>
            <w:r>
              <w:rPr>
                <w:rFonts w:hint="eastAsia"/>
              </w:rPr>
              <w:t>0.487</w:t>
            </w:r>
          </w:p>
        </w:tc>
      </w:tr>
      <w:tr w:rsidR="00756666" w14:paraId="6D8517BA" w14:textId="77777777" w:rsidTr="00115759">
        <w:trPr>
          <w:trHeight w:hRule="exact" w:val="454"/>
          <w:jc w:val="center"/>
        </w:trPr>
        <w:tc>
          <w:tcPr>
            <w:tcW w:w="0" w:type="auto"/>
            <w:vAlign w:val="center"/>
          </w:tcPr>
          <w:p w14:paraId="3FCBB864" w14:textId="77777777" w:rsidR="003A04C8" w:rsidRDefault="00756666">
            <w:pPr>
              <w:jc w:val="center"/>
            </w:pPr>
            <w:r>
              <w:rPr>
                <w:rFonts w:hint="eastAsia"/>
              </w:rPr>
              <w:t>14</w:t>
            </w:r>
          </w:p>
        </w:tc>
        <w:tc>
          <w:tcPr>
            <w:tcW w:w="0" w:type="auto"/>
            <w:vAlign w:val="center"/>
          </w:tcPr>
          <w:p w14:paraId="056DBD75" w14:textId="77777777" w:rsidR="003A04C8" w:rsidRDefault="00756666">
            <w:pPr>
              <w:jc w:val="center"/>
              <w:rPr>
                <w:kern w:val="0"/>
                <w:szCs w:val="20"/>
                <w:lang w:val="en-GB" w:eastAsia="en-US"/>
              </w:rPr>
            </w:pPr>
            <w:r>
              <w:rPr>
                <w:rFonts w:hint="eastAsia"/>
              </w:rPr>
              <w:t>16QAM</w:t>
            </w:r>
          </w:p>
        </w:tc>
        <w:tc>
          <w:tcPr>
            <w:tcW w:w="0" w:type="auto"/>
            <w:vAlign w:val="center"/>
          </w:tcPr>
          <w:p w14:paraId="5E09DEE9" w14:textId="77777777" w:rsidR="003A04C8" w:rsidRDefault="00756666">
            <w:pPr>
              <w:jc w:val="center"/>
              <w:rPr>
                <w:kern w:val="0"/>
                <w:szCs w:val="20"/>
                <w:lang w:val="en-GB" w:eastAsia="en-US"/>
              </w:rPr>
            </w:pPr>
            <w:r>
              <w:rPr>
                <w:rFonts w:hint="eastAsia"/>
              </w:rPr>
              <w:t>0.4340</w:t>
            </w:r>
          </w:p>
        </w:tc>
        <w:tc>
          <w:tcPr>
            <w:tcW w:w="0" w:type="auto"/>
            <w:vAlign w:val="center"/>
          </w:tcPr>
          <w:p w14:paraId="3BB96D55" w14:textId="77777777" w:rsidR="00756666" w:rsidRDefault="00756666" w:rsidP="00756666">
            <w:pPr>
              <w:jc w:val="center"/>
            </w:pPr>
            <w:r>
              <w:rPr>
                <w:rFonts w:hint="eastAsia"/>
              </w:rPr>
              <w:t>14</w:t>
            </w:r>
          </w:p>
        </w:tc>
        <w:tc>
          <w:tcPr>
            <w:tcW w:w="0" w:type="auto"/>
            <w:vAlign w:val="center"/>
          </w:tcPr>
          <w:p w14:paraId="53A423CE" w14:textId="77777777" w:rsidR="00756666" w:rsidRDefault="00756666" w:rsidP="00756666">
            <w:pPr>
              <w:jc w:val="center"/>
            </w:pPr>
            <w:r>
              <w:rPr>
                <w:rFonts w:hint="eastAsia"/>
              </w:rPr>
              <w:t>16QAM</w:t>
            </w:r>
          </w:p>
        </w:tc>
        <w:tc>
          <w:tcPr>
            <w:tcW w:w="0" w:type="auto"/>
            <w:vAlign w:val="center"/>
          </w:tcPr>
          <w:p w14:paraId="5AFE6C14" w14:textId="77777777" w:rsidR="00756666" w:rsidRDefault="00756666" w:rsidP="00756666">
            <w:pPr>
              <w:jc w:val="center"/>
            </w:pPr>
            <w:r>
              <w:rPr>
                <w:rFonts w:hint="eastAsia"/>
              </w:rPr>
              <w:t>0.539</w:t>
            </w:r>
          </w:p>
        </w:tc>
      </w:tr>
      <w:tr w:rsidR="00756666" w14:paraId="536924D6" w14:textId="77777777" w:rsidTr="00115759">
        <w:trPr>
          <w:trHeight w:hRule="exact" w:val="454"/>
          <w:jc w:val="center"/>
        </w:trPr>
        <w:tc>
          <w:tcPr>
            <w:tcW w:w="0" w:type="auto"/>
            <w:vAlign w:val="center"/>
          </w:tcPr>
          <w:p w14:paraId="25EC19F5" w14:textId="77777777" w:rsidR="003A04C8" w:rsidRDefault="00756666">
            <w:pPr>
              <w:jc w:val="center"/>
            </w:pPr>
            <w:r>
              <w:rPr>
                <w:rFonts w:hint="eastAsia"/>
              </w:rPr>
              <w:t>15</w:t>
            </w:r>
          </w:p>
        </w:tc>
        <w:tc>
          <w:tcPr>
            <w:tcW w:w="0" w:type="auto"/>
            <w:vAlign w:val="center"/>
          </w:tcPr>
          <w:p w14:paraId="6DAC8852" w14:textId="77777777" w:rsidR="003A04C8" w:rsidRDefault="00756666">
            <w:pPr>
              <w:jc w:val="center"/>
              <w:rPr>
                <w:kern w:val="0"/>
                <w:szCs w:val="20"/>
                <w:lang w:val="en-GB" w:eastAsia="en-US"/>
              </w:rPr>
            </w:pPr>
            <w:r>
              <w:rPr>
                <w:rFonts w:hint="eastAsia"/>
              </w:rPr>
              <w:t>16QAM</w:t>
            </w:r>
          </w:p>
        </w:tc>
        <w:tc>
          <w:tcPr>
            <w:tcW w:w="0" w:type="auto"/>
            <w:vAlign w:val="center"/>
          </w:tcPr>
          <w:p w14:paraId="0EF69419" w14:textId="77777777" w:rsidR="003A04C8" w:rsidRDefault="00756666">
            <w:pPr>
              <w:jc w:val="center"/>
              <w:rPr>
                <w:kern w:val="0"/>
                <w:szCs w:val="20"/>
                <w:lang w:val="en-GB" w:eastAsia="en-US"/>
              </w:rPr>
            </w:pPr>
            <w:r>
              <w:rPr>
                <w:rFonts w:hint="eastAsia"/>
              </w:rPr>
              <w:t>0.4896</w:t>
            </w:r>
          </w:p>
        </w:tc>
        <w:tc>
          <w:tcPr>
            <w:tcW w:w="0" w:type="auto"/>
            <w:vAlign w:val="center"/>
          </w:tcPr>
          <w:p w14:paraId="249C428C" w14:textId="77777777" w:rsidR="00756666" w:rsidRDefault="00756666" w:rsidP="00756666">
            <w:pPr>
              <w:jc w:val="center"/>
            </w:pPr>
            <w:r>
              <w:rPr>
                <w:rFonts w:hint="eastAsia"/>
              </w:rPr>
              <w:t>15</w:t>
            </w:r>
          </w:p>
        </w:tc>
        <w:tc>
          <w:tcPr>
            <w:tcW w:w="0" w:type="auto"/>
            <w:vAlign w:val="center"/>
          </w:tcPr>
          <w:p w14:paraId="19B1C8EE" w14:textId="77777777" w:rsidR="00756666" w:rsidRDefault="00756666" w:rsidP="00756666">
            <w:pPr>
              <w:jc w:val="center"/>
            </w:pPr>
            <w:r>
              <w:rPr>
                <w:rFonts w:hint="eastAsia"/>
              </w:rPr>
              <w:t>16QAM</w:t>
            </w:r>
          </w:p>
        </w:tc>
        <w:tc>
          <w:tcPr>
            <w:tcW w:w="0" w:type="auto"/>
            <w:vAlign w:val="center"/>
          </w:tcPr>
          <w:p w14:paraId="547624A8" w14:textId="77777777" w:rsidR="00756666" w:rsidRDefault="00756666" w:rsidP="00756666">
            <w:pPr>
              <w:jc w:val="center"/>
            </w:pPr>
            <w:r>
              <w:rPr>
                <w:rFonts w:hint="eastAsia"/>
              </w:rPr>
              <w:t>0.608</w:t>
            </w:r>
          </w:p>
        </w:tc>
      </w:tr>
      <w:tr w:rsidR="00756666" w14:paraId="467F0979" w14:textId="77777777" w:rsidTr="00115759">
        <w:trPr>
          <w:trHeight w:hRule="exact" w:val="454"/>
          <w:jc w:val="center"/>
        </w:trPr>
        <w:tc>
          <w:tcPr>
            <w:tcW w:w="0" w:type="auto"/>
            <w:vAlign w:val="center"/>
          </w:tcPr>
          <w:p w14:paraId="03B6FD7D" w14:textId="77777777" w:rsidR="003A04C8" w:rsidRDefault="00756666">
            <w:pPr>
              <w:jc w:val="center"/>
            </w:pPr>
            <w:r>
              <w:rPr>
                <w:rFonts w:hint="eastAsia"/>
              </w:rPr>
              <w:t>16</w:t>
            </w:r>
          </w:p>
        </w:tc>
        <w:tc>
          <w:tcPr>
            <w:tcW w:w="0" w:type="auto"/>
            <w:vAlign w:val="center"/>
          </w:tcPr>
          <w:p w14:paraId="1E274C6D" w14:textId="77777777" w:rsidR="003A04C8" w:rsidRDefault="00756666">
            <w:pPr>
              <w:jc w:val="center"/>
              <w:rPr>
                <w:kern w:val="0"/>
                <w:szCs w:val="20"/>
                <w:lang w:val="en-GB" w:eastAsia="en-US"/>
              </w:rPr>
            </w:pPr>
            <w:r>
              <w:rPr>
                <w:rFonts w:hint="eastAsia"/>
              </w:rPr>
              <w:t>16QAM</w:t>
            </w:r>
          </w:p>
        </w:tc>
        <w:tc>
          <w:tcPr>
            <w:tcW w:w="0" w:type="auto"/>
            <w:vAlign w:val="center"/>
          </w:tcPr>
          <w:p w14:paraId="64ABA4EC" w14:textId="77777777" w:rsidR="003A04C8" w:rsidRDefault="00756666">
            <w:pPr>
              <w:jc w:val="center"/>
              <w:rPr>
                <w:kern w:val="0"/>
                <w:szCs w:val="20"/>
                <w:lang w:val="en-GB" w:eastAsia="en-US"/>
              </w:rPr>
            </w:pPr>
            <w:r>
              <w:rPr>
                <w:rFonts w:hint="eastAsia"/>
              </w:rPr>
              <w:t>0.5313</w:t>
            </w:r>
          </w:p>
        </w:tc>
        <w:tc>
          <w:tcPr>
            <w:tcW w:w="0" w:type="auto"/>
            <w:vAlign w:val="center"/>
          </w:tcPr>
          <w:p w14:paraId="27E2DBD6" w14:textId="77777777" w:rsidR="00756666" w:rsidRDefault="00756666" w:rsidP="00756666">
            <w:pPr>
              <w:jc w:val="center"/>
            </w:pPr>
            <w:r>
              <w:rPr>
                <w:rFonts w:hint="eastAsia"/>
              </w:rPr>
              <w:t>16</w:t>
            </w:r>
          </w:p>
        </w:tc>
        <w:tc>
          <w:tcPr>
            <w:tcW w:w="0" w:type="auto"/>
            <w:vAlign w:val="center"/>
          </w:tcPr>
          <w:p w14:paraId="45185C03" w14:textId="77777777" w:rsidR="00756666" w:rsidRDefault="00756666" w:rsidP="00756666">
            <w:pPr>
              <w:jc w:val="center"/>
            </w:pPr>
            <w:r>
              <w:rPr>
                <w:rFonts w:hint="eastAsia"/>
              </w:rPr>
              <w:t>16QAM</w:t>
            </w:r>
          </w:p>
        </w:tc>
        <w:tc>
          <w:tcPr>
            <w:tcW w:w="0" w:type="auto"/>
            <w:vAlign w:val="center"/>
          </w:tcPr>
          <w:p w14:paraId="528EAC91" w14:textId="77777777" w:rsidR="00756666" w:rsidRDefault="00756666" w:rsidP="00756666">
            <w:pPr>
              <w:jc w:val="center"/>
            </w:pPr>
            <w:r>
              <w:rPr>
                <w:rFonts w:hint="eastAsia"/>
              </w:rPr>
              <w:t>0.659</w:t>
            </w:r>
          </w:p>
        </w:tc>
      </w:tr>
      <w:tr w:rsidR="00756666" w14:paraId="2EB3C577" w14:textId="77777777" w:rsidTr="00115759">
        <w:trPr>
          <w:trHeight w:hRule="exact" w:val="454"/>
          <w:jc w:val="center"/>
        </w:trPr>
        <w:tc>
          <w:tcPr>
            <w:tcW w:w="0" w:type="auto"/>
            <w:vAlign w:val="center"/>
          </w:tcPr>
          <w:p w14:paraId="129B35C9" w14:textId="77777777" w:rsidR="003A04C8" w:rsidRDefault="00756666">
            <w:pPr>
              <w:jc w:val="center"/>
            </w:pPr>
            <w:r>
              <w:rPr>
                <w:rFonts w:hint="eastAsia"/>
              </w:rPr>
              <w:t>17</w:t>
            </w:r>
          </w:p>
        </w:tc>
        <w:tc>
          <w:tcPr>
            <w:tcW w:w="0" w:type="auto"/>
            <w:vAlign w:val="center"/>
          </w:tcPr>
          <w:p w14:paraId="676B16CA" w14:textId="77777777" w:rsidR="003A04C8" w:rsidRDefault="00756666">
            <w:pPr>
              <w:jc w:val="center"/>
              <w:rPr>
                <w:kern w:val="0"/>
                <w:szCs w:val="20"/>
                <w:lang w:val="en-GB" w:eastAsia="en-US"/>
              </w:rPr>
            </w:pPr>
            <w:r>
              <w:rPr>
                <w:rFonts w:hint="eastAsia"/>
              </w:rPr>
              <w:t>16QAM</w:t>
            </w:r>
          </w:p>
        </w:tc>
        <w:tc>
          <w:tcPr>
            <w:tcW w:w="0" w:type="auto"/>
            <w:vAlign w:val="center"/>
          </w:tcPr>
          <w:p w14:paraId="12563B1F" w14:textId="77777777" w:rsidR="003A04C8" w:rsidRDefault="00756666">
            <w:pPr>
              <w:jc w:val="center"/>
              <w:rPr>
                <w:kern w:val="0"/>
                <w:szCs w:val="20"/>
                <w:lang w:val="en-GB" w:eastAsia="en-US"/>
              </w:rPr>
            </w:pPr>
            <w:r>
              <w:rPr>
                <w:rFonts w:hint="eastAsia"/>
              </w:rPr>
              <w:t>0.5590</w:t>
            </w:r>
          </w:p>
        </w:tc>
        <w:tc>
          <w:tcPr>
            <w:tcW w:w="0" w:type="auto"/>
            <w:vAlign w:val="center"/>
          </w:tcPr>
          <w:p w14:paraId="1126D1C8" w14:textId="77777777" w:rsidR="00756666" w:rsidRDefault="00756666" w:rsidP="00756666">
            <w:pPr>
              <w:jc w:val="center"/>
            </w:pPr>
            <w:r>
              <w:rPr>
                <w:rFonts w:hint="eastAsia"/>
              </w:rPr>
              <w:t>17</w:t>
            </w:r>
          </w:p>
        </w:tc>
        <w:tc>
          <w:tcPr>
            <w:tcW w:w="0" w:type="auto"/>
            <w:vAlign w:val="center"/>
          </w:tcPr>
          <w:p w14:paraId="194A9E01" w14:textId="77777777" w:rsidR="00756666" w:rsidRDefault="00756666" w:rsidP="00756666">
            <w:pPr>
              <w:jc w:val="center"/>
            </w:pPr>
            <w:r>
              <w:rPr>
                <w:rFonts w:hint="eastAsia"/>
              </w:rPr>
              <w:t>64QAM</w:t>
            </w:r>
          </w:p>
        </w:tc>
        <w:tc>
          <w:tcPr>
            <w:tcW w:w="0" w:type="auto"/>
            <w:vAlign w:val="center"/>
          </w:tcPr>
          <w:p w14:paraId="5E9C569E" w14:textId="77777777" w:rsidR="00756666" w:rsidRDefault="00756666" w:rsidP="00756666">
            <w:pPr>
              <w:jc w:val="center"/>
            </w:pPr>
            <w:r>
              <w:rPr>
                <w:rFonts w:hint="eastAsia"/>
              </w:rPr>
              <w:t>0.440</w:t>
            </w:r>
          </w:p>
        </w:tc>
      </w:tr>
      <w:tr w:rsidR="00756666" w14:paraId="6D3C352D" w14:textId="77777777" w:rsidTr="00115759">
        <w:trPr>
          <w:trHeight w:hRule="exact" w:val="454"/>
          <w:jc w:val="center"/>
        </w:trPr>
        <w:tc>
          <w:tcPr>
            <w:tcW w:w="0" w:type="auto"/>
            <w:vAlign w:val="center"/>
          </w:tcPr>
          <w:p w14:paraId="41AB2672" w14:textId="77777777" w:rsidR="003A04C8" w:rsidRDefault="00756666">
            <w:pPr>
              <w:jc w:val="center"/>
            </w:pPr>
            <w:r>
              <w:rPr>
                <w:rFonts w:hint="eastAsia"/>
              </w:rPr>
              <w:t>18</w:t>
            </w:r>
          </w:p>
        </w:tc>
        <w:tc>
          <w:tcPr>
            <w:tcW w:w="0" w:type="auto"/>
            <w:vAlign w:val="center"/>
          </w:tcPr>
          <w:p w14:paraId="5DEEB070" w14:textId="77777777" w:rsidR="003A04C8" w:rsidRDefault="00756666">
            <w:pPr>
              <w:jc w:val="center"/>
              <w:rPr>
                <w:kern w:val="0"/>
                <w:szCs w:val="20"/>
                <w:lang w:val="en-GB" w:eastAsia="en-US"/>
              </w:rPr>
            </w:pPr>
            <w:r>
              <w:rPr>
                <w:rFonts w:hint="eastAsia"/>
              </w:rPr>
              <w:t>16QAM</w:t>
            </w:r>
          </w:p>
        </w:tc>
        <w:tc>
          <w:tcPr>
            <w:tcW w:w="0" w:type="auto"/>
            <w:vAlign w:val="center"/>
          </w:tcPr>
          <w:p w14:paraId="28F3AE67" w14:textId="77777777" w:rsidR="003A04C8" w:rsidRDefault="00756666">
            <w:pPr>
              <w:jc w:val="center"/>
              <w:rPr>
                <w:kern w:val="0"/>
                <w:szCs w:val="20"/>
                <w:lang w:val="en-GB" w:eastAsia="en-US"/>
              </w:rPr>
            </w:pPr>
            <w:r>
              <w:rPr>
                <w:rFonts w:hint="eastAsia"/>
              </w:rPr>
              <w:t>0.6146</w:t>
            </w:r>
          </w:p>
        </w:tc>
        <w:tc>
          <w:tcPr>
            <w:tcW w:w="0" w:type="auto"/>
            <w:vAlign w:val="center"/>
          </w:tcPr>
          <w:p w14:paraId="2776669B" w14:textId="77777777" w:rsidR="00756666" w:rsidRDefault="00756666" w:rsidP="00756666">
            <w:pPr>
              <w:jc w:val="center"/>
            </w:pPr>
            <w:r>
              <w:rPr>
                <w:rFonts w:hint="eastAsia"/>
              </w:rPr>
              <w:t>18</w:t>
            </w:r>
          </w:p>
        </w:tc>
        <w:tc>
          <w:tcPr>
            <w:tcW w:w="0" w:type="auto"/>
            <w:vAlign w:val="center"/>
          </w:tcPr>
          <w:p w14:paraId="044B2333" w14:textId="77777777" w:rsidR="00756666" w:rsidRDefault="00756666" w:rsidP="00756666">
            <w:pPr>
              <w:jc w:val="center"/>
            </w:pPr>
            <w:r>
              <w:rPr>
                <w:rFonts w:hint="eastAsia"/>
              </w:rPr>
              <w:t>64QAM</w:t>
            </w:r>
          </w:p>
        </w:tc>
        <w:tc>
          <w:tcPr>
            <w:tcW w:w="0" w:type="auto"/>
            <w:vAlign w:val="center"/>
          </w:tcPr>
          <w:p w14:paraId="51921BAA" w14:textId="77777777" w:rsidR="00756666" w:rsidRDefault="00756666" w:rsidP="00756666">
            <w:pPr>
              <w:jc w:val="center"/>
            </w:pPr>
            <w:r>
              <w:rPr>
                <w:rFonts w:hint="eastAsia"/>
              </w:rPr>
              <w:t>0.463</w:t>
            </w:r>
          </w:p>
        </w:tc>
      </w:tr>
      <w:tr w:rsidR="00756666" w14:paraId="740845B2" w14:textId="77777777" w:rsidTr="00115759">
        <w:trPr>
          <w:trHeight w:hRule="exact" w:val="454"/>
          <w:jc w:val="center"/>
        </w:trPr>
        <w:tc>
          <w:tcPr>
            <w:tcW w:w="0" w:type="auto"/>
            <w:vAlign w:val="center"/>
          </w:tcPr>
          <w:p w14:paraId="39D0F92F" w14:textId="77777777" w:rsidR="003A04C8" w:rsidRDefault="00756666">
            <w:pPr>
              <w:jc w:val="center"/>
            </w:pPr>
            <w:r>
              <w:rPr>
                <w:rFonts w:hint="eastAsia"/>
              </w:rPr>
              <w:t>19</w:t>
            </w:r>
          </w:p>
        </w:tc>
        <w:tc>
          <w:tcPr>
            <w:tcW w:w="0" w:type="auto"/>
            <w:vAlign w:val="center"/>
          </w:tcPr>
          <w:p w14:paraId="20F4410A" w14:textId="77777777" w:rsidR="003A04C8" w:rsidRDefault="00756666">
            <w:pPr>
              <w:jc w:val="center"/>
              <w:rPr>
                <w:kern w:val="0"/>
                <w:szCs w:val="20"/>
                <w:lang w:val="en-GB" w:eastAsia="en-US"/>
              </w:rPr>
            </w:pPr>
            <w:r>
              <w:rPr>
                <w:rFonts w:hint="eastAsia"/>
              </w:rPr>
              <w:t>16QAM</w:t>
            </w:r>
          </w:p>
        </w:tc>
        <w:tc>
          <w:tcPr>
            <w:tcW w:w="0" w:type="auto"/>
            <w:vAlign w:val="center"/>
          </w:tcPr>
          <w:p w14:paraId="556FE29D" w14:textId="77777777" w:rsidR="003A04C8" w:rsidRDefault="00756666">
            <w:pPr>
              <w:jc w:val="center"/>
              <w:rPr>
                <w:kern w:val="0"/>
                <w:szCs w:val="20"/>
                <w:lang w:val="en-GB" w:eastAsia="en-US"/>
              </w:rPr>
            </w:pPr>
            <w:r>
              <w:rPr>
                <w:rFonts w:hint="eastAsia"/>
              </w:rPr>
              <w:t>0.6701</w:t>
            </w:r>
          </w:p>
        </w:tc>
        <w:tc>
          <w:tcPr>
            <w:tcW w:w="0" w:type="auto"/>
            <w:vAlign w:val="center"/>
          </w:tcPr>
          <w:p w14:paraId="405593E7" w14:textId="77777777" w:rsidR="00756666" w:rsidRDefault="00756666" w:rsidP="00756666">
            <w:pPr>
              <w:jc w:val="center"/>
            </w:pPr>
            <w:r>
              <w:rPr>
                <w:rFonts w:hint="eastAsia"/>
              </w:rPr>
              <w:t>19</w:t>
            </w:r>
          </w:p>
        </w:tc>
        <w:tc>
          <w:tcPr>
            <w:tcW w:w="0" w:type="auto"/>
            <w:vAlign w:val="center"/>
          </w:tcPr>
          <w:p w14:paraId="2E17C9DA" w14:textId="77777777" w:rsidR="00756666" w:rsidRDefault="00756666" w:rsidP="00756666">
            <w:pPr>
              <w:jc w:val="center"/>
            </w:pPr>
            <w:r>
              <w:rPr>
                <w:rFonts w:hint="eastAsia"/>
              </w:rPr>
              <w:t>64QAM</w:t>
            </w:r>
          </w:p>
        </w:tc>
        <w:tc>
          <w:tcPr>
            <w:tcW w:w="0" w:type="auto"/>
            <w:vAlign w:val="center"/>
          </w:tcPr>
          <w:p w14:paraId="61A78E3B" w14:textId="77777777" w:rsidR="00756666" w:rsidRDefault="00756666" w:rsidP="00756666">
            <w:pPr>
              <w:jc w:val="center"/>
            </w:pPr>
            <w:r>
              <w:rPr>
                <w:rFonts w:hint="eastAsia"/>
              </w:rPr>
              <w:t>0.509</w:t>
            </w:r>
          </w:p>
        </w:tc>
      </w:tr>
      <w:tr w:rsidR="00756666" w14:paraId="6C5A8B09" w14:textId="77777777" w:rsidTr="00115759">
        <w:trPr>
          <w:trHeight w:hRule="exact" w:val="454"/>
          <w:jc w:val="center"/>
        </w:trPr>
        <w:tc>
          <w:tcPr>
            <w:tcW w:w="0" w:type="auto"/>
            <w:vAlign w:val="center"/>
          </w:tcPr>
          <w:p w14:paraId="7C66BCD0" w14:textId="77777777" w:rsidR="003A04C8" w:rsidRDefault="00756666">
            <w:pPr>
              <w:jc w:val="center"/>
            </w:pPr>
            <w:r>
              <w:rPr>
                <w:rFonts w:hint="eastAsia"/>
              </w:rPr>
              <w:t>20</w:t>
            </w:r>
          </w:p>
        </w:tc>
        <w:tc>
          <w:tcPr>
            <w:tcW w:w="0" w:type="auto"/>
            <w:vAlign w:val="center"/>
          </w:tcPr>
          <w:p w14:paraId="0C668136" w14:textId="77777777" w:rsidR="003A04C8" w:rsidRDefault="00756666">
            <w:pPr>
              <w:jc w:val="center"/>
              <w:rPr>
                <w:kern w:val="0"/>
                <w:szCs w:val="20"/>
                <w:lang w:val="en-GB" w:eastAsia="en-US"/>
              </w:rPr>
            </w:pPr>
            <w:r>
              <w:rPr>
                <w:rFonts w:hint="eastAsia"/>
              </w:rPr>
              <w:t>16QAM</w:t>
            </w:r>
          </w:p>
        </w:tc>
        <w:tc>
          <w:tcPr>
            <w:tcW w:w="0" w:type="auto"/>
            <w:vAlign w:val="center"/>
          </w:tcPr>
          <w:p w14:paraId="53779BA7" w14:textId="77777777" w:rsidR="003A04C8" w:rsidRDefault="00756666">
            <w:pPr>
              <w:jc w:val="center"/>
              <w:rPr>
                <w:kern w:val="0"/>
                <w:szCs w:val="20"/>
                <w:lang w:val="en-GB" w:eastAsia="en-US"/>
              </w:rPr>
            </w:pPr>
            <w:r>
              <w:rPr>
                <w:rFonts w:hint="eastAsia"/>
              </w:rPr>
              <w:t>0.7535</w:t>
            </w:r>
          </w:p>
        </w:tc>
        <w:tc>
          <w:tcPr>
            <w:tcW w:w="0" w:type="auto"/>
            <w:vAlign w:val="center"/>
          </w:tcPr>
          <w:p w14:paraId="2E9B47DC" w14:textId="77777777" w:rsidR="00756666" w:rsidRDefault="00756666" w:rsidP="00756666">
            <w:pPr>
              <w:jc w:val="center"/>
            </w:pPr>
            <w:r>
              <w:rPr>
                <w:rFonts w:hint="eastAsia"/>
              </w:rPr>
              <w:t>20</w:t>
            </w:r>
          </w:p>
        </w:tc>
        <w:tc>
          <w:tcPr>
            <w:tcW w:w="0" w:type="auto"/>
            <w:vAlign w:val="center"/>
          </w:tcPr>
          <w:p w14:paraId="162095DF" w14:textId="77777777" w:rsidR="00756666" w:rsidRDefault="00756666" w:rsidP="00756666">
            <w:pPr>
              <w:jc w:val="center"/>
            </w:pPr>
            <w:r>
              <w:rPr>
                <w:rFonts w:hint="eastAsia"/>
              </w:rPr>
              <w:t>64QAM</w:t>
            </w:r>
          </w:p>
        </w:tc>
        <w:tc>
          <w:tcPr>
            <w:tcW w:w="0" w:type="auto"/>
            <w:vAlign w:val="center"/>
          </w:tcPr>
          <w:p w14:paraId="7B224268" w14:textId="77777777" w:rsidR="00756666" w:rsidRDefault="00756666" w:rsidP="00756666">
            <w:pPr>
              <w:jc w:val="center"/>
            </w:pPr>
            <w:r>
              <w:rPr>
                <w:rFonts w:hint="eastAsia"/>
              </w:rPr>
              <w:t>0.555</w:t>
            </w:r>
          </w:p>
        </w:tc>
      </w:tr>
      <w:tr w:rsidR="00756666" w14:paraId="733D2F36" w14:textId="77777777" w:rsidTr="00115759">
        <w:trPr>
          <w:trHeight w:hRule="exact" w:val="454"/>
          <w:jc w:val="center"/>
        </w:trPr>
        <w:tc>
          <w:tcPr>
            <w:tcW w:w="0" w:type="auto"/>
            <w:vAlign w:val="center"/>
          </w:tcPr>
          <w:p w14:paraId="6894D0D4" w14:textId="77777777" w:rsidR="003A04C8" w:rsidRDefault="00756666">
            <w:pPr>
              <w:jc w:val="center"/>
            </w:pPr>
            <w:r>
              <w:rPr>
                <w:rFonts w:hint="eastAsia"/>
              </w:rPr>
              <w:t>21</w:t>
            </w:r>
          </w:p>
        </w:tc>
        <w:tc>
          <w:tcPr>
            <w:tcW w:w="0" w:type="auto"/>
            <w:vAlign w:val="center"/>
          </w:tcPr>
          <w:p w14:paraId="301C38E5" w14:textId="77777777" w:rsidR="003A04C8" w:rsidRDefault="00756666">
            <w:pPr>
              <w:jc w:val="center"/>
              <w:rPr>
                <w:kern w:val="0"/>
                <w:szCs w:val="20"/>
                <w:lang w:val="en-GB" w:eastAsia="en-US"/>
              </w:rPr>
            </w:pPr>
            <w:r>
              <w:rPr>
                <w:rFonts w:hint="eastAsia"/>
              </w:rPr>
              <w:t>64QAM</w:t>
            </w:r>
          </w:p>
        </w:tc>
        <w:tc>
          <w:tcPr>
            <w:tcW w:w="0" w:type="auto"/>
            <w:vAlign w:val="center"/>
          </w:tcPr>
          <w:p w14:paraId="45BF87E7" w14:textId="77777777" w:rsidR="003A04C8" w:rsidRDefault="00756666">
            <w:pPr>
              <w:jc w:val="center"/>
              <w:rPr>
                <w:kern w:val="0"/>
                <w:szCs w:val="20"/>
                <w:lang w:val="en-GB" w:eastAsia="en-US"/>
              </w:rPr>
            </w:pPr>
            <w:r>
              <w:rPr>
                <w:rFonts w:hint="eastAsia"/>
              </w:rPr>
              <w:t>0.5023</w:t>
            </w:r>
          </w:p>
        </w:tc>
        <w:tc>
          <w:tcPr>
            <w:tcW w:w="0" w:type="auto"/>
            <w:vAlign w:val="center"/>
          </w:tcPr>
          <w:p w14:paraId="5FCD732C" w14:textId="77777777" w:rsidR="00756666" w:rsidRDefault="00756666" w:rsidP="00756666">
            <w:pPr>
              <w:jc w:val="center"/>
            </w:pPr>
            <w:r>
              <w:rPr>
                <w:rFonts w:hint="eastAsia"/>
              </w:rPr>
              <w:t>21</w:t>
            </w:r>
          </w:p>
        </w:tc>
        <w:tc>
          <w:tcPr>
            <w:tcW w:w="0" w:type="auto"/>
            <w:vAlign w:val="center"/>
          </w:tcPr>
          <w:p w14:paraId="67C8390C" w14:textId="77777777" w:rsidR="00756666" w:rsidRDefault="00756666" w:rsidP="00756666">
            <w:pPr>
              <w:jc w:val="center"/>
            </w:pPr>
            <w:r>
              <w:rPr>
                <w:rFonts w:hint="eastAsia"/>
              </w:rPr>
              <w:t>64QAM</w:t>
            </w:r>
          </w:p>
        </w:tc>
        <w:tc>
          <w:tcPr>
            <w:tcW w:w="0" w:type="auto"/>
            <w:vAlign w:val="center"/>
          </w:tcPr>
          <w:p w14:paraId="074167F1" w14:textId="77777777" w:rsidR="00756666" w:rsidRDefault="00756666" w:rsidP="00756666">
            <w:pPr>
              <w:jc w:val="center"/>
            </w:pPr>
            <w:r>
              <w:rPr>
                <w:rFonts w:hint="eastAsia"/>
              </w:rPr>
              <w:t>0.624</w:t>
            </w:r>
          </w:p>
        </w:tc>
      </w:tr>
      <w:tr w:rsidR="00756666" w14:paraId="7AEA0408" w14:textId="77777777" w:rsidTr="00115759">
        <w:trPr>
          <w:trHeight w:hRule="exact" w:val="454"/>
          <w:jc w:val="center"/>
        </w:trPr>
        <w:tc>
          <w:tcPr>
            <w:tcW w:w="0" w:type="auto"/>
            <w:vAlign w:val="center"/>
          </w:tcPr>
          <w:p w14:paraId="0D492055" w14:textId="77777777" w:rsidR="003A04C8" w:rsidRDefault="00756666">
            <w:pPr>
              <w:jc w:val="center"/>
            </w:pPr>
            <w:r>
              <w:rPr>
                <w:rFonts w:hint="eastAsia"/>
              </w:rPr>
              <w:t>22</w:t>
            </w:r>
          </w:p>
        </w:tc>
        <w:tc>
          <w:tcPr>
            <w:tcW w:w="0" w:type="auto"/>
            <w:vAlign w:val="center"/>
          </w:tcPr>
          <w:p w14:paraId="496A1E24" w14:textId="77777777" w:rsidR="003A04C8" w:rsidRDefault="00756666">
            <w:pPr>
              <w:jc w:val="center"/>
              <w:rPr>
                <w:kern w:val="0"/>
                <w:szCs w:val="20"/>
                <w:lang w:val="en-GB" w:eastAsia="en-US"/>
              </w:rPr>
            </w:pPr>
            <w:r>
              <w:rPr>
                <w:rFonts w:hint="eastAsia"/>
              </w:rPr>
              <w:t>64QAM</w:t>
            </w:r>
          </w:p>
        </w:tc>
        <w:tc>
          <w:tcPr>
            <w:tcW w:w="0" w:type="auto"/>
            <w:vAlign w:val="center"/>
          </w:tcPr>
          <w:p w14:paraId="07132CF0" w14:textId="77777777" w:rsidR="003A04C8" w:rsidRDefault="00756666">
            <w:pPr>
              <w:jc w:val="center"/>
              <w:rPr>
                <w:kern w:val="0"/>
                <w:szCs w:val="20"/>
                <w:lang w:val="en-GB" w:eastAsia="en-US"/>
              </w:rPr>
            </w:pPr>
            <w:r>
              <w:rPr>
                <w:rFonts w:hint="eastAsia"/>
              </w:rPr>
              <w:t>0.5394</w:t>
            </w:r>
          </w:p>
        </w:tc>
        <w:tc>
          <w:tcPr>
            <w:tcW w:w="0" w:type="auto"/>
            <w:vAlign w:val="center"/>
          </w:tcPr>
          <w:p w14:paraId="05AFAF35" w14:textId="77777777" w:rsidR="00756666" w:rsidRDefault="00756666" w:rsidP="00756666">
            <w:pPr>
              <w:jc w:val="center"/>
            </w:pPr>
            <w:r>
              <w:rPr>
                <w:rFonts w:hint="eastAsia"/>
              </w:rPr>
              <w:t>22</w:t>
            </w:r>
          </w:p>
        </w:tc>
        <w:tc>
          <w:tcPr>
            <w:tcW w:w="0" w:type="auto"/>
            <w:vAlign w:val="center"/>
          </w:tcPr>
          <w:p w14:paraId="3FE14AB0" w14:textId="77777777" w:rsidR="00756666" w:rsidRDefault="00756666" w:rsidP="00756666">
            <w:pPr>
              <w:jc w:val="center"/>
            </w:pPr>
            <w:r>
              <w:rPr>
                <w:rFonts w:hint="eastAsia"/>
              </w:rPr>
              <w:t>64QAM</w:t>
            </w:r>
          </w:p>
        </w:tc>
        <w:tc>
          <w:tcPr>
            <w:tcW w:w="0" w:type="auto"/>
            <w:vAlign w:val="center"/>
          </w:tcPr>
          <w:p w14:paraId="40FB11E3" w14:textId="77777777" w:rsidR="00756666" w:rsidRDefault="00756666" w:rsidP="00756666">
            <w:pPr>
              <w:jc w:val="center"/>
            </w:pPr>
            <w:r>
              <w:rPr>
                <w:rFonts w:hint="eastAsia"/>
              </w:rPr>
              <w:t>0.670</w:t>
            </w:r>
          </w:p>
        </w:tc>
      </w:tr>
      <w:tr w:rsidR="00756666" w14:paraId="2BB9A169" w14:textId="77777777" w:rsidTr="00115759">
        <w:trPr>
          <w:trHeight w:hRule="exact" w:val="454"/>
          <w:jc w:val="center"/>
        </w:trPr>
        <w:tc>
          <w:tcPr>
            <w:tcW w:w="0" w:type="auto"/>
            <w:vAlign w:val="center"/>
          </w:tcPr>
          <w:p w14:paraId="7EA9AD8D" w14:textId="77777777" w:rsidR="003A04C8" w:rsidRDefault="00756666">
            <w:pPr>
              <w:jc w:val="center"/>
            </w:pPr>
            <w:r>
              <w:rPr>
                <w:rFonts w:hint="eastAsia"/>
              </w:rPr>
              <w:t>23</w:t>
            </w:r>
          </w:p>
        </w:tc>
        <w:tc>
          <w:tcPr>
            <w:tcW w:w="0" w:type="auto"/>
            <w:vAlign w:val="center"/>
          </w:tcPr>
          <w:p w14:paraId="4E73E3CC" w14:textId="77777777" w:rsidR="003A04C8" w:rsidRDefault="00756666">
            <w:pPr>
              <w:jc w:val="center"/>
              <w:rPr>
                <w:kern w:val="0"/>
                <w:szCs w:val="20"/>
                <w:lang w:val="en-GB" w:eastAsia="en-US"/>
              </w:rPr>
            </w:pPr>
            <w:r>
              <w:rPr>
                <w:rFonts w:hint="eastAsia"/>
              </w:rPr>
              <w:t>64QAM</w:t>
            </w:r>
          </w:p>
        </w:tc>
        <w:tc>
          <w:tcPr>
            <w:tcW w:w="0" w:type="auto"/>
            <w:vAlign w:val="center"/>
          </w:tcPr>
          <w:p w14:paraId="4EF6E066" w14:textId="77777777" w:rsidR="003A04C8" w:rsidRDefault="00756666">
            <w:pPr>
              <w:jc w:val="center"/>
              <w:rPr>
                <w:kern w:val="0"/>
                <w:szCs w:val="20"/>
                <w:lang w:val="en-GB" w:eastAsia="en-US"/>
              </w:rPr>
            </w:pPr>
            <w:r>
              <w:rPr>
                <w:rFonts w:hint="eastAsia"/>
              </w:rPr>
              <w:t>0.5764</w:t>
            </w:r>
          </w:p>
        </w:tc>
        <w:tc>
          <w:tcPr>
            <w:tcW w:w="0" w:type="auto"/>
            <w:vAlign w:val="center"/>
          </w:tcPr>
          <w:p w14:paraId="700B9A58" w14:textId="77777777" w:rsidR="00756666" w:rsidRDefault="00756666" w:rsidP="00756666">
            <w:pPr>
              <w:jc w:val="center"/>
            </w:pPr>
            <w:r>
              <w:rPr>
                <w:rFonts w:hint="eastAsia"/>
              </w:rPr>
              <w:t>23</w:t>
            </w:r>
          </w:p>
        </w:tc>
        <w:tc>
          <w:tcPr>
            <w:tcW w:w="0" w:type="auto"/>
            <w:vAlign w:val="center"/>
          </w:tcPr>
          <w:p w14:paraId="082D1463" w14:textId="77777777" w:rsidR="00756666" w:rsidRDefault="00756666" w:rsidP="00756666">
            <w:pPr>
              <w:jc w:val="center"/>
            </w:pPr>
            <w:r>
              <w:rPr>
                <w:rFonts w:hint="eastAsia"/>
              </w:rPr>
              <w:t>64QAM</w:t>
            </w:r>
          </w:p>
        </w:tc>
        <w:tc>
          <w:tcPr>
            <w:tcW w:w="0" w:type="auto"/>
            <w:vAlign w:val="center"/>
          </w:tcPr>
          <w:p w14:paraId="4473DB87" w14:textId="77777777" w:rsidR="00756666" w:rsidRDefault="00756666" w:rsidP="00756666">
            <w:pPr>
              <w:jc w:val="center"/>
            </w:pPr>
            <w:r>
              <w:rPr>
                <w:rFonts w:hint="eastAsia"/>
              </w:rPr>
              <w:t>0.716</w:t>
            </w:r>
          </w:p>
        </w:tc>
      </w:tr>
      <w:tr w:rsidR="00756666" w14:paraId="0C44E644" w14:textId="77777777" w:rsidTr="00115759">
        <w:trPr>
          <w:trHeight w:hRule="exact" w:val="454"/>
          <w:jc w:val="center"/>
        </w:trPr>
        <w:tc>
          <w:tcPr>
            <w:tcW w:w="0" w:type="auto"/>
            <w:vAlign w:val="center"/>
          </w:tcPr>
          <w:p w14:paraId="0B720B0B" w14:textId="77777777" w:rsidR="003A04C8" w:rsidRDefault="00756666">
            <w:pPr>
              <w:jc w:val="center"/>
            </w:pPr>
            <w:r>
              <w:rPr>
                <w:rFonts w:hint="eastAsia"/>
              </w:rPr>
              <w:t>24</w:t>
            </w:r>
          </w:p>
        </w:tc>
        <w:tc>
          <w:tcPr>
            <w:tcW w:w="0" w:type="auto"/>
            <w:vAlign w:val="center"/>
          </w:tcPr>
          <w:p w14:paraId="311E6CEE" w14:textId="77777777" w:rsidR="003A04C8" w:rsidRDefault="00756666">
            <w:pPr>
              <w:jc w:val="center"/>
              <w:rPr>
                <w:kern w:val="0"/>
                <w:szCs w:val="20"/>
                <w:lang w:val="en-GB" w:eastAsia="en-US"/>
              </w:rPr>
            </w:pPr>
            <w:r>
              <w:rPr>
                <w:rFonts w:hint="eastAsia"/>
              </w:rPr>
              <w:t>64QAM</w:t>
            </w:r>
          </w:p>
        </w:tc>
        <w:tc>
          <w:tcPr>
            <w:tcW w:w="0" w:type="auto"/>
            <w:vAlign w:val="center"/>
          </w:tcPr>
          <w:p w14:paraId="7745A852" w14:textId="77777777" w:rsidR="003A04C8" w:rsidRDefault="00756666">
            <w:pPr>
              <w:jc w:val="center"/>
              <w:rPr>
                <w:kern w:val="0"/>
                <w:szCs w:val="20"/>
                <w:lang w:val="en-GB" w:eastAsia="en-US"/>
              </w:rPr>
            </w:pPr>
            <w:r>
              <w:rPr>
                <w:rFonts w:hint="eastAsia"/>
              </w:rPr>
              <w:t>0.6227</w:t>
            </w:r>
          </w:p>
        </w:tc>
        <w:tc>
          <w:tcPr>
            <w:tcW w:w="0" w:type="auto"/>
            <w:vAlign w:val="center"/>
          </w:tcPr>
          <w:p w14:paraId="46574507" w14:textId="77777777" w:rsidR="00756666" w:rsidRDefault="00756666" w:rsidP="00756666">
            <w:pPr>
              <w:jc w:val="center"/>
            </w:pPr>
            <w:r>
              <w:rPr>
                <w:rFonts w:hint="eastAsia"/>
              </w:rPr>
              <w:t>24</w:t>
            </w:r>
          </w:p>
        </w:tc>
        <w:tc>
          <w:tcPr>
            <w:tcW w:w="0" w:type="auto"/>
            <w:vAlign w:val="center"/>
          </w:tcPr>
          <w:p w14:paraId="1D000579" w14:textId="77777777" w:rsidR="00756666" w:rsidRDefault="00756666" w:rsidP="00756666">
            <w:pPr>
              <w:jc w:val="center"/>
            </w:pPr>
            <w:r>
              <w:rPr>
                <w:rFonts w:hint="eastAsia"/>
              </w:rPr>
              <w:t>64QAM</w:t>
            </w:r>
          </w:p>
        </w:tc>
        <w:tc>
          <w:tcPr>
            <w:tcW w:w="0" w:type="auto"/>
            <w:vAlign w:val="center"/>
          </w:tcPr>
          <w:p w14:paraId="24DEA3F6" w14:textId="77777777" w:rsidR="00756666" w:rsidRDefault="00756666" w:rsidP="00756666">
            <w:pPr>
              <w:jc w:val="center"/>
            </w:pPr>
            <w:r>
              <w:rPr>
                <w:rFonts w:hint="eastAsia"/>
              </w:rPr>
              <w:t>0.773</w:t>
            </w:r>
          </w:p>
        </w:tc>
      </w:tr>
      <w:tr w:rsidR="00756666" w14:paraId="2ABAD90E" w14:textId="77777777" w:rsidTr="00115759">
        <w:trPr>
          <w:trHeight w:hRule="exact" w:val="454"/>
          <w:jc w:val="center"/>
        </w:trPr>
        <w:tc>
          <w:tcPr>
            <w:tcW w:w="0" w:type="auto"/>
            <w:vAlign w:val="center"/>
          </w:tcPr>
          <w:p w14:paraId="4A4286A2" w14:textId="77777777" w:rsidR="003A04C8" w:rsidRDefault="00756666">
            <w:pPr>
              <w:jc w:val="center"/>
            </w:pPr>
            <w:r>
              <w:rPr>
                <w:rFonts w:hint="eastAsia"/>
              </w:rPr>
              <w:t>25</w:t>
            </w:r>
          </w:p>
        </w:tc>
        <w:tc>
          <w:tcPr>
            <w:tcW w:w="0" w:type="auto"/>
            <w:vAlign w:val="center"/>
          </w:tcPr>
          <w:p w14:paraId="7533DD13" w14:textId="77777777" w:rsidR="003A04C8" w:rsidRDefault="00756666">
            <w:pPr>
              <w:jc w:val="center"/>
              <w:rPr>
                <w:kern w:val="0"/>
                <w:szCs w:val="20"/>
                <w:lang w:val="en-GB" w:eastAsia="en-US"/>
              </w:rPr>
            </w:pPr>
            <w:r>
              <w:rPr>
                <w:rFonts w:hint="eastAsia"/>
              </w:rPr>
              <w:t>64QAM</w:t>
            </w:r>
          </w:p>
        </w:tc>
        <w:tc>
          <w:tcPr>
            <w:tcW w:w="0" w:type="auto"/>
            <w:vAlign w:val="center"/>
          </w:tcPr>
          <w:p w14:paraId="61B51524" w14:textId="77777777" w:rsidR="003A04C8" w:rsidRDefault="00756666">
            <w:pPr>
              <w:jc w:val="center"/>
              <w:rPr>
                <w:kern w:val="0"/>
                <w:szCs w:val="20"/>
                <w:lang w:val="en-GB" w:eastAsia="en-US"/>
              </w:rPr>
            </w:pPr>
            <w:r>
              <w:rPr>
                <w:rFonts w:hint="eastAsia"/>
              </w:rPr>
              <w:t>0.6597</w:t>
            </w:r>
          </w:p>
        </w:tc>
        <w:tc>
          <w:tcPr>
            <w:tcW w:w="0" w:type="auto"/>
            <w:vAlign w:val="center"/>
          </w:tcPr>
          <w:p w14:paraId="7AF8EE00" w14:textId="77777777" w:rsidR="00756666" w:rsidRDefault="00756666" w:rsidP="00756666">
            <w:pPr>
              <w:jc w:val="center"/>
            </w:pPr>
            <w:r>
              <w:rPr>
                <w:rFonts w:hint="eastAsia"/>
              </w:rPr>
              <w:t>25</w:t>
            </w:r>
          </w:p>
        </w:tc>
        <w:tc>
          <w:tcPr>
            <w:tcW w:w="0" w:type="auto"/>
            <w:vAlign w:val="center"/>
          </w:tcPr>
          <w:p w14:paraId="3ACF73BB" w14:textId="77777777" w:rsidR="00756666" w:rsidRDefault="00756666" w:rsidP="00756666">
            <w:pPr>
              <w:jc w:val="center"/>
            </w:pPr>
            <w:r>
              <w:rPr>
                <w:rFonts w:hint="eastAsia"/>
              </w:rPr>
              <w:t>64QAM</w:t>
            </w:r>
          </w:p>
        </w:tc>
        <w:tc>
          <w:tcPr>
            <w:tcW w:w="0" w:type="auto"/>
            <w:vAlign w:val="center"/>
          </w:tcPr>
          <w:p w14:paraId="43979EFB" w14:textId="77777777" w:rsidR="00756666" w:rsidRDefault="00756666" w:rsidP="00756666">
            <w:pPr>
              <w:jc w:val="center"/>
            </w:pPr>
            <w:r>
              <w:rPr>
                <w:rFonts w:hint="eastAsia"/>
              </w:rPr>
              <w:t>0.819</w:t>
            </w:r>
          </w:p>
        </w:tc>
      </w:tr>
      <w:tr w:rsidR="00756666" w14:paraId="50C72FC1" w14:textId="77777777" w:rsidTr="00115759">
        <w:trPr>
          <w:trHeight w:hRule="exact" w:val="454"/>
          <w:jc w:val="center"/>
        </w:trPr>
        <w:tc>
          <w:tcPr>
            <w:tcW w:w="0" w:type="auto"/>
            <w:vAlign w:val="center"/>
          </w:tcPr>
          <w:p w14:paraId="5D25A7B4" w14:textId="77777777" w:rsidR="003A04C8" w:rsidRDefault="00756666">
            <w:pPr>
              <w:jc w:val="center"/>
            </w:pPr>
            <w:r>
              <w:rPr>
                <w:rFonts w:hint="eastAsia"/>
              </w:rPr>
              <w:t>26</w:t>
            </w:r>
          </w:p>
        </w:tc>
        <w:tc>
          <w:tcPr>
            <w:tcW w:w="0" w:type="auto"/>
            <w:vAlign w:val="center"/>
          </w:tcPr>
          <w:p w14:paraId="089F9862" w14:textId="77777777" w:rsidR="003A04C8" w:rsidRDefault="00756666">
            <w:pPr>
              <w:jc w:val="center"/>
              <w:rPr>
                <w:kern w:val="0"/>
                <w:szCs w:val="20"/>
                <w:lang w:val="en-GB" w:eastAsia="en-US"/>
              </w:rPr>
            </w:pPr>
            <w:r>
              <w:rPr>
                <w:rFonts w:hint="eastAsia"/>
              </w:rPr>
              <w:t>64QAM</w:t>
            </w:r>
          </w:p>
        </w:tc>
        <w:tc>
          <w:tcPr>
            <w:tcW w:w="0" w:type="auto"/>
            <w:vAlign w:val="center"/>
          </w:tcPr>
          <w:p w14:paraId="6DA5A1F8" w14:textId="77777777" w:rsidR="003A04C8" w:rsidRDefault="00756666">
            <w:pPr>
              <w:jc w:val="center"/>
              <w:rPr>
                <w:kern w:val="0"/>
                <w:szCs w:val="20"/>
                <w:lang w:val="en-GB" w:eastAsia="en-US"/>
              </w:rPr>
            </w:pPr>
            <w:r>
              <w:rPr>
                <w:rFonts w:hint="eastAsia"/>
              </w:rPr>
              <w:t>0.6968</w:t>
            </w:r>
          </w:p>
        </w:tc>
        <w:tc>
          <w:tcPr>
            <w:tcW w:w="0" w:type="auto"/>
            <w:vAlign w:val="center"/>
          </w:tcPr>
          <w:p w14:paraId="0643940B" w14:textId="77777777" w:rsidR="00756666" w:rsidRDefault="00756666" w:rsidP="00756666">
            <w:pPr>
              <w:jc w:val="center"/>
            </w:pPr>
            <w:r>
              <w:rPr>
                <w:rFonts w:hint="eastAsia"/>
              </w:rPr>
              <w:t>26</w:t>
            </w:r>
          </w:p>
        </w:tc>
        <w:tc>
          <w:tcPr>
            <w:tcW w:w="0" w:type="auto"/>
            <w:vAlign w:val="center"/>
          </w:tcPr>
          <w:p w14:paraId="699321AA" w14:textId="77777777" w:rsidR="00756666" w:rsidRDefault="00756666" w:rsidP="00756666">
            <w:pPr>
              <w:jc w:val="center"/>
            </w:pPr>
            <w:r>
              <w:rPr>
                <w:rFonts w:hint="eastAsia"/>
              </w:rPr>
              <w:t>64QAM</w:t>
            </w:r>
          </w:p>
        </w:tc>
        <w:tc>
          <w:tcPr>
            <w:tcW w:w="0" w:type="auto"/>
            <w:vAlign w:val="center"/>
          </w:tcPr>
          <w:p w14:paraId="4C7F7563" w14:textId="77777777" w:rsidR="00756666" w:rsidRDefault="00756666" w:rsidP="00756666">
            <w:pPr>
              <w:jc w:val="center"/>
            </w:pPr>
            <w:r>
              <w:rPr>
                <w:rFonts w:hint="eastAsia"/>
              </w:rPr>
              <w:t>0.865</w:t>
            </w:r>
          </w:p>
        </w:tc>
      </w:tr>
      <w:tr w:rsidR="00756666" w14:paraId="3C7B4B75" w14:textId="77777777" w:rsidTr="00115759">
        <w:trPr>
          <w:trHeight w:hRule="exact" w:val="454"/>
          <w:jc w:val="center"/>
        </w:trPr>
        <w:tc>
          <w:tcPr>
            <w:tcW w:w="0" w:type="auto"/>
            <w:vAlign w:val="center"/>
          </w:tcPr>
          <w:p w14:paraId="047FE253" w14:textId="77777777" w:rsidR="003A04C8" w:rsidRDefault="00756666">
            <w:pPr>
              <w:jc w:val="center"/>
            </w:pPr>
            <w:r>
              <w:rPr>
                <w:rFonts w:hint="eastAsia"/>
              </w:rPr>
              <w:t>27</w:t>
            </w:r>
          </w:p>
        </w:tc>
        <w:tc>
          <w:tcPr>
            <w:tcW w:w="0" w:type="auto"/>
            <w:vAlign w:val="center"/>
          </w:tcPr>
          <w:p w14:paraId="391A2A26" w14:textId="77777777" w:rsidR="003A04C8" w:rsidRDefault="00756666">
            <w:pPr>
              <w:jc w:val="center"/>
              <w:rPr>
                <w:kern w:val="0"/>
                <w:szCs w:val="20"/>
                <w:lang w:val="en-GB" w:eastAsia="en-US"/>
              </w:rPr>
            </w:pPr>
            <w:r>
              <w:rPr>
                <w:rFonts w:hint="eastAsia"/>
              </w:rPr>
              <w:t>64QAM</w:t>
            </w:r>
          </w:p>
        </w:tc>
        <w:tc>
          <w:tcPr>
            <w:tcW w:w="0" w:type="auto"/>
            <w:vAlign w:val="center"/>
          </w:tcPr>
          <w:p w14:paraId="3BCFBCC9" w14:textId="77777777" w:rsidR="003A04C8" w:rsidRDefault="00756666">
            <w:pPr>
              <w:jc w:val="center"/>
              <w:rPr>
                <w:kern w:val="0"/>
                <w:szCs w:val="20"/>
                <w:lang w:val="en-GB" w:eastAsia="en-US"/>
              </w:rPr>
            </w:pPr>
            <w:r>
              <w:rPr>
                <w:rFonts w:hint="eastAsia"/>
              </w:rPr>
              <w:t>0.7338</w:t>
            </w:r>
          </w:p>
        </w:tc>
        <w:tc>
          <w:tcPr>
            <w:tcW w:w="0" w:type="auto"/>
            <w:vAlign w:val="center"/>
          </w:tcPr>
          <w:p w14:paraId="2B8A41B7" w14:textId="77777777" w:rsidR="00756666" w:rsidRDefault="00756666" w:rsidP="00756666">
            <w:pPr>
              <w:jc w:val="center"/>
            </w:pPr>
            <w:r>
              <w:rPr>
                <w:rFonts w:hint="eastAsia"/>
              </w:rPr>
              <w:t>27</w:t>
            </w:r>
          </w:p>
        </w:tc>
        <w:tc>
          <w:tcPr>
            <w:tcW w:w="0" w:type="auto"/>
            <w:vAlign w:val="center"/>
          </w:tcPr>
          <w:p w14:paraId="7207C306" w14:textId="77777777" w:rsidR="00756666" w:rsidRDefault="00756666" w:rsidP="00756666">
            <w:pPr>
              <w:jc w:val="center"/>
            </w:pPr>
            <w:r>
              <w:rPr>
                <w:rFonts w:hint="eastAsia"/>
              </w:rPr>
              <w:t>64QAM</w:t>
            </w:r>
          </w:p>
        </w:tc>
        <w:tc>
          <w:tcPr>
            <w:tcW w:w="0" w:type="auto"/>
            <w:vAlign w:val="center"/>
          </w:tcPr>
          <w:p w14:paraId="2ED1AA34" w14:textId="77777777" w:rsidR="00756666" w:rsidRDefault="00756666" w:rsidP="00756666">
            <w:pPr>
              <w:jc w:val="center"/>
            </w:pPr>
            <w:r>
              <w:rPr>
                <w:rFonts w:hint="eastAsia"/>
              </w:rPr>
              <w:t>0.911</w:t>
            </w:r>
          </w:p>
        </w:tc>
      </w:tr>
      <w:tr w:rsidR="00756666" w14:paraId="7AFF2F79" w14:textId="77777777" w:rsidTr="00115759">
        <w:trPr>
          <w:trHeight w:hRule="exact" w:val="454"/>
          <w:jc w:val="center"/>
        </w:trPr>
        <w:tc>
          <w:tcPr>
            <w:tcW w:w="0" w:type="auto"/>
            <w:vAlign w:val="center"/>
          </w:tcPr>
          <w:p w14:paraId="610A94AE" w14:textId="77777777" w:rsidR="003A04C8" w:rsidRDefault="00756666">
            <w:pPr>
              <w:jc w:val="center"/>
            </w:pPr>
            <w:r>
              <w:rPr>
                <w:rFonts w:hint="eastAsia"/>
              </w:rPr>
              <w:t>28</w:t>
            </w:r>
          </w:p>
        </w:tc>
        <w:tc>
          <w:tcPr>
            <w:tcW w:w="0" w:type="auto"/>
            <w:vAlign w:val="center"/>
          </w:tcPr>
          <w:p w14:paraId="6DF6B47F" w14:textId="77777777" w:rsidR="003A04C8" w:rsidRDefault="00756666">
            <w:pPr>
              <w:jc w:val="center"/>
              <w:rPr>
                <w:kern w:val="0"/>
                <w:szCs w:val="20"/>
                <w:lang w:val="en-GB" w:eastAsia="en-US"/>
              </w:rPr>
            </w:pPr>
            <w:r>
              <w:rPr>
                <w:rFonts w:hint="eastAsia"/>
              </w:rPr>
              <w:t>64QAM</w:t>
            </w:r>
          </w:p>
        </w:tc>
        <w:tc>
          <w:tcPr>
            <w:tcW w:w="0" w:type="auto"/>
            <w:vAlign w:val="center"/>
          </w:tcPr>
          <w:p w14:paraId="2C774B72" w14:textId="77777777" w:rsidR="003A04C8" w:rsidRDefault="00756666">
            <w:pPr>
              <w:jc w:val="center"/>
              <w:rPr>
                <w:kern w:val="0"/>
                <w:szCs w:val="20"/>
                <w:lang w:val="en-GB" w:eastAsia="en-US"/>
              </w:rPr>
            </w:pPr>
            <w:r>
              <w:rPr>
                <w:rFonts w:hint="eastAsia"/>
              </w:rPr>
              <w:t>0.8634</w:t>
            </w:r>
          </w:p>
        </w:tc>
        <w:tc>
          <w:tcPr>
            <w:tcW w:w="0" w:type="auto"/>
          </w:tcPr>
          <w:p w14:paraId="7796300C" w14:textId="77777777" w:rsidR="00756666" w:rsidRDefault="00756666" w:rsidP="00756666">
            <w:pPr>
              <w:jc w:val="center"/>
            </w:pPr>
          </w:p>
        </w:tc>
        <w:tc>
          <w:tcPr>
            <w:tcW w:w="0" w:type="auto"/>
          </w:tcPr>
          <w:p w14:paraId="57BE422E" w14:textId="77777777" w:rsidR="00756666" w:rsidRDefault="00756666" w:rsidP="00756666">
            <w:pPr>
              <w:jc w:val="center"/>
            </w:pPr>
          </w:p>
        </w:tc>
        <w:tc>
          <w:tcPr>
            <w:tcW w:w="0" w:type="auto"/>
          </w:tcPr>
          <w:p w14:paraId="38FDC86F" w14:textId="77777777" w:rsidR="00756666" w:rsidRDefault="00756666" w:rsidP="00756666">
            <w:pPr>
              <w:jc w:val="center"/>
            </w:pPr>
          </w:p>
        </w:tc>
      </w:tr>
    </w:tbl>
    <w:p w14:paraId="2ACD3D67" w14:textId="77777777" w:rsidR="00D27196" w:rsidRDefault="00D27196" w:rsidP="00CD1878">
      <w:pPr>
        <w:pStyle w:val="ad"/>
      </w:pPr>
    </w:p>
    <w:p w14:paraId="1EB9696B" w14:textId="77777777" w:rsidR="00655EFC" w:rsidRDefault="00CD1878" w:rsidP="00CD1878">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3.2</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3</w:t>
      </w:r>
      <w:r w:rsidR="006550EB">
        <w:fldChar w:fldCharType="end"/>
      </w:r>
      <w:r>
        <w:rPr>
          <w:rFonts w:hint="eastAsia"/>
        </w:rPr>
        <w:t xml:space="preserve"> </w:t>
      </w:r>
      <w:r w:rsidR="00655EFC">
        <w:rPr>
          <w:rFonts w:hint="eastAsia"/>
        </w:rPr>
        <w:t>10%BLER</w:t>
      </w:r>
      <w:r w:rsidR="00655EFC">
        <w:rPr>
          <w:rFonts w:hint="eastAsia"/>
        </w:rPr>
        <w:t>门限值</w:t>
      </w:r>
    </w:p>
    <w:tbl>
      <w:tblPr>
        <w:tblStyle w:val="ac"/>
        <w:tblW w:w="0" w:type="auto"/>
        <w:jc w:val="center"/>
        <w:tblLook w:val="04A0" w:firstRow="1" w:lastRow="0" w:firstColumn="1" w:lastColumn="0" w:noHBand="0" w:noVBand="1"/>
      </w:tblPr>
      <w:tblGrid>
        <w:gridCol w:w="1863"/>
        <w:gridCol w:w="2490"/>
        <w:gridCol w:w="1863"/>
        <w:gridCol w:w="2490"/>
      </w:tblGrid>
      <w:tr w:rsidR="00655EFC" w14:paraId="0AAC5D26" w14:textId="77777777" w:rsidTr="00CE5D7F">
        <w:trPr>
          <w:trHeight w:hRule="exact" w:val="454"/>
          <w:jc w:val="center"/>
        </w:trPr>
        <w:tc>
          <w:tcPr>
            <w:tcW w:w="0" w:type="auto"/>
            <w:vAlign w:val="center"/>
          </w:tcPr>
          <w:p w14:paraId="4A0DEEE9" w14:textId="77777777" w:rsidR="00655EFC" w:rsidRDefault="00655EFC" w:rsidP="00CE5D7F">
            <w:pPr>
              <w:jc w:val="center"/>
            </w:pPr>
            <w:r>
              <w:rPr>
                <w:rFonts w:hint="eastAsia"/>
              </w:rPr>
              <w:t>上行</w:t>
            </w:r>
            <w:r>
              <w:rPr>
                <w:rFonts w:hint="eastAsia"/>
              </w:rPr>
              <w:t xml:space="preserve">MCS </w:t>
            </w:r>
            <w:r>
              <w:rPr>
                <w:rFonts w:hint="eastAsia"/>
              </w:rPr>
              <w:t>等级</w:t>
            </w:r>
          </w:p>
        </w:tc>
        <w:tc>
          <w:tcPr>
            <w:tcW w:w="0" w:type="auto"/>
            <w:vAlign w:val="center"/>
          </w:tcPr>
          <w:p w14:paraId="13932D99" w14:textId="77777777" w:rsidR="00655EFC" w:rsidRDefault="00655EFC" w:rsidP="00CE5D7F">
            <w:pPr>
              <w:jc w:val="center"/>
            </w:pPr>
            <w:r>
              <w:rPr>
                <w:rFonts w:hint="eastAsia"/>
              </w:rPr>
              <w:t>10%BLER</w:t>
            </w:r>
            <w:r>
              <w:rPr>
                <w:rFonts w:hint="eastAsia"/>
              </w:rPr>
              <w:t>门限值</w:t>
            </w:r>
            <w:r w:rsidR="00C61D70">
              <w:rPr>
                <w:rFonts w:hint="eastAsia"/>
              </w:rPr>
              <w:t>(dB)</w:t>
            </w:r>
          </w:p>
        </w:tc>
        <w:tc>
          <w:tcPr>
            <w:tcW w:w="0" w:type="auto"/>
            <w:vAlign w:val="center"/>
          </w:tcPr>
          <w:p w14:paraId="10490EF7" w14:textId="77777777" w:rsidR="00655EFC" w:rsidRDefault="00655EFC" w:rsidP="00CE5D7F">
            <w:pPr>
              <w:jc w:val="center"/>
            </w:pPr>
            <w:r>
              <w:rPr>
                <w:rFonts w:hint="eastAsia"/>
              </w:rPr>
              <w:t>下行</w:t>
            </w:r>
            <w:r>
              <w:rPr>
                <w:rFonts w:hint="eastAsia"/>
              </w:rPr>
              <w:t xml:space="preserve">MCS </w:t>
            </w:r>
            <w:r>
              <w:rPr>
                <w:rFonts w:hint="eastAsia"/>
              </w:rPr>
              <w:t>等级</w:t>
            </w:r>
          </w:p>
        </w:tc>
        <w:tc>
          <w:tcPr>
            <w:tcW w:w="0" w:type="auto"/>
            <w:vAlign w:val="center"/>
          </w:tcPr>
          <w:p w14:paraId="5DCFDF0A" w14:textId="77777777" w:rsidR="00655EFC" w:rsidRDefault="00655EFC" w:rsidP="00655EFC">
            <w:pPr>
              <w:jc w:val="center"/>
            </w:pPr>
            <w:r>
              <w:rPr>
                <w:rFonts w:hint="eastAsia"/>
              </w:rPr>
              <w:t>10%BLER</w:t>
            </w:r>
            <w:r>
              <w:rPr>
                <w:rFonts w:hint="eastAsia"/>
              </w:rPr>
              <w:t>门限值</w:t>
            </w:r>
            <w:r w:rsidR="00C61D70">
              <w:rPr>
                <w:rFonts w:hint="eastAsia"/>
              </w:rPr>
              <w:t>(dB)</w:t>
            </w:r>
          </w:p>
        </w:tc>
      </w:tr>
      <w:tr w:rsidR="002744E4" w14:paraId="71ACC72E" w14:textId="77777777" w:rsidTr="00CE5D7F">
        <w:trPr>
          <w:trHeight w:hRule="exact" w:val="454"/>
          <w:jc w:val="center"/>
        </w:trPr>
        <w:tc>
          <w:tcPr>
            <w:tcW w:w="0" w:type="auto"/>
            <w:vAlign w:val="center"/>
          </w:tcPr>
          <w:p w14:paraId="117E3E78" w14:textId="77777777" w:rsidR="002744E4" w:rsidRDefault="002744E4" w:rsidP="00CE5D7F">
            <w:pPr>
              <w:jc w:val="center"/>
            </w:pPr>
            <w:r>
              <w:rPr>
                <w:rFonts w:hint="eastAsia"/>
              </w:rPr>
              <w:t>0</w:t>
            </w:r>
          </w:p>
        </w:tc>
        <w:tc>
          <w:tcPr>
            <w:tcW w:w="0" w:type="auto"/>
            <w:vAlign w:val="center"/>
          </w:tcPr>
          <w:p w14:paraId="332F35E5" w14:textId="77777777" w:rsidR="002744E4" w:rsidRDefault="002744E4" w:rsidP="002744E4">
            <w:pPr>
              <w:jc w:val="center"/>
            </w:pPr>
            <w:r>
              <w:rPr>
                <w:rFonts w:hint="eastAsia"/>
                <w:color w:val="000000"/>
                <w:sz w:val="22"/>
              </w:rPr>
              <w:t>-5.91765</w:t>
            </w:r>
          </w:p>
        </w:tc>
        <w:tc>
          <w:tcPr>
            <w:tcW w:w="0" w:type="auto"/>
            <w:vAlign w:val="center"/>
          </w:tcPr>
          <w:p w14:paraId="353363CA" w14:textId="77777777" w:rsidR="002744E4" w:rsidRDefault="002744E4" w:rsidP="00CE5D7F">
            <w:pPr>
              <w:jc w:val="center"/>
            </w:pPr>
            <w:r>
              <w:rPr>
                <w:rFonts w:hint="eastAsia"/>
              </w:rPr>
              <w:t>0</w:t>
            </w:r>
          </w:p>
        </w:tc>
        <w:tc>
          <w:tcPr>
            <w:tcW w:w="0" w:type="auto"/>
            <w:vAlign w:val="center"/>
          </w:tcPr>
          <w:p w14:paraId="0F880ECF" w14:textId="77777777" w:rsidR="002744E4" w:rsidRDefault="002744E4" w:rsidP="00CE5D7F">
            <w:pPr>
              <w:jc w:val="center"/>
            </w:pPr>
            <w:r>
              <w:rPr>
                <w:rFonts w:hint="eastAsia"/>
                <w:color w:val="000000"/>
                <w:sz w:val="22"/>
              </w:rPr>
              <w:t>-5.92558</w:t>
            </w:r>
          </w:p>
        </w:tc>
      </w:tr>
      <w:tr w:rsidR="002744E4" w14:paraId="275AD4EE" w14:textId="77777777" w:rsidTr="00CE5D7F">
        <w:trPr>
          <w:trHeight w:hRule="exact" w:val="454"/>
          <w:jc w:val="center"/>
        </w:trPr>
        <w:tc>
          <w:tcPr>
            <w:tcW w:w="0" w:type="auto"/>
            <w:vAlign w:val="center"/>
          </w:tcPr>
          <w:p w14:paraId="0C622175" w14:textId="77777777" w:rsidR="002744E4" w:rsidRDefault="002744E4" w:rsidP="00CE5D7F">
            <w:pPr>
              <w:jc w:val="center"/>
            </w:pPr>
            <w:r>
              <w:rPr>
                <w:rFonts w:hint="eastAsia"/>
              </w:rPr>
              <w:lastRenderedPageBreak/>
              <w:t>1</w:t>
            </w:r>
          </w:p>
        </w:tc>
        <w:tc>
          <w:tcPr>
            <w:tcW w:w="0" w:type="auto"/>
            <w:vAlign w:val="center"/>
          </w:tcPr>
          <w:p w14:paraId="2BAA2ECA" w14:textId="77777777" w:rsidR="002744E4" w:rsidRDefault="002744E4" w:rsidP="00CE5D7F">
            <w:pPr>
              <w:jc w:val="center"/>
            </w:pPr>
            <w:r>
              <w:rPr>
                <w:rFonts w:hint="eastAsia"/>
                <w:color w:val="000000"/>
                <w:sz w:val="22"/>
              </w:rPr>
              <w:t>-4.28445</w:t>
            </w:r>
          </w:p>
        </w:tc>
        <w:tc>
          <w:tcPr>
            <w:tcW w:w="0" w:type="auto"/>
            <w:vAlign w:val="center"/>
          </w:tcPr>
          <w:p w14:paraId="3AD1D872" w14:textId="77777777" w:rsidR="002744E4" w:rsidRDefault="002744E4" w:rsidP="00CE5D7F">
            <w:pPr>
              <w:jc w:val="center"/>
            </w:pPr>
            <w:r>
              <w:rPr>
                <w:rFonts w:hint="eastAsia"/>
              </w:rPr>
              <w:t>1</w:t>
            </w:r>
          </w:p>
        </w:tc>
        <w:tc>
          <w:tcPr>
            <w:tcW w:w="0" w:type="auto"/>
            <w:vAlign w:val="center"/>
          </w:tcPr>
          <w:p w14:paraId="1F6957D2" w14:textId="77777777" w:rsidR="002744E4" w:rsidRDefault="002744E4" w:rsidP="00CE5D7F">
            <w:pPr>
              <w:jc w:val="center"/>
            </w:pPr>
            <w:r>
              <w:rPr>
                <w:rFonts w:hint="eastAsia"/>
                <w:color w:val="000000"/>
                <w:sz w:val="22"/>
              </w:rPr>
              <w:t>-4.03733</w:t>
            </w:r>
          </w:p>
        </w:tc>
      </w:tr>
      <w:tr w:rsidR="002744E4" w14:paraId="47154DC6" w14:textId="77777777" w:rsidTr="00CE5D7F">
        <w:trPr>
          <w:trHeight w:hRule="exact" w:val="454"/>
          <w:jc w:val="center"/>
        </w:trPr>
        <w:tc>
          <w:tcPr>
            <w:tcW w:w="0" w:type="auto"/>
            <w:vAlign w:val="center"/>
          </w:tcPr>
          <w:p w14:paraId="62A7666E" w14:textId="77777777" w:rsidR="002744E4" w:rsidRDefault="002744E4" w:rsidP="00CE5D7F">
            <w:pPr>
              <w:jc w:val="center"/>
            </w:pPr>
            <w:r>
              <w:rPr>
                <w:rFonts w:hint="eastAsia"/>
              </w:rPr>
              <w:t>2</w:t>
            </w:r>
          </w:p>
        </w:tc>
        <w:tc>
          <w:tcPr>
            <w:tcW w:w="0" w:type="auto"/>
            <w:vAlign w:val="center"/>
          </w:tcPr>
          <w:p w14:paraId="4B117E19" w14:textId="77777777" w:rsidR="002744E4" w:rsidRDefault="002744E4" w:rsidP="00CE5D7F">
            <w:pPr>
              <w:jc w:val="center"/>
            </w:pPr>
            <w:r>
              <w:rPr>
                <w:rFonts w:hint="eastAsia"/>
                <w:color w:val="000000"/>
                <w:sz w:val="22"/>
              </w:rPr>
              <w:t>-3.62759</w:t>
            </w:r>
          </w:p>
        </w:tc>
        <w:tc>
          <w:tcPr>
            <w:tcW w:w="0" w:type="auto"/>
            <w:vAlign w:val="center"/>
          </w:tcPr>
          <w:p w14:paraId="791F73BF" w14:textId="77777777" w:rsidR="002744E4" w:rsidRDefault="002744E4" w:rsidP="00CE5D7F">
            <w:pPr>
              <w:jc w:val="center"/>
            </w:pPr>
            <w:r>
              <w:rPr>
                <w:rFonts w:hint="eastAsia"/>
              </w:rPr>
              <w:t>2</w:t>
            </w:r>
          </w:p>
        </w:tc>
        <w:tc>
          <w:tcPr>
            <w:tcW w:w="0" w:type="auto"/>
            <w:vAlign w:val="center"/>
          </w:tcPr>
          <w:p w14:paraId="46A87174" w14:textId="77777777" w:rsidR="002744E4" w:rsidRDefault="002744E4" w:rsidP="00CE5D7F">
            <w:pPr>
              <w:jc w:val="center"/>
            </w:pPr>
            <w:r>
              <w:rPr>
                <w:rFonts w:hint="eastAsia"/>
                <w:color w:val="000000"/>
                <w:sz w:val="22"/>
              </w:rPr>
              <w:t>-3.15438</w:t>
            </w:r>
          </w:p>
        </w:tc>
      </w:tr>
      <w:tr w:rsidR="002744E4" w14:paraId="3CD39363" w14:textId="77777777" w:rsidTr="00CE5D7F">
        <w:trPr>
          <w:trHeight w:hRule="exact" w:val="454"/>
          <w:jc w:val="center"/>
        </w:trPr>
        <w:tc>
          <w:tcPr>
            <w:tcW w:w="0" w:type="auto"/>
            <w:vAlign w:val="center"/>
          </w:tcPr>
          <w:p w14:paraId="17558E95" w14:textId="77777777" w:rsidR="002744E4" w:rsidRDefault="002744E4" w:rsidP="00CE5D7F">
            <w:pPr>
              <w:jc w:val="center"/>
            </w:pPr>
            <w:r>
              <w:rPr>
                <w:rFonts w:hint="eastAsia"/>
              </w:rPr>
              <w:t>3</w:t>
            </w:r>
          </w:p>
        </w:tc>
        <w:tc>
          <w:tcPr>
            <w:tcW w:w="0" w:type="auto"/>
            <w:vAlign w:val="center"/>
          </w:tcPr>
          <w:p w14:paraId="484BA1F3" w14:textId="77777777" w:rsidR="002744E4" w:rsidRDefault="002744E4" w:rsidP="00CE5D7F">
            <w:pPr>
              <w:jc w:val="center"/>
            </w:pPr>
            <w:r>
              <w:rPr>
                <w:rFonts w:hint="eastAsia"/>
                <w:color w:val="000000"/>
                <w:sz w:val="22"/>
              </w:rPr>
              <w:t>-2.94194</w:t>
            </w:r>
          </w:p>
        </w:tc>
        <w:tc>
          <w:tcPr>
            <w:tcW w:w="0" w:type="auto"/>
            <w:vAlign w:val="center"/>
          </w:tcPr>
          <w:p w14:paraId="1890CD7B" w14:textId="77777777" w:rsidR="002744E4" w:rsidRDefault="002744E4" w:rsidP="00CE5D7F">
            <w:pPr>
              <w:jc w:val="center"/>
            </w:pPr>
            <w:r>
              <w:rPr>
                <w:rFonts w:hint="eastAsia"/>
              </w:rPr>
              <w:t>3</w:t>
            </w:r>
          </w:p>
        </w:tc>
        <w:tc>
          <w:tcPr>
            <w:tcW w:w="0" w:type="auto"/>
            <w:vAlign w:val="center"/>
          </w:tcPr>
          <w:p w14:paraId="0627B83C" w14:textId="77777777" w:rsidR="002744E4" w:rsidRDefault="002744E4" w:rsidP="00CE5D7F">
            <w:pPr>
              <w:jc w:val="center"/>
            </w:pPr>
            <w:r>
              <w:rPr>
                <w:rFonts w:hint="eastAsia"/>
                <w:color w:val="000000"/>
                <w:sz w:val="22"/>
              </w:rPr>
              <w:t>-2.45849</w:t>
            </w:r>
          </w:p>
        </w:tc>
      </w:tr>
      <w:tr w:rsidR="002744E4" w14:paraId="4782BB54" w14:textId="77777777" w:rsidTr="00CE5D7F">
        <w:trPr>
          <w:trHeight w:hRule="exact" w:val="454"/>
          <w:jc w:val="center"/>
        </w:trPr>
        <w:tc>
          <w:tcPr>
            <w:tcW w:w="0" w:type="auto"/>
            <w:vAlign w:val="center"/>
          </w:tcPr>
          <w:p w14:paraId="1BCA22A5" w14:textId="77777777" w:rsidR="002744E4" w:rsidRDefault="002744E4" w:rsidP="00CE5D7F">
            <w:pPr>
              <w:jc w:val="center"/>
            </w:pPr>
            <w:r>
              <w:rPr>
                <w:rFonts w:hint="eastAsia"/>
              </w:rPr>
              <w:t>4</w:t>
            </w:r>
          </w:p>
        </w:tc>
        <w:tc>
          <w:tcPr>
            <w:tcW w:w="0" w:type="auto"/>
            <w:vAlign w:val="center"/>
          </w:tcPr>
          <w:p w14:paraId="349FDA13" w14:textId="77777777" w:rsidR="002744E4" w:rsidRDefault="002744E4" w:rsidP="00CE5D7F">
            <w:pPr>
              <w:jc w:val="center"/>
            </w:pPr>
            <w:r>
              <w:rPr>
                <w:rFonts w:hint="eastAsia"/>
                <w:color w:val="000000"/>
                <w:sz w:val="22"/>
              </w:rPr>
              <w:t>-2.13548</w:t>
            </w:r>
          </w:p>
        </w:tc>
        <w:tc>
          <w:tcPr>
            <w:tcW w:w="0" w:type="auto"/>
            <w:vAlign w:val="center"/>
          </w:tcPr>
          <w:p w14:paraId="737DE557" w14:textId="77777777" w:rsidR="002744E4" w:rsidRDefault="002744E4" w:rsidP="00CE5D7F">
            <w:pPr>
              <w:jc w:val="center"/>
            </w:pPr>
            <w:r>
              <w:rPr>
                <w:rFonts w:hint="eastAsia"/>
              </w:rPr>
              <w:t>4</w:t>
            </w:r>
          </w:p>
        </w:tc>
        <w:tc>
          <w:tcPr>
            <w:tcW w:w="0" w:type="auto"/>
            <w:vAlign w:val="center"/>
          </w:tcPr>
          <w:p w14:paraId="3FD41DA9" w14:textId="77777777" w:rsidR="002744E4" w:rsidRDefault="002744E4" w:rsidP="00CE5D7F">
            <w:pPr>
              <w:jc w:val="center"/>
            </w:pPr>
            <w:r>
              <w:rPr>
                <w:rFonts w:hint="eastAsia"/>
                <w:color w:val="000000"/>
                <w:sz w:val="22"/>
              </w:rPr>
              <w:t>-1.57975</w:t>
            </w:r>
          </w:p>
        </w:tc>
      </w:tr>
      <w:tr w:rsidR="002744E4" w14:paraId="516AEA14" w14:textId="77777777" w:rsidTr="00CE5D7F">
        <w:trPr>
          <w:trHeight w:hRule="exact" w:val="454"/>
          <w:jc w:val="center"/>
        </w:trPr>
        <w:tc>
          <w:tcPr>
            <w:tcW w:w="0" w:type="auto"/>
            <w:vAlign w:val="center"/>
          </w:tcPr>
          <w:p w14:paraId="7D5964AC" w14:textId="77777777" w:rsidR="002744E4" w:rsidRDefault="002744E4" w:rsidP="00CE5D7F">
            <w:pPr>
              <w:jc w:val="center"/>
            </w:pPr>
            <w:r>
              <w:rPr>
                <w:rFonts w:hint="eastAsia"/>
              </w:rPr>
              <w:t>5</w:t>
            </w:r>
          </w:p>
        </w:tc>
        <w:tc>
          <w:tcPr>
            <w:tcW w:w="0" w:type="auto"/>
            <w:vAlign w:val="center"/>
          </w:tcPr>
          <w:p w14:paraId="69780E8C" w14:textId="77777777" w:rsidR="002744E4" w:rsidRDefault="002744E4" w:rsidP="00CE5D7F">
            <w:pPr>
              <w:jc w:val="center"/>
            </w:pPr>
            <w:r>
              <w:rPr>
                <w:rFonts w:hint="eastAsia"/>
                <w:color w:val="000000"/>
                <w:sz w:val="22"/>
              </w:rPr>
              <w:t>-1.31045</w:t>
            </w:r>
          </w:p>
        </w:tc>
        <w:tc>
          <w:tcPr>
            <w:tcW w:w="0" w:type="auto"/>
            <w:vAlign w:val="center"/>
          </w:tcPr>
          <w:p w14:paraId="3DD2F8A3" w14:textId="77777777" w:rsidR="002744E4" w:rsidRDefault="002744E4" w:rsidP="00CE5D7F">
            <w:pPr>
              <w:jc w:val="center"/>
            </w:pPr>
            <w:r>
              <w:rPr>
                <w:rFonts w:hint="eastAsia"/>
              </w:rPr>
              <w:t>5</w:t>
            </w:r>
          </w:p>
        </w:tc>
        <w:tc>
          <w:tcPr>
            <w:tcW w:w="0" w:type="auto"/>
            <w:vAlign w:val="center"/>
          </w:tcPr>
          <w:p w14:paraId="61994EA5" w14:textId="77777777" w:rsidR="002744E4" w:rsidRDefault="002744E4" w:rsidP="00CE5D7F">
            <w:pPr>
              <w:jc w:val="center"/>
            </w:pPr>
            <w:r>
              <w:rPr>
                <w:rFonts w:hint="eastAsia"/>
                <w:color w:val="000000"/>
                <w:sz w:val="22"/>
              </w:rPr>
              <w:t>-0.61983</w:t>
            </w:r>
          </w:p>
        </w:tc>
      </w:tr>
      <w:tr w:rsidR="002744E4" w14:paraId="108E4ECA" w14:textId="77777777" w:rsidTr="00CE5D7F">
        <w:trPr>
          <w:trHeight w:hRule="exact" w:val="454"/>
          <w:jc w:val="center"/>
        </w:trPr>
        <w:tc>
          <w:tcPr>
            <w:tcW w:w="0" w:type="auto"/>
            <w:vAlign w:val="center"/>
          </w:tcPr>
          <w:p w14:paraId="0DA2EED0" w14:textId="77777777" w:rsidR="002744E4" w:rsidRDefault="002744E4" w:rsidP="00CE5D7F">
            <w:pPr>
              <w:jc w:val="center"/>
            </w:pPr>
            <w:r>
              <w:rPr>
                <w:rFonts w:hint="eastAsia"/>
              </w:rPr>
              <w:t>6</w:t>
            </w:r>
          </w:p>
        </w:tc>
        <w:tc>
          <w:tcPr>
            <w:tcW w:w="0" w:type="auto"/>
            <w:vAlign w:val="center"/>
          </w:tcPr>
          <w:p w14:paraId="3EB06A78" w14:textId="77777777" w:rsidR="002744E4" w:rsidRDefault="002744E4" w:rsidP="00CE5D7F">
            <w:pPr>
              <w:jc w:val="center"/>
            </w:pPr>
            <w:r>
              <w:rPr>
                <w:rFonts w:hint="eastAsia"/>
                <w:color w:val="000000"/>
                <w:sz w:val="22"/>
              </w:rPr>
              <w:t>-0.52564</w:t>
            </w:r>
          </w:p>
        </w:tc>
        <w:tc>
          <w:tcPr>
            <w:tcW w:w="0" w:type="auto"/>
            <w:vAlign w:val="center"/>
          </w:tcPr>
          <w:p w14:paraId="10F14D52" w14:textId="77777777" w:rsidR="002744E4" w:rsidRDefault="002744E4" w:rsidP="00CE5D7F">
            <w:pPr>
              <w:jc w:val="center"/>
            </w:pPr>
            <w:r>
              <w:rPr>
                <w:rFonts w:hint="eastAsia"/>
              </w:rPr>
              <w:t>6</w:t>
            </w:r>
          </w:p>
        </w:tc>
        <w:tc>
          <w:tcPr>
            <w:tcW w:w="0" w:type="auto"/>
            <w:vAlign w:val="center"/>
          </w:tcPr>
          <w:p w14:paraId="14300075" w14:textId="77777777" w:rsidR="002744E4" w:rsidRDefault="002744E4" w:rsidP="00CE5D7F">
            <w:pPr>
              <w:jc w:val="center"/>
            </w:pPr>
            <w:r>
              <w:rPr>
                <w:rFonts w:hint="eastAsia"/>
                <w:color w:val="000000"/>
                <w:sz w:val="22"/>
              </w:rPr>
              <w:t>0.399999</w:t>
            </w:r>
          </w:p>
        </w:tc>
      </w:tr>
      <w:tr w:rsidR="002744E4" w14:paraId="20F369E5" w14:textId="77777777" w:rsidTr="00CE5D7F">
        <w:trPr>
          <w:trHeight w:hRule="exact" w:val="454"/>
          <w:jc w:val="center"/>
        </w:trPr>
        <w:tc>
          <w:tcPr>
            <w:tcW w:w="0" w:type="auto"/>
            <w:vAlign w:val="center"/>
          </w:tcPr>
          <w:p w14:paraId="3E715D65" w14:textId="77777777" w:rsidR="002744E4" w:rsidRDefault="002744E4" w:rsidP="00CE5D7F">
            <w:pPr>
              <w:jc w:val="center"/>
            </w:pPr>
            <w:r>
              <w:rPr>
                <w:rFonts w:hint="eastAsia"/>
              </w:rPr>
              <w:t>7</w:t>
            </w:r>
          </w:p>
        </w:tc>
        <w:tc>
          <w:tcPr>
            <w:tcW w:w="0" w:type="auto"/>
            <w:vAlign w:val="center"/>
          </w:tcPr>
          <w:p w14:paraId="1E18C682" w14:textId="77777777" w:rsidR="002744E4" w:rsidRDefault="002744E4" w:rsidP="00CE5D7F">
            <w:pPr>
              <w:jc w:val="center"/>
            </w:pPr>
            <w:r>
              <w:rPr>
                <w:rFonts w:hint="eastAsia"/>
                <w:color w:val="000000"/>
                <w:sz w:val="22"/>
              </w:rPr>
              <w:t>0.460607</w:t>
            </w:r>
          </w:p>
        </w:tc>
        <w:tc>
          <w:tcPr>
            <w:tcW w:w="0" w:type="auto"/>
            <w:vAlign w:val="center"/>
          </w:tcPr>
          <w:p w14:paraId="37842266" w14:textId="77777777" w:rsidR="002744E4" w:rsidRDefault="002744E4" w:rsidP="00CE5D7F">
            <w:pPr>
              <w:jc w:val="center"/>
            </w:pPr>
            <w:r>
              <w:rPr>
                <w:rFonts w:hint="eastAsia"/>
              </w:rPr>
              <w:t>7</w:t>
            </w:r>
          </w:p>
        </w:tc>
        <w:tc>
          <w:tcPr>
            <w:tcW w:w="0" w:type="auto"/>
            <w:vAlign w:val="center"/>
          </w:tcPr>
          <w:p w14:paraId="63286D3B" w14:textId="77777777" w:rsidR="002744E4" w:rsidRDefault="002744E4" w:rsidP="00CE5D7F">
            <w:pPr>
              <w:jc w:val="center"/>
            </w:pPr>
            <w:r>
              <w:rPr>
                <w:rFonts w:hint="eastAsia"/>
                <w:color w:val="000000"/>
                <w:sz w:val="22"/>
              </w:rPr>
              <w:t>1.510255</w:t>
            </w:r>
          </w:p>
        </w:tc>
      </w:tr>
      <w:tr w:rsidR="002744E4" w14:paraId="23496A68" w14:textId="77777777" w:rsidTr="00CE5D7F">
        <w:trPr>
          <w:trHeight w:hRule="exact" w:val="454"/>
          <w:jc w:val="center"/>
        </w:trPr>
        <w:tc>
          <w:tcPr>
            <w:tcW w:w="0" w:type="auto"/>
            <w:vAlign w:val="center"/>
          </w:tcPr>
          <w:p w14:paraId="35323A87" w14:textId="77777777" w:rsidR="002744E4" w:rsidRDefault="002744E4" w:rsidP="00CE5D7F">
            <w:pPr>
              <w:jc w:val="center"/>
            </w:pPr>
            <w:r>
              <w:rPr>
                <w:rFonts w:hint="eastAsia"/>
              </w:rPr>
              <w:t>8</w:t>
            </w:r>
          </w:p>
        </w:tc>
        <w:tc>
          <w:tcPr>
            <w:tcW w:w="0" w:type="auto"/>
            <w:vAlign w:val="center"/>
          </w:tcPr>
          <w:p w14:paraId="62FC19B1" w14:textId="77777777" w:rsidR="002744E4" w:rsidRDefault="002744E4" w:rsidP="00CE5D7F">
            <w:pPr>
              <w:jc w:val="center"/>
            </w:pPr>
            <w:r>
              <w:rPr>
                <w:rFonts w:hint="eastAsia"/>
                <w:color w:val="000000"/>
                <w:sz w:val="22"/>
              </w:rPr>
              <w:t>1.1872</w:t>
            </w:r>
          </w:p>
        </w:tc>
        <w:tc>
          <w:tcPr>
            <w:tcW w:w="0" w:type="auto"/>
            <w:vAlign w:val="center"/>
          </w:tcPr>
          <w:p w14:paraId="7C729488" w14:textId="77777777" w:rsidR="002744E4" w:rsidRDefault="002744E4" w:rsidP="00CE5D7F">
            <w:pPr>
              <w:jc w:val="center"/>
            </w:pPr>
            <w:r>
              <w:rPr>
                <w:rFonts w:hint="eastAsia"/>
              </w:rPr>
              <w:t>8</w:t>
            </w:r>
          </w:p>
        </w:tc>
        <w:tc>
          <w:tcPr>
            <w:tcW w:w="0" w:type="auto"/>
            <w:vAlign w:val="center"/>
          </w:tcPr>
          <w:p w14:paraId="52B92190" w14:textId="77777777" w:rsidR="002744E4" w:rsidRDefault="002744E4" w:rsidP="00CE5D7F">
            <w:pPr>
              <w:jc w:val="center"/>
            </w:pPr>
            <w:r>
              <w:rPr>
                <w:rFonts w:hint="eastAsia"/>
                <w:color w:val="000000"/>
                <w:sz w:val="22"/>
              </w:rPr>
              <w:t>2.479122</w:t>
            </w:r>
          </w:p>
        </w:tc>
      </w:tr>
      <w:tr w:rsidR="002744E4" w14:paraId="5A882F0B" w14:textId="77777777" w:rsidTr="00CE5D7F">
        <w:trPr>
          <w:trHeight w:hRule="exact" w:val="454"/>
          <w:jc w:val="center"/>
        </w:trPr>
        <w:tc>
          <w:tcPr>
            <w:tcW w:w="0" w:type="auto"/>
            <w:vAlign w:val="center"/>
          </w:tcPr>
          <w:p w14:paraId="5283CA22" w14:textId="77777777" w:rsidR="002744E4" w:rsidRDefault="002744E4" w:rsidP="00CE5D7F">
            <w:pPr>
              <w:jc w:val="center"/>
            </w:pPr>
            <w:r>
              <w:rPr>
                <w:rFonts w:hint="eastAsia"/>
              </w:rPr>
              <w:t>9</w:t>
            </w:r>
          </w:p>
        </w:tc>
        <w:tc>
          <w:tcPr>
            <w:tcW w:w="0" w:type="auto"/>
            <w:vAlign w:val="center"/>
          </w:tcPr>
          <w:p w14:paraId="24EE5697" w14:textId="77777777" w:rsidR="002744E4" w:rsidRDefault="002744E4" w:rsidP="00CE5D7F">
            <w:pPr>
              <w:jc w:val="center"/>
            </w:pPr>
            <w:r>
              <w:rPr>
                <w:rFonts w:hint="eastAsia"/>
                <w:color w:val="000000"/>
                <w:sz w:val="22"/>
              </w:rPr>
              <w:t>1.99</w:t>
            </w:r>
          </w:p>
        </w:tc>
        <w:tc>
          <w:tcPr>
            <w:tcW w:w="0" w:type="auto"/>
            <w:vAlign w:val="center"/>
          </w:tcPr>
          <w:p w14:paraId="667CA955" w14:textId="77777777" w:rsidR="002744E4" w:rsidRDefault="002744E4" w:rsidP="00CE5D7F">
            <w:pPr>
              <w:jc w:val="center"/>
            </w:pPr>
            <w:r>
              <w:rPr>
                <w:rFonts w:hint="eastAsia"/>
              </w:rPr>
              <w:t>9</w:t>
            </w:r>
          </w:p>
        </w:tc>
        <w:tc>
          <w:tcPr>
            <w:tcW w:w="0" w:type="auto"/>
            <w:vAlign w:val="center"/>
          </w:tcPr>
          <w:p w14:paraId="577910D9" w14:textId="77777777" w:rsidR="002744E4" w:rsidRDefault="002744E4" w:rsidP="00CE5D7F">
            <w:pPr>
              <w:jc w:val="center"/>
            </w:pPr>
            <w:r>
              <w:rPr>
                <w:rFonts w:hint="eastAsia"/>
                <w:color w:val="000000"/>
                <w:sz w:val="22"/>
              </w:rPr>
              <w:t>3.563965</w:t>
            </w:r>
          </w:p>
        </w:tc>
      </w:tr>
      <w:tr w:rsidR="002744E4" w14:paraId="7E9CC8C5" w14:textId="77777777" w:rsidTr="00CE5D7F">
        <w:trPr>
          <w:trHeight w:hRule="exact" w:val="454"/>
          <w:jc w:val="center"/>
        </w:trPr>
        <w:tc>
          <w:tcPr>
            <w:tcW w:w="0" w:type="auto"/>
            <w:vAlign w:val="center"/>
          </w:tcPr>
          <w:p w14:paraId="3581AD83" w14:textId="77777777" w:rsidR="002744E4" w:rsidRDefault="002744E4" w:rsidP="00CE5D7F">
            <w:pPr>
              <w:jc w:val="center"/>
            </w:pPr>
            <w:r>
              <w:rPr>
                <w:rFonts w:hint="eastAsia"/>
              </w:rPr>
              <w:t>10</w:t>
            </w:r>
          </w:p>
        </w:tc>
        <w:tc>
          <w:tcPr>
            <w:tcW w:w="0" w:type="auto"/>
            <w:vAlign w:val="center"/>
          </w:tcPr>
          <w:p w14:paraId="4AEA3F60" w14:textId="77777777" w:rsidR="002744E4" w:rsidRDefault="002744E4" w:rsidP="00CE5D7F">
            <w:pPr>
              <w:jc w:val="center"/>
            </w:pPr>
            <w:r>
              <w:rPr>
                <w:rFonts w:hint="eastAsia"/>
                <w:color w:val="000000"/>
                <w:sz w:val="22"/>
              </w:rPr>
              <w:t>2.735087</w:t>
            </w:r>
          </w:p>
        </w:tc>
        <w:tc>
          <w:tcPr>
            <w:tcW w:w="0" w:type="auto"/>
            <w:vAlign w:val="center"/>
          </w:tcPr>
          <w:p w14:paraId="178E15FA" w14:textId="77777777" w:rsidR="002744E4" w:rsidRDefault="002744E4" w:rsidP="00CE5D7F">
            <w:pPr>
              <w:jc w:val="center"/>
            </w:pPr>
            <w:r>
              <w:rPr>
                <w:rFonts w:hint="eastAsia"/>
              </w:rPr>
              <w:t>10</w:t>
            </w:r>
          </w:p>
        </w:tc>
        <w:tc>
          <w:tcPr>
            <w:tcW w:w="0" w:type="auto"/>
            <w:vAlign w:val="center"/>
          </w:tcPr>
          <w:p w14:paraId="40EDD1F7" w14:textId="77777777" w:rsidR="002744E4" w:rsidRDefault="002744E4" w:rsidP="00CE5D7F">
            <w:pPr>
              <w:jc w:val="center"/>
            </w:pPr>
            <w:r>
              <w:rPr>
                <w:rFonts w:hint="eastAsia"/>
                <w:color w:val="000000"/>
                <w:sz w:val="22"/>
              </w:rPr>
              <w:t>3.809876</w:t>
            </w:r>
          </w:p>
        </w:tc>
      </w:tr>
      <w:tr w:rsidR="002744E4" w14:paraId="378510D2" w14:textId="77777777" w:rsidTr="00CE5D7F">
        <w:trPr>
          <w:trHeight w:hRule="exact" w:val="454"/>
          <w:jc w:val="center"/>
        </w:trPr>
        <w:tc>
          <w:tcPr>
            <w:tcW w:w="0" w:type="auto"/>
            <w:vAlign w:val="center"/>
          </w:tcPr>
          <w:p w14:paraId="5FCF17D0" w14:textId="77777777" w:rsidR="002744E4" w:rsidRDefault="002744E4" w:rsidP="00CE5D7F">
            <w:pPr>
              <w:jc w:val="center"/>
            </w:pPr>
            <w:r>
              <w:rPr>
                <w:rFonts w:hint="eastAsia"/>
              </w:rPr>
              <w:t>11</w:t>
            </w:r>
          </w:p>
        </w:tc>
        <w:tc>
          <w:tcPr>
            <w:tcW w:w="0" w:type="auto"/>
            <w:vAlign w:val="center"/>
          </w:tcPr>
          <w:p w14:paraId="26D17648" w14:textId="77777777" w:rsidR="002744E4" w:rsidRDefault="002744E4" w:rsidP="00CE5D7F">
            <w:pPr>
              <w:jc w:val="center"/>
            </w:pPr>
            <w:r>
              <w:rPr>
                <w:rFonts w:hint="eastAsia"/>
                <w:color w:val="000000"/>
                <w:sz w:val="22"/>
              </w:rPr>
              <w:t>3.467443</w:t>
            </w:r>
          </w:p>
        </w:tc>
        <w:tc>
          <w:tcPr>
            <w:tcW w:w="0" w:type="auto"/>
            <w:vAlign w:val="center"/>
          </w:tcPr>
          <w:p w14:paraId="4CB37B54" w14:textId="77777777" w:rsidR="002744E4" w:rsidRDefault="002744E4" w:rsidP="00CE5D7F">
            <w:pPr>
              <w:jc w:val="center"/>
            </w:pPr>
            <w:r>
              <w:rPr>
                <w:rFonts w:hint="eastAsia"/>
              </w:rPr>
              <w:t>11</w:t>
            </w:r>
          </w:p>
        </w:tc>
        <w:tc>
          <w:tcPr>
            <w:tcW w:w="0" w:type="auto"/>
            <w:vAlign w:val="center"/>
          </w:tcPr>
          <w:p w14:paraId="1C8F10D2" w14:textId="77777777" w:rsidR="002744E4" w:rsidRDefault="002744E4" w:rsidP="00CE5D7F">
            <w:pPr>
              <w:jc w:val="center"/>
            </w:pPr>
            <w:r>
              <w:rPr>
                <w:rFonts w:hint="eastAsia"/>
                <w:color w:val="000000"/>
                <w:sz w:val="22"/>
              </w:rPr>
              <w:t>4.454944</w:t>
            </w:r>
          </w:p>
        </w:tc>
      </w:tr>
      <w:tr w:rsidR="002744E4" w14:paraId="47D46A2B" w14:textId="77777777" w:rsidTr="00CE5D7F">
        <w:trPr>
          <w:trHeight w:hRule="exact" w:val="454"/>
          <w:jc w:val="center"/>
        </w:trPr>
        <w:tc>
          <w:tcPr>
            <w:tcW w:w="0" w:type="auto"/>
            <w:vAlign w:val="center"/>
          </w:tcPr>
          <w:p w14:paraId="06E31B8A" w14:textId="77777777" w:rsidR="002744E4" w:rsidRDefault="002744E4" w:rsidP="00CE5D7F">
            <w:pPr>
              <w:jc w:val="center"/>
            </w:pPr>
            <w:r>
              <w:rPr>
                <w:rFonts w:hint="eastAsia"/>
              </w:rPr>
              <w:t>12</w:t>
            </w:r>
          </w:p>
        </w:tc>
        <w:tc>
          <w:tcPr>
            <w:tcW w:w="0" w:type="auto"/>
            <w:vAlign w:val="center"/>
          </w:tcPr>
          <w:p w14:paraId="51A4290A" w14:textId="77777777" w:rsidR="002744E4" w:rsidRDefault="002744E4" w:rsidP="00CE5D7F">
            <w:pPr>
              <w:jc w:val="center"/>
            </w:pPr>
            <w:r>
              <w:rPr>
                <w:rFonts w:hint="eastAsia"/>
                <w:color w:val="000000"/>
                <w:sz w:val="22"/>
              </w:rPr>
              <w:t>3.973511</w:t>
            </w:r>
          </w:p>
        </w:tc>
        <w:tc>
          <w:tcPr>
            <w:tcW w:w="0" w:type="auto"/>
            <w:vAlign w:val="center"/>
          </w:tcPr>
          <w:p w14:paraId="21C74F68" w14:textId="77777777" w:rsidR="002744E4" w:rsidRDefault="002744E4" w:rsidP="00CE5D7F">
            <w:pPr>
              <w:jc w:val="center"/>
            </w:pPr>
            <w:r>
              <w:rPr>
                <w:rFonts w:hint="eastAsia"/>
              </w:rPr>
              <w:t>12</w:t>
            </w:r>
          </w:p>
        </w:tc>
        <w:tc>
          <w:tcPr>
            <w:tcW w:w="0" w:type="auto"/>
            <w:vAlign w:val="center"/>
          </w:tcPr>
          <w:p w14:paraId="763E1C66" w14:textId="77777777" w:rsidR="002744E4" w:rsidRDefault="002744E4" w:rsidP="00CE5D7F">
            <w:pPr>
              <w:jc w:val="center"/>
            </w:pPr>
            <w:r>
              <w:rPr>
                <w:rFonts w:hint="eastAsia"/>
                <w:color w:val="000000"/>
                <w:sz w:val="22"/>
              </w:rPr>
              <w:t>5.394366</w:t>
            </w:r>
          </w:p>
        </w:tc>
      </w:tr>
      <w:tr w:rsidR="002744E4" w14:paraId="03872453" w14:textId="77777777" w:rsidTr="00CE5D7F">
        <w:trPr>
          <w:trHeight w:hRule="exact" w:val="454"/>
          <w:jc w:val="center"/>
        </w:trPr>
        <w:tc>
          <w:tcPr>
            <w:tcW w:w="0" w:type="auto"/>
            <w:vAlign w:val="center"/>
          </w:tcPr>
          <w:p w14:paraId="3AF9C9DD" w14:textId="77777777" w:rsidR="002744E4" w:rsidRDefault="002744E4" w:rsidP="00CE5D7F">
            <w:pPr>
              <w:jc w:val="center"/>
            </w:pPr>
            <w:r>
              <w:rPr>
                <w:rFonts w:hint="eastAsia"/>
              </w:rPr>
              <w:t>13</w:t>
            </w:r>
          </w:p>
        </w:tc>
        <w:tc>
          <w:tcPr>
            <w:tcW w:w="0" w:type="auto"/>
            <w:vAlign w:val="center"/>
          </w:tcPr>
          <w:p w14:paraId="1BC1FFC0" w14:textId="77777777" w:rsidR="002744E4" w:rsidRDefault="002744E4" w:rsidP="00CE5D7F">
            <w:pPr>
              <w:jc w:val="center"/>
            </w:pPr>
            <w:r>
              <w:rPr>
                <w:rFonts w:hint="eastAsia"/>
                <w:color w:val="000000"/>
                <w:sz w:val="22"/>
              </w:rPr>
              <w:t>4.991082</w:t>
            </w:r>
          </w:p>
        </w:tc>
        <w:tc>
          <w:tcPr>
            <w:tcW w:w="0" w:type="auto"/>
            <w:vAlign w:val="center"/>
          </w:tcPr>
          <w:p w14:paraId="7C7D21C4" w14:textId="77777777" w:rsidR="002744E4" w:rsidRDefault="002744E4" w:rsidP="00CE5D7F">
            <w:pPr>
              <w:jc w:val="center"/>
            </w:pPr>
            <w:r>
              <w:rPr>
                <w:rFonts w:hint="eastAsia"/>
              </w:rPr>
              <w:t>13</w:t>
            </w:r>
          </w:p>
        </w:tc>
        <w:tc>
          <w:tcPr>
            <w:tcW w:w="0" w:type="auto"/>
            <w:vAlign w:val="center"/>
          </w:tcPr>
          <w:p w14:paraId="6785652C" w14:textId="77777777" w:rsidR="002744E4" w:rsidRDefault="002744E4" w:rsidP="00CE5D7F">
            <w:pPr>
              <w:jc w:val="center"/>
            </w:pPr>
            <w:r>
              <w:rPr>
                <w:rFonts w:hint="eastAsia"/>
                <w:color w:val="000000"/>
                <w:sz w:val="22"/>
              </w:rPr>
              <w:t>6.448781</w:t>
            </w:r>
          </w:p>
        </w:tc>
      </w:tr>
      <w:tr w:rsidR="002744E4" w14:paraId="33B7CA5D" w14:textId="77777777" w:rsidTr="00CE5D7F">
        <w:trPr>
          <w:trHeight w:hRule="exact" w:val="454"/>
          <w:jc w:val="center"/>
        </w:trPr>
        <w:tc>
          <w:tcPr>
            <w:tcW w:w="0" w:type="auto"/>
            <w:vAlign w:val="center"/>
          </w:tcPr>
          <w:p w14:paraId="728947BC" w14:textId="77777777" w:rsidR="002744E4" w:rsidRDefault="002744E4" w:rsidP="00CE5D7F">
            <w:pPr>
              <w:jc w:val="center"/>
            </w:pPr>
            <w:r>
              <w:rPr>
                <w:rFonts w:hint="eastAsia"/>
              </w:rPr>
              <w:t>14</w:t>
            </w:r>
          </w:p>
        </w:tc>
        <w:tc>
          <w:tcPr>
            <w:tcW w:w="0" w:type="auto"/>
            <w:vAlign w:val="center"/>
          </w:tcPr>
          <w:p w14:paraId="1791F15C" w14:textId="77777777" w:rsidR="002744E4" w:rsidRDefault="002744E4" w:rsidP="00CE5D7F">
            <w:pPr>
              <w:jc w:val="center"/>
            </w:pPr>
            <w:r>
              <w:rPr>
                <w:rFonts w:hint="eastAsia"/>
                <w:color w:val="000000"/>
                <w:sz w:val="22"/>
              </w:rPr>
              <w:t>5.653333</w:t>
            </w:r>
          </w:p>
        </w:tc>
        <w:tc>
          <w:tcPr>
            <w:tcW w:w="0" w:type="auto"/>
            <w:vAlign w:val="center"/>
          </w:tcPr>
          <w:p w14:paraId="54E505DA" w14:textId="77777777" w:rsidR="002744E4" w:rsidRDefault="002744E4" w:rsidP="00CE5D7F">
            <w:pPr>
              <w:jc w:val="center"/>
            </w:pPr>
            <w:r>
              <w:rPr>
                <w:rFonts w:hint="eastAsia"/>
              </w:rPr>
              <w:t>14</w:t>
            </w:r>
          </w:p>
        </w:tc>
        <w:tc>
          <w:tcPr>
            <w:tcW w:w="0" w:type="auto"/>
            <w:vAlign w:val="center"/>
          </w:tcPr>
          <w:p w14:paraId="711E5535" w14:textId="77777777" w:rsidR="002744E4" w:rsidRDefault="002744E4" w:rsidP="00CE5D7F">
            <w:pPr>
              <w:jc w:val="center"/>
            </w:pPr>
            <w:r>
              <w:rPr>
                <w:rFonts w:hint="eastAsia"/>
                <w:color w:val="000000"/>
                <w:sz w:val="22"/>
              </w:rPr>
              <w:t>7.264647</w:t>
            </w:r>
          </w:p>
        </w:tc>
      </w:tr>
      <w:tr w:rsidR="002744E4" w14:paraId="791D34BD" w14:textId="77777777" w:rsidTr="00CE5D7F">
        <w:trPr>
          <w:trHeight w:hRule="exact" w:val="454"/>
          <w:jc w:val="center"/>
        </w:trPr>
        <w:tc>
          <w:tcPr>
            <w:tcW w:w="0" w:type="auto"/>
            <w:vAlign w:val="center"/>
          </w:tcPr>
          <w:p w14:paraId="2CDB3238" w14:textId="77777777" w:rsidR="002744E4" w:rsidRDefault="002744E4" w:rsidP="00CE5D7F">
            <w:pPr>
              <w:jc w:val="center"/>
            </w:pPr>
            <w:r>
              <w:rPr>
                <w:rFonts w:hint="eastAsia"/>
              </w:rPr>
              <w:t>15</w:t>
            </w:r>
          </w:p>
        </w:tc>
        <w:tc>
          <w:tcPr>
            <w:tcW w:w="0" w:type="auto"/>
            <w:vAlign w:val="center"/>
          </w:tcPr>
          <w:p w14:paraId="70225F6A" w14:textId="77777777" w:rsidR="002744E4" w:rsidRDefault="002744E4" w:rsidP="00CE5D7F">
            <w:pPr>
              <w:jc w:val="center"/>
            </w:pPr>
            <w:r>
              <w:rPr>
                <w:rFonts w:hint="eastAsia"/>
                <w:color w:val="000000"/>
                <w:sz w:val="22"/>
              </w:rPr>
              <w:t>6.54</w:t>
            </w:r>
          </w:p>
        </w:tc>
        <w:tc>
          <w:tcPr>
            <w:tcW w:w="0" w:type="auto"/>
            <w:vAlign w:val="center"/>
          </w:tcPr>
          <w:p w14:paraId="71B353E0" w14:textId="77777777" w:rsidR="002744E4" w:rsidRDefault="002744E4" w:rsidP="00CE5D7F">
            <w:pPr>
              <w:jc w:val="center"/>
            </w:pPr>
            <w:r>
              <w:rPr>
                <w:rFonts w:hint="eastAsia"/>
              </w:rPr>
              <w:t>15</w:t>
            </w:r>
          </w:p>
        </w:tc>
        <w:tc>
          <w:tcPr>
            <w:tcW w:w="0" w:type="auto"/>
            <w:vAlign w:val="center"/>
          </w:tcPr>
          <w:p w14:paraId="07A5A7A6" w14:textId="77777777" w:rsidR="002744E4" w:rsidRDefault="002744E4" w:rsidP="00CE5D7F">
            <w:pPr>
              <w:jc w:val="center"/>
            </w:pPr>
            <w:r>
              <w:rPr>
                <w:rFonts w:hint="eastAsia"/>
                <w:color w:val="000000"/>
                <w:sz w:val="22"/>
              </w:rPr>
              <w:t>8.498925</w:t>
            </w:r>
          </w:p>
        </w:tc>
      </w:tr>
      <w:tr w:rsidR="002744E4" w14:paraId="743958BC" w14:textId="77777777" w:rsidTr="00CE5D7F">
        <w:trPr>
          <w:trHeight w:hRule="exact" w:val="454"/>
          <w:jc w:val="center"/>
        </w:trPr>
        <w:tc>
          <w:tcPr>
            <w:tcW w:w="0" w:type="auto"/>
            <w:vAlign w:val="center"/>
          </w:tcPr>
          <w:p w14:paraId="707D21A8" w14:textId="77777777" w:rsidR="002744E4" w:rsidRDefault="002744E4" w:rsidP="00CE5D7F">
            <w:pPr>
              <w:jc w:val="center"/>
            </w:pPr>
            <w:r>
              <w:rPr>
                <w:rFonts w:hint="eastAsia"/>
              </w:rPr>
              <w:t>16</w:t>
            </w:r>
          </w:p>
        </w:tc>
        <w:tc>
          <w:tcPr>
            <w:tcW w:w="0" w:type="auto"/>
            <w:vAlign w:val="center"/>
          </w:tcPr>
          <w:p w14:paraId="0B81128F" w14:textId="77777777" w:rsidR="002744E4" w:rsidRDefault="002744E4" w:rsidP="00CE5D7F">
            <w:pPr>
              <w:jc w:val="center"/>
            </w:pPr>
            <w:r>
              <w:rPr>
                <w:rFonts w:hint="eastAsia"/>
                <w:color w:val="000000"/>
                <w:sz w:val="22"/>
              </w:rPr>
              <w:t>7.176272</w:t>
            </w:r>
          </w:p>
        </w:tc>
        <w:tc>
          <w:tcPr>
            <w:tcW w:w="0" w:type="auto"/>
            <w:vAlign w:val="center"/>
          </w:tcPr>
          <w:p w14:paraId="71B1BA68" w14:textId="77777777" w:rsidR="002744E4" w:rsidRDefault="002744E4" w:rsidP="00CE5D7F">
            <w:pPr>
              <w:jc w:val="center"/>
            </w:pPr>
            <w:r>
              <w:rPr>
                <w:rFonts w:hint="eastAsia"/>
              </w:rPr>
              <w:t>16</w:t>
            </w:r>
          </w:p>
        </w:tc>
        <w:tc>
          <w:tcPr>
            <w:tcW w:w="0" w:type="auto"/>
            <w:vAlign w:val="center"/>
          </w:tcPr>
          <w:p w14:paraId="4A492C67" w14:textId="77777777" w:rsidR="002744E4" w:rsidRDefault="002744E4" w:rsidP="00CE5D7F">
            <w:pPr>
              <w:jc w:val="center"/>
            </w:pPr>
            <w:r>
              <w:rPr>
                <w:rFonts w:hint="eastAsia"/>
                <w:color w:val="000000"/>
                <w:sz w:val="22"/>
              </w:rPr>
              <w:t>9.332867</w:t>
            </w:r>
          </w:p>
        </w:tc>
      </w:tr>
      <w:tr w:rsidR="002744E4" w14:paraId="688E1F2F" w14:textId="77777777" w:rsidTr="00CE5D7F">
        <w:trPr>
          <w:trHeight w:hRule="exact" w:val="454"/>
          <w:jc w:val="center"/>
        </w:trPr>
        <w:tc>
          <w:tcPr>
            <w:tcW w:w="0" w:type="auto"/>
            <w:vAlign w:val="center"/>
          </w:tcPr>
          <w:p w14:paraId="570E2506" w14:textId="77777777" w:rsidR="002744E4" w:rsidRDefault="002744E4" w:rsidP="00CE5D7F">
            <w:pPr>
              <w:jc w:val="center"/>
            </w:pPr>
            <w:r>
              <w:rPr>
                <w:rFonts w:hint="eastAsia"/>
              </w:rPr>
              <w:t>17</w:t>
            </w:r>
          </w:p>
        </w:tc>
        <w:tc>
          <w:tcPr>
            <w:tcW w:w="0" w:type="auto"/>
            <w:vAlign w:val="center"/>
          </w:tcPr>
          <w:p w14:paraId="54AF336A" w14:textId="77777777" w:rsidR="002744E4" w:rsidRDefault="002744E4" w:rsidP="00CE5D7F">
            <w:pPr>
              <w:jc w:val="center"/>
            </w:pPr>
            <w:r>
              <w:rPr>
                <w:rFonts w:hint="eastAsia"/>
                <w:color w:val="000000"/>
                <w:sz w:val="22"/>
              </w:rPr>
              <w:t>7.628571</w:t>
            </w:r>
          </w:p>
        </w:tc>
        <w:tc>
          <w:tcPr>
            <w:tcW w:w="0" w:type="auto"/>
            <w:vAlign w:val="center"/>
          </w:tcPr>
          <w:p w14:paraId="60545A59" w14:textId="77777777" w:rsidR="002744E4" w:rsidRDefault="002744E4" w:rsidP="00CE5D7F">
            <w:pPr>
              <w:jc w:val="center"/>
            </w:pPr>
            <w:r>
              <w:rPr>
                <w:rFonts w:hint="eastAsia"/>
              </w:rPr>
              <w:t>17</w:t>
            </w:r>
          </w:p>
        </w:tc>
        <w:tc>
          <w:tcPr>
            <w:tcW w:w="0" w:type="auto"/>
            <w:vAlign w:val="center"/>
          </w:tcPr>
          <w:p w14:paraId="1F1AF74E" w14:textId="77777777" w:rsidR="002744E4" w:rsidRDefault="002744E4" w:rsidP="00CE5D7F">
            <w:pPr>
              <w:jc w:val="center"/>
            </w:pPr>
            <w:r>
              <w:rPr>
                <w:rFonts w:hint="eastAsia"/>
                <w:color w:val="000000"/>
                <w:sz w:val="22"/>
              </w:rPr>
              <w:t>9.925424</w:t>
            </w:r>
          </w:p>
        </w:tc>
      </w:tr>
      <w:tr w:rsidR="002744E4" w14:paraId="32EE8A1A" w14:textId="77777777" w:rsidTr="00CE5D7F">
        <w:trPr>
          <w:trHeight w:hRule="exact" w:val="454"/>
          <w:jc w:val="center"/>
        </w:trPr>
        <w:tc>
          <w:tcPr>
            <w:tcW w:w="0" w:type="auto"/>
            <w:vAlign w:val="center"/>
          </w:tcPr>
          <w:p w14:paraId="2F4F4297" w14:textId="77777777" w:rsidR="002744E4" w:rsidRDefault="002744E4" w:rsidP="00CE5D7F">
            <w:pPr>
              <w:jc w:val="center"/>
            </w:pPr>
            <w:r>
              <w:rPr>
                <w:rFonts w:hint="eastAsia"/>
              </w:rPr>
              <w:t>18</w:t>
            </w:r>
          </w:p>
        </w:tc>
        <w:tc>
          <w:tcPr>
            <w:tcW w:w="0" w:type="auto"/>
            <w:vAlign w:val="center"/>
          </w:tcPr>
          <w:p w14:paraId="0EBA5FA5" w14:textId="77777777" w:rsidR="002744E4" w:rsidRDefault="002744E4" w:rsidP="00CE5D7F">
            <w:pPr>
              <w:jc w:val="center"/>
            </w:pPr>
            <w:r>
              <w:rPr>
                <w:rFonts w:hint="eastAsia"/>
                <w:color w:val="000000"/>
                <w:sz w:val="22"/>
              </w:rPr>
              <w:t>8.532867</w:t>
            </w:r>
          </w:p>
        </w:tc>
        <w:tc>
          <w:tcPr>
            <w:tcW w:w="0" w:type="auto"/>
            <w:vAlign w:val="center"/>
          </w:tcPr>
          <w:p w14:paraId="1EF3E6AE" w14:textId="77777777" w:rsidR="002744E4" w:rsidRDefault="002744E4" w:rsidP="00CE5D7F">
            <w:pPr>
              <w:jc w:val="center"/>
            </w:pPr>
            <w:r>
              <w:rPr>
                <w:rFonts w:hint="eastAsia"/>
              </w:rPr>
              <w:t>18</w:t>
            </w:r>
          </w:p>
        </w:tc>
        <w:tc>
          <w:tcPr>
            <w:tcW w:w="0" w:type="auto"/>
            <w:vAlign w:val="center"/>
          </w:tcPr>
          <w:p w14:paraId="0DE55B5C" w14:textId="77777777" w:rsidR="002744E4" w:rsidRDefault="002744E4" w:rsidP="00CE5D7F">
            <w:pPr>
              <w:jc w:val="center"/>
            </w:pPr>
            <w:r>
              <w:rPr>
                <w:rFonts w:hint="eastAsia"/>
                <w:color w:val="000000"/>
                <w:sz w:val="22"/>
              </w:rPr>
              <w:t>10.36273</w:t>
            </w:r>
          </w:p>
        </w:tc>
      </w:tr>
      <w:tr w:rsidR="002744E4" w14:paraId="65AE1B41" w14:textId="77777777" w:rsidTr="00CE5D7F">
        <w:trPr>
          <w:trHeight w:hRule="exact" w:val="454"/>
          <w:jc w:val="center"/>
        </w:trPr>
        <w:tc>
          <w:tcPr>
            <w:tcW w:w="0" w:type="auto"/>
            <w:vAlign w:val="center"/>
          </w:tcPr>
          <w:p w14:paraId="0434CB56" w14:textId="77777777" w:rsidR="002744E4" w:rsidRDefault="002744E4" w:rsidP="00CE5D7F">
            <w:pPr>
              <w:jc w:val="center"/>
            </w:pPr>
            <w:r>
              <w:rPr>
                <w:rFonts w:hint="eastAsia"/>
              </w:rPr>
              <w:t>19</w:t>
            </w:r>
          </w:p>
        </w:tc>
        <w:tc>
          <w:tcPr>
            <w:tcW w:w="0" w:type="auto"/>
            <w:vAlign w:val="center"/>
          </w:tcPr>
          <w:p w14:paraId="78694515" w14:textId="77777777" w:rsidR="002744E4" w:rsidRDefault="002744E4" w:rsidP="00CE5D7F">
            <w:pPr>
              <w:jc w:val="center"/>
            </w:pPr>
            <w:r>
              <w:rPr>
                <w:rFonts w:hint="eastAsia"/>
                <w:color w:val="000000"/>
                <w:sz w:val="22"/>
              </w:rPr>
              <w:t>9.414286</w:t>
            </w:r>
          </w:p>
        </w:tc>
        <w:tc>
          <w:tcPr>
            <w:tcW w:w="0" w:type="auto"/>
            <w:vAlign w:val="center"/>
          </w:tcPr>
          <w:p w14:paraId="798C2239" w14:textId="77777777" w:rsidR="002744E4" w:rsidRDefault="002744E4" w:rsidP="00CE5D7F">
            <w:pPr>
              <w:jc w:val="center"/>
            </w:pPr>
            <w:r>
              <w:rPr>
                <w:rFonts w:hint="eastAsia"/>
              </w:rPr>
              <w:t>19</w:t>
            </w:r>
          </w:p>
        </w:tc>
        <w:tc>
          <w:tcPr>
            <w:tcW w:w="0" w:type="auto"/>
            <w:vAlign w:val="center"/>
          </w:tcPr>
          <w:p w14:paraId="1009DE9E" w14:textId="77777777" w:rsidR="002744E4" w:rsidRDefault="002744E4" w:rsidP="00CE5D7F">
            <w:pPr>
              <w:jc w:val="center"/>
            </w:pPr>
            <w:r>
              <w:rPr>
                <w:rFonts w:hint="eastAsia"/>
                <w:color w:val="000000"/>
                <w:sz w:val="22"/>
              </w:rPr>
              <w:t>11.19289</w:t>
            </w:r>
          </w:p>
        </w:tc>
      </w:tr>
      <w:tr w:rsidR="002744E4" w14:paraId="456BE902" w14:textId="77777777" w:rsidTr="00CE5D7F">
        <w:trPr>
          <w:trHeight w:hRule="exact" w:val="454"/>
          <w:jc w:val="center"/>
        </w:trPr>
        <w:tc>
          <w:tcPr>
            <w:tcW w:w="0" w:type="auto"/>
            <w:vAlign w:val="center"/>
          </w:tcPr>
          <w:p w14:paraId="63586DDE" w14:textId="77777777" w:rsidR="002744E4" w:rsidRDefault="002744E4" w:rsidP="00CE5D7F">
            <w:pPr>
              <w:jc w:val="center"/>
            </w:pPr>
            <w:r>
              <w:rPr>
                <w:rFonts w:hint="eastAsia"/>
              </w:rPr>
              <w:t>20</w:t>
            </w:r>
          </w:p>
        </w:tc>
        <w:tc>
          <w:tcPr>
            <w:tcW w:w="0" w:type="auto"/>
            <w:vAlign w:val="center"/>
          </w:tcPr>
          <w:p w14:paraId="527BD502" w14:textId="77777777" w:rsidR="002744E4" w:rsidRDefault="002744E4" w:rsidP="00CE5D7F">
            <w:pPr>
              <w:jc w:val="center"/>
            </w:pPr>
            <w:r>
              <w:rPr>
                <w:rFonts w:hint="eastAsia"/>
                <w:color w:val="000000"/>
                <w:sz w:val="22"/>
              </w:rPr>
              <w:t>10.59896</w:t>
            </w:r>
          </w:p>
        </w:tc>
        <w:tc>
          <w:tcPr>
            <w:tcW w:w="0" w:type="auto"/>
            <w:vAlign w:val="center"/>
          </w:tcPr>
          <w:p w14:paraId="73A79520" w14:textId="77777777" w:rsidR="002744E4" w:rsidRDefault="002744E4" w:rsidP="00CE5D7F">
            <w:pPr>
              <w:jc w:val="center"/>
            </w:pPr>
            <w:r>
              <w:rPr>
                <w:rFonts w:hint="eastAsia"/>
              </w:rPr>
              <w:t>20</w:t>
            </w:r>
          </w:p>
        </w:tc>
        <w:tc>
          <w:tcPr>
            <w:tcW w:w="0" w:type="auto"/>
            <w:vAlign w:val="center"/>
          </w:tcPr>
          <w:p w14:paraId="7F10DFF0" w14:textId="77777777" w:rsidR="002744E4" w:rsidRDefault="002744E4" w:rsidP="00CE5D7F">
            <w:pPr>
              <w:jc w:val="center"/>
            </w:pPr>
            <w:r>
              <w:rPr>
                <w:rFonts w:hint="eastAsia"/>
                <w:color w:val="000000"/>
                <w:sz w:val="22"/>
              </w:rPr>
              <w:t>12.10847</w:t>
            </w:r>
          </w:p>
        </w:tc>
      </w:tr>
      <w:tr w:rsidR="002744E4" w14:paraId="6C2068A8" w14:textId="77777777" w:rsidTr="00CE5D7F">
        <w:trPr>
          <w:trHeight w:hRule="exact" w:val="454"/>
          <w:jc w:val="center"/>
        </w:trPr>
        <w:tc>
          <w:tcPr>
            <w:tcW w:w="0" w:type="auto"/>
            <w:vAlign w:val="center"/>
          </w:tcPr>
          <w:p w14:paraId="57D6BE14" w14:textId="77777777" w:rsidR="002744E4" w:rsidRDefault="002744E4" w:rsidP="00CE5D7F">
            <w:pPr>
              <w:jc w:val="center"/>
            </w:pPr>
            <w:r>
              <w:rPr>
                <w:rFonts w:hint="eastAsia"/>
              </w:rPr>
              <w:t>21</w:t>
            </w:r>
          </w:p>
        </w:tc>
        <w:tc>
          <w:tcPr>
            <w:tcW w:w="0" w:type="auto"/>
            <w:vAlign w:val="center"/>
          </w:tcPr>
          <w:p w14:paraId="6446E2A0" w14:textId="77777777" w:rsidR="002744E4" w:rsidRDefault="002744E4" w:rsidP="00CE5D7F">
            <w:pPr>
              <w:jc w:val="center"/>
            </w:pPr>
            <w:r>
              <w:rPr>
                <w:rFonts w:hint="eastAsia"/>
                <w:color w:val="000000"/>
                <w:sz w:val="22"/>
              </w:rPr>
              <w:t>11.06408</w:t>
            </w:r>
          </w:p>
        </w:tc>
        <w:tc>
          <w:tcPr>
            <w:tcW w:w="0" w:type="auto"/>
            <w:vAlign w:val="center"/>
          </w:tcPr>
          <w:p w14:paraId="0E70FA68" w14:textId="77777777" w:rsidR="002744E4" w:rsidRDefault="002744E4" w:rsidP="00CE5D7F">
            <w:pPr>
              <w:jc w:val="center"/>
            </w:pPr>
            <w:r>
              <w:rPr>
                <w:rFonts w:hint="eastAsia"/>
              </w:rPr>
              <w:t>21</w:t>
            </w:r>
          </w:p>
        </w:tc>
        <w:tc>
          <w:tcPr>
            <w:tcW w:w="0" w:type="auto"/>
            <w:vAlign w:val="center"/>
          </w:tcPr>
          <w:p w14:paraId="1F4318F0" w14:textId="77777777" w:rsidR="002744E4" w:rsidRDefault="002744E4" w:rsidP="00CE5D7F">
            <w:pPr>
              <w:jc w:val="center"/>
            </w:pPr>
            <w:r>
              <w:rPr>
                <w:rFonts w:hint="eastAsia"/>
                <w:color w:val="000000"/>
                <w:sz w:val="22"/>
              </w:rPr>
              <w:t>13.49594</w:t>
            </w:r>
          </w:p>
        </w:tc>
      </w:tr>
      <w:tr w:rsidR="002744E4" w14:paraId="1FE5AD4F" w14:textId="77777777" w:rsidTr="00CE5D7F">
        <w:trPr>
          <w:trHeight w:hRule="exact" w:val="454"/>
          <w:jc w:val="center"/>
        </w:trPr>
        <w:tc>
          <w:tcPr>
            <w:tcW w:w="0" w:type="auto"/>
            <w:vAlign w:val="center"/>
          </w:tcPr>
          <w:p w14:paraId="325BDB16" w14:textId="77777777" w:rsidR="002744E4" w:rsidRDefault="002744E4" w:rsidP="00CE5D7F">
            <w:pPr>
              <w:jc w:val="center"/>
            </w:pPr>
            <w:r>
              <w:rPr>
                <w:rFonts w:hint="eastAsia"/>
              </w:rPr>
              <w:t>22</w:t>
            </w:r>
          </w:p>
        </w:tc>
        <w:tc>
          <w:tcPr>
            <w:tcW w:w="0" w:type="auto"/>
            <w:vAlign w:val="center"/>
          </w:tcPr>
          <w:p w14:paraId="08F09DC2" w14:textId="77777777" w:rsidR="002744E4" w:rsidRDefault="002744E4" w:rsidP="00CE5D7F">
            <w:pPr>
              <w:jc w:val="center"/>
            </w:pPr>
            <w:r>
              <w:rPr>
                <w:rFonts w:hint="eastAsia"/>
                <w:color w:val="000000"/>
                <w:sz w:val="22"/>
              </w:rPr>
              <w:t>11.75484</w:t>
            </w:r>
          </w:p>
        </w:tc>
        <w:tc>
          <w:tcPr>
            <w:tcW w:w="0" w:type="auto"/>
            <w:vAlign w:val="center"/>
          </w:tcPr>
          <w:p w14:paraId="11E0C8E3" w14:textId="77777777" w:rsidR="002744E4" w:rsidRDefault="002744E4" w:rsidP="00CE5D7F">
            <w:pPr>
              <w:jc w:val="center"/>
            </w:pPr>
            <w:r>
              <w:rPr>
                <w:rFonts w:hint="eastAsia"/>
              </w:rPr>
              <w:t>22</w:t>
            </w:r>
          </w:p>
        </w:tc>
        <w:tc>
          <w:tcPr>
            <w:tcW w:w="0" w:type="auto"/>
            <w:vAlign w:val="center"/>
          </w:tcPr>
          <w:p w14:paraId="778762C9" w14:textId="77777777" w:rsidR="002744E4" w:rsidRDefault="002744E4" w:rsidP="00CE5D7F">
            <w:pPr>
              <w:jc w:val="center"/>
            </w:pPr>
            <w:r>
              <w:rPr>
                <w:rFonts w:hint="eastAsia"/>
                <w:color w:val="000000"/>
                <w:sz w:val="22"/>
              </w:rPr>
              <w:t>14.38434</w:t>
            </w:r>
          </w:p>
        </w:tc>
      </w:tr>
      <w:tr w:rsidR="002744E4" w14:paraId="7F48BCA6" w14:textId="77777777" w:rsidTr="00CE5D7F">
        <w:trPr>
          <w:trHeight w:hRule="exact" w:val="454"/>
          <w:jc w:val="center"/>
        </w:trPr>
        <w:tc>
          <w:tcPr>
            <w:tcW w:w="0" w:type="auto"/>
            <w:vAlign w:val="center"/>
          </w:tcPr>
          <w:p w14:paraId="493685F1" w14:textId="77777777" w:rsidR="002744E4" w:rsidRDefault="002744E4" w:rsidP="00CE5D7F">
            <w:pPr>
              <w:jc w:val="center"/>
            </w:pPr>
            <w:r>
              <w:rPr>
                <w:rFonts w:hint="eastAsia"/>
              </w:rPr>
              <w:t>23</w:t>
            </w:r>
          </w:p>
        </w:tc>
        <w:tc>
          <w:tcPr>
            <w:tcW w:w="0" w:type="auto"/>
            <w:vAlign w:val="center"/>
          </w:tcPr>
          <w:p w14:paraId="4BBD4B03" w14:textId="77777777" w:rsidR="002744E4" w:rsidRDefault="002744E4" w:rsidP="00CE5D7F">
            <w:pPr>
              <w:jc w:val="center"/>
            </w:pPr>
            <w:r>
              <w:rPr>
                <w:rFonts w:hint="eastAsia"/>
                <w:color w:val="000000"/>
                <w:sz w:val="22"/>
              </w:rPr>
              <w:t>12.5085</w:t>
            </w:r>
          </w:p>
        </w:tc>
        <w:tc>
          <w:tcPr>
            <w:tcW w:w="0" w:type="auto"/>
            <w:vAlign w:val="center"/>
          </w:tcPr>
          <w:p w14:paraId="37F39179" w14:textId="77777777" w:rsidR="002744E4" w:rsidRDefault="002744E4" w:rsidP="00CE5D7F">
            <w:pPr>
              <w:jc w:val="center"/>
            </w:pPr>
            <w:r>
              <w:rPr>
                <w:rFonts w:hint="eastAsia"/>
              </w:rPr>
              <w:t>23</w:t>
            </w:r>
          </w:p>
        </w:tc>
        <w:tc>
          <w:tcPr>
            <w:tcW w:w="0" w:type="auto"/>
            <w:vAlign w:val="center"/>
          </w:tcPr>
          <w:p w14:paraId="1620B191" w14:textId="77777777" w:rsidR="002744E4" w:rsidRDefault="002744E4" w:rsidP="00CE5D7F">
            <w:pPr>
              <w:jc w:val="center"/>
            </w:pPr>
            <w:r>
              <w:rPr>
                <w:rFonts w:hint="eastAsia"/>
                <w:color w:val="000000"/>
                <w:sz w:val="22"/>
              </w:rPr>
              <w:t>15.19423</w:t>
            </w:r>
          </w:p>
        </w:tc>
      </w:tr>
      <w:tr w:rsidR="002744E4" w14:paraId="673F7675" w14:textId="77777777" w:rsidTr="00CE5D7F">
        <w:trPr>
          <w:trHeight w:hRule="exact" w:val="454"/>
          <w:jc w:val="center"/>
        </w:trPr>
        <w:tc>
          <w:tcPr>
            <w:tcW w:w="0" w:type="auto"/>
            <w:vAlign w:val="center"/>
          </w:tcPr>
          <w:p w14:paraId="247A1641" w14:textId="77777777" w:rsidR="002744E4" w:rsidRDefault="002744E4" w:rsidP="00CE5D7F">
            <w:pPr>
              <w:jc w:val="center"/>
            </w:pPr>
            <w:r>
              <w:rPr>
                <w:rFonts w:hint="eastAsia"/>
              </w:rPr>
              <w:t>24</w:t>
            </w:r>
          </w:p>
        </w:tc>
        <w:tc>
          <w:tcPr>
            <w:tcW w:w="0" w:type="auto"/>
            <w:vAlign w:val="center"/>
          </w:tcPr>
          <w:p w14:paraId="7AB48F74" w14:textId="77777777" w:rsidR="002744E4" w:rsidRDefault="002744E4" w:rsidP="00CE5D7F">
            <w:pPr>
              <w:jc w:val="center"/>
            </w:pPr>
            <w:r>
              <w:rPr>
                <w:rFonts w:hint="eastAsia"/>
                <w:color w:val="000000"/>
                <w:sz w:val="22"/>
              </w:rPr>
              <w:t>13.39813</w:t>
            </w:r>
          </w:p>
        </w:tc>
        <w:tc>
          <w:tcPr>
            <w:tcW w:w="0" w:type="auto"/>
            <w:vAlign w:val="center"/>
          </w:tcPr>
          <w:p w14:paraId="7BF05F28" w14:textId="77777777" w:rsidR="002744E4" w:rsidRDefault="002744E4" w:rsidP="00CE5D7F">
            <w:pPr>
              <w:jc w:val="center"/>
            </w:pPr>
            <w:r>
              <w:rPr>
                <w:rFonts w:hint="eastAsia"/>
              </w:rPr>
              <w:t>24</w:t>
            </w:r>
          </w:p>
        </w:tc>
        <w:tc>
          <w:tcPr>
            <w:tcW w:w="0" w:type="auto"/>
            <w:vAlign w:val="center"/>
          </w:tcPr>
          <w:p w14:paraId="4F7F71D9" w14:textId="77777777" w:rsidR="002744E4" w:rsidRDefault="002744E4" w:rsidP="00CE5D7F">
            <w:pPr>
              <w:jc w:val="center"/>
            </w:pPr>
            <w:r>
              <w:rPr>
                <w:rFonts w:hint="eastAsia"/>
                <w:color w:val="000000"/>
                <w:sz w:val="22"/>
              </w:rPr>
              <w:t>16.30413</w:t>
            </w:r>
          </w:p>
        </w:tc>
      </w:tr>
      <w:tr w:rsidR="002744E4" w14:paraId="1A9295C5" w14:textId="77777777" w:rsidTr="00CE5D7F">
        <w:trPr>
          <w:trHeight w:hRule="exact" w:val="454"/>
          <w:jc w:val="center"/>
        </w:trPr>
        <w:tc>
          <w:tcPr>
            <w:tcW w:w="0" w:type="auto"/>
            <w:vAlign w:val="center"/>
          </w:tcPr>
          <w:p w14:paraId="08B06489" w14:textId="77777777" w:rsidR="002744E4" w:rsidRDefault="002744E4" w:rsidP="00CE5D7F">
            <w:pPr>
              <w:jc w:val="center"/>
            </w:pPr>
            <w:r>
              <w:rPr>
                <w:rFonts w:hint="eastAsia"/>
              </w:rPr>
              <w:t>25</w:t>
            </w:r>
          </w:p>
        </w:tc>
        <w:tc>
          <w:tcPr>
            <w:tcW w:w="0" w:type="auto"/>
            <w:vAlign w:val="center"/>
          </w:tcPr>
          <w:p w14:paraId="720DA32C" w14:textId="77777777" w:rsidR="002744E4" w:rsidRDefault="002744E4" w:rsidP="00CE5D7F">
            <w:pPr>
              <w:jc w:val="center"/>
            </w:pPr>
            <w:r>
              <w:rPr>
                <w:rFonts w:hint="eastAsia"/>
                <w:color w:val="000000"/>
                <w:sz w:val="22"/>
              </w:rPr>
              <w:t>14.14534</w:t>
            </w:r>
          </w:p>
        </w:tc>
        <w:tc>
          <w:tcPr>
            <w:tcW w:w="0" w:type="auto"/>
            <w:vAlign w:val="center"/>
          </w:tcPr>
          <w:p w14:paraId="1039D329" w14:textId="77777777" w:rsidR="002744E4" w:rsidRDefault="002744E4" w:rsidP="00CE5D7F">
            <w:pPr>
              <w:jc w:val="center"/>
            </w:pPr>
            <w:r>
              <w:rPr>
                <w:rFonts w:hint="eastAsia"/>
              </w:rPr>
              <w:t>25</w:t>
            </w:r>
          </w:p>
        </w:tc>
        <w:tc>
          <w:tcPr>
            <w:tcW w:w="0" w:type="auto"/>
            <w:vAlign w:val="center"/>
          </w:tcPr>
          <w:p w14:paraId="15668F42" w14:textId="77777777" w:rsidR="002744E4" w:rsidRDefault="002744E4" w:rsidP="00CE5D7F">
            <w:pPr>
              <w:jc w:val="center"/>
            </w:pPr>
            <w:r>
              <w:rPr>
                <w:rFonts w:hint="eastAsia"/>
                <w:color w:val="000000"/>
                <w:sz w:val="22"/>
              </w:rPr>
              <w:t>17.12368</w:t>
            </w:r>
          </w:p>
        </w:tc>
      </w:tr>
      <w:tr w:rsidR="002744E4" w14:paraId="57DFA923" w14:textId="77777777" w:rsidTr="00CE5D7F">
        <w:trPr>
          <w:trHeight w:hRule="exact" w:val="454"/>
          <w:jc w:val="center"/>
        </w:trPr>
        <w:tc>
          <w:tcPr>
            <w:tcW w:w="0" w:type="auto"/>
            <w:vAlign w:val="center"/>
          </w:tcPr>
          <w:p w14:paraId="0488624A" w14:textId="77777777" w:rsidR="002744E4" w:rsidRDefault="002744E4" w:rsidP="00CE5D7F">
            <w:pPr>
              <w:jc w:val="center"/>
            </w:pPr>
            <w:r>
              <w:rPr>
                <w:rFonts w:hint="eastAsia"/>
              </w:rPr>
              <w:t>26</w:t>
            </w:r>
          </w:p>
        </w:tc>
        <w:tc>
          <w:tcPr>
            <w:tcW w:w="0" w:type="auto"/>
            <w:vAlign w:val="center"/>
          </w:tcPr>
          <w:p w14:paraId="7F2F5B70" w14:textId="77777777" w:rsidR="002744E4" w:rsidRDefault="002744E4" w:rsidP="00CE5D7F">
            <w:pPr>
              <w:jc w:val="center"/>
            </w:pPr>
            <w:r>
              <w:rPr>
                <w:rFonts w:hint="eastAsia"/>
                <w:color w:val="000000"/>
                <w:sz w:val="22"/>
              </w:rPr>
              <w:t>14.80241</w:t>
            </w:r>
          </w:p>
        </w:tc>
        <w:tc>
          <w:tcPr>
            <w:tcW w:w="0" w:type="auto"/>
            <w:vAlign w:val="center"/>
          </w:tcPr>
          <w:p w14:paraId="56D3DE7C" w14:textId="77777777" w:rsidR="002744E4" w:rsidRDefault="002744E4" w:rsidP="00CE5D7F">
            <w:pPr>
              <w:jc w:val="center"/>
            </w:pPr>
            <w:r>
              <w:rPr>
                <w:rFonts w:hint="eastAsia"/>
              </w:rPr>
              <w:t>26</w:t>
            </w:r>
          </w:p>
        </w:tc>
        <w:tc>
          <w:tcPr>
            <w:tcW w:w="0" w:type="auto"/>
            <w:vAlign w:val="center"/>
          </w:tcPr>
          <w:p w14:paraId="190B0C32" w14:textId="77777777" w:rsidR="002744E4" w:rsidRDefault="002744E4" w:rsidP="00CE5D7F">
            <w:pPr>
              <w:jc w:val="center"/>
            </w:pPr>
            <w:r>
              <w:rPr>
                <w:rFonts w:hint="eastAsia"/>
                <w:color w:val="000000"/>
                <w:sz w:val="22"/>
              </w:rPr>
              <w:t>18.0835</w:t>
            </w:r>
          </w:p>
        </w:tc>
      </w:tr>
      <w:tr w:rsidR="002744E4" w14:paraId="17687080" w14:textId="77777777" w:rsidTr="00CE5D7F">
        <w:trPr>
          <w:trHeight w:hRule="exact" w:val="454"/>
          <w:jc w:val="center"/>
        </w:trPr>
        <w:tc>
          <w:tcPr>
            <w:tcW w:w="0" w:type="auto"/>
            <w:vAlign w:val="center"/>
          </w:tcPr>
          <w:p w14:paraId="3A688ECA" w14:textId="77777777" w:rsidR="002744E4" w:rsidRDefault="002744E4" w:rsidP="00CE5D7F">
            <w:pPr>
              <w:jc w:val="center"/>
            </w:pPr>
            <w:r>
              <w:rPr>
                <w:rFonts w:hint="eastAsia"/>
              </w:rPr>
              <w:t>27</w:t>
            </w:r>
          </w:p>
        </w:tc>
        <w:tc>
          <w:tcPr>
            <w:tcW w:w="0" w:type="auto"/>
            <w:vAlign w:val="center"/>
          </w:tcPr>
          <w:p w14:paraId="583AA483" w14:textId="77777777" w:rsidR="002744E4" w:rsidRDefault="002744E4" w:rsidP="00CE5D7F">
            <w:pPr>
              <w:jc w:val="center"/>
            </w:pPr>
            <w:r>
              <w:rPr>
                <w:rFonts w:hint="eastAsia"/>
                <w:color w:val="000000"/>
                <w:sz w:val="22"/>
              </w:rPr>
              <w:t>15.49275</w:t>
            </w:r>
          </w:p>
        </w:tc>
        <w:tc>
          <w:tcPr>
            <w:tcW w:w="0" w:type="auto"/>
            <w:vAlign w:val="center"/>
          </w:tcPr>
          <w:p w14:paraId="5CC61A38" w14:textId="77777777" w:rsidR="002744E4" w:rsidRDefault="002744E4" w:rsidP="00CE5D7F">
            <w:pPr>
              <w:jc w:val="center"/>
            </w:pPr>
            <w:r>
              <w:rPr>
                <w:rFonts w:hint="eastAsia"/>
              </w:rPr>
              <w:t>27</w:t>
            </w:r>
          </w:p>
        </w:tc>
        <w:tc>
          <w:tcPr>
            <w:tcW w:w="0" w:type="auto"/>
            <w:vAlign w:val="center"/>
          </w:tcPr>
          <w:p w14:paraId="36E8AE03" w14:textId="77777777" w:rsidR="002744E4" w:rsidRDefault="002744E4" w:rsidP="00CE5D7F">
            <w:pPr>
              <w:jc w:val="center"/>
            </w:pPr>
            <w:r>
              <w:rPr>
                <w:rFonts w:hint="eastAsia"/>
                <w:color w:val="000000"/>
                <w:sz w:val="22"/>
              </w:rPr>
              <w:t>19.34014</w:t>
            </w:r>
          </w:p>
        </w:tc>
      </w:tr>
      <w:tr w:rsidR="002744E4" w14:paraId="22C3A85C" w14:textId="77777777" w:rsidTr="00CE5D7F">
        <w:trPr>
          <w:trHeight w:hRule="exact" w:val="454"/>
          <w:jc w:val="center"/>
        </w:trPr>
        <w:tc>
          <w:tcPr>
            <w:tcW w:w="0" w:type="auto"/>
            <w:vAlign w:val="center"/>
          </w:tcPr>
          <w:p w14:paraId="1CB095F3" w14:textId="77777777" w:rsidR="002744E4" w:rsidRDefault="002744E4" w:rsidP="00CE5D7F">
            <w:pPr>
              <w:jc w:val="center"/>
            </w:pPr>
            <w:r>
              <w:rPr>
                <w:rFonts w:hint="eastAsia"/>
              </w:rPr>
              <w:t>28</w:t>
            </w:r>
          </w:p>
        </w:tc>
        <w:tc>
          <w:tcPr>
            <w:tcW w:w="0" w:type="auto"/>
            <w:vAlign w:val="center"/>
          </w:tcPr>
          <w:p w14:paraId="3D754EA3" w14:textId="77777777" w:rsidR="002744E4" w:rsidRDefault="002744E4" w:rsidP="00CE5D7F">
            <w:pPr>
              <w:jc w:val="center"/>
            </w:pPr>
            <w:r>
              <w:rPr>
                <w:rFonts w:hint="eastAsia"/>
                <w:color w:val="000000"/>
                <w:sz w:val="22"/>
              </w:rPr>
              <w:t>17.97295</w:t>
            </w:r>
          </w:p>
        </w:tc>
        <w:tc>
          <w:tcPr>
            <w:tcW w:w="0" w:type="auto"/>
          </w:tcPr>
          <w:p w14:paraId="5856A85E" w14:textId="77777777" w:rsidR="002744E4" w:rsidRDefault="002744E4" w:rsidP="00CE5D7F">
            <w:pPr>
              <w:jc w:val="center"/>
            </w:pPr>
          </w:p>
        </w:tc>
        <w:tc>
          <w:tcPr>
            <w:tcW w:w="0" w:type="auto"/>
          </w:tcPr>
          <w:p w14:paraId="0F86003C" w14:textId="77777777" w:rsidR="002744E4" w:rsidRDefault="002744E4" w:rsidP="00CE5D7F">
            <w:pPr>
              <w:jc w:val="center"/>
            </w:pPr>
          </w:p>
        </w:tc>
      </w:tr>
    </w:tbl>
    <w:p w14:paraId="471E8B7E" w14:textId="77777777" w:rsidR="003A04C8" w:rsidRDefault="006E44CB">
      <w:pPr>
        <w:ind w:firstLine="420"/>
      </w:pPr>
      <w:r w:rsidRPr="006E44CB">
        <w:rPr>
          <w:rFonts w:hint="eastAsia"/>
        </w:rPr>
        <w:t>仿真平台中</w:t>
      </w:r>
      <w:r w:rsidRPr="006E44CB">
        <w:t>L2S</w:t>
      </w:r>
      <w:r w:rsidRPr="006E44CB">
        <w:rPr>
          <w:rFonts w:hint="eastAsia"/>
        </w:rPr>
        <w:t>接口相关实现函数如下表：</w:t>
      </w:r>
    </w:p>
    <w:p w14:paraId="79DA31D8" w14:textId="77777777" w:rsidR="00CE7C34" w:rsidRPr="00756666" w:rsidRDefault="00CD1878" w:rsidP="00CD1878">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3.2</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4</w:t>
      </w:r>
      <w:r w:rsidR="006550EB">
        <w:fldChar w:fldCharType="end"/>
      </w:r>
      <w:r>
        <w:rPr>
          <w:rFonts w:hint="eastAsia"/>
        </w:rPr>
        <w:t xml:space="preserve"> </w:t>
      </w:r>
      <w:r w:rsidR="00CE7C34">
        <w:rPr>
          <w:rFonts w:hint="eastAsia"/>
        </w:rPr>
        <w:t>L2S</w:t>
      </w:r>
      <w:r w:rsidR="00CE7C34">
        <w:rPr>
          <w:rFonts w:hint="eastAsia"/>
        </w:rPr>
        <w:t>接口相关实现函数</w:t>
      </w:r>
    </w:p>
    <w:tbl>
      <w:tblPr>
        <w:tblStyle w:val="ac"/>
        <w:tblW w:w="0" w:type="auto"/>
        <w:jc w:val="center"/>
        <w:tblLook w:val="04A0" w:firstRow="1" w:lastRow="0" w:firstColumn="1" w:lastColumn="0" w:noHBand="0" w:noVBand="1"/>
      </w:tblPr>
      <w:tblGrid>
        <w:gridCol w:w="3723"/>
        <w:gridCol w:w="2758"/>
      </w:tblGrid>
      <w:tr w:rsidR="005E2F09" w14:paraId="5EC440D0" w14:textId="77777777" w:rsidTr="00CE7C34">
        <w:trPr>
          <w:jc w:val="center"/>
        </w:trPr>
        <w:tc>
          <w:tcPr>
            <w:tcW w:w="0" w:type="auto"/>
          </w:tcPr>
          <w:p w14:paraId="42B719D7" w14:textId="77777777" w:rsidR="005E2F09" w:rsidRDefault="005E2F09" w:rsidP="00503D32">
            <w:r>
              <w:rPr>
                <w:rFonts w:hint="eastAsia"/>
              </w:rPr>
              <w:lastRenderedPageBreak/>
              <w:t>功能</w:t>
            </w:r>
          </w:p>
        </w:tc>
        <w:tc>
          <w:tcPr>
            <w:tcW w:w="0" w:type="auto"/>
          </w:tcPr>
          <w:p w14:paraId="05671604" w14:textId="77777777" w:rsidR="005E2F09" w:rsidRDefault="005E2F09" w:rsidP="00503D32">
            <w:r>
              <w:rPr>
                <w:rFonts w:hint="eastAsia"/>
              </w:rPr>
              <w:t>函数名</w:t>
            </w:r>
          </w:p>
        </w:tc>
      </w:tr>
      <w:tr w:rsidR="005E2F09" w14:paraId="377856E0" w14:textId="77777777" w:rsidTr="00CE7C34">
        <w:trPr>
          <w:jc w:val="center"/>
        </w:trPr>
        <w:tc>
          <w:tcPr>
            <w:tcW w:w="0" w:type="auto"/>
          </w:tcPr>
          <w:p w14:paraId="29F74F98" w14:textId="77777777" w:rsidR="005E2F09" w:rsidRDefault="005E2F09" w:rsidP="00503D32">
            <w:r>
              <w:rPr>
                <w:rFonts w:hint="eastAsia"/>
              </w:rPr>
              <w:t>有效载干比计算</w:t>
            </w:r>
            <w:r w:rsidR="005E0E27">
              <w:rPr>
                <w:rFonts w:hint="eastAsia"/>
              </w:rPr>
              <w:t>函数</w:t>
            </w:r>
          </w:p>
        </w:tc>
        <w:tc>
          <w:tcPr>
            <w:tcW w:w="0" w:type="auto"/>
          </w:tcPr>
          <w:p w14:paraId="0FB54081" w14:textId="77777777" w:rsidR="005E2F09" w:rsidRDefault="005E2F09" w:rsidP="00503D32">
            <w:r>
              <w:rPr>
                <w:rFonts w:hint="eastAsia"/>
              </w:rPr>
              <w:t>EffectSINR</w:t>
            </w:r>
          </w:p>
        </w:tc>
      </w:tr>
      <w:tr w:rsidR="005E2F09" w14:paraId="179464A4" w14:textId="77777777" w:rsidTr="00CE7C34">
        <w:trPr>
          <w:jc w:val="center"/>
        </w:trPr>
        <w:tc>
          <w:tcPr>
            <w:tcW w:w="0" w:type="auto"/>
          </w:tcPr>
          <w:p w14:paraId="1EA9AA31" w14:textId="77777777" w:rsidR="005E2F09" w:rsidRDefault="00537051" w:rsidP="00503D32">
            <w:r>
              <w:rPr>
                <w:rFonts w:hint="eastAsia"/>
              </w:rPr>
              <w:t>载干比到互信息的映射函数</w:t>
            </w:r>
          </w:p>
        </w:tc>
        <w:tc>
          <w:tcPr>
            <w:tcW w:w="0" w:type="auto"/>
          </w:tcPr>
          <w:p w14:paraId="6DF2D2F8" w14:textId="77777777" w:rsidR="005E2F09" w:rsidRPr="00CE7C34" w:rsidRDefault="006E44CB" w:rsidP="00CE7C34">
            <w:r w:rsidRPr="006E44CB">
              <w:t>LUT_SINR2MI</w:t>
            </w:r>
          </w:p>
        </w:tc>
      </w:tr>
      <w:tr w:rsidR="005E2F09" w14:paraId="5CD23A7C" w14:textId="77777777" w:rsidTr="00CE7C34">
        <w:trPr>
          <w:jc w:val="center"/>
        </w:trPr>
        <w:tc>
          <w:tcPr>
            <w:tcW w:w="0" w:type="auto"/>
          </w:tcPr>
          <w:p w14:paraId="32E59476" w14:textId="77777777" w:rsidR="005E2F09" w:rsidRDefault="00537051" w:rsidP="00503D32">
            <w:r>
              <w:rPr>
                <w:rFonts w:hint="eastAsia"/>
              </w:rPr>
              <w:t>互信息到载干比的映射函数</w:t>
            </w:r>
          </w:p>
        </w:tc>
        <w:tc>
          <w:tcPr>
            <w:tcW w:w="0" w:type="auto"/>
          </w:tcPr>
          <w:p w14:paraId="2C7D4524" w14:textId="77777777" w:rsidR="005E2F09" w:rsidRPr="00CE7C34" w:rsidRDefault="006E44CB" w:rsidP="00CE7C34">
            <w:r w:rsidRPr="006E44CB">
              <w:t>LUT_MI2SINR</w:t>
            </w:r>
          </w:p>
        </w:tc>
      </w:tr>
      <w:tr w:rsidR="005E2F09" w14:paraId="2827C933" w14:textId="77777777" w:rsidTr="00CE7C34">
        <w:trPr>
          <w:jc w:val="center"/>
        </w:trPr>
        <w:tc>
          <w:tcPr>
            <w:tcW w:w="0" w:type="auto"/>
          </w:tcPr>
          <w:p w14:paraId="081AA109" w14:textId="77777777" w:rsidR="005E2F09" w:rsidRDefault="005E0E27" w:rsidP="00503D32">
            <w:r>
              <w:rPr>
                <w:rFonts w:hint="eastAsia"/>
              </w:rPr>
              <w:t>SNR</w:t>
            </w:r>
            <w:r>
              <w:rPr>
                <w:rFonts w:hint="eastAsia"/>
              </w:rPr>
              <w:t>到</w:t>
            </w:r>
            <w:r>
              <w:rPr>
                <w:rFonts w:hint="eastAsia"/>
              </w:rPr>
              <w:t>BLER</w:t>
            </w:r>
            <w:r>
              <w:rPr>
                <w:rFonts w:hint="eastAsia"/>
              </w:rPr>
              <w:t>的映射函数</w:t>
            </w:r>
          </w:p>
        </w:tc>
        <w:tc>
          <w:tcPr>
            <w:tcW w:w="0" w:type="auto"/>
          </w:tcPr>
          <w:p w14:paraId="00A07EA9" w14:textId="77777777" w:rsidR="005E2F09" w:rsidRPr="00CE7C34" w:rsidRDefault="006E44CB" w:rsidP="00CE7C34">
            <w:r w:rsidRPr="006E44CB">
              <w:t>LUT_SNR2BLER</w:t>
            </w:r>
          </w:p>
        </w:tc>
      </w:tr>
      <w:tr w:rsidR="005E2F09" w14:paraId="66ED562B" w14:textId="77777777" w:rsidTr="00CE7C34">
        <w:trPr>
          <w:jc w:val="center"/>
        </w:trPr>
        <w:tc>
          <w:tcPr>
            <w:tcW w:w="0" w:type="auto"/>
          </w:tcPr>
          <w:p w14:paraId="195E7F06" w14:textId="77777777" w:rsidR="005E2F09" w:rsidRDefault="005E0E27" w:rsidP="00503D32">
            <w:r>
              <w:rPr>
                <w:rFonts w:hint="eastAsia"/>
              </w:rPr>
              <w:t>MCS</w:t>
            </w:r>
            <w:r>
              <w:rPr>
                <w:rFonts w:hint="eastAsia"/>
              </w:rPr>
              <w:t>等级到频谱效率查表函数</w:t>
            </w:r>
          </w:p>
        </w:tc>
        <w:tc>
          <w:tcPr>
            <w:tcW w:w="0" w:type="auto"/>
          </w:tcPr>
          <w:p w14:paraId="593BD1D2" w14:textId="77777777" w:rsidR="005E2F09" w:rsidRPr="00CE7C34" w:rsidRDefault="006E44CB" w:rsidP="00CE7C34">
            <w:r w:rsidRPr="006E44CB">
              <w:t>LUT_McsIndex2Effective</w:t>
            </w:r>
          </w:p>
        </w:tc>
      </w:tr>
      <w:tr w:rsidR="005E0E27" w14:paraId="33A1CA8B" w14:textId="77777777" w:rsidTr="00CE7C34">
        <w:trPr>
          <w:jc w:val="center"/>
        </w:trPr>
        <w:tc>
          <w:tcPr>
            <w:tcW w:w="0" w:type="auto"/>
          </w:tcPr>
          <w:p w14:paraId="3A0F8EEE" w14:textId="77777777" w:rsidR="005E0E27" w:rsidRDefault="005E0E27" w:rsidP="00503D32">
            <w:r>
              <w:rPr>
                <w:rFonts w:hint="eastAsia"/>
              </w:rPr>
              <w:t>频谱效率到</w:t>
            </w:r>
            <w:r>
              <w:rPr>
                <w:rFonts w:hint="eastAsia"/>
              </w:rPr>
              <w:t>MCS</w:t>
            </w:r>
            <w:r>
              <w:rPr>
                <w:rFonts w:hint="eastAsia"/>
              </w:rPr>
              <w:t>等级查表函数</w:t>
            </w:r>
          </w:p>
        </w:tc>
        <w:tc>
          <w:tcPr>
            <w:tcW w:w="0" w:type="auto"/>
          </w:tcPr>
          <w:p w14:paraId="01EB1C1A" w14:textId="77777777" w:rsidR="003A04C8" w:rsidRDefault="006E44CB">
            <w:r w:rsidRPr="006E44CB">
              <w:t>LUT_Effective2McsIndex</w:t>
            </w:r>
          </w:p>
        </w:tc>
      </w:tr>
      <w:tr w:rsidR="005E0E27" w14:paraId="13806BB8" w14:textId="77777777" w:rsidTr="00CE7C34">
        <w:trPr>
          <w:jc w:val="center"/>
        </w:trPr>
        <w:tc>
          <w:tcPr>
            <w:tcW w:w="0" w:type="auto"/>
          </w:tcPr>
          <w:p w14:paraId="60E3F9B5" w14:textId="77777777" w:rsidR="005E0E27" w:rsidRDefault="005E0E27" w:rsidP="00503D32">
            <w:r>
              <w:rPr>
                <w:rFonts w:hint="eastAsia"/>
              </w:rPr>
              <w:t>选择</w:t>
            </w:r>
            <w:r>
              <w:rPr>
                <w:rFonts w:hint="eastAsia"/>
              </w:rPr>
              <w:t>MCS</w:t>
            </w:r>
            <w:r>
              <w:rPr>
                <w:rFonts w:hint="eastAsia"/>
              </w:rPr>
              <w:t>等级函数</w:t>
            </w:r>
          </w:p>
        </w:tc>
        <w:tc>
          <w:tcPr>
            <w:tcW w:w="0" w:type="auto"/>
          </w:tcPr>
          <w:p w14:paraId="24EF82FA" w14:textId="77777777" w:rsidR="003A04C8" w:rsidRDefault="006E44CB">
            <w:r w:rsidRPr="006E44CB">
              <w:t>LUT_SearchMcsIndex</w:t>
            </w:r>
          </w:p>
        </w:tc>
      </w:tr>
      <w:tr w:rsidR="005E0E27" w14:paraId="0731952A" w14:textId="77777777" w:rsidTr="00CE7C34">
        <w:trPr>
          <w:jc w:val="center"/>
        </w:trPr>
        <w:tc>
          <w:tcPr>
            <w:tcW w:w="0" w:type="auto"/>
          </w:tcPr>
          <w:p w14:paraId="40B11C7A" w14:textId="77777777" w:rsidR="005E0E27" w:rsidRDefault="005E0E27" w:rsidP="00503D32">
            <w:r>
              <w:rPr>
                <w:rFonts w:hint="eastAsia"/>
              </w:rPr>
              <w:t>根据等效载干比查</w:t>
            </w:r>
            <w:r>
              <w:rPr>
                <w:rFonts w:hint="eastAsia"/>
              </w:rPr>
              <w:t>MCS</w:t>
            </w:r>
            <w:r>
              <w:rPr>
                <w:rFonts w:hint="eastAsia"/>
              </w:rPr>
              <w:t>等级函数</w:t>
            </w:r>
          </w:p>
        </w:tc>
        <w:tc>
          <w:tcPr>
            <w:tcW w:w="0" w:type="auto"/>
          </w:tcPr>
          <w:p w14:paraId="659E5BB8" w14:textId="77777777" w:rsidR="003A04C8" w:rsidRDefault="006E44CB">
            <w:r w:rsidRPr="006E44CB">
              <w:t>LUT_SINR2MCSIndex</w:t>
            </w:r>
          </w:p>
        </w:tc>
      </w:tr>
    </w:tbl>
    <w:p w14:paraId="14340E47" w14:textId="77777777" w:rsidR="00CD4FED" w:rsidRPr="008B2C38" w:rsidRDefault="00CD4FED" w:rsidP="00774694">
      <w:pPr>
        <w:pStyle w:val="3"/>
      </w:pPr>
      <w:bookmarkStart w:id="151" w:name="_Toc331409119"/>
      <w:bookmarkStart w:id="152" w:name="_Toc331409215"/>
      <w:bookmarkStart w:id="153" w:name="_Toc344200315"/>
      <w:r w:rsidRPr="008B2C38">
        <w:rPr>
          <w:rFonts w:hint="eastAsia"/>
        </w:rPr>
        <w:t>HARQ</w:t>
      </w:r>
      <w:r w:rsidRPr="008B2C38">
        <w:rPr>
          <w:rFonts w:hint="eastAsia"/>
        </w:rPr>
        <w:t>处理</w:t>
      </w:r>
      <w:bookmarkEnd w:id="151"/>
      <w:bookmarkEnd w:id="152"/>
      <w:bookmarkEnd w:id="153"/>
    </w:p>
    <w:p w14:paraId="2C147F1A" w14:textId="77777777" w:rsidR="00CD4FED" w:rsidRPr="008D0F49" w:rsidRDefault="00CD4FED" w:rsidP="00CD4FED">
      <w:pPr>
        <w:ind w:firstLineChars="200" w:firstLine="480"/>
        <w:rPr>
          <w:szCs w:val="24"/>
        </w:rPr>
      </w:pPr>
      <w:r w:rsidRPr="008D0F49">
        <w:rPr>
          <w:szCs w:val="24"/>
        </w:rPr>
        <w:t>平台支持的</w:t>
      </w:r>
      <w:r w:rsidRPr="008D0F49">
        <w:rPr>
          <w:szCs w:val="24"/>
        </w:rPr>
        <w:t>LTE</w:t>
      </w:r>
      <w:r w:rsidRPr="008D0F49">
        <w:rPr>
          <w:szCs w:val="24"/>
        </w:rPr>
        <w:t>系统中自适应与非自适应的</w:t>
      </w:r>
      <w:r w:rsidRPr="008D0F49">
        <w:rPr>
          <w:szCs w:val="24"/>
        </w:rPr>
        <w:t>HARQ</w:t>
      </w:r>
      <w:r w:rsidRPr="008D0F49">
        <w:rPr>
          <w:szCs w:val="24"/>
        </w:rPr>
        <w:t>，并且支持常用合并方式</w:t>
      </w:r>
      <w:r w:rsidRPr="008D0F49">
        <w:rPr>
          <w:szCs w:val="24"/>
        </w:rPr>
        <w:t>IR</w:t>
      </w:r>
      <w:r w:rsidRPr="008D0F49">
        <w:rPr>
          <w:szCs w:val="24"/>
        </w:rPr>
        <w:t>与</w:t>
      </w:r>
      <w:r w:rsidRPr="008D0F49">
        <w:rPr>
          <w:szCs w:val="24"/>
        </w:rPr>
        <w:t>CC</w:t>
      </w:r>
      <w:r w:rsidR="007D70F7">
        <w:rPr>
          <w:rFonts w:hint="eastAsia"/>
          <w:szCs w:val="24"/>
        </w:rPr>
        <w:t>。</w:t>
      </w:r>
      <w:r w:rsidR="006E44CB" w:rsidRPr="00273B0D">
        <w:rPr>
          <w:rFonts w:hint="eastAsia"/>
          <w:szCs w:val="24"/>
        </w:rPr>
        <w:t>所谓</w:t>
      </w:r>
      <w:r w:rsidR="006E44CB" w:rsidRPr="00273B0D">
        <w:rPr>
          <w:szCs w:val="24"/>
        </w:rPr>
        <w:t>CC</w:t>
      </w:r>
      <w:r w:rsidR="006E44CB" w:rsidRPr="00273B0D">
        <w:rPr>
          <w:rFonts w:hint="eastAsia"/>
          <w:szCs w:val="24"/>
        </w:rPr>
        <w:t>合并，是指在重传数据包时，错误的数据包并不被丢弃，而是存储在接收端。在接收端，将先后重传的相同数据包软判决进行加权合并，若重传次数超过最大重发次数的限制，则</w:t>
      </w:r>
      <w:r w:rsidR="00B00C47" w:rsidRPr="00273B0D">
        <w:rPr>
          <w:rFonts w:hint="eastAsia"/>
          <w:szCs w:val="24"/>
        </w:rPr>
        <w:t>放弃</w:t>
      </w:r>
      <w:r w:rsidR="006E44CB" w:rsidRPr="00273B0D">
        <w:rPr>
          <w:rFonts w:hint="eastAsia"/>
          <w:szCs w:val="24"/>
        </w:rPr>
        <w:t>该数据包。</w:t>
      </w:r>
      <w:r w:rsidR="006E44CB" w:rsidRPr="00273B0D">
        <w:rPr>
          <w:szCs w:val="24"/>
        </w:rPr>
        <w:t>IR</w:t>
      </w:r>
      <w:r w:rsidR="006E44CB" w:rsidRPr="00273B0D">
        <w:rPr>
          <w:rFonts w:hint="eastAsia"/>
          <w:szCs w:val="24"/>
        </w:rPr>
        <w:t>合并是指在数据传输时，首先尝试发送纠错能力较低的码，若错误超过其纠错能力，则</w:t>
      </w:r>
      <w:r w:rsidR="00273B0D">
        <w:rPr>
          <w:rFonts w:hint="eastAsia"/>
          <w:szCs w:val="24"/>
        </w:rPr>
        <w:t>再</w:t>
      </w:r>
      <w:r w:rsidR="006E44CB" w:rsidRPr="00273B0D">
        <w:rPr>
          <w:rFonts w:hint="eastAsia"/>
          <w:szCs w:val="24"/>
        </w:rPr>
        <w:t>重传</w:t>
      </w:r>
      <w:r w:rsidR="00273B0D">
        <w:rPr>
          <w:rFonts w:hint="eastAsia"/>
          <w:szCs w:val="24"/>
        </w:rPr>
        <w:t>时</w:t>
      </w:r>
      <w:r w:rsidR="006E44CB" w:rsidRPr="00273B0D">
        <w:rPr>
          <w:rFonts w:hint="eastAsia"/>
          <w:szCs w:val="24"/>
        </w:rPr>
        <w:t>降低编码速率，重新发送。</w:t>
      </w:r>
      <w:r w:rsidR="006E44CB" w:rsidRPr="00273B0D">
        <w:rPr>
          <w:rFonts w:hint="eastAsia"/>
          <w:szCs w:val="24"/>
          <w:lang w:val="en-GB"/>
        </w:rPr>
        <w:t>也就是说，</w:t>
      </w:r>
      <w:r w:rsidR="006E44CB" w:rsidRPr="00273B0D">
        <w:rPr>
          <w:szCs w:val="24"/>
          <w:lang w:val="en-GB"/>
        </w:rPr>
        <w:t>IR</w:t>
      </w:r>
      <w:r w:rsidR="006E44CB" w:rsidRPr="00273B0D">
        <w:rPr>
          <w:rFonts w:hint="eastAsia"/>
          <w:szCs w:val="24"/>
          <w:lang w:val="en-GB"/>
        </w:rPr>
        <w:t>不是每次重传都采用同一个码字，同一种编码速率的，而是根据前一次解码的结果来决定下一次发送的码字的编码速率。若是没能正确解码，收端发送</w:t>
      </w:r>
      <w:r w:rsidR="006E44CB" w:rsidRPr="00273B0D">
        <w:rPr>
          <w:szCs w:val="24"/>
          <w:lang w:val="en-GB"/>
        </w:rPr>
        <w:t>NACK</w:t>
      </w:r>
      <w:r w:rsidR="006E44CB" w:rsidRPr="00273B0D">
        <w:rPr>
          <w:rFonts w:hint="eastAsia"/>
          <w:szCs w:val="24"/>
          <w:lang w:val="en-GB"/>
        </w:rPr>
        <w:t>，于是发端自动降低下一次发送的码字的编码速率，也就是增大冗余度，以更好的适应当前信道。</w:t>
      </w:r>
      <w:r w:rsidRPr="008D0F49">
        <w:rPr>
          <w:szCs w:val="24"/>
        </w:rPr>
        <w:t>为了减小实现的复杂度，进行了一定的化简。</w:t>
      </w:r>
      <w:r w:rsidRPr="008D0F49">
        <w:rPr>
          <w:rFonts w:hint="eastAsia"/>
          <w:szCs w:val="24"/>
        </w:rPr>
        <w:t>平台</w:t>
      </w:r>
      <w:r w:rsidRPr="008D0F49">
        <w:rPr>
          <w:szCs w:val="24"/>
        </w:rPr>
        <w:t>在接收端</w:t>
      </w:r>
      <w:r w:rsidRPr="008D0F49">
        <w:rPr>
          <w:szCs w:val="24"/>
        </w:rPr>
        <w:t>HARQ</w:t>
      </w:r>
      <w:r w:rsidRPr="008D0F49">
        <w:rPr>
          <w:szCs w:val="24"/>
        </w:rPr>
        <w:t>的实现流程如</w:t>
      </w:r>
      <w:r w:rsidR="00935769">
        <w:rPr>
          <w:szCs w:val="24"/>
        </w:rPr>
        <w:fldChar w:fldCharType="begin"/>
      </w:r>
      <w:r w:rsidR="001E6A56">
        <w:rPr>
          <w:szCs w:val="24"/>
        </w:rPr>
        <w:instrText xml:space="preserve"> REF _Ref331417250 \h </w:instrText>
      </w:r>
      <w:r w:rsidR="00935769">
        <w:rPr>
          <w:szCs w:val="24"/>
        </w:rPr>
      </w:r>
      <w:r w:rsidR="00935769">
        <w:rPr>
          <w:szCs w:val="24"/>
        </w:rPr>
        <w:fldChar w:fldCharType="separate"/>
      </w:r>
      <w:r w:rsidR="00C10C61">
        <w:rPr>
          <w:rFonts w:hint="eastAsia"/>
        </w:rPr>
        <w:t>图</w:t>
      </w:r>
      <w:r w:rsidR="00C10C61">
        <w:rPr>
          <w:rFonts w:hint="eastAsia"/>
        </w:rPr>
        <w:t xml:space="preserve"> </w:t>
      </w:r>
      <w:r w:rsidR="00C10C61">
        <w:rPr>
          <w:noProof/>
        </w:rPr>
        <w:t>3.2</w:t>
      </w:r>
      <w:r w:rsidR="00C10C61">
        <w:noBreakHyphen/>
      </w:r>
      <w:r w:rsidR="00C10C61">
        <w:rPr>
          <w:noProof/>
        </w:rPr>
        <w:t>7</w:t>
      </w:r>
      <w:r w:rsidR="00935769">
        <w:rPr>
          <w:szCs w:val="24"/>
        </w:rPr>
        <w:fldChar w:fldCharType="end"/>
      </w:r>
      <w:r w:rsidRPr="008D0F49">
        <w:rPr>
          <w:szCs w:val="24"/>
        </w:rPr>
        <w:t>所示。</w:t>
      </w:r>
    </w:p>
    <w:p w14:paraId="295CE2F6" w14:textId="77777777" w:rsidR="00774694" w:rsidRDefault="00CD4FED" w:rsidP="00774694">
      <w:pPr>
        <w:pStyle w:val="af5"/>
        <w:keepNext/>
        <w:ind w:firstLine="400"/>
        <w:jc w:val="center"/>
      </w:pPr>
      <w:r>
        <w:object w:dxaOrig="5156" w:dyaOrig="7123" w14:anchorId="4D442263">
          <v:shape id="_x0000_i1110" type="#_x0000_t75" style="width:160.5pt;height:216.75pt" o:ole="">
            <v:imagedata r:id="rId177" o:title=""/>
          </v:shape>
          <o:OLEObject Type="Embed" ProgID="Visio.Drawing.11" ShapeID="_x0000_i1110" DrawAspect="Content" ObjectID="_1524383385" r:id="rId178"/>
        </w:object>
      </w:r>
    </w:p>
    <w:p w14:paraId="6B7BBB06" w14:textId="77777777" w:rsidR="00CD4FED" w:rsidRPr="00626BC7" w:rsidRDefault="00774694" w:rsidP="00774694">
      <w:pPr>
        <w:pStyle w:val="ad"/>
      </w:pPr>
      <w:bookmarkStart w:id="154" w:name="_Ref331417250"/>
      <w:r>
        <w:rPr>
          <w:rFonts w:hint="eastAsia"/>
        </w:rPr>
        <w:t>图</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3.2</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图</w:instrText>
      </w:r>
      <w:r w:rsidR="006550EB">
        <w:rPr>
          <w:rFonts w:hint="eastAsia"/>
        </w:rPr>
        <w:instrText xml:space="preserve"> \* ARABIC \s 2</w:instrText>
      </w:r>
      <w:r w:rsidR="006550EB">
        <w:instrText xml:space="preserve"> </w:instrText>
      </w:r>
      <w:r w:rsidR="006550EB">
        <w:fldChar w:fldCharType="separate"/>
      </w:r>
      <w:r w:rsidR="006550EB">
        <w:rPr>
          <w:noProof/>
        </w:rPr>
        <w:t>7</w:t>
      </w:r>
      <w:r w:rsidR="006550EB">
        <w:fldChar w:fldCharType="end"/>
      </w:r>
      <w:del w:id="155" w:author="李志成" w:date="2013-05-14T21:04:00Z">
        <w:r w:rsidR="00302091" w:rsidDel="006550EB">
          <w:fldChar w:fldCharType="begin"/>
        </w:r>
        <w:r w:rsidR="00302091" w:rsidDel="006550EB">
          <w:delInstrText xml:space="preserve"> </w:delInstrText>
        </w:r>
        <w:r w:rsidR="00302091" w:rsidDel="006550EB">
          <w:rPr>
            <w:rFonts w:hint="eastAsia"/>
          </w:rPr>
          <w:delInstrText>STYLEREF 2 \s</w:delInstrText>
        </w:r>
        <w:r w:rsidR="00302091" w:rsidDel="006550EB">
          <w:delInstrText xml:space="preserve"> </w:delInstrText>
        </w:r>
        <w:r w:rsidR="00302091" w:rsidDel="006550EB">
          <w:fldChar w:fldCharType="separate"/>
        </w:r>
        <w:r w:rsidR="00C10C61" w:rsidDel="006550EB">
          <w:rPr>
            <w:noProof/>
          </w:rPr>
          <w:delText>3.2</w:delText>
        </w:r>
        <w:r w:rsidR="00302091" w:rsidDel="006550EB">
          <w:fldChar w:fldCharType="end"/>
        </w:r>
        <w:r w:rsidR="00302091" w:rsidDel="006550EB">
          <w:noBreakHyphen/>
        </w:r>
        <w:r w:rsidR="00302091" w:rsidDel="006550EB">
          <w:fldChar w:fldCharType="begin"/>
        </w:r>
        <w:r w:rsidR="00302091" w:rsidDel="006550EB">
          <w:delInstrText xml:space="preserve"> </w:delInstrText>
        </w:r>
        <w:r w:rsidR="00302091" w:rsidDel="006550EB">
          <w:rPr>
            <w:rFonts w:hint="eastAsia"/>
          </w:rPr>
          <w:delInstrText xml:space="preserve">SEQ </w:delInstrText>
        </w:r>
        <w:r w:rsidR="00302091" w:rsidDel="006550EB">
          <w:rPr>
            <w:rFonts w:hint="eastAsia"/>
          </w:rPr>
          <w:delInstrText>图</w:delInstrText>
        </w:r>
        <w:r w:rsidR="00302091" w:rsidDel="006550EB">
          <w:rPr>
            <w:rFonts w:hint="eastAsia"/>
          </w:rPr>
          <w:delInstrText xml:space="preserve"> \* ARABIC \s 2</w:delInstrText>
        </w:r>
        <w:r w:rsidR="00302091" w:rsidDel="006550EB">
          <w:delInstrText xml:space="preserve"> </w:delInstrText>
        </w:r>
        <w:r w:rsidR="00302091" w:rsidDel="006550EB">
          <w:fldChar w:fldCharType="separate"/>
        </w:r>
        <w:r w:rsidR="00C10C61" w:rsidDel="006550EB">
          <w:rPr>
            <w:noProof/>
          </w:rPr>
          <w:delText>7</w:delText>
        </w:r>
        <w:r w:rsidR="00302091" w:rsidDel="006550EB">
          <w:fldChar w:fldCharType="end"/>
        </w:r>
      </w:del>
      <w:bookmarkEnd w:id="154"/>
      <w:r>
        <w:rPr>
          <w:rFonts w:hint="eastAsia"/>
        </w:rPr>
        <w:t xml:space="preserve"> </w:t>
      </w:r>
      <w:r w:rsidRPr="004E0DDC">
        <w:rPr>
          <w:rFonts w:hint="eastAsia"/>
          <w:szCs w:val="24"/>
        </w:rPr>
        <w:t>HARQ</w:t>
      </w:r>
      <w:r w:rsidRPr="004E0DDC">
        <w:rPr>
          <w:rFonts w:hint="eastAsia"/>
          <w:szCs w:val="24"/>
        </w:rPr>
        <w:t>流程图</w:t>
      </w:r>
    </w:p>
    <w:p w14:paraId="04C2D636" w14:textId="77777777" w:rsidR="00CD4FED" w:rsidRPr="008D0F49" w:rsidRDefault="00CD4FED" w:rsidP="00CD4FED">
      <w:pPr>
        <w:ind w:firstLineChars="200" w:firstLine="480"/>
        <w:rPr>
          <w:szCs w:val="24"/>
        </w:rPr>
      </w:pPr>
      <w:r w:rsidRPr="008D0F49">
        <w:rPr>
          <w:szCs w:val="24"/>
        </w:rPr>
        <w:t>平台利用系统基本类</w:t>
      </w:r>
      <w:r w:rsidRPr="008D0F49">
        <w:rPr>
          <w:szCs w:val="24"/>
        </w:rPr>
        <w:t>cSystem</w:t>
      </w:r>
      <w:r w:rsidRPr="008D0F49">
        <w:rPr>
          <w:szCs w:val="24"/>
        </w:rPr>
        <w:t>包含的</w:t>
      </w:r>
      <w:r w:rsidRPr="008D0F49">
        <w:rPr>
          <w:szCs w:val="24"/>
        </w:rPr>
        <w:t>Harq</w:t>
      </w:r>
      <w:r w:rsidRPr="008D0F49">
        <w:rPr>
          <w:szCs w:val="24"/>
        </w:rPr>
        <w:t>函数完成</w:t>
      </w:r>
      <w:r w:rsidRPr="008D0F49">
        <w:rPr>
          <w:szCs w:val="24"/>
        </w:rPr>
        <w:t>Harq</w:t>
      </w:r>
      <w:r w:rsidRPr="008D0F49">
        <w:rPr>
          <w:szCs w:val="24"/>
        </w:rPr>
        <w:t>操作，</w:t>
      </w:r>
      <w:r w:rsidR="006E44CB" w:rsidRPr="00273B0D">
        <w:rPr>
          <w:rFonts w:hint="eastAsia"/>
          <w:szCs w:val="24"/>
        </w:rPr>
        <w:t>用户类中的</w:t>
      </w:r>
      <w:r w:rsidR="006E44CB" w:rsidRPr="00273B0D">
        <w:rPr>
          <w:szCs w:val="24"/>
        </w:rPr>
        <w:t>HARQ Entity</w:t>
      </w:r>
      <w:r w:rsidR="006E44CB" w:rsidRPr="00273B0D">
        <w:rPr>
          <w:rFonts w:hint="eastAsia"/>
          <w:szCs w:val="24"/>
        </w:rPr>
        <w:t>中还存有用户数据的传输次数、累计吞吐量、重传状态、传输情况监测函数等内容。</w:t>
      </w:r>
      <w:r w:rsidRPr="008D0F49">
        <w:rPr>
          <w:szCs w:val="24"/>
        </w:rPr>
        <w:t>平台在调用</w:t>
      </w:r>
      <w:r w:rsidRPr="008D0F49">
        <w:rPr>
          <w:szCs w:val="24"/>
        </w:rPr>
        <w:t>SinrCaculation</w:t>
      </w:r>
      <w:r w:rsidRPr="008D0F49">
        <w:rPr>
          <w:szCs w:val="24"/>
        </w:rPr>
        <w:t>函数计算出载干比之后，即调用</w:t>
      </w:r>
      <w:r w:rsidRPr="008D0F49">
        <w:rPr>
          <w:szCs w:val="24"/>
        </w:rPr>
        <w:t>Harq</w:t>
      </w:r>
      <w:r w:rsidRPr="008D0F49">
        <w:rPr>
          <w:szCs w:val="24"/>
        </w:rPr>
        <w:t>函数进行</w:t>
      </w:r>
      <w:r w:rsidRPr="008D0F49">
        <w:rPr>
          <w:szCs w:val="24"/>
        </w:rPr>
        <w:t>Harq</w:t>
      </w:r>
      <w:r w:rsidRPr="008D0F49">
        <w:rPr>
          <w:szCs w:val="24"/>
        </w:rPr>
        <w:t>操作。</w:t>
      </w:r>
    </w:p>
    <w:p w14:paraId="41A08100" w14:textId="77777777" w:rsidR="00CD4FED" w:rsidRPr="008D0F49" w:rsidRDefault="00CD4FED" w:rsidP="00CD4FED">
      <w:pPr>
        <w:ind w:firstLineChars="200" w:firstLine="480"/>
        <w:rPr>
          <w:szCs w:val="24"/>
        </w:rPr>
      </w:pPr>
      <w:r w:rsidRPr="008D0F49">
        <w:rPr>
          <w:szCs w:val="24"/>
        </w:rPr>
        <w:t>对于小区中每个扇区的上行或下行</w:t>
      </w:r>
      <w:r w:rsidRPr="008D0F49">
        <w:rPr>
          <w:szCs w:val="24"/>
        </w:rPr>
        <w:t>Harq</w:t>
      </w:r>
      <w:r w:rsidRPr="008D0F49">
        <w:rPr>
          <w:szCs w:val="24"/>
        </w:rPr>
        <w:t>操作，</w:t>
      </w:r>
      <w:r w:rsidRPr="008D0F49">
        <w:rPr>
          <w:szCs w:val="24"/>
        </w:rPr>
        <w:t>Harq</w:t>
      </w:r>
      <w:r w:rsidRPr="008D0F49">
        <w:rPr>
          <w:szCs w:val="24"/>
        </w:rPr>
        <w:t>函数调用</w:t>
      </w:r>
      <w:r w:rsidRPr="008D0F49">
        <w:rPr>
          <w:szCs w:val="24"/>
        </w:rPr>
        <w:t>H</w:t>
      </w:r>
      <w:r w:rsidR="007D70F7">
        <w:rPr>
          <w:rFonts w:hint="eastAsia"/>
          <w:szCs w:val="24"/>
        </w:rPr>
        <w:t>ARQP</w:t>
      </w:r>
      <w:r w:rsidRPr="008D0F49">
        <w:rPr>
          <w:szCs w:val="24"/>
        </w:rPr>
        <w:t>rocess</w:t>
      </w:r>
      <w:r w:rsidRPr="008D0F49">
        <w:rPr>
          <w:szCs w:val="24"/>
        </w:rPr>
        <w:t>函数查询当前的调度信息，确定调度的每个用户的丢包情况。</w:t>
      </w:r>
      <w:r w:rsidR="00102CC3">
        <w:rPr>
          <w:rFonts w:hint="eastAsia"/>
          <w:szCs w:val="24"/>
        </w:rPr>
        <w:t>HARQProcess</w:t>
      </w:r>
      <w:r w:rsidR="00102CC3">
        <w:rPr>
          <w:rFonts w:hint="eastAsia"/>
          <w:szCs w:val="24"/>
        </w:rPr>
        <w:t>的具体实现流程以上行为例进行说明。</w:t>
      </w:r>
      <w:r w:rsidR="00102CC3">
        <w:rPr>
          <w:rFonts w:hint="eastAsia"/>
          <w:szCs w:val="24"/>
        </w:rPr>
        <w:t>HARQProcess</w:t>
      </w:r>
      <w:r w:rsidR="00102CC3">
        <w:rPr>
          <w:rFonts w:hint="eastAsia"/>
          <w:szCs w:val="24"/>
        </w:rPr>
        <w:t>函数中调用</w:t>
      </w:r>
      <w:r w:rsidR="00C95EE7" w:rsidRPr="008D0F49">
        <w:rPr>
          <w:szCs w:val="24"/>
        </w:rPr>
        <w:t>Harq</w:t>
      </w:r>
      <w:r w:rsidR="00C95EE7">
        <w:rPr>
          <w:rFonts w:hint="eastAsia"/>
          <w:szCs w:val="24"/>
        </w:rPr>
        <w:t>P</w:t>
      </w:r>
      <w:r w:rsidR="00C95EE7" w:rsidRPr="008D0F49">
        <w:rPr>
          <w:szCs w:val="24"/>
        </w:rPr>
        <w:t>rocess</w:t>
      </w:r>
      <w:r w:rsidR="00102CC3">
        <w:rPr>
          <w:rFonts w:hint="eastAsia"/>
          <w:szCs w:val="24"/>
        </w:rPr>
        <w:t>，该</w:t>
      </w:r>
      <w:r w:rsidRPr="008D0F49">
        <w:rPr>
          <w:szCs w:val="24"/>
        </w:rPr>
        <w:t>函数先检测用户是否被调度，若用户被调度，则对扇区内的每个用户发送的每个码字调用</w:t>
      </w:r>
      <w:r w:rsidR="00102CC3">
        <w:rPr>
          <w:rFonts w:hint="eastAsia"/>
          <w:szCs w:val="24"/>
        </w:rPr>
        <w:t>相</w:t>
      </w:r>
      <w:r w:rsidRPr="008D0F49">
        <w:rPr>
          <w:szCs w:val="24"/>
        </w:rPr>
        <w:t>应用户对象</w:t>
      </w:r>
      <w:r w:rsidRPr="008D0F49">
        <w:rPr>
          <w:szCs w:val="24"/>
        </w:rPr>
        <w:t>UE[userId]</w:t>
      </w:r>
      <w:r w:rsidRPr="008D0F49">
        <w:rPr>
          <w:szCs w:val="24"/>
        </w:rPr>
        <w:t>中</w:t>
      </w:r>
      <w:r w:rsidRPr="008D0F49">
        <w:rPr>
          <w:szCs w:val="24"/>
        </w:rPr>
        <w:t>HARQ</w:t>
      </w:r>
      <w:r w:rsidRPr="008D0F49">
        <w:rPr>
          <w:szCs w:val="24"/>
        </w:rPr>
        <w:t>实体的成员函数</w:t>
      </w:r>
      <w:r w:rsidRPr="008D0F49">
        <w:rPr>
          <w:szCs w:val="24"/>
        </w:rPr>
        <w:t>HarqProcess</w:t>
      </w:r>
      <w:r w:rsidRPr="008D0F49">
        <w:rPr>
          <w:szCs w:val="24"/>
        </w:rPr>
        <w:t>函数检测是否传输错误，若无传输错误，则调用</w:t>
      </w:r>
      <w:r w:rsidRPr="008D0F49">
        <w:rPr>
          <w:szCs w:val="24"/>
        </w:rPr>
        <w:t>HARQ</w:t>
      </w:r>
      <w:r w:rsidR="007D70F7">
        <w:rPr>
          <w:rFonts w:hint="eastAsia"/>
          <w:szCs w:val="24"/>
        </w:rPr>
        <w:t xml:space="preserve"> Entity</w:t>
      </w:r>
      <w:r w:rsidRPr="008D0F49">
        <w:rPr>
          <w:szCs w:val="24"/>
        </w:rPr>
        <w:t>的成员函数</w:t>
      </w:r>
      <w:r w:rsidRPr="008D0F49">
        <w:rPr>
          <w:szCs w:val="24"/>
        </w:rPr>
        <w:t>Throughput</w:t>
      </w:r>
      <w:r w:rsidRPr="008D0F49">
        <w:rPr>
          <w:szCs w:val="24"/>
        </w:rPr>
        <w:t>计算用户吞吐量，最后根据扇区中用户所发送的码字的用户吞吐量更新相应用户对象</w:t>
      </w:r>
      <w:r w:rsidRPr="008D0F49">
        <w:rPr>
          <w:szCs w:val="24"/>
        </w:rPr>
        <w:t>UE[userId]</w:t>
      </w:r>
      <w:r w:rsidRPr="008D0F49">
        <w:rPr>
          <w:szCs w:val="24"/>
        </w:rPr>
        <w:t>中的吞吐量数据。下行</w:t>
      </w:r>
      <w:r w:rsidRPr="008D0F49">
        <w:rPr>
          <w:szCs w:val="24"/>
        </w:rPr>
        <w:t>HarqProcess</w:t>
      </w:r>
      <w:r w:rsidRPr="008D0F49">
        <w:rPr>
          <w:szCs w:val="24"/>
        </w:rPr>
        <w:t>函数处理流程与上行类似。</w:t>
      </w:r>
    </w:p>
    <w:p w14:paraId="4581BD5C" w14:textId="77777777" w:rsidR="00CD4FED" w:rsidRDefault="00102CC3" w:rsidP="00CD4FED">
      <w:pPr>
        <w:ind w:firstLineChars="200" w:firstLine="480"/>
        <w:rPr>
          <w:szCs w:val="24"/>
        </w:rPr>
      </w:pPr>
      <w:r>
        <w:rPr>
          <w:rFonts w:hint="eastAsia"/>
          <w:szCs w:val="24"/>
        </w:rPr>
        <w:t>HarqProcess</w:t>
      </w:r>
      <w:r>
        <w:rPr>
          <w:rFonts w:hint="eastAsia"/>
          <w:szCs w:val="24"/>
        </w:rPr>
        <w:t>的具体实现流程：</w:t>
      </w:r>
      <w:r w:rsidR="00CD4FED" w:rsidRPr="008D0F49">
        <w:rPr>
          <w:szCs w:val="24"/>
        </w:rPr>
        <w:t>对于上行，用户对象</w:t>
      </w:r>
      <w:r w:rsidR="00CD4FED" w:rsidRPr="008D0F49">
        <w:rPr>
          <w:szCs w:val="24"/>
        </w:rPr>
        <w:t>HARQ</w:t>
      </w:r>
      <w:r w:rsidR="00CD4FED" w:rsidRPr="008D0F49">
        <w:rPr>
          <w:szCs w:val="24"/>
        </w:rPr>
        <w:t>实体中的成员函数</w:t>
      </w:r>
      <w:r w:rsidR="00CD4FED" w:rsidRPr="008D0F49">
        <w:rPr>
          <w:szCs w:val="24"/>
        </w:rPr>
        <w:t>HarqProcess</w:t>
      </w:r>
      <w:r w:rsidR="00CD4FED" w:rsidRPr="008D0F49">
        <w:rPr>
          <w:szCs w:val="24"/>
        </w:rPr>
        <w:t>先根据输入的用户</w:t>
      </w:r>
      <w:r w:rsidR="00CD4FED" w:rsidRPr="008D0F49">
        <w:rPr>
          <w:szCs w:val="24"/>
        </w:rPr>
        <w:t>mcs</w:t>
      </w:r>
      <w:r w:rsidR="00CD4FED" w:rsidRPr="008D0F49">
        <w:rPr>
          <w:szCs w:val="24"/>
        </w:rPr>
        <w:t>等级调用</w:t>
      </w:r>
      <w:r w:rsidR="00CD4FED" w:rsidRPr="008D0F49">
        <w:rPr>
          <w:szCs w:val="24"/>
        </w:rPr>
        <w:t xml:space="preserve"> LUT_McsIndex2Effective</w:t>
      </w:r>
      <w:r w:rsidR="00CD4FED" w:rsidRPr="008D0F49">
        <w:rPr>
          <w:szCs w:val="24"/>
        </w:rPr>
        <w:t>函数和</w:t>
      </w:r>
      <w:r w:rsidR="00CD4FED" w:rsidRPr="008D0F49">
        <w:rPr>
          <w:szCs w:val="24"/>
        </w:rPr>
        <w:t>LUT_McsIndex2AMC</w:t>
      </w:r>
      <w:r w:rsidR="00CD4FED" w:rsidRPr="008D0F49">
        <w:rPr>
          <w:szCs w:val="24"/>
        </w:rPr>
        <w:t>函数进行</w:t>
      </w:r>
      <w:r w:rsidR="00CD4FED" w:rsidRPr="008D0F49">
        <w:rPr>
          <w:szCs w:val="24"/>
        </w:rPr>
        <w:t>HARQ</w:t>
      </w:r>
      <w:r w:rsidR="00CD4FED" w:rsidRPr="008D0F49">
        <w:rPr>
          <w:szCs w:val="24"/>
        </w:rPr>
        <w:t>载干比合并，然后根据当前传输次数更新</w:t>
      </w:r>
      <w:r w:rsidR="00CD4FED" w:rsidRPr="008D0F49">
        <w:rPr>
          <w:szCs w:val="24"/>
        </w:rPr>
        <w:t>HARQ</w:t>
      </w:r>
      <w:r w:rsidR="00CD4FED" w:rsidRPr="008D0F49">
        <w:rPr>
          <w:szCs w:val="24"/>
        </w:rPr>
        <w:t>缓存中的数据，并调用</w:t>
      </w:r>
      <w:r w:rsidR="00CD4FED" w:rsidRPr="008D0F49">
        <w:rPr>
          <w:szCs w:val="24"/>
        </w:rPr>
        <w:t>LUT_MI2SINR</w:t>
      </w:r>
      <w:r w:rsidR="00CD4FED" w:rsidRPr="008D0F49">
        <w:rPr>
          <w:szCs w:val="24"/>
        </w:rPr>
        <w:t>函数和</w:t>
      </w:r>
      <w:r w:rsidR="00CD4FED" w:rsidRPr="008D0F49">
        <w:rPr>
          <w:szCs w:val="24"/>
        </w:rPr>
        <w:t>LUT_SNR2BLER</w:t>
      </w:r>
      <w:r w:rsidR="00CD4FED" w:rsidRPr="008D0F49">
        <w:rPr>
          <w:szCs w:val="24"/>
        </w:rPr>
        <w:t>函数计算出误码率。根据误码率判断出当前传输的码字是否错误，若错误，则返回</w:t>
      </w:r>
      <w:r w:rsidR="00CD4FED" w:rsidRPr="008D0F49">
        <w:rPr>
          <w:szCs w:val="24"/>
        </w:rPr>
        <w:t>ack</w:t>
      </w:r>
      <w:r w:rsidR="00CD4FED" w:rsidRPr="008D0F49">
        <w:rPr>
          <w:szCs w:val="24"/>
        </w:rPr>
        <w:t>为假，并统计传输错误信息；若正确，则返回</w:t>
      </w:r>
      <w:r w:rsidR="00CD4FED" w:rsidRPr="008D0F49">
        <w:rPr>
          <w:szCs w:val="24"/>
        </w:rPr>
        <w:t>ack</w:t>
      </w:r>
      <w:r w:rsidR="00CD4FED" w:rsidRPr="008D0F49">
        <w:rPr>
          <w:szCs w:val="24"/>
        </w:rPr>
        <w:t>为真，并</w:t>
      </w:r>
      <w:r w:rsidR="00CD4FED" w:rsidRPr="008D0F49">
        <w:rPr>
          <w:szCs w:val="24"/>
        </w:rPr>
        <w:lastRenderedPageBreak/>
        <w:t>统计传输次数信息。如果达到最大传输次数，则清空</w:t>
      </w:r>
      <w:r w:rsidR="00CD4FED" w:rsidRPr="008D0F49">
        <w:rPr>
          <w:szCs w:val="24"/>
        </w:rPr>
        <w:t>HARQ</w:t>
      </w:r>
      <w:r w:rsidR="00CD4FED" w:rsidRPr="008D0F49">
        <w:rPr>
          <w:szCs w:val="24"/>
        </w:rPr>
        <w:t>缓存。</w:t>
      </w:r>
      <w:r w:rsidR="007F189E">
        <w:rPr>
          <w:rFonts w:hint="eastAsia"/>
          <w:szCs w:val="24"/>
        </w:rPr>
        <w:t>目前上行只支持</w:t>
      </w:r>
      <w:r w:rsidR="007F189E">
        <w:rPr>
          <w:rFonts w:hint="eastAsia"/>
          <w:szCs w:val="24"/>
        </w:rPr>
        <w:t>CC</w:t>
      </w:r>
      <w:r w:rsidR="007F189E">
        <w:rPr>
          <w:rFonts w:hint="eastAsia"/>
          <w:szCs w:val="24"/>
        </w:rPr>
        <w:t>。</w:t>
      </w:r>
      <w:r w:rsidR="00CD4FED" w:rsidRPr="008D0F49">
        <w:rPr>
          <w:szCs w:val="24"/>
        </w:rPr>
        <w:t>对于下行，用户对象</w:t>
      </w:r>
      <w:r w:rsidR="00CD4FED" w:rsidRPr="008D0F49">
        <w:rPr>
          <w:szCs w:val="24"/>
        </w:rPr>
        <w:t>HARQ</w:t>
      </w:r>
      <w:r w:rsidR="00CD4FED" w:rsidRPr="008D0F49">
        <w:rPr>
          <w:szCs w:val="24"/>
        </w:rPr>
        <w:t>实体中的成员函数</w:t>
      </w:r>
      <w:r w:rsidR="00CD4FED" w:rsidRPr="008D0F49">
        <w:rPr>
          <w:szCs w:val="24"/>
        </w:rPr>
        <w:t>HarqProcess</w:t>
      </w:r>
      <w:r w:rsidR="00CD4FED" w:rsidRPr="008D0F49">
        <w:rPr>
          <w:szCs w:val="24"/>
        </w:rPr>
        <w:t>在根据传输次数更新</w:t>
      </w:r>
      <w:r w:rsidR="00CD4FED" w:rsidRPr="008D0F49">
        <w:rPr>
          <w:szCs w:val="24"/>
        </w:rPr>
        <w:t>HARQ</w:t>
      </w:r>
      <w:r w:rsidR="00CD4FED" w:rsidRPr="008D0F49">
        <w:rPr>
          <w:szCs w:val="24"/>
        </w:rPr>
        <w:t>缓存以及计算误码率时，先要判断载干比合并方式是</w:t>
      </w:r>
      <w:r w:rsidR="00CD4FED" w:rsidRPr="008D0F49">
        <w:rPr>
          <w:szCs w:val="24"/>
        </w:rPr>
        <w:t>IR</w:t>
      </w:r>
      <w:r w:rsidR="00CD4FED" w:rsidRPr="008D0F49">
        <w:rPr>
          <w:szCs w:val="24"/>
        </w:rPr>
        <w:t>还是</w:t>
      </w:r>
      <w:r w:rsidR="00CD4FED" w:rsidRPr="008D0F49">
        <w:rPr>
          <w:szCs w:val="24"/>
        </w:rPr>
        <w:t>CC</w:t>
      </w:r>
      <w:r w:rsidR="00CD4FED" w:rsidRPr="008D0F49">
        <w:rPr>
          <w:szCs w:val="24"/>
        </w:rPr>
        <w:t>，对于</w:t>
      </w:r>
      <w:r w:rsidR="00CD4FED" w:rsidRPr="008D0F49">
        <w:rPr>
          <w:szCs w:val="24"/>
        </w:rPr>
        <w:t>IR</w:t>
      </w:r>
      <w:r w:rsidR="00CD4FED" w:rsidRPr="008D0F49">
        <w:rPr>
          <w:szCs w:val="24"/>
        </w:rPr>
        <w:t>，认为改变原始数据的码率，可能改变调制阶数；并且假设重传的都是原始数据的校验位；对于</w:t>
      </w:r>
      <w:r w:rsidR="00CD4FED" w:rsidRPr="008D0F49">
        <w:rPr>
          <w:szCs w:val="24"/>
        </w:rPr>
        <w:t>CC</w:t>
      </w:r>
      <w:r w:rsidR="00CD4FED" w:rsidRPr="008D0F49">
        <w:rPr>
          <w:szCs w:val="24"/>
        </w:rPr>
        <w:t>，认为不改变原始发送数据的</w:t>
      </w:r>
      <w:r w:rsidR="00CD4FED" w:rsidRPr="008D0F49">
        <w:rPr>
          <w:szCs w:val="24"/>
        </w:rPr>
        <w:t>MCS</w:t>
      </w:r>
      <w:r w:rsidR="00CD4FED" w:rsidRPr="008D0F49">
        <w:rPr>
          <w:szCs w:val="24"/>
        </w:rPr>
        <w:t>。其他流程与上行类似。</w:t>
      </w:r>
    </w:p>
    <w:p w14:paraId="1D4A3C87" w14:textId="77777777" w:rsidR="00CD1878" w:rsidRDefault="00CD1878" w:rsidP="00CD1878">
      <w:pPr>
        <w:ind w:firstLineChars="200" w:firstLine="480"/>
        <w:rPr>
          <w:szCs w:val="24"/>
        </w:rPr>
      </w:pPr>
      <w:r>
        <w:rPr>
          <w:rFonts w:hint="eastAsia"/>
          <w:szCs w:val="24"/>
        </w:rPr>
        <w:t>CC</w:t>
      </w:r>
      <w:r>
        <w:rPr>
          <w:rFonts w:hint="eastAsia"/>
          <w:szCs w:val="24"/>
        </w:rPr>
        <w:t>的实现算法如下：</w:t>
      </w:r>
    </w:p>
    <w:p w14:paraId="4400D32C" w14:textId="77777777" w:rsidR="00CD1878" w:rsidRDefault="00CD1878" w:rsidP="00CD1878">
      <w:pPr>
        <w:ind w:firstLine="420"/>
      </w:pPr>
      <w:r>
        <w:rPr>
          <w:rFonts w:hint="eastAsia"/>
        </w:rPr>
        <w:t>需要考虑自适应</w:t>
      </w:r>
      <w:r>
        <w:rPr>
          <w:rFonts w:hint="eastAsia"/>
        </w:rPr>
        <w:t>HARQ</w:t>
      </w:r>
      <w:r>
        <w:rPr>
          <w:rFonts w:hint="eastAsia"/>
        </w:rPr>
        <w:t>，即每次重传的资源数、</w:t>
      </w:r>
      <w:r>
        <w:rPr>
          <w:rFonts w:hint="eastAsia"/>
        </w:rPr>
        <w:t>MCS</w:t>
      </w:r>
      <w:r>
        <w:rPr>
          <w:rFonts w:hint="eastAsia"/>
        </w:rPr>
        <w:t>可变。</w:t>
      </w:r>
    </w:p>
    <w:p w14:paraId="6EB20770" w14:textId="77777777" w:rsidR="00CD1878" w:rsidRDefault="00E8426C" w:rsidP="00CD1878">
      <w:pPr>
        <w:ind w:left="420" w:firstLine="420"/>
      </w:pPr>
      <m:oMath>
        <m:sSub>
          <m:sSubPr>
            <m:ctrlPr>
              <w:rPr>
                <w:rFonts w:ascii="Cambria Math" w:hAnsi="Cambria Math"/>
              </w:rPr>
            </m:ctrlPr>
          </m:sSubPr>
          <m:e>
            <m:r>
              <m:rPr>
                <m:sty m:val="p"/>
              </m:rPr>
              <w:rPr>
                <w:rFonts w:ascii="Cambria Math" w:hAnsi="Cambria Math"/>
              </w:rPr>
              <m:t>SINR</m:t>
            </m:r>
          </m:e>
          <m:sub>
            <m:r>
              <m:rPr>
                <m:sty m:val="p"/>
              </m:rPr>
              <w:rPr>
                <w:rFonts w:ascii="Cambria Math" w:hAnsi="Cambria Math"/>
              </w:rPr>
              <m:t>eff</m:t>
            </m:r>
          </m:sub>
        </m:sSub>
      </m:oMath>
      <w:r w:rsidR="00CD1878">
        <w:rPr>
          <w:rFonts w:hint="eastAsia"/>
        </w:rPr>
        <w:t>表示等效载干比；</w:t>
      </w:r>
    </w:p>
    <w:p w14:paraId="3ED44654" w14:textId="77777777" w:rsidR="00CD1878" w:rsidRPr="00CD1878" w:rsidRDefault="00E8426C" w:rsidP="00CD1878">
      <w:pPr>
        <w:ind w:left="420" w:firstLine="420"/>
      </w:pPr>
      <m:oMath>
        <m:sSub>
          <m:sSubPr>
            <m:ctrlPr>
              <w:rPr>
                <w:rFonts w:ascii="Cambria Math" w:hAnsi="Cambria Math"/>
              </w:rPr>
            </m:ctrlPr>
          </m:sSubPr>
          <m:e>
            <m:r>
              <m:rPr>
                <m:sty m:val="p"/>
              </m:rPr>
              <w:rPr>
                <w:rFonts w:ascii="Cambria Math" w:hAnsi="Cambria Math"/>
              </w:rPr>
              <m:t>SINR</m:t>
            </m:r>
          </m:e>
          <m:sub>
            <m:r>
              <m:rPr>
                <m:sty m:val="p"/>
              </m:rPr>
              <w:rPr>
                <w:rFonts w:ascii="Cambria Math" w:hAnsi="Cambria Math"/>
              </w:rPr>
              <m:t>new</m:t>
            </m:r>
          </m:sub>
        </m:sSub>
      </m:oMath>
      <w:r w:rsidR="00CD1878">
        <w:rPr>
          <w:rFonts w:hint="eastAsia"/>
        </w:rPr>
        <w:t>表示重传的载干比；</w:t>
      </w:r>
    </w:p>
    <w:p w14:paraId="709ADB0E" w14:textId="77777777" w:rsidR="00CD1878" w:rsidRDefault="00E8426C" w:rsidP="00CD1878">
      <w:pPr>
        <w:ind w:left="420" w:firstLine="420"/>
      </w:pPr>
      <m:oMath>
        <m:sSub>
          <m:sSubPr>
            <m:ctrlPr>
              <w:rPr>
                <w:rFonts w:ascii="Cambria Math" w:hAnsi="Cambria Math"/>
              </w:rPr>
            </m:ctrlPr>
          </m:sSubPr>
          <m:e>
            <m:r>
              <m:rPr>
                <m:sty m:val="p"/>
              </m:rPr>
              <w:rPr>
                <w:rFonts w:ascii="Cambria Math" w:hAnsi="Cambria Math"/>
              </w:rPr>
              <m:t>Nch</m:t>
            </m:r>
          </m:e>
          <m:sub>
            <m:r>
              <m:rPr>
                <m:sty m:val="p"/>
              </m:rPr>
              <w:rPr>
                <w:rFonts w:ascii="Cambria Math" w:hAnsi="Cambria Math"/>
              </w:rPr>
              <m:t>new</m:t>
            </m:r>
          </m:sub>
        </m:sSub>
      </m:oMath>
      <w:r w:rsidR="00CD1878">
        <w:rPr>
          <w:rFonts w:hint="eastAsia"/>
        </w:rPr>
        <w:t>和</w:t>
      </w:r>
      <m:oMath>
        <m:sSub>
          <m:sSubPr>
            <m:ctrlPr>
              <w:rPr>
                <w:rFonts w:ascii="Cambria Math" w:hAnsi="Cambria Math"/>
              </w:rPr>
            </m:ctrlPr>
          </m:sSubPr>
          <m:e>
            <m:r>
              <m:rPr>
                <m:sty m:val="p"/>
              </m:rPr>
              <w:rPr>
                <w:rFonts w:ascii="Cambria Math" w:hAnsi="Cambria Math"/>
              </w:rPr>
              <m:t>Nch</m:t>
            </m:r>
          </m:e>
          <m:sub>
            <m:r>
              <m:rPr>
                <m:sty m:val="p"/>
              </m:rPr>
              <w:rPr>
                <w:rFonts w:ascii="Cambria Math" w:hAnsi="Cambria Math"/>
              </w:rPr>
              <m:t>first</m:t>
            </m:r>
          </m:sub>
        </m:sSub>
      </m:oMath>
      <w:r w:rsidR="00CD1878">
        <w:rPr>
          <w:rFonts w:hint="eastAsia"/>
        </w:rPr>
        <w:t>分别表示重传比特数和原始比特数；</w:t>
      </w:r>
    </w:p>
    <w:p w14:paraId="7FD2A06B" w14:textId="77777777" w:rsidR="00CD1878" w:rsidRDefault="00E8426C" w:rsidP="00CD1878">
      <w:pPr>
        <w:ind w:left="420" w:firstLine="420"/>
      </w:pPr>
      <m:oMath>
        <m:sSub>
          <m:sSubPr>
            <m:ctrlPr>
              <w:rPr>
                <w:rFonts w:ascii="Cambria Math" w:hAnsi="Cambria Math"/>
              </w:rPr>
            </m:ctrlPr>
          </m:sSubPr>
          <m:e>
            <m:r>
              <m:rPr>
                <m:sty m:val="p"/>
              </m:rPr>
              <w:rPr>
                <w:rFonts w:ascii="Cambria Math" w:hAnsi="Cambria Math"/>
              </w:rPr>
              <m:t>rate</m:t>
            </m:r>
          </m:e>
          <m:sub>
            <m:r>
              <m:rPr>
                <m:sty m:val="p"/>
              </m:rPr>
              <w:rPr>
                <w:rFonts w:ascii="Cambria Math" w:hAnsi="Cambria Math"/>
              </w:rPr>
              <m:t>eff</m:t>
            </m:r>
          </m:sub>
        </m:sSub>
      </m:oMath>
      <w:r w:rsidR="00CD1878">
        <w:rPr>
          <w:rFonts w:hint="eastAsia"/>
        </w:rPr>
        <w:t>表示合并后等效码率</w:t>
      </w:r>
    </w:p>
    <w:p w14:paraId="4E611E48" w14:textId="77777777" w:rsidR="00CD1878" w:rsidRDefault="00E8426C" w:rsidP="00CD1878">
      <w:pPr>
        <w:ind w:left="420" w:firstLine="420"/>
      </w:pP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eff</m:t>
            </m:r>
          </m:sub>
        </m:sSub>
      </m:oMath>
      <w:r w:rsidR="00CD1878">
        <w:rPr>
          <w:rFonts w:hint="eastAsia"/>
        </w:rPr>
        <w:t>表示等效后调制阶数；</w:t>
      </w:r>
    </w:p>
    <w:p w14:paraId="7ED3A245" w14:textId="77777777" w:rsidR="00CD1878" w:rsidRPr="002D0E0E" w:rsidRDefault="00E8426C" w:rsidP="00CD1878">
      <w:pPr>
        <w:ind w:left="420" w:firstLine="420"/>
      </w:pP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eff</m:t>
            </m:r>
          </m:sub>
        </m:sSub>
      </m:oMath>
      <w:r w:rsidR="00CD1878">
        <w:rPr>
          <w:rFonts w:hint="eastAsia"/>
        </w:rPr>
        <w:t>表示等效资源数；</w:t>
      </w:r>
    </w:p>
    <w:p w14:paraId="18052369" w14:textId="77777777" w:rsidR="00CD1878" w:rsidRDefault="00CD1878" w:rsidP="00302091">
      <w:pPr>
        <w:ind w:left="420" w:firstLine="420"/>
      </w:pPr>
      <w:r>
        <w:rPr>
          <w:rFonts w:hint="eastAsia"/>
        </w:rPr>
        <w:t>CC</w:t>
      </w:r>
      <w:r>
        <w:rPr>
          <w:rFonts w:hint="eastAsia"/>
        </w:rPr>
        <w:t>不改变原始发送数据的</w:t>
      </w:r>
      <w:r>
        <w:rPr>
          <w:rFonts w:hint="eastAsia"/>
        </w:rPr>
        <w:t>MCS</w:t>
      </w:r>
      <w:r>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CD1878" w14:paraId="52E1483F" w14:textId="77777777" w:rsidTr="00CD1878">
        <w:trPr>
          <w:jc w:val="center"/>
        </w:trPr>
        <w:tc>
          <w:tcPr>
            <w:tcW w:w="761" w:type="dxa"/>
            <w:tcMar>
              <w:top w:w="60" w:type="dxa"/>
              <w:bottom w:w="60" w:type="dxa"/>
            </w:tcMar>
            <w:vAlign w:val="center"/>
          </w:tcPr>
          <w:p w14:paraId="182C2DD1" w14:textId="77777777" w:rsidR="00CD1878" w:rsidRDefault="00CD1878" w:rsidP="00CD1878">
            <w:pPr>
              <w:pStyle w:val="MTDisplayEquation"/>
              <w:jc w:val="left"/>
            </w:pPr>
          </w:p>
        </w:tc>
        <w:tc>
          <w:tcPr>
            <w:tcW w:w="8225" w:type="dxa"/>
            <w:tcMar>
              <w:top w:w="60" w:type="dxa"/>
              <w:bottom w:w="60" w:type="dxa"/>
            </w:tcMar>
            <w:vAlign w:val="center"/>
          </w:tcPr>
          <w:p w14:paraId="71E66704" w14:textId="77777777" w:rsidR="00CD1878" w:rsidRDefault="00E8426C" w:rsidP="00CD1878">
            <w:pPr>
              <w:pStyle w:val="MTDisplayEquation"/>
              <w:jc w:val="center"/>
            </w:pPr>
            <m:oMathPara>
              <m:oMath>
                <m:sSub>
                  <m:sSubPr>
                    <m:ctrlPr>
                      <w:rPr>
                        <w:rFonts w:ascii="Cambria Math" w:hAnsi="Cambria Math"/>
                      </w:rPr>
                    </m:ctrlPr>
                  </m:sSubPr>
                  <m:e>
                    <m:r>
                      <m:rPr>
                        <m:sty m:val="p"/>
                      </m:rPr>
                      <w:rPr>
                        <w:rFonts w:ascii="Cambria Math" w:hAnsi="Cambria Math"/>
                      </w:rPr>
                      <m:t>SINR</m:t>
                    </m:r>
                  </m:e>
                  <m:sub>
                    <m:r>
                      <m:rPr>
                        <m:sty m:val="p"/>
                      </m:rPr>
                      <w:rPr>
                        <w:rFonts w:ascii="Cambria Math" w:hAnsi="Cambria Math"/>
                      </w:rPr>
                      <m:t>eff</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SINR</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Nch</m:t>
                        </m:r>
                      </m:e>
                      <m:sub>
                        <m:r>
                          <m:rPr>
                            <m:sty m:val="p"/>
                          </m:rPr>
                          <w:rPr>
                            <w:rFonts w:ascii="Cambria Math" w:hAnsi="Cambria Math"/>
                          </w:rPr>
                          <m:t>new</m:t>
                        </m:r>
                      </m:sub>
                    </m:sSub>
                    <m:ctrlPr>
                      <w:rPr>
                        <w:rFonts w:ascii="Cambria Math" w:hAnsi="Cambria Math"/>
                        <w:i/>
                      </w:rPr>
                    </m:ctrlPr>
                  </m:num>
                  <m:den>
                    <m:sSub>
                      <m:sSubPr>
                        <m:ctrlPr>
                          <w:rPr>
                            <w:rFonts w:ascii="Cambria Math" w:hAnsi="Cambria Math"/>
                          </w:rPr>
                        </m:ctrlPr>
                      </m:sSubPr>
                      <m:e>
                        <m:r>
                          <m:rPr>
                            <m:sty m:val="p"/>
                          </m:rPr>
                          <w:rPr>
                            <w:rFonts w:ascii="Cambria Math" w:hAnsi="Cambria Math"/>
                          </w:rPr>
                          <m:t>Nch</m:t>
                        </m:r>
                      </m:e>
                      <m:sub>
                        <m:r>
                          <m:rPr>
                            <m:sty m:val="p"/>
                          </m:rPr>
                          <w:rPr>
                            <w:rFonts w:ascii="Cambria Math" w:hAnsi="Cambria Math"/>
                          </w:rPr>
                          <m:t>first</m:t>
                        </m:r>
                      </m:sub>
                    </m:sSub>
                  </m:den>
                </m:f>
                <m:r>
                  <m:rPr>
                    <m:sty m:val="p"/>
                  </m:rPr>
                  <w:rPr>
                    <w:rFonts w:ascii="Cambria Math" w:hAnsi="Cambria Math"/>
                  </w:rPr>
                  <m:t>*</m:t>
                </m:r>
                <m:sSub>
                  <m:sSubPr>
                    <m:ctrlPr>
                      <w:rPr>
                        <w:rFonts w:ascii="Cambria Math" w:hAnsi="Cambria Math"/>
                      </w:rPr>
                    </m:ctrlPr>
                  </m:sSubPr>
                  <m:e>
                    <m:r>
                      <m:rPr>
                        <m:sty m:val="p"/>
                      </m:rPr>
                      <w:rPr>
                        <w:rFonts w:ascii="Cambria Math" w:hAnsi="Cambria Math"/>
                      </w:rPr>
                      <m:t>SINR</m:t>
                    </m:r>
                  </m:e>
                  <m:sub>
                    <m:r>
                      <m:rPr>
                        <m:sty m:val="p"/>
                      </m:rPr>
                      <w:rPr>
                        <w:rFonts w:ascii="Cambria Math" w:hAnsi="Cambria Math"/>
                      </w:rPr>
                      <m:t>new</m:t>
                    </m:r>
                  </m:sub>
                </m:sSub>
                <m:r>
                  <w:rPr>
                    <w:rFonts w:ascii="Cambria Math" w:hAnsi="Cambria Math"/>
                    <w:i/>
                    <w:position w:val="-4"/>
                  </w:rPr>
                  <w:object w:dxaOrig="180" w:dyaOrig="279" w14:anchorId="49E81F28">
                    <v:shape id="_x0000_i1111" type="#_x0000_t75" style="width:9pt;height:13.5pt" o:ole="">
                      <v:imagedata r:id="rId179" o:title=""/>
                    </v:shape>
                    <o:OLEObject Type="Embed" ProgID="Equation.DSMT4" ShapeID="_x0000_i1111" DrawAspect="Content" ObjectID="_1524383386" r:id="rId180"/>
                  </w:object>
                </m:r>
              </m:oMath>
            </m:oMathPara>
          </w:p>
        </w:tc>
        <w:tc>
          <w:tcPr>
            <w:tcW w:w="760" w:type="dxa"/>
            <w:tcMar>
              <w:top w:w="60" w:type="dxa"/>
              <w:bottom w:w="60" w:type="dxa"/>
            </w:tcMar>
            <w:vAlign w:val="center"/>
          </w:tcPr>
          <w:p w14:paraId="2F0AF838" w14:textId="77777777" w:rsidR="00CD1878" w:rsidRDefault="00F03FAF" w:rsidP="00CD1878">
            <w:pPr>
              <w:pStyle w:val="MTDisplayEquation"/>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instrText>-</w:instrText>
            </w:r>
            <w:r w:rsidR="00E8426C">
              <w:fldChar w:fldCharType="begin"/>
            </w:r>
            <w:r w:rsidR="00E8426C">
              <w:instrText xml:space="preserve"> SEQ MTEqn \c \* Arabic \* MERGEFORMAT </w:instrText>
            </w:r>
            <w:r w:rsidR="00E8426C">
              <w:fldChar w:fldCharType="separate"/>
            </w:r>
            <w:r w:rsidR="00C10C61">
              <w:rPr>
                <w:noProof/>
              </w:rPr>
              <w:instrText>14</w:instrText>
            </w:r>
            <w:r w:rsidR="00E8426C">
              <w:rPr>
                <w:noProof/>
              </w:rPr>
              <w:fldChar w:fldCharType="end"/>
            </w:r>
            <w:r>
              <w:instrText>)</w:instrText>
            </w:r>
            <w:r>
              <w:fldChar w:fldCharType="end"/>
            </w:r>
          </w:p>
        </w:tc>
      </w:tr>
    </w:tbl>
    <w:p w14:paraId="279D72CD" w14:textId="77777777" w:rsidR="00CD1878" w:rsidRDefault="00CD1878" w:rsidP="00302091">
      <w:pPr>
        <w:ind w:left="420" w:firstLine="420"/>
      </w:pPr>
      <w:r>
        <w:rPr>
          <w:rFonts w:hint="eastAsia"/>
        </w:rPr>
        <w:t>第</w:t>
      </w:r>
      <w:r>
        <w:rPr>
          <w:rFonts w:hint="eastAsia"/>
        </w:rPr>
        <w:t>k</w:t>
      </w:r>
      <w:r>
        <w:rPr>
          <w:rFonts w:hint="eastAsia"/>
        </w:rPr>
        <w:t>次重传</w:t>
      </w:r>
      <w:r>
        <w:rPr>
          <w:rFonts w:hint="eastAsia"/>
        </w:rPr>
        <w:t>bler</w:t>
      </w:r>
      <w:r>
        <w:rPr>
          <w:rFonts w:hint="eastAsia"/>
        </w:rPr>
        <w:t>值在第一次传输的</w:t>
      </w:r>
      <w:r>
        <w:rPr>
          <w:rFonts w:hint="eastAsia"/>
        </w:rPr>
        <w:t>MCS</w:t>
      </w:r>
      <w:r>
        <w:rPr>
          <w:rFonts w:hint="eastAsia"/>
        </w:rPr>
        <w:t>的误码率曲线上计算。</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CD1878" w14:paraId="7BE8A5EA" w14:textId="77777777" w:rsidTr="00CD1878">
        <w:trPr>
          <w:jc w:val="center"/>
        </w:trPr>
        <w:tc>
          <w:tcPr>
            <w:tcW w:w="761" w:type="dxa"/>
            <w:tcMar>
              <w:top w:w="60" w:type="dxa"/>
              <w:bottom w:w="60" w:type="dxa"/>
            </w:tcMar>
            <w:vAlign w:val="center"/>
          </w:tcPr>
          <w:p w14:paraId="5E49FB1C" w14:textId="77777777" w:rsidR="00CD1878" w:rsidRDefault="00CD1878" w:rsidP="00CD1878">
            <w:pPr>
              <w:pStyle w:val="MTDisplayEquation"/>
              <w:jc w:val="left"/>
            </w:pPr>
          </w:p>
        </w:tc>
        <w:tc>
          <w:tcPr>
            <w:tcW w:w="8225" w:type="dxa"/>
            <w:tcMar>
              <w:top w:w="60" w:type="dxa"/>
              <w:bottom w:w="60" w:type="dxa"/>
            </w:tcMar>
            <w:vAlign w:val="center"/>
          </w:tcPr>
          <w:p w14:paraId="57335CCD" w14:textId="77777777" w:rsidR="00CD1878" w:rsidRDefault="00E8426C" w:rsidP="00CD1878">
            <w:pPr>
              <w:pStyle w:val="MTDisplayEquation"/>
              <w:jc w:val="center"/>
            </w:pPr>
            <m:oMathPara>
              <m:oMath>
                <m:sSub>
                  <m:sSubPr>
                    <m:ctrlPr>
                      <w:rPr>
                        <w:rFonts w:ascii="Cambria Math" w:hAnsi="Cambria Math"/>
                      </w:rPr>
                    </m:ctrlPr>
                  </m:sSubPr>
                  <m:e>
                    <m:r>
                      <m:rPr>
                        <m:sty m:val="p"/>
                      </m:rPr>
                      <w:rPr>
                        <w:rFonts w:ascii="Cambria Math" w:hAnsi="Cambria Math"/>
                      </w:rPr>
                      <m:t>BLER</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BLER</m:t>
                    </m:r>
                  </m:e>
                  <m:sub>
                    <m:sSub>
                      <m:sSubPr>
                        <m:ctrlPr>
                          <w:rPr>
                            <w:rFonts w:ascii="Cambria Math" w:hAnsi="Cambria Math"/>
                          </w:rPr>
                        </m:ctrlPr>
                      </m:sSubPr>
                      <m:e>
                        <m:r>
                          <m:rPr>
                            <m:sty m:val="p"/>
                          </m:rPr>
                          <w:rPr>
                            <w:rFonts w:ascii="Cambria Math" w:hAnsi="Cambria Math"/>
                          </w:rPr>
                          <m:t>MCS</m:t>
                        </m:r>
                      </m:e>
                      <m:sub>
                        <m:r>
                          <m:rPr>
                            <m:sty m:val="p"/>
                          </m:rPr>
                          <w:rPr>
                            <w:rFonts w:ascii="Cambria Math" w:hAnsi="Cambria Math"/>
                          </w:rPr>
                          <m:t>first</m:t>
                        </m:r>
                      </m:sub>
                    </m:sSub>
                  </m:sub>
                </m:sSub>
                <m:d>
                  <m:dPr>
                    <m:ctrlPr>
                      <w:rPr>
                        <w:rFonts w:ascii="Cambria Math" w:hAnsi="Cambria Math"/>
                      </w:rPr>
                    </m:ctrlPr>
                  </m:dPr>
                  <m:e>
                    <m:sSub>
                      <m:sSubPr>
                        <m:ctrlPr>
                          <w:rPr>
                            <w:rFonts w:ascii="Cambria Math" w:hAnsi="Cambria Math"/>
                          </w:rPr>
                        </m:ctrlPr>
                      </m:sSubPr>
                      <m:e>
                        <m:r>
                          <m:rPr>
                            <m:sty m:val="p"/>
                          </m:rPr>
                          <w:rPr>
                            <w:rFonts w:ascii="Cambria Math" w:hAnsi="Cambria Math"/>
                          </w:rPr>
                          <m:t>SINR</m:t>
                        </m:r>
                      </m:e>
                      <m:sub>
                        <m:r>
                          <m:rPr>
                            <m:sty m:val="p"/>
                          </m:rPr>
                          <w:rPr>
                            <w:rFonts w:ascii="Cambria Math" w:hAnsi="Cambria Math"/>
                          </w:rPr>
                          <m:t>eff</m:t>
                        </m:r>
                      </m:sub>
                    </m:sSub>
                  </m:e>
                </m:d>
                <m:r>
                  <w:rPr>
                    <w:rFonts w:ascii="Cambria Math" w:hAnsi="Cambria Math"/>
                    <w:i/>
                    <w:position w:val="-4"/>
                  </w:rPr>
                  <w:object w:dxaOrig="180" w:dyaOrig="279" w14:anchorId="690030A6">
                    <v:shape id="_x0000_i1112" type="#_x0000_t75" style="width:9pt;height:13.5pt" o:ole="">
                      <v:imagedata r:id="rId179" o:title=""/>
                    </v:shape>
                    <o:OLEObject Type="Embed" ProgID="Equation.DSMT4" ShapeID="_x0000_i1112" DrawAspect="Content" ObjectID="_1524383387" r:id="rId181"/>
                  </w:object>
                </m:r>
              </m:oMath>
            </m:oMathPara>
          </w:p>
        </w:tc>
        <w:tc>
          <w:tcPr>
            <w:tcW w:w="760" w:type="dxa"/>
            <w:tcMar>
              <w:top w:w="60" w:type="dxa"/>
              <w:bottom w:w="60" w:type="dxa"/>
            </w:tcMar>
            <w:vAlign w:val="center"/>
          </w:tcPr>
          <w:p w14:paraId="687C196F" w14:textId="77777777" w:rsidR="00CD1878" w:rsidRDefault="00F03FAF" w:rsidP="00CD1878">
            <w:pPr>
              <w:pStyle w:val="MTDisplayEquation"/>
              <w:jc w:val="right"/>
            </w:pPr>
            <w:r>
              <w:fldChar w:fldCharType="begin"/>
            </w:r>
            <w:r>
              <w:instrText xml:space="preserve"> </w:instrText>
            </w:r>
            <w:r>
              <w:rPr>
                <w:rFonts w:hint="eastAsia"/>
              </w:rPr>
              <w:instrText>MACROBUTTON MTPlaceRef \* MERGEFORMAT</w:instrText>
            </w:r>
            <w:r>
              <w:instrText xml:space="preserve"> </w:instrText>
            </w:r>
            <w:r>
              <w:fldChar w:fldCharType="begin"/>
            </w:r>
            <w:r>
              <w:instrText xml:space="preserve"> SEQ MTEqn \h \* MERGEFORMAT </w:instrText>
            </w:r>
            <w:r>
              <w:fldChar w:fldCharType="end"/>
            </w:r>
            <w:r>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instrText>-</w:instrText>
            </w:r>
            <w:r w:rsidR="00E8426C">
              <w:fldChar w:fldCharType="begin"/>
            </w:r>
            <w:r w:rsidR="00E8426C">
              <w:instrText xml:space="preserve"> SEQ</w:instrText>
            </w:r>
            <w:r w:rsidR="00E8426C">
              <w:instrText xml:space="preserve"> MTEqn \c \* Arabic \* MERGEFORMAT </w:instrText>
            </w:r>
            <w:r w:rsidR="00E8426C">
              <w:fldChar w:fldCharType="separate"/>
            </w:r>
            <w:r w:rsidR="00C10C61">
              <w:rPr>
                <w:noProof/>
              </w:rPr>
              <w:instrText>15</w:instrText>
            </w:r>
            <w:r w:rsidR="00E8426C">
              <w:rPr>
                <w:noProof/>
              </w:rPr>
              <w:fldChar w:fldCharType="end"/>
            </w:r>
            <w:r>
              <w:instrText>)</w:instrText>
            </w:r>
            <w:r>
              <w:fldChar w:fldCharType="end"/>
            </w:r>
          </w:p>
        </w:tc>
      </w:tr>
    </w:tbl>
    <w:p w14:paraId="2732061C" w14:textId="77777777" w:rsidR="00CD4FED" w:rsidRPr="008B2C38" w:rsidRDefault="00CD4FED" w:rsidP="00774694">
      <w:pPr>
        <w:pStyle w:val="3"/>
      </w:pPr>
      <w:bookmarkStart w:id="156" w:name="_Toc331409120"/>
      <w:bookmarkStart w:id="157" w:name="_Toc331409216"/>
      <w:bookmarkStart w:id="158" w:name="_Toc344200316"/>
      <w:r w:rsidRPr="008B2C38">
        <w:rPr>
          <w:rFonts w:hint="eastAsia"/>
        </w:rPr>
        <w:t>信息反馈</w:t>
      </w:r>
      <w:bookmarkEnd w:id="156"/>
      <w:bookmarkEnd w:id="157"/>
      <w:bookmarkEnd w:id="158"/>
    </w:p>
    <w:p w14:paraId="45211CA4" w14:textId="77777777" w:rsidR="007D70F7" w:rsidRPr="00BF787B" w:rsidRDefault="007D70F7" w:rsidP="007D70F7">
      <w:pPr>
        <w:ind w:firstLineChars="200" w:firstLine="480"/>
      </w:pPr>
      <w:r>
        <w:rPr>
          <w:rFonts w:hint="eastAsia"/>
        </w:rPr>
        <w:t>3GPP36.213</w:t>
      </w:r>
      <w:r>
        <w:rPr>
          <w:rFonts w:hint="eastAsia"/>
        </w:rPr>
        <w:t>中的</w:t>
      </w:r>
      <w:r w:rsidRPr="002872E5">
        <w:t>反馈模式</w:t>
      </w:r>
      <w:r>
        <w:t>MODE</w:t>
      </w:r>
      <w:r>
        <w:rPr>
          <w:rFonts w:hint="eastAsia"/>
        </w:rPr>
        <w:t xml:space="preserve"> </w:t>
      </w:r>
      <w:r w:rsidRPr="002872E5">
        <w:t>3_1</w:t>
      </w:r>
      <w:r>
        <w:rPr>
          <w:rFonts w:hint="eastAsia"/>
        </w:rPr>
        <w:t>要求：</w:t>
      </w:r>
      <w:r w:rsidRPr="00BF787B">
        <w:rPr>
          <w:szCs w:val="24"/>
        </w:rPr>
        <w:t>从码本中选出单个预编码矩阵用于子带集合上</w:t>
      </w:r>
      <w:r>
        <w:rPr>
          <w:rFonts w:hint="eastAsia"/>
          <w:szCs w:val="24"/>
        </w:rPr>
        <w:t>；</w:t>
      </w:r>
      <w:r w:rsidRPr="00766599">
        <w:rPr>
          <w:rFonts w:hint="eastAsia"/>
          <w:szCs w:val="24"/>
        </w:rPr>
        <w:t>使用</w:t>
      </w:r>
      <w:r w:rsidRPr="00766599">
        <w:rPr>
          <w:rFonts w:hint="eastAsia"/>
          <w:szCs w:val="24"/>
        </w:rPr>
        <w:t>wideband PMI</w:t>
      </w:r>
      <w:r w:rsidRPr="00766599">
        <w:rPr>
          <w:rFonts w:hint="eastAsia"/>
          <w:szCs w:val="24"/>
        </w:rPr>
        <w:t>和</w:t>
      </w:r>
      <w:r w:rsidRPr="00766599">
        <w:rPr>
          <w:rFonts w:hint="eastAsia"/>
          <w:szCs w:val="24"/>
        </w:rPr>
        <w:t>wideband RI</w:t>
      </w:r>
      <w:r>
        <w:rPr>
          <w:rFonts w:hint="eastAsia"/>
        </w:rPr>
        <w:t>；</w:t>
      </w:r>
      <w:r w:rsidRPr="00766599">
        <w:rPr>
          <w:szCs w:val="24"/>
        </w:rPr>
        <w:t>每个子带集合上返回每个码字的</w:t>
      </w:r>
      <w:r w:rsidRPr="00766599">
        <w:rPr>
          <w:szCs w:val="24"/>
        </w:rPr>
        <w:t>subband CQI</w:t>
      </w:r>
      <w:r w:rsidRPr="00766599">
        <w:rPr>
          <w:szCs w:val="24"/>
        </w:rPr>
        <w:t>，计算</w:t>
      </w:r>
      <w:r w:rsidRPr="00766599">
        <w:rPr>
          <w:szCs w:val="24"/>
        </w:rPr>
        <w:t>subband CQI</w:t>
      </w:r>
      <w:r w:rsidRPr="00766599">
        <w:rPr>
          <w:szCs w:val="24"/>
        </w:rPr>
        <w:t>时假设在所有子带上使用单个预编码矩阵并且假设根据子带进行传输</w:t>
      </w:r>
      <w:r>
        <w:rPr>
          <w:rFonts w:hint="eastAsia"/>
          <w:szCs w:val="24"/>
        </w:rPr>
        <w:t>；</w:t>
      </w:r>
      <w:r w:rsidRPr="00766599">
        <w:rPr>
          <w:szCs w:val="24"/>
        </w:rPr>
        <w:t>每个码字反馈</w:t>
      </w:r>
      <w:r w:rsidR="00B00C47">
        <w:rPr>
          <w:rFonts w:hint="eastAsia"/>
          <w:szCs w:val="24"/>
        </w:rPr>
        <w:t>sub</w:t>
      </w:r>
      <w:r w:rsidRPr="00766599">
        <w:rPr>
          <w:szCs w:val="24"/>
        </w:rPr>
        <w:t>band CQI</w:t>
      </w:r>
      <w:r w:rsidRPr="00766599">
        <w:rPr>
          <w:szCs w:val="24"/>
        </w:rPr>
        <w:t>，计算时假设在所有子带上使用单个预编码矩阵并且假设在子带集合上传输</w:t>
      </w:r>
      <w:r w:rsidRPr="002872E5">
        <w:t>。</w:t>
      </w:r>
    </w:p>
    <w:p w14:paraId="22548976" w14:textId="77777777" w:rsidR="00CD4FED" w:rsidRPr="008D0F49" w:rsidRDefault="00B00C47" w:rsidP="00CD4FED">
      <w:pPr>
        <w:ind w:firstLineChars="200" w:firstLine="480"/>
        <w:rPr>
          <w:szCs w:val="24"/>
        </w:rPr>
      </w:pPr>
      <w:r>
        <w:rPr>
          <w:rFonts w:hint="eastAsia"/>
          <w:szCs w:val="24"/>
        </w:rPr>
        <w:lastRenderedPageBreak/>
        <w:t>用户反馈</w:t>
      </w:r>
      <w:r w:rsidR="00CD4FED" w:rsidRPr="008D0F49">
        <w:rPr>
          <w:rFonts w:hint="eastAsia"/>
          <w:szCs w:val="24"/>
        </w:rPr>
        <w:t>信道状态信息</w:t>
      </w:r>
      <w:r w:rsidR="00CD4FED" w:rsidRPr="008D0F49">
        <w:rPr>
          <w:szCs w:val="24"/>
        </w:rPr>
        <w:t>CSI</w:t>
      </w:r>
      <w:r w:rsidR="00CD4FED" w:rsidRPr="008D0F49">
        <w:rPr>
          <w:rFonts w:hint="eastAsia"/>
          <w:szCs w:val="24"/>
        </w:rPr>
        <w:t>（信道质量指示</w:t>
      </w:r>
      <w:r w:rsidR="00CD4FED" w:rsidRPr="008D0F49">
        <w:rPr>
          <w:szCs w:val="24"/>
        </w:rPr>
        <w:t>CQI</w:t>
      </w:r>
      <w:r w:rsidR="00CD4FED" w:rsidRPr="008D0F49">
        <w:rPr>
          <w:rFonts w:hint="eastAsia"/>
          <w:szCs w:val="24"/>
        </w:rPr>
        <w:t>，预编码矩阵指示</w:t>
      </w:r>
      <w:r w:rsidR="00CD4FED" w:rsidRPr="008D0F49">
        <w:rPr>
          <w:szCs w:val="24"/>
        </w:rPr>
        <w:t>PMI</w:t>
      </w:r>
      <w:r w:rsidR="00CD4FED" w:rsidRPr="008D0F49">
        <w:rPr>
          <w:rFonts w:hint="eastAsia"/>
          <w:szCs w:val="24"/>
        </w:rPr>
        <w:t>，</w:t>
      </w:r>
      <w:r w:rsidR="00CD4FED" w:rsidRPr="008D0F49">
        <w:rPr>
          <w:szCs w:val="24"/>
        </w:rPr>
        <w:t>rank</w:t>
      </w:r>
      <w:r w:rsidR="00CD4FED" w:rsidRPr="008D0F49">
        <w:rPr>
          <w:rFonts w:hint="eastAsia"/>
          <w:szCs w:val="24"/>
        </w:rPr>
        <w:t>指示</w:t>
      </w:r>
      <w:r w:rsidR="00CD4FED" w:rsidRPr="008D0F49">
        <w:rPr>
          <w:szCs w:val="24"/>
        </w:rPr>
        <w:t>RI</w:t>
      </w:r>
      <w:r w:rsidR="00CD4FED" w:rsidRPr="008D0F49">
        <w:rPr>
          <w:rFonts w:hint="eastAsia"/>
          <w:szCs w:val="24"/>
        </w:rPr>
        <w:t>），反馈信息存储在名为</w:t>
      </w:r>
      <w:r w:rsidR="00CD4FED" w:rsidRPr="008D0F49">
        <w:rPr>
          <w:rFonts w:hint="eastAsia"/>
          <w:szCs w:val="24"/>
        </w:rPr>
        <w:t>feedback_DL</w:t>
      </w:r>
      <w:r w:rsidR="00CD4FED" w:rsidRPr="008D0F49">
        <w:rPr>
          <w:rFonts w:hint="eastAsia"/>
          <w:szCs w:val="24"/>
        </w:rPr>
        <w:t>、</w:t>
      </w:r>
      <w:r w:rsidR="00CD4FED" w:rsidRPr="008D0F49">
        <w:rPr>
          <w:rFonts w:hint="eastAsia"/>
          <w:szCs w:val="24"/>
        </w:rPr>
        <w:t>feedback_UL</w:t>
      </w:r>
      <w:r w:rsidR="00CD4FED" w:rsidRPr="008D0F49">
        <w:rPr>
          <w:rFonts w:hint="eastAsia"/>
          <w:szCs w:val="24"/>
        </w:rPr>
        <w:t>的链表中，分别用于下行的反馈和上行的反馈。链表的长度在系统初始化的时候由参数</w:t>
      </w:r>
      <w:r w:rsidR="00CD4FED" w:rsidRPr="008D0F49">
        <w:rPr>
          <w:szCs w:val="24"/>
        </w:rPr>
        <w:t>fd_delay</w:t>
      </w:r>
      <w:r w:rsidR="00CD4FED" w:rsidRPr="008D0F49">
        <w:rPr>
          <w:rFonts w:hint="eastAsia"/>
          <w:szCs w:val="24"/>
        </w:rPr>
        <w:t>控制，并有</w:t>
      </w:r>
      <w:r w:rsidR="00CD4FED" w:rsidRPr="008D0F49">
        <w:rPr>
          <w:rFonts w:hint="eastAsia"/>
          <w:szCs w:val="24"/>
        </w:rPr>
        <w:t>feedbackRead_DL</w:t>
      </w:r>
      <w:r w:rsidR="00CD4FED" w:rsidRPr="008D0F49">
        <w:rPr>
          <w:rFonts w:hint="eastAsia"/>
          <w:szCs w:val="24"/>
        </w:rPr>
        <w:t>指针指向下行链表的第一个单元，</w:t>
      </w:r>
      <w:r w:rsidR="00CD4FED" w:rsidRPr="008D0F49">
        <w:rPr>
          <w:rFonts w:hint="eastAsia"/>
          <w:szCs w:val="24"/>
        </w:rPr>
        <w:t>feedbackWrite_DL</w:t>
      </w:r>
      <w:r w:rsidR="00CD4FED" w:rsidRPr="008D0F49">
        <w:rPr>
          <w:rFonts w:hint="eastAsia"/>
          <w:szCs w:val="24"/>
        </w:rPr>
        <w:t>指针指向下行链表的最后一个单元，上行情况同理，两个单元之间的距离体现反馈信息的延迟。反馈在平台中的实现是通过每经过固定的</w:t>
      </w:r>
      <w:r w:rsidR="00CD4FED" w:rsidRPr="008D0F49">
        <w:rPr>
          <w:rFonts w:hint="eastAsia"/>
          <w:szCs w:val="24"/>
        </w:rPr>
        <w:t>TTI</w:t>
      </w:r>
      <w:r w:rsidR="00CD4FED" w:rsidRPr="008D0F49">
        <w:rPr>
          <w:rFonts w:hint="eastAsia"/>
          <w:szCs w:val="24"/>
        </w:rPr>
        <w:t>，调用一次</w:t>
      </w:r>
      <w:r w:rsidR="00CD4FED" w:rsidRPr="008D0F49">
        <w:rPr>
          <w:rFonts w:hint="eastAsia"/>
          <w:szCs w:val="24"/>
        </w:rPr>
        <w:t>CSI_feedback</w:t>
      </w:r>
      <w:r w:rsidR="00CD4FED" w:rsidRPr="008D0F49">
        <w:rPr>
          <w:rFonts w:hint="eastAsia"/>
          <w:szCs w:val="24"/>
        </w:rPr>
        <w:t>函数。</w:t>
      </w:r>
      <w:r w:rsidR="00CD4FED" w:rsidRPr="008D0F49">
        <w:rPr>
          <w:rFonts w:hint="eastAsia"/>
          <w:szCs w:val="24"/>
        </w:rPr>
        <w:t>CSI_feedback</w:t>
      </w:r>
      <w:r w:rsidR="00CD4FED" w:rsidRPr="008D0F49">
        <w:rPr>
          <w:rFonts w:hint="eastAsia"/>
          <w:szCs w:val="24"/>
        </w:rPr>
        <w:t>函数的主要功能即是根据不同的情况计算</w:t>
      </w:r>
      <w:r w:rsidR="00CD4FED" w:rsidRPr="008D0F49">
        <w:rPr>
          <w:rFonts w:hint="eastAsia"/>
          <w:szCs w:val="24"/>
        </w:rPr>
        <w:t>CQI</w:t>
      </w:r>
      <w:r w:rsidR="00CD4FED" w:rsidRPr="008D0F49">
        <w:rPr>
          <w:rFonts w:hint="eastAsia"/>
          <w:szCs w:val="24"/>
        </w:rPr>
        <w:t>、</w:t>
      </w:r>
      <w:r w:rsidR="00CD4FED" w:rsidRPr="008D0F49">
        <w:rPr>
          <w:rFonts w:hint="eastAsia"/>
          <w:szCs w:val="24"/>
        </w:rPr>
        <w:t>PMI</w:t>
      </w:r>
      <w:r w:rsidR="00CD4FED" w:rsidRPr="008D0F49">
        <w:rPr>
          <w:rFonts w:hint="eastAsia"/>
          <w:szCs w:val="24"/>
        </w:rPr>
        <w:t>、</w:t>
      </w:r>
      <w:r w:rsidR="00CD4FED" w:rsidRPr="008D0F49">
        <w:rPr>
          <w:rFonts w:hint="eastAsia"/>
          <w:szCs w:val="24"/>
        </w:rPr>
        <w:t>RI</w:t>
      </w:r>
      <w:r w:rsidR="00CD4FED" w:rsidRPr="008D0F49">
        <w:rPr>
          <w:rFonts w:hint="eastAsia"/>
          <w:szCs w:val="24"/>
        </w:rPr>
        <w:t>，并将它们写入到由</w:t>
      </w:r>
      <w:r w:rsidR="00CD4FED" w:rsidRPr="008D0F49">
        <w:rPr>
          <w:rFonts w:hint="eastAsia"/>
          <w:szCs w:val="24"/>
        </w:rPr>
        <w:t>feedbackWrite_DL</w:t>
      </w:r>
      <w:r w:rsidR="00CD4FED" w:rsidRPr="008D0F49">
        <w:rPr>
          <w:rFonts w:hint="eastAsia"/>
          <w:szCs w:val="24"/>
        </w:rPr>
        <w:t>指针指向的单元中。具体流程图见</w:t>
      </w:r>
      <w:r w:rsidR="00935769">
        <w:rPr>
          <w:szCs w:val="24"/>
        </w:rPr>
        <w:fldChar w:fldCharType="begin"/>
      </w:r>
      <w:r w:rsidR="001E6A56">
        <w:rPr>
          <w:szCs w:val="24"/>
        </w:rPr>
        <w:instrText xml:space="preserve"> </w:instrText>
      </w:r>
      <w:r w:rsidR="001E6A56">
        <w:rPr>
          <w:rFonts w:hint="eastAsia"/>
          <w:szCs w:val="24"/>
        </w:rPr>
        <w:instrText>REF _Ref331417273 \h</w:instrText>
      </w:r>
      <w:r w:rsidR="001E6A56">
        <w:rPr>
          <w:szCs w:val="24"/>
        </w:rPr>
        <w:instrText xml:space="preserve"> </w:instrText>
      </w:r>
      <w:r w:rsidR="00935769">
        <w:rPr>
          <w:szCs w:val="24"/>
        </w:rPr>
      </w:r>
      <w:r w:rsidR="00935769">
        <w:rPr>
          <w:szCs w:val="24"/>
        </w:rPr>
        <w:fldChar w:fldCharType="separate"/>
      </w:r>
      <w:r w:rsidR="00C10C61">
        <w:rPr>
          <w:rFonts w:hint="eastAsia"/>
        </w:rPr>
        <w:t>图</w:t>
      </w:r>
      <w:r w:rsidR="00C10C61">
        <w:rPr>
          <w:rFonts w:hint="eastAsia"/>
        </w:rPr>
        <w:t xml:space="preserve"> </w:t>
      </w:r>
      <w:r w:rsidR="00C10C61">
        <w:rPr>
          <w:noProof/>
        </w:rPr>
        <w:t>3.2</w:t>
      </w:r>
      <w:r w:rsidR="00C10C61">
        <w:noBreakHyphen/>
      </w:r>
      <w:r w:rsidR="00C10C61">
        <w:rPr>
          <w:noProof/>
        </w:rPr>
        <w:t>8</w:t>
      </w:r>
      <w:r w:rsidR="00935769">
        <w:rPr>
          <w:szCs w:val="24"/>
        </w:rPr>
        <w:fldChar w:fldCharType="end"/>
      </w:r>
      <w:r w:rsidR="00CD4FED" w:rsidRPr="008D0F49">
        <w:rPr>
          <w:rFonts w:hint="eastAsia"/>
          <w:szCs w:val="24"/>
        </w:rPr>
        <w:t>：</w:t>
      </w:r>
    </w:p>
    <w:p w14:paraId="202A2B17" w14:textId="77777777" w:rsidR="00774694" w:rsidRDefault="001209FE" w:rsidP="00774694">
      <w:pPr>
        <w:pStyle w:val="af5"/>
        <w:keepNext/>
        <w:ind w:firstLine="400"/>
        <w:jc w:val="center"/>
      </w:pPr>
      <w:r>
        <w:object w:dxaOrig="9495" w:dyaOrig="12061" w14:anchorId="47573874">
          <v:shape id="_x0000_i1113" type="#_x0000_t75" style="width:223.5pt;height:284.25pt" o:ole="">
            <v:imagedata r:id="rId182" o:title=""/>
          </v:shape>
          <o:OLEObject Type="Embed" ProgID="Visio.Drawing.11" ShapeID="_x0000_i1113" DrawAspect="Content" ObjectID="_1524383388" r:id="rId183"/>
        </w:object>
      </w:r>
    </w:p>
    <w:p w14:paraId="0CC3E62E" w14:textId="77777777" w:rsidR="00CD4FED" w:rsidRDefault="00774694" w:rsidP="00774694">
      <w:pPr>
        <w:pStyle w:val="ad"/>
      </w:pPr>
      <w:bookmarkStart w:id="159" w:name="_Ref331417273"/>
      <w:r>
        <w:rPr>
          <w:rFonts w:hint="eastAsia"/>
        </w:rPr>
        <w:t>图</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3.2</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图</w:instrText>
      </w:r>
      <w:r w:rsidR="006550EB">
        <w:rPr>
          <w:rFonts w:hint="eastAsia"/>
        </w:rPr>
        <w:instrText xml:space="preserve"> \* ARABIC \s 2</w:instrText>
      </w:r>
      <w:r w:rsidR="006550EB">
        <w:instrText xml:space="preserve"> </w:instrText>
      </w:r>
      <w:r w:rsidR="006550EB">
        <w:fldChar w:fldCharType="separate"/>
      </w:r>
      <w:r w:rsidR="006550EB">
        <w:rPr>
          <w:noProof/>
        </w:rPr>
        <w:t>8</w:t>
      </w:r>
      <w:r w:rsidR="006550EB">
        <w:fldChar w:fldCharType="end"/>
      </w:r>
      <w:del w:id="160" w:author="李志成" w:date="2013-05-14T21:04:00Z">
        <w:r w:rsidR="00302091" w:rsidDel="006550EB">
          <w:fldChar w:fldCharType="begin"/>
        </w:r>
        <w:r w:rsidR="00302091" w:rsidDel="006550EB">
          <w:delInstrText xml:space="preserve"> </w:delInstrText>
        </w:r>
        <w:r w:rsidR="00302091" w:rsidDel="006550EB">
          <w:rPr>
            <w:rFonts w:hint="eastAsia"/>
          </w:rPr>
          <w:delInstrText>STYLEREF 2 \s</w:delInstrText>
        </w:r>
        <w:r w:rsidR="00302091" w:rsidDel="006550EB">
          <w:delInstrText xml:space="preserve"> </w:delInstrText>
        </w:r>
        <w:r w:rsidR="00302091" w:rsidDel="006550EB">
          <w:fldChar w:fldCharType="separate"/>
        </w:r>
        <w:r w:rsidR="00C10C61" w:rsidDel="006550EB">
          <w:rPr>
            <w:noProof/>
          </w:rPr>
          <w:delText>3.2</w:delText>
        </w:r>
        <w:r w:rsidR="00302091" w:rsidDel="006550EB">
          <w:fldChar w:fldCharType="end"/>
        </w:r>
        <w:r w:rsidR="00302091" w:rsidDel="006550EB">
          <w:noBreakHyphen/>
        </w:r>
        <w:r w:rsidR="00302091" w:rsidDel="006550EB">
          <w:fldChar w:fldCharType="begin"/>
        </w:r>
        <w:r w:rsidR="00302091" w:rsidDel="006550EB">
          <w:delInstrText xml:space="preserve"> </w:delInstrText>
        </w:r>
        <w:r w:rsidR="00302091" w:rsidDel="006550EB">
          <w:rPr>
            <w:rFonts w:hint="eastAsia"/>
          </w:rPr>
          <w:delInstrText xml:space="preserve">SEQ </w:delInstrText>
        </w:r>
        <w:r w:rsidR="00302091" w:rsidDel="006550EB">
          <w:rPr>
            <w:rFonts w:hint="eastAsia"/>
          </w:rPr>
          <w:delInstrText>图</w:delInstrText>
        </w:r>
        <w:r w:rsidR="00302091" w:rsidDel="006550EB">
          <w:rPr>
            <w:rFonts w:hint="eastAsia"/>
          </w:rPr>
          <w:delInstrText xml:space="preserve"> \* ARABIC \s 2</w:delInstrText>
        </w:r>
        <w:r w:rsidR="00302091" w:rsidDel="006550EB">
          <w:delInstrText xml:space="preserve"> </w:delInstrText>
        </w:r>
        <w:r w:rsidR="00302091" w:rsidDel="006550EB">
          <w:fldChar w:fldCharType="separate"/>
        </w:r>
        <w:r w:rsidR="00C10C61" w:rsidDel="006550EB">
          <w:rPr>
            <w:noProof/>
          </w:rPr>
          <w:delText>8</w:delText>
        </w:r>
        <w:r w:rsidR="00302091" w:rsidDel="006550EB">
          <w:fldChar w:fldCharType="end"/>
        </w:r>
      </w:del>
      <w:bookmarkEnd w:id="159"/>
      <w:r w:rsidRPr="004E0DDC">
        <w:rPr>
          <w:rFonts w:hint="eastAsia"/>
          <w:szCs w:val="24"/>
        </w:rPr>
        <w:t>信息反馈流程图</w:t>
      </w:r>
    </w:p>
    <w:p w14:paraId="52621780" w14:textId="77777777" w:rsidR="00C61D70" w:rsidRDefault="00CD4FED" w:rsidP="00CD4FED">
      <w:pPr>
        <w:ind w:firstLineChars="200" w:firstLine="480"/>
        <w:rPr>
          <w:szCs w:val="24"/>
        </w:rPr>
      </w:pPr>
      <w:r w:rsidRPr="008D0F49">
        <w:rPr>
          <w:rFonts w:hint="eastAsia"/>
          <w:szCs w:val="24"/>
        </w:rPr>
        <w:t>反馈信息时延模拟的过程是将</w:t>
      </w:r>
      <w:r w:rsidRPr="008D0F49">
        <w:rPr>
          <w:rFonts w:hint="eastAsia"/>
          <w:szCs w:val="24"/>
        </w:rPr>
        <w:t>feedback_DL</w:t>
      </w:r>
      <w:r w:rsidRPr="008D0F49">
        <w:rPr>
          <w:rFonts w:hint="eastAsia"/>
          <w:szCs w:val="24"/>
        </w:rPr>
        <w:t>的第一个单元放到队尾，再将第一个单元删除，再使</w:t>
      </w:r>
      <w:r w:rsidRPr="008D0F49">
        <w:rPr>
          <w:rFonts w:hint="eastAsia"/>
          <w:szCs w:val="24"/>
        </w:rPr>
        <w:t>feedbackRead_DL</w:t>
      </w:r>
      <w:r w:rsidRPr="008D0F49">
        <w:rPr>
          <w:rFonts w:hint="eastAsia"/>
          <w:szCs w:val="24"/>
        </w:rPr>
        <w:t>、</w:t>
      </w:r>
      <w:r w:rsidRPr="008D0F49">
        <w:rPr>
          <w:rFonts w:hint="eastAsia"/>
          <w:szCs w:val="24"/>
        </w:rPr>
        <w:t>feedbackWrite_DL</w:t>
      </w:r>
      <w:r w:rsidRPr="008D0F49">
        <w:rPr>
          <w:rFonts w:hint="eastAsia"/>
          <w:szCs w:val="24"/>
        </w:rPr>
        <w:t>分别指向链表的头和尾。反馈时延之后进行</w:t>
      </w:r>
      <w:r w:rsidRPr="008D0F49">
        <w:rPr>
          <w:rFonts w:hint="eastAsia"/>
          <w:szCs w:val="24"/>
        </w:rPr>
        <w:t>CQI</w:t>
      </w:r>
      <w:r w:rsidRPr="008D0F49">
        <w:rPr>
          <w:rFonts w:hint="eastAsia"/>
          <w:szCs w:val="24"/>
        </w:rPr>
        <w:t>、</w:t>
      </w:r>
      <w:r w:rsidRPr="008D0F49">
        <w:rPr>
          <w:rFonts w:hint="eastAsia"/>
          <w:szCs w:val="24"/>
        </w:rPr>
        <w:t>PMI</w:t>
      </w:r>
      <w:r w:rsidRPr="008D0F49">
        <w:rPr>
          <w:rFonts w:hint="eastAsia"/>
          <w:szCs w:val="24"/>
        </w:rPr>
        <w:t>、</w:t>
      </w:r>
      <w:r w:rsidRPr="008D0F49">
        <w:rPr>
          <w:rFonts w:hint="eastAsia"/>
          <w:szCs w:val="24"/>
        </w:rPr>
        <w:t>RI</w:t>
      </w:r>
      <w:r w:rsidRPr="008D0F49">
        <w:rPr>
          <w:rFonts w:hint="eastAsia"/>
          <w:szCs w:val="24"/>
        </w:rPr>
        <w:t>的计算：</w:t>
      </w:r>
      <w:r w:rsidR="00C61D70">
        <w:rPr>
          <w:rFonts w:hint="eastAsia"/>
          <w:szCs w:val="24"/>
        </w:rPr>
        <w:t>RI_update</w:t>
      </w:r>
      <w:r w:rsidR="00C61D70">
        <w:rPr>
          <w:rFonts w:hint="eastAsia"/>
          <w:szCs w:val="24"/>
        </w:rPr>
        <w:t>为</w:t>
      </w:r>
      <w:r w:rsidR="00C61D70">
        <w:rPr>
          <w:rFonts w:hint="eastAsia"/>
          <w:szCs w:val="24"/>
        </w:rPr>
        <w:t>true</w:t>
      </w:r>
      <w:r w:rsidR="00C61D70">
        <w:rPr>
          <w:rFonts w:hint="eastAsia"/>
          <w:szCs w:val="24"/>
        </w:rPr>
        <w:t>时，表示当前</w:t>
      </w:r>
      <w:r w:rsidR="00C61D70">
        <w:rPr>
          <w:rFonts w:hint="eastAsia"/>
          <w:szCs w:val="24"/>
        </w:rPr>
        <w:t>TTI</w:t>
      </w:r>
      <w:r w:rsidR="00C61D70">
        <w:rPr>
          <w:rFonts w:hint="eastAsia"/>
          <w:szCs w:val="24"/>
        </w:rPr>
        <w:t>对</w:t>
      </w:r>
      <w:r w:rsidR="00C61D70">
        <w:rPr>
          <w:rFonts w:hint="eastAsia"/>
          <w:szCs w:val="24"/>
        </w:rPr>
        <w:t>RI</w:t>
      </w:r>
      <w:r w:rsidR="00C61D70">
        <w:rPr>
          <w:rFonts w:hint="eastAsia"/>
          <w:szCs w:val="24"/>
        </w:rPr>
        <w:t>进行计算</w:t>
      </w:r>
      <w:r w:rsidR="00C61D70" w:rsidRPr="008D0F49">
        <w:rPr>
          <w:rFonts w:hint="eastAsia"/>
          <w:szCs w:val="24"/>
        </w:rPr>
        <w:t>，</w:t>
      </w:r>
      <w:r w:rsidR="00C61D70">
        <w:rPr>
          <w:rFonts w:hint="eastAsia"/>
          <w:szCs w:val="24"/>
        </w:rPr>
        <w:t>即，</w:t>
      </w:r>
      <w:r w:rsidR="00C61D70">
        <w:rPr>
          <w:rFonts w:hint="eastAsia"/>
          <w:szCs w:val="24"/>
        </w:rPr>
        <w:t>RANK</w:t>
      </w:r>
      <w:r w:rsidR="00C61D70">
        <w:rPr>
          <w:rFonts w:hint="eastAsia"/>
          <w:szCs w:val="24"/>
        </w:rPr>
        <w:t>自适应时当前</w:t>
      </w:r>
      <w:r w:rsidR="00C61D70">
        <w:rPr>
          <w:rFonts w:hint="eastAsia"/>
          <w:szCs w:val="24"/>
        </w:rPr>
        <w:t>TTI</w:t>
      </w:r>
      <w:r w:rsidR="00C61D70">
        <w:rPr>
          <w:rFonts w:hint="eastAsia"/>
          <w:szCs w:val="24"/>
        </w:rPr>
        <w:t>为</w:t>
      </w:r>
      <w:r w:rsidR="00C61D70">
        <w:rPr>
          <w:rFonts w:hint="eastAsia"/>
          <w:szCs w:val="24"/>
        </w:rPr>
        <w:t>RI</w:t>
      </w:r>
      <w:r w:rsidR="00C61D70">
        <w:rPr>
          <w:rFonts w:hint="eastAsia"/>
          <w:szCs w:val="24"/>
        </w:rPr>
        <w:t>更新周期：</w:t>
      </w:r>
    </w:p>
    <w:p w14:paraId="182C6A76" w14:textId="77777777" w:rsidR="00CD4FED" w:rsidRPr="008D0F49" w:rsidRDefault="00C61D70" w:rsidP="00CD4FED">
      <w:pPr>
        <w:ind w:firstLineChars="200" w:firstLine="480"/>
        <w:rPr>
          <w:szCs w:val="24"/>
        </w:rPr>
      </w:pPr>
      <w:r w:rsidRPr="008D0F49">
        <w:rPr>
          <w:rFonts w:hint="eastAsia"/>
          <w:szCs w:val="24"/>
        </w:rPr>
        <w:t>平台中的具体实现过程如下</w:t>
      </w:r>
      <w:r>
        <w:rPr>
          <w:rFonts w:hint="eastAsia"/>
          <w:szCs w:val="24"/>
        </w:rPr>
        <w:t>：</w:t>
      </w:r>
    </w:p>
    <w:p w14:paraId="7AFCE5FD" w14:textId="77777777" w:rsidR="00CD4FED" w:rsidRPr="008D0F49" w:rsidRDefault="00CD4FED" w:rsidP="00CD4FED">
      <w:pPr>
        <w:ind w:firstLineChars="200" w:firstLine="480"/>
        <w:rPr>
          <w:szCs w:val="24"/>
        </w:rPr>
      </w:pPr>
      <w:r w:rsidRPr="008D0F49">
        <w:rPr>
          <w:rFonts w:hint="eastAsia"/>
          <w:szCs w:val="24"/>
        </w:rPr>
        <w:t>if</w:t>
      </w:r>
      <w:r w:rsidRPr="008D0F49">
        <w:rPr>
          <w:rFonts w:hint="eastAsia"/>
          <w:szCs w:val="24"/>
        </w:rPr>
        <w:tab/>
        <w:t>RI_update</w:t>
      </w:r>
    </w:p>
    <w:p w14:paraId="531012CB" w14:textId="77777777" w:rsidR="00CD4FED" w:rsidRPr="008D0F49" w:rsidRDefault="00CD4FED" w:rsidP="00CD4FED">
      <w:pPr>
        <w:ind w:firstLineChars="200" w:firstLine="480"/>
        <w:rPr>
          <w:szCs w:val="24"/>
        </w:rPr>
      </w:pPr>
      <w:r w:rsidRPr="008D0F49">
        <w:rPr>
          <w:rFonts w:hint="eastAsia"/>
          <w:szCs w:val="24"/>
        </w:rPr>
        <w:lastRenderedPageBreak/>
        <w:tab/>
      </w:r>
      <w:r w:rsidRPr="008D0F49">
        <w:rPr>
          <w:rFonts w:hint="eastAsia"/>
          <w:szCs w:val="24"/>
        </w:rPr>
        <w:tab/>
        <w:t>for</w:t>
      </w:r>
      <w:r w:rsidRPr="008D0F49">
        <w:rPr>
          <w:rFonts w:hint="eastAsia"/>
          <w:szCs w:val="24"/>
        </w:rPr>
        <w:tab/>
        <w:t>RI=1</w:t>
      </w:r>
      <w:r w:rsidRPr="008D0F49">
        <w:rPr>
          <w:rFonts w:hint="eastAsia"/>
          <w:szCs w:val="24"/>
        </w:rPr>
        <w:t>：</w:t>
      </w:r>
      <w:r w:rsidRPr="008D0F49">
        <w:rPr>
          <w:rFonts w:hint="eastAsia"/>
          <w:szCs w:val="24"/>
        </w:rPr>
        <w:t>RI_max</w:t>
      </w:r>
    </w:p>
    <w:p w14:paraId="2AADE790" w14:textId="77777777" w:rsidR="00CD4FED" w:rsidRPr="008D0F49" w:rsidRDefault="00CD4FED" w:rsidP="003A04C8">
      <w:pPr>
        <w:ind w:firstLineChars="200" w:firstLine="480"/>
        <w:rPr>
          <w:szCs w:val="24"/>
        </w:rPr>
      </w:pPr>
      <w:r w:rsidRPr="008D0F49">
        <w:rPr>
          <w:rFonts w:hint="eastAsia"/>
          <w:szCs w:val="24"/>
        </w:rPr>
        <w:tab/>
      </w:r>
      <w:r w:rsidRPr="008D0F49">
        <w:rPr>
          <w:rFonts w:hint="eastAsia"/>
          <w:szCs w:val="24"/>
        </w:rPr>
        <w:tab/>
      </w:r>
      <w:r w:rsidRPr="008D0F49">
        <w:rPr>
          <w:rFonts w:hint="eastAsia"/>
          <w:szCs w:val="24"/>
        </w:rPr>
        <w:tab/>
        <w:t>for</w:t>
      </w:r>
      <w:r w:rsidRPr="008D0F49">
        <w:rPr>
          <w:rFonts w:hint="eastAsia"/>
          <w:szCs w:val="24"/>
        </w:rPr>
        <w:tab/>
        <w:t>pmi=0:</w:t>
      </w:r>
      <w:r w:rsidRPr="008D0F49">
        <w:rPr>
          <w:rFonts w:hint="eastAsia"/>
          <w:szCs w:val="24"/>
        </w:rPr>
        <w:t>由</w:t>
      </w:r>
      <w:r w:rsidRPr="008D0F49">
        <w:rPr>
          <w:rFonts w:hint="eastAsia"/>
          <w:szCs w:val="24"/>
        </w:rPr>
        <w:t>RI</w:t>
      </w:r>
      <w:r w:rsidRPr="008D0F49">
        <w:rPr>
          <w:rFonts w:hint="eastAsia"/>
          <w:szCs w:val="24"/>
        </w:rPr>
        <w:t>确定的</w:t>
      </w:r>
      <w:r w:rsidRPr="008D0F49">
        <w:rPr>
          <w:rFonts w:hint="eastAsia"/>
          <w:szCs w:val="24"/>
        </w:rPr>
        <w:t>pmi</w:t>
      </w:r>
      <w:r w:rsidRPr="008D0F49">
        <w:rPr>
          <w:rFonts w:hint="eastAsia"/>
          <w:szCs w:val="24"/>
        </w:rPr>
        <w:t>最大值</w:t>
      </w:r>
    </w:p>
    <w:p w14:paraId="6C9955C7" w14:textId="77777777" w:rsidR="003A04C8" w:rsidRDefault="00CD4FED">
      <w:pPr>
        <w:pStyle w:val="ab"/>
        <w:numPr>
          <w:ilvl w:val="0"/>
          <w:numId w:val="28"/>
        </w:numPr>
        <w:ind w:firstLineChars="0"/>
        <w:rPr>
          <w:szCs w:val="24"/>
        </w:rPr>
      </w:pPr>
      <w:r w:rsidRPr="00430A72">
        <w:rPr>
          <w:rFonts w:hint="eastAsia"/>
          <w:szCs w:val="24"/>
        </w:rPr>
        <w:t>在全带宽上计算总的</w:t>
      </w:r>
      <w:r w:rsidRPr="00430A72">
        <w:rPr>
          <w:rFonts w:hint="eastAsia"/>
          <w:szCs w:val="24"/>
        </w:rPr>
        <w:t>SINR</w:t>
      </w:r>
      <w:r w:rsidR="00430A72" w:rsidRPr="00430A72">
        <w:rPr>
          <w:rFonts w:hint="eastAsia"/>
          <w:szCs w:val="24"/>
        </w:rPr>
        <w:t>；</w:t>
      </w:r>
    </w:p>
    <w:p w14:paraId="517CA4A9" w14:textId="77777777" w:rsidR="00FF77D8" w:rsidRDefault="00533A40" w:rsidP="00E3097E">
      <w:pPr>
        <w:wordWrap w:val="0"/>
        <w:ind w:left="2100" w:right="420"/>
        <w:jc w:val="right"/>
      </w:pPr>
      <w:r w:rsidRPr="007249D3">
        <w:rPr>
          <w:position w:val="-72"/>
        </w:rPr>
        <w:object w:dxaOrig="5480" w:dyaOrig="1560" w14:anchorId="781DA669">
          <v:shape id="_x0000_i1114" type="#_x0000_t75" style="width:274.5pt;height:78pt" o:ole="">
            <v:imagedata r:id="rId184" o:title=""/>
          </v:shape>
          <o:OLEObject Type="Embed" ProgID="Equation.DSMT4" ShapeID="_x0000_i1114" DrawAspect="Content" ObjectID="_1524383389" r:id="rId185"/>
        </w:object>
      </w:r>
      <w:r w:rsidR="00CD4FED" w:rsidRPr="00430A72">
        <w:rPr>
          <w:rFonts w:eastAsiaTheme="minorEastAsia"/>
        </w:rPr>
        <w:t xml:space="preserve">   </w:t>
      </w:r>
      <w:r w:rsidR="00C10C61">
        <w:rPr>
          <w:rFonts w:eastAsiaTheme="minorEastAsia" w:hint="eastAsia"/>
        </w:rPr>
        <w:tab/>
      </w:r>
      <w:r w:rsidR="00CD4FED" w:rsidRPr="00430A72">
        <w:rPr>
          <w:rFonts w:eastAsiaTheme="minorEastAsia"/>
        </w:rPr>
        <w:t xml:space="preserve">         </w:t>
      </w:r>
      <w:r w:rsidR="00430A72">
        <w:rPr>
          <w:rFonts w:eastAsiaTheme="minorEastAsia" w:hint="eastAsia"/>
        </w:rPr>
        <w:tab/>
      </w:r>
      <w:r w:rsidR="00430A72">
        <w:rPr>
          <w:rFonts w:eastAsiaTheme="minorEastAsia" w:hint="eastAsia"/>
        </w:rPr>
        <w:tab/>
      </w:r>
      <w:r w:rsidR="00CD4FED" w:rsidRPr="00430A72">
        <w:rPr>
          <w:rFonts w:eastAsiaTheme="minorEastAsia"/>
        </w:rPr>
        <w:t xml:space="preserve">      </w:t>
      </w:r>
      <w:r w:rsidR="00CD4FED">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16</w:instrText>
      </w:r>
      <w:r w:rsidR="00E8426C">
        <w:rPr>
          <w:noProof/>
        </w:rPr>
        <w:fldChar w:fldCharType="end"/>
      </w:r>
      <w:r w:rsidR="00F03FAF">
        <w:instrText>)</w:instrText>
      </w:r>
      <w:r w:rsidR="00F03FAF">
        <w:fldChar w:fldCharType="end"/>
      </w:r>
    </w:p>
    <w:p w14:paraId="35C5BA7E" w14:textId="77777777" w:rsidR="003A04C8" w:rsidRDefault="00CD4FED">
      <w:pPr>
        <w:ind w:left="2100"/>
        <w:rPr>
          <w:szCs w:val="24"/>
        </w:rPr>
      </w:pPr>
      <w:r w:rsidRPr="008D0F49">
        <w:rPr>
          <w:rFonts w:hint="eastAsia"/>
          <w:szCs w:val="24"/>
        </w:rPr>
        <w:t>其中，</w:t>
      </w:r>
      <w:r w:rsidRPr="008D0F49">
        <w:rPr>
          <w:szCs w:val="24"/>
        </w:rPr>
        <w:t>h</w:t>
      </w:r>
      <w:r w:rsidR="00CD1878">
        <w:rPr>
          <w:rFonts w:hint="eastAsia"/>
          <w:szCs w:val="24"/>
        </w:rPr>
        <w:t>num</w:t>
      </w:r>
      <w:r w:rsidRPr="008D0F49">
        <w:rPr>
          <w:rFonts w:hint="eastAsia"/>
          <w:szCs w:val="24"/>
        </w:rPr>
        <w:t>为全带宽的</w:t>
      </w:r>
      <w:r w:rsidRPr="008D0F49">
        <w:rPr>
          <w:szCs w:val="24"/>
        </w:rPr>
        <w:t>H</w:t>
      </w:r>
      <w:r w:rsidRPr="008D0F49">
        <w:rPr>
          <w:rFonts w:hint="eastAsia"/>
          <w:szCs w:val="24"/>
        </w:rPr>
        <w:t>数，</w:t>
      </w:r>
      <w:r w:rsidRPr="008D0F49">
        <w:rPr>
          <w:szCs w:val="24"/>
        </w:rPr>
        <w:object w:dxaOrig="300" w:dyaOrig="360" w14:anchorId="2485F60B">
          <v:shape id="_x0000_i1115" type="#_x0000_t75" style="width:17.25pt;height:19.5pt" o:ole="">
            <v:imagedata r:id="rId186" o:title=""/>
          </v:shape>
          <o:OLEObject Type="Embed" ProgID="Equation.DSMT4" ShapeID="_x0000_i1115" DrawAspect="Content" ObjectID="_1524383390" r:id="rId187"/>
        </w:object>
      </w:r>
      <w:r w:rsidRPr="008D0F49">
        <w:rPr>
          <w:rFonts w:hint="eastAsia"/>
          <w:szCs w:val="24"/>
        </w:rPr>
        <w:t>为第</w:t>
      </w:r>
      <w:r w:rsidRPr="008D0F49">
        <w:rPr>
          <w:szCs w:val="24"/>
        </w:rPr>
        <w:t>i</w:t>
      </w:r>
      <w:r w:rsidRPr="008D0F49">
        <w:rPr>
          <w:rFonts w:hint="eastAsia"/>
          <w:szCs w:val="24"/>
        </w:rPr>
        <w:t>个</w:t>
      </w:r>
      <w:r w:rsidRPr="008D0F49">
        <w:rPr>
          <w:szCs w:val="24"/>
        </w:rPr>
        <w:t>H</w:t>
      </w:r>
      <w:r w:rsidRPr="008D0F49">
        <w:rPr>
          <w:rFonts w:hint="eastAsia"/>
          <w:szCs w:val="24"/>
        </w:rPr>
        <w:t>上的信道响应，</w:t>
      </w:r>
      <w:r w:rsidRPr="008D0F49">
        <w:rPr>
          <w:szCs w:val="24"/>
        </w:rPr>
        <w:object w:dxaOrig="270" w:dyaOrig="375" w14:anchorId="423CCD0D">
          <v:shape id="_x0000_i1116" type="#_x0000_t75" style="width:13.5pt;height:19.5pt" o:ole="">
            <v:imagedata r:id="rId188" o:title=""/>
          </v:shape>
          <o:OLEObject Type="Embed" ProgID="Equation.DSMT4" ShapeID="_x0000_i1116" DrawAspect="Content" ObjectID="_1524383391" r:id="rId189"/>
        </w:object>
      </w:r>
      <w:r w:rsidRPr="008D0F49">
        <w:rPr>
          <w:rFonts w:hint="eastAsia"/>
          <w:szCs w:val="24"/>
        </w:rPr>
        <w:t>为</w:t>
      </w:r>
      <w:r w:rsidRPr="008D0F49">
        <w:rPr>
          <w:szCs w:val="24"/>
        </w:rPr>
        <w:t>PMI=j</w:t>
      </w:r>
      <w:r w:rsidRPr="008D0F49">
        <w:rPr>
          <w:rFonts w:hint="eastAsia"/>
          <w:szCs w:val="24"/>
        </w:rPr>
        <w:t>时的预编码矩阵，</w:t>
      </w:r>
      <w:r w:rsidRPr="008D0F49">
        <w:rPr>
          <w:szCs w:val="24"/>
        </w:rPr>
        <w:object w:dxaOrig="2010" w:dyaOrig="435" w14:anchorId="31934962">
          <v:shape id="_x0000_i1117" type="#_x0000_t75" style="width:99.75pt;height:21pt" o:ole="">
            <v:imagedata r:id="rId190" o:title=""/>
          </v:shape>
          <o:OLEObject Type="Embed" ProgID="Equation.DSMT4" ShapeID="_x0000_i1117" DrawAspect="Content" ObjectID="_1524383392" r:id="rId191"/>
        </w:object>
      </w:r>
      <w:r w:rsidR="00430A72">
        <w:rPr>
          <w:rFonts w:hint="eastAsia"/>
          <w:szCs w:val="24"/>
        </w:rPr>
        <w:t>，</w:t>
      </w:r>
      <w:r w:rsidRPr="008D0F49">
        <w:rPr>
          <w:szCs w:val="24"/>
        </w:rPr>
        <w:object w:dxaOrig="1860" w:dyaOrig="420" w14:anchorId="7A731063">
          <v:shape id="_x0000_i1118" type="#_x0000_t75" style="width:94.5pt;height:21pt" o:ole="">
            <v:imagedata r:id="rId192" o:title=""/>
          </v:shape>
          <o:OLEObject Type="Embed" ProgID="Equation.DSMT4" ShapeID="_x0000_i1118" DrawAspect="Content" ObjectID="_1524383393" r:id="rId193"/>
        </w:object>
      </w:r>
    </w:p>
    <w:p w14:paraId="7D90381B" w14:textId="77777777" w:rsidR="003A04C8" w:rsidRDefault="00CD4FED" w:rsidP="00E3097E">
      <w:pPr>
        <w:ind w:left="2040"/>
        <w:jc w:val="right"/>
      </w:pPr>
      <w:r w:rsidRPr="00F81FEC">
        <w:rPr>
          <w:position w:val="-56"/>
        </w:rPr>
        <w:object w:dxaOrig="5700" w:dyaOrig="1365" w14:anchorId="2B48935D">
          <v:shape id="_x0000_i1119" type="#_x0000_t75" style="width:284.25pt;height:69pt" o:ole="">
            <v:imagedata r:id="rId194" o:title=""/>
          </v:shape>
          <o:OLEObject Type="Embed" ProgID="Equation.DSMT4" ShapeID="_x0000_i1119" DrawAspect="Content" ObjectID="_1524383394" r:id="rId195"/>
        </w:object>
      </w:r>
      <w:r>
        <w:tab/>
      </w:r>
      <w:r w:rsidR="006E44CB" w:rsidRPr="006E44CB">
        <w:rPr>
          <w:rFonts w:eastAsiaTheme="minorEastAsia"/>
        </w:rPr>
        <w:t xml:space="preserve">       </w:t>
      </w:r>
      <w:r w:rsidR="00F03FAF">
        <w:rPr>
          <w:rFonts w:eastAsiaTheme="minorEastAsia"/>
        </w:rPr>
        <w:fldChar w:fldCharType="begin"/>
      </w:r>
      <w:r w:rsidR="00F03FAF">
        <w:rPr>
          <w:rFonts w:eastAsiaTheme="minorEastAsia"/>
        </w:rPr>
        <w:instrText xml:space="preserve"> MACROBUTTON MTPlaceRef \* MERGEFORMAT </w:instrText>
      </w:r>
      <w:r w:rsidR="00F03FAF">
        <w:rPr>
          <w:rFonts w:eastAsiaTheme="minorEastAsia"/>
        </w:rPr>
        <w:fldChar w:fldCharType="begin"/>
      </w:r>
      <w:r w:rsidR="00F03FAF">
        <w:rPr>
          <w:rFonts w:eastAsiaTheme="minorEastAsia"/>
        </w:rPr>
        <w:instrText xml:space="preserve"> SEQ MTEqn \h \* MERGEFORMAT </w:instrText>
      </w:r>
      <w:r w:rsidR="00F03FAF">
        <w:rPr>
          <w:rFonts w:eastAsiaTheme="minorEastAsia"/>
        </w:rPr>
        <w:fldChar w:fldCharType="end"/>
      </w:r>
      <w:r w:rsidR="00F03FAF">
        <w:rPr>
          <w:rFonts w:eastAsiaTheme="minorEastAsia"/>
        </w:rPr>
        <w:instrText>(</w:instrText>
      </w:r>
      <w:r w:rsidR="00F03FAF">
        <w:rPr>
          <w:rFonts w:eastAsiaTheme="minorEastAsia"/>
        </w:rPr>
        <w:fldChar w:fldCharType="begin"/>
      </w:r>
      <w:r w:rsidR="00F03FAF">
        <w:rPr>
          <w:rFonts w:eastAsiaTheme="minorEastAsia"/>
        </w:rPr>
        <w:instrText xml:space="preserve"> SEQ MTChap \c \* Arabic \* MERGEFORMAT </w:instrText>
      </w:r>
      <w:r w:rsidR="00F03FAF">
        <w:rPr>
          <w:rFonts w:eastAsiaTheme="minorEastAsia"/>
        </w:rPr>
        <w:fldChar w:fldCharType="separate"/>
      </w:r>
      <w:r w:rsidR="00C10C61">
        <w:rPr>
          <w:rFonts w:eastAsiaTheme="minorEastAsia"/>
          <w:noProof/>
        </w:rPr>
        <w:instrText>3</w:instrText>
      </w:r>
      <w:r w:rsidR="00F03FAF">
        <w:rPr>
          <w:rFonts w:eastAsiaTheme="minorEastAsia"/>
        </w:rPr>
        <w:fldChar w:fldCharType="end"/>
      </w:r>
      <w:r w:rsidR="00F03FAF">
        <w:rPr>
          <w:rFonts w:eastAsiaTheme="minorEastAsia"/>
        </w:rPr>
        <w:instrText>-</w:instrText>
      </w:r>
      <w:r w:rsidR="00F03FAF">
        <w:rPr>
          <w:rFonts w:eastAsiaTheme="minorEastAsia"/>
        </w:rPr>
        <w:fldChar w:fldCharType="begin"/>
      </w:r>
      <w:r w:rsidR="00F03FAF">
        <w:rPr>
          <w:rFonts w:eastAsiaTheme="minorEastAsia"/>
        </w:rPr>
        <w:instrText xml:space="preserve"> SEQ MTEqn \c \* Arabic \* MERGEFORMAT </w:instrText>
      </w:r>
      <w:r w:rsidR="00F03FAF">
        <w:rPr>
          <w:rFonts w:eastAsiaTheme="minorEastAsia"/>
        </w:rPr>
        <w:fldChar w:fldCharType="separate"/>
      </w:r>
      <w:r w:rsidR="00C10C61">
        <w:rPr>
          <w:rFonts w:eastAsiaTheme="minorEastAsia"/>
          <w:noProof/>
        </w:rPr>
        <w:instrText>17</w:instrText>
      </w:r>
      <w:r w:rsidR="00F03FAF">
        <w:rPr>
          <w:rFonts w:eastAsiaTheme="minorEastAsia"/>
        </w:rPr>
        <w:fldChar w:fldCharType="end"/>
      </w:r>
      <w:r w:rsidR="00F03FAF">
        <w:rPr>
          <w:rFonts w:eastAsiaTheme="minorEastAsia"/>
        </w:rPr>
        <w:instrText>)</w:instrText>
      </w:r>
      <w:r w:rsidR="00F03FAF">
        <w:rPr>
          <w:rFonts w:eastAsiaTheme="minorEastAsia"/>
        </w:rPr>
        <w:fldChar w:fldCharType="end"/>
      </w:r>
    </w:p>
    <w:p w14:paraId="20C556D3" w14:textId="77777777" w:rsidR="003A04C8" w:rsidRDefault="00CD4FED">
      <w:pPr>
        <w:pStyle w:val="ab"/>
        <w:numPr>
          <w:ilvl w:val="0"/>
          <w:numId w:val="28"/>
        </w:numPr>
        <w:ind w:firstLineChars="0"/>
        <w:rPr>
          <w:szCs w:val="24"/>
        </w:rPr>
      </w:pPr>
      <w:r w:rsidRPr="00430A72">
        <w:rPr>
          <w:rFonts w:hint="eastAsia"/>
          <w:szCs w:val="24"/>
        </w:rPr>
        <w:t>计算</w:t>
      </w:r>
      <w:r w:rsidRPr="00430A72">
        <w:rPr>
          <w:rFonts w:hint="eastAsia"/>
          <w:szCs w:val="24"/>
        </w:rPr>
        <w:t>SINR</w:t>
      </w:r>
      <w:r w:rsidRPr="00430A72">
        <w:rPr>
          <w:rFonts w:hint="eastAsia"/>
          <w:szCs w:val="24"/>
        </w:rPr>
        <w:t>在</w:t>
      </w:r>
      <w:r w:rsidRPr="00430A72">
        <w:rPr>
          <w:rFonts w:hint="eastAsia"/>
          <w:szCs w:val="24"/>
        </w:rPr>
        <w:t>H</w:t>
      </w:r>
      <w:r w:rsidRPr="00430A72">
        <w:rPr>
          <w:rFonts w:hint="eastAsia"/>
          <w:szCs w:val="24"/>
        </w:rPr>
        <w:t>上的平均</w:t>
      </w:r>
      <w:r w:rsidRPr="00430A72">
        <w:rPr>
          <w:rFonts w:hint="eastAsia"/>
          <w:szCs w:val="24"/>
        </w:rPr>
        <w:t>ave_SINR</w:t>
      </w:r>
      <w:r w:rsidR="00430A72" w:rsidRPr="00430A72">
        <w:rPr>
          <w:rFonts w:hint="eastAsia"/>
          <w:szCs w:val="24"/>
        </w:rPr>
        <w:t>；</w:t>
      </w:r>
    </w:p>
    <w:p w14:paraId="4DA0AF99" w14:textId="77777777" w:rsidR="003A04C8" w:rsidRDefault="00CD4FED">
      <w:pPr>
        <w:pStyle w:val="ab"/>
        <w:numPr>
          <w:ilvl w:val="0"/>
          <w:numId w:val="28"/>
        </w:numPr>
        <w:ind w:firstLineChars="0"/>
        <w:rPr>
          <w:szCs w:val="24"/>
        </w:rPr>
      </w:pPr>
      <w:r w:rsidRPr="00430A72">
        <w:rPr>
          <w:rFonts w:hint="eastAsia"/>
          <w:szCs w:val="24"/>
        </w:rPr>
        <w:t>根据</w:t>
      </w:r>
      <w:r w:rsidRPr="00430A72">
        <w:rPr>
          <w:rFonts w:hint="eastAsia"/>
          <w:szCs w:val="24"/>
        </w:rPr>
        <w:t>ave_SINR</w:t>
      </w:r>
      <w:r w:rsidRPr="00430A72">
        <w:rPr>
          <w:rFonts w:hint="eastAsia"/>
          <w:szCs w:val="24"/>
        </w:rPr>
        <w:t>选择</w:t>
      </w:r>
      <w:r w:rsidRPr="00430A72">
        <w:rPr>
          <w:rFonts w:hint="eastAsia"/>
          <w:szCs w:val="24"/>
        </w:rPr>
        <w:t>MCS</w:t>
      </w:r>
      <w:r w:rsidRPr="00430A72">
        <w:rPr>
          <w:rFonts w:hint="eastAsia"/>
          <w:szCs w:val="24"/>
        </w:rPr>
        <w:t>等级</w:t>
      </w:r>
      <w:r w:rsidR="00430A72" w:rsidRPr="00430A72">
        <w:rPr>
          <w:rFonts w:hint="eastAsia"/>
          <w:szCs w:val="24"/>
        </w:rPr>
        <w:t>；</w:t>
      </w:r>
    </w:p>
    <w:p w14:paraId="287D5D58" w14:textId="77777777" w:rsidR="003A04C8" w:rsidRDefault="00CD4FED">
      <w:pPr>
        <w:pStyle w:val="ab"/>
        <w:numPr>
          <w:ilvl w:val="0"/>
          <w:numId w:val="28"/>
        </w:numPr>
        <w:ind w:firstLineChars="0"/>
        <w:rPr>
          <w:szCs w:val="24"/>
        </w:rPr>
      </w:pPr>
      <w:r w:rsidRPr="00430A72">
        <w:rPr>
          <w:rFonts w:hint="eastAsia"/>
          <w:szCs w:val="24"/>
        </w:rPr>
        <w:t>根据</w:t>
      </w:r>
      <w:r w:rsidRPr="00430A72">
        <w:rPr>
          <w:rFonts w:hint="eastAsia"/>
          <w:szCs w:val="24"/>
        </w:rPr>
        <w:t>MCS</w:t>
      </w:r>
      <w:r w:rsidRPr="00430A72">
        <w:rPr>
          <w:rFonts w:hint="eastAsia"/>
          <w:szCs w:val="24"/>
        </w:rPr>
        <w:t>等级选择谱效率</w:t>
      </w:r>
      <w:r w:rsidR="00430A72" w:rsidRPr="00430A72">
        <w:rPr>
          <w:rFonts w:hint="eastAsia"/>
          <w:szCs w:val="24"/>
        </w:rPr>
        <w:t>；</w:t>
      </w:r>
    </w:p>
    <w:p w14:paraId="6C72CDDC" w14:textId="77777777" w:rsidR="003A04C8" w:rsidRDefault="00CD4FED">
      <w:pPr>
        <w:pStyle w:val="ab"/>
        <w:numPr>
          <w:ilvl w:val="0"/>
          <w:numId w:val="28"/>
        </w:numPr>
        <w:ind w:firstLineChars="0"/>
        <w:rPr>
          <w:szCs w:val="24"/>
        </w:rPr>
      </w:pPr>
      <w:r w:rsidRPr="00430A72">
        <w:rPr>
          <w:rFonts w:hint="eastAsia"/>
          <w:szCs w:val="24"/>
        </w:rPr>
        <w:t>计算所有</w:t>
      </w:r>
      <w:r w:rsidRPr="00430A72">
        <w:rPr>
          <w:szCs w:val="24"/>
        </w:rPr>
        <w:t>H</w:t>
      </w:r>
      <w:r w:rsidRPr="00430A72">
        <w:rPr>
          <w:rFonts w:hint="eastAsia"/>
          <w:szCs w:val="24"/>
        </w:rPr>
        <w:t>上的信道容量的和</w:t>
      </w:r>
      <w:r w:rsidR="00430A72" w:rsidRPr="00430A72">
        <w:rPr>
          <w:rFonts w:hint="eastAsia"/>
          <w:szCs w:val="24"/>
        </w:rPr>
        <w:t>；</w:t>
      </w:r>
    </w:p>
    <w:p w14:paraId="0B506969" w14:textId="77777777" w:rsidR="00CD4FED" w:rsidRDefault="007F189E" w:rsidP="00CD4FED">
      <w:pPr>
        <w:wordWrap w:val="0"/>
        <w:jc w:val="right"/>
      </w:pPr>
      <w:r w:rsidRPr="00F81FEC">
        <w:rPr>
          <w:position w:val="-32"/>
        </w:rPr>
        <w:object w:dxaOrig="4320" w:dyaOrig="940" w14:anchorId="1A4A11C2">
          <v:shape id="_x0000_i1120" type="#_x0000_t75" style="width:218.25pt;height:48pt" o:ole="">
            <v:imagedata r:id="rId196" o:title=""/>
          </v:shape>
          <o:OLEObject Type="Embed" ProgID="Equation.DSMT4" ShapeID="_x0000_i1120" DrawAspect="Content" ObjectID="_1524383395" r:id="rId197"/>
        </w:object>
      </w:r>
      <w:r w:rsidR="00CD4FED">
        <w:rPr>
          <w:rFonts w:eastAsiaTheme="minorEastAsia"/>
        </w:rPr>
        <w:t xml:space="preserve">                     </w:t>
      </w:r>
      <w:r w:rsidR="00CD4FED">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18</w:instrText>
      </w:r>
      <w:r w:rsidR="00E8426C">
        <w:rPr>
          <w:noProof/>
        </w:rPr>
        <w:fldChar w:fldCharType="end"/>
      </w:r>
      <w:r w:rsidR="00F03FAF">
        <w:instrText>)</w:instrText>
      </w:r>
      <w:r w:rsidR="00F03FAF">
        <w:fldChar w:fldCharType="end"/>
      </w:r>
    </w:p>
    <w:p w14:paraId="26E8979F" w14:textId="77777777" w:rsidR="00CD4FED" w:rsidRPr="008D0F49" w:rsidRDefault="00CD4FED" w:rsidP="00CD4FED">
      <w:pPr>
        <w:ind w:left="2100" w:firstLineChars="25" w:firstLine="60"/>
        <w:rPr>
          <w:szCs w:val="24"/>
        </w:rPr>
      </w:pPr>
      <w:r w:rsidRPr="008D0F49">
        <w:rPr>
          <w:rFonts w:hint="eastAsia"/>
          <w:szCs w:val="24"/>
        </w:rPr>
        <w:t>其中，</w:t>
      </w:r>
      <w:r w:rsidRPr="008D0F49">
        <w:rPr>
          <w:szCs w:val="24"/>
        </w:rPr>
        <w:object w:dxaOrig="300" w:dyaOrig="360" w14:anchorId="2697F115">
          <v:shape id="_x0000_i1121" type="#_x0000_t75" style="width:17.25pt;height:19.5pt" o:ole="">
            <v:imagedata r:id="rId198" o:title=""/>
          </v:shape>
          <o:OLEObject Type="Embed" ProgID="Equation.DSMT4" ShapeID="_x0000_i1121" DrawAspect="Content" ObjectID="_1524383396" r:id="rId199"/>
        </w:object>
      </w:r>
      <w:r w:rsidRPr="008D0F49">
        <w:rPr>
          <w:rFonts w:hint="eastAsia"/>
          <w:szCs w:val="24"/>
        </w:rPr>
        <w:t>是信道响应矩阵，</w:t>
      </w:r>
      <w:r w:rsidRPr="008D0F49">
        <w:rPr>
          <w:szCs w:val="24"/>
        </w:rPr>
        <w:object w:dxaOrig="345" w:dyaOrig="375" w14:anchorId="2E086F8C">
          <v:shape id="_x0000_i1122" type="#_x0000_t75" style="width:17.25pt;height:19.5pt" o:ole="">
            <v:imagedata r:id="rId200" o:title=""/>
          </v:shape>
          <o:OLEObject Type="Embed" ProgID="Equation.DSMT4" ShapeID="_x0000_i1122" DrawAspect="Content" ObjectID="_1524383397" r:id="rId201"/>
        </w:object>
      </w:r>
      <w:r w:rsidRPr="008D0F49">
        <w:rPr>
          <w:rFonts w:hint="eastAsia"/>
          <w:szCs w:val="24"/>
        </w:rPr>
        <w:t>是预编码矩阵，</w:t>
      </w:r>
      <w:r w:rsidRPr="008D0F49">
        <w:rPr>
          <w:szCs w:val="24"/>
        </w:rPr>
        <w:object w:dxaOrig="345" w:dyaOrig="360" w14:anchorId="14AC1B30">
          <v:shape id="_x0000_i1123" type="#_x0000_t75" style="width:17.25pt;height:19.5pt" o:ole="">
            <v:imagedata r:id="rId202" o:title=""/>
          </v:shape>
          <o:OLEObject Type="Embed" ProgID="Equation.DSMT4" ShapeID="_x0000_i1123" DrawAspect="Content" ObjectID="_1524383398" r:id="rId203"/>
        </w:object>
      </w:r>
      <w:r w:rsidRPr="008D0F49">
        <w:rPr>
          <w:rFonts w:hint="eastAsia"/>
          <w:szCs w:val="24"/>
        </w:rPr>
        <w:t>是噪声相关阵，</w:t>
      </w:r>
      <w:r w:rsidRPr="008D0F49">
        <w:rPr>
          <w:szCs w:val="24"/>
        </w:rPr>
        <w:object w:dxaOrig="435" w:dyaOrig="435" w14:anchorId="299BC54C">
          <v:shape id="_x0000_i1124" type="#_x0000_t75" style="width:21pt;height:21pt" o:ole="">
            <v:imagedata r:id="rId204" o:title=""/>
          </v:shape>
          <o:OLEObject Type="Embed" ProgID="Equation.DSMT4" ShapeID="_x0000_i1124" DrawAspect="Content" ObjectID="_1524383399" r:id="rId205"/>
        </w:object>
      </w:r>
      <w:r w:rsidRPr="008D0F49">
        <w:rPr>
          <w:rFonts w:hint="eastAsia"/>
          <w:szCs w:val="24"/>
        </w:rPr>
        <w:t>是求共轭转置。</w:t>
      </w:r>
    </w:p>
    <w:p w14:paraId="440D6443" w14:textId="77777777" w:rsidR="00CD4FED" w:rsidRPr="008D0F49" w:rsidRDefault="00CD4FED" w:rsidP="00CD4FED">
      <w:pPr>
        <w:ind w:firstLineChars="200" w:firstLine="480"/>
        <w:rPr>
          <w:szCs w:val="24"/>
        </w:rPr>
      </w:pPr>
      <w:r>
        <w:rPr>
          <w:rFonts w:hint="eastAsia"/>
        </w:rPr>
        <w:tab/>
      </w:r>
      <w:r>
        <w:rPr>
          <w:rFonts w:hint="eastAsia"/>
        </w:rPr>
        <w:tab/>
      </w:r>
      <w:r>
        <w:rPr>
          <w:rFonts w:hint="eastAsia"/>
        </w:rPr>
        <w:tab/>
      </w:r>
      <w:r>
        <w:rPr>
          <w:rFonts w:eastAsiaTheme="minorEastAsia" w:hint="eastAsia"/>
        </w:rPr>
        <w:tab/>
      </w:r>
      <w:r w:rsidRPr="008D0F49">
        <w:rPr>
          <w:rFonts w:hint="eastAsia"/>
          <w:szCs w:val="24"/>
        </w:rPr>
        <w:t>end</w:t>
      </w:r>
      <w:r w:rsidRPr="008D0F49">
        <w:rPr>
          <w:rFonts w:hint="eastAsia"/>
          <w:szCs w:val="24"/>
        </w:rPr>
        <w:tab/>
        <w:t>for</w:t>
      </w:r>
    </w:p>
    <w:p w14:paraId="50CC2C57" w14:textId="77777777" w:rsidR="00CD4FED" w:rsidRDefault="00CD4FED" w:rsidP="00CD4FED">
      <w:pPr>
        <w:ind w:firstLineChars="200" w:firstLine="480"/>
        <w:rPr>
          <w:szCs w:val="24"/>
        </w:rPr>
      </w:pPr>
      <w:r w:rsidRPr="008D0F49">
        <w:rPr>
          <w:rFonts w:hint="eastAsia"/>
          <w:szCs w:val="24"/>
        </w:rPr>
        <w:tab/>
      </w:r>
      <w:r w:rsidRPr="008D0F49">
        <w:rPr>
          <w:rFonts w:hint="eastAsia"/>
          <w:szCs w:val="24"/>
        </w:rPr>
        <w:tab/>
        <w:t>end</w:t>
      </w:r>
      <w:r w:rsidRPr="008D0F49">
        <w:rPr>
          <w:rFonts w:hint="eastAsia"/>
          <w:szCs w:val="24"/>
        </w:rPr>
        <w:tab/>
        <w:t>for</w:t>
      </w:r>
    </w:p>
    <w:p w14:paraId="43CDE2D1" w14:textId="77777777" w:rsidR="00473B43" w:rsidRPr="00273B0D" w:rsidRDefault="00C61D70" w:rsidP="00CD1878">
      <w:pPr>
        <w:pStyle w:val="ab"/>
        <w:numPr>
          <w:ilvl w:val="0"/>
          <w:numId w:val="93"/>
        </w:numPr>
        <w:ind w:firstLineChars="0"/>
        <w:rPr>
          <w:szCs w:val="24"/>
        </w:rPr>
      </w:pPr>
      <w:r>
        <w:rPr>
          <w:rFonts w:hint="eastAsia"/>
          <w:szCs w:val="24"/>
        </w:rPr>
        <w:t>在</w:t>
      </w:r>
      <w:r w:rsidR="007F189E">
        <w:rPr>
          <w:rFonts w:hint="eastAsia"/>
          <w:szCs w:val="24"/>
        </w:rPr>
        <w:t>上述</w:t>
      </w:r>
      <w:r w:rsidR="007F189E">
        <w:rPr>
          <w:rFonts w:hint="eastAsia"/>
          <w:szCs w:val="24"/>
        </w:rPr>
        <w:t>for</w:t>
      </w:r>
      <w:r w:rsidR="007F189E">
        <w:rPr>
          <w:rFonts w:hint="eastAsia"/>
          <w:szCs w:val="24"/>
        </w:rPr>
        <w:t>循环</w:t>
      </w:r>
      <w:r w:rsidR="00473B43" w:rsidRPr="00B2408C">
        <w:rPr>
          <w:rFonts w:hint="eastAsia"/>
          <w:szCs w:val="24"/>
        </w:rPr>
        <w:t>选择</w:t>
      </w:r>
      <w:r w:rsidR="007F189E">
        <w:rPr>
          <w:rFonts w:hint="eastAsia"/>
          <w:szCs w:val="24"/>
        </w:rPr>
        <w:t>出</w:t>
      </w:r>
      <w:r>
        <w:rPr>
          <w:rFonts w:hint="eastAsia"/>
          <w:szCs w:val="24"/>
        </w:rPr>
        <w:t>容量和</w:t>
      </w:r>
      <w:r w:rsidR="00473B43" w:rsidRPr="00B2408C">
        <w:rPr>
          <w:rFonts w:hint="eastAsia"/>
          <w:szCs w:val="24"/>
        </w:rPr>
        <w:t>最大的</w:t>
      </w:r>
      <w:r w:rsidR="00473B43" w:rsidRPr="00B2408C">
        <w:rPr>
          <w:szCs w:val="24"/>
        </w:rPr>
        <w:t>PMI</w:t>
      </w:r>
      <w:r>
        <w:rPr>
          <w:rFonts w:hint="eastAsia"/>
          <w:szCs w:val="24"/>
        </w:rPr>
        <w:t>及该</w:t>
      </w:r>
      <w:r>
        <w:rPr>
          <w:rFonts w:hint="eastAsia"/>
          <w:szCs w:val="24"/>
        </w:rPr>
        <w:t>PMI</w:t>
      </w:r>
      <w:r>
        <w:rPr>
          <w:rFonts w:hint="eastAsia"/>
          <w:szCs w:val="24"/>
        </w:rPr>
        <w:t>对应的</w:t>
      </w:r>
      <w:r>
        <w:rPr>
          <w:rFonts w:hint="eastAsia"/>
          <w:szCs w:val="24"/>
        </w:rPr>
        <w:t>RI</w:t>
      </w:r>
      <w:r w:rsidR="00473B43" w:rsidRPr="00273B0D">
        <w:rPr>
          <w:rFonts w:hint="eastAsia"/>
          <w:szCs w:val="24"/>
        </w:rPr>
        <w:t>；</w:t>
      </w:r>
    </w:p>
    <w:p w14:paraId="4C834444" w14:textId="77777777" w:rsidR="00CD4FED" w:rsidRPr="008D0F49" w:rsidRDefault="00CD4FED" w:rsidP="00CD4FED">
      <w:pPr>
        <w:ind w:firstLineChars="200" w:firstLine="480"/>
        <w:rPr>
          <w:szCs w:val="24"/>
        </w:rPr>
      </w:pPr>
      <w:r w:rsidRPr="008D0F49">
        <w:rPr>
          <w:rFonts w:hint="eastAsia"/>
          <w:szCs w:val="24"/>
        </w:rPr>
        <w:lastRenderedPageBreak/>
        <w:t>else</w:t>
      </w:r>
    </w:p>
    <w:p w14:paraId="62DEC476" w14:textId="77777777" w:rsidR="00CD4FED" w:rsidRPr="008D0F49" w:rsidRDefault="00CD4FED" w:rsidP="00CD4FED">
      <w:pPr>
        <w:ind w:firstLineChars="200" w:firstLine="480"/>
        <w:rPr>
          <w:szCs w:val="24"/>
        </w:rPr>
      </w:pPr>
      <w:r w:rsidRPr="008D0F49">
        <w:rPr>
          <w:rFonts w:hint="eastAsia"/>
          <w:szCs w:val="24"/>
        </w:rPr>
        <w:tab/>
      </w:r>
      <w:r w:rsidRPr="008D0F49">
        <w:rPr>
          <w:rFonts w:hint="eastAsia"/>
          <w:szCs w:val="24"/>
        </w:rPr>
        <w:tab/>
        <w:t>if</w:t>
      </w:r>
      <w:r w:rsidRPr="008D0F49">
        <w:rPr>
          <w:rFonts w:hint="eastAsia"/>
          <w:szCs w:val="24"/>
        </w:rPr>
        <w:tab/>
      </w:r>
      <w:r w:rsidRPr="008D0F49">
        <w:rPr>
          <w:rFonts w:hint="eastAsia"/>
          <w:szCs w:val="24"/>
        </w:rPr>
        <w:t>未到</w:t>
      </w:r>
      <w:r w:rsidRPr="008D0F49">
        <w:rPr>
          <w:rFonts w:hint="eastAsia"/>
          <w:szCs w:val="24"/>
        </w:rPr>
        <w:t>RI</w:t>
      </w:r>
      <w:r w:rsidRPr="008D0F49">
        <w:rPr>
          <w:rFonts w:hint="eastAsia"/>
          <w:szCs w:val="24"/>
        </w:rPr>
        <w:t>更新</w:t>
      </w:r>
      <w:r w:rsidRPr="008D0F49">
        <w:rPr>
          <w:rFonts w:hint="eastAsia"/>
          <w:szCs w:val="24"/>
        </w:rPr>
        <w:t>TTI</w:t>
      </w:r>
    </w:p>
    <w:p w14:paraId="1723C1F4" w14:textId="77777777" w:rsidR="003A04C8" w:rsidRDefault="00CD4FED">
      <w:pPr>
        <w:pStyle w:val="ab"/>
        <w:numPr>
          <w:ilvl w:val="0"/>
          <w:numId w:val="29"/>
        </w:numPr>
        <w:ind w:firstLineChars="0"/>
        <w:rPr>
          <w:szCs w:val="24"/>
        </w:rPr>
      </w:pPr>
      <w:r w:rsidRPr="00430A72">
        <w:rPr>
          <w:rFonts w:hint="eastAsia"/>
          <w:szCs w:val="24"/>
        </w:rPr>
        <w:t>RI=</w:t>
      </w:r>
      <w:r w:rsidRPr="00430A72">
        <w:rPr>
          <w:rFonts w:hint="eastAsia"/>
          <w:szCs w:val="24"/>
        </w:rPr>
        <w:t>上一</w:t>
      </w:r>
      <w:r w:rsidRPr="00430A72">
        <w:rPr>
          <w:rFonts w:hint="eastAsia"/>
          <w:szCs w:val="24"/>
        </w:rPr>
        <w:t>TTI</w:t>
      </w:r>
      <w:r w:rsidRPr="00430A72">
        <w:rPr>
          <w:rFonts w:hint="eastAsia"/>
          <w:szCs w:val="24"/>
        </w:rPr>
        <w:t>的</w:t>
      </w:r>
      <w:r w:rsidRPr="00430A72">
        <w:rPr>
          <w:rFonts w:hint="eastAsia"/>
          <w:szCs w:val="24"/>
        </w:rPr>
        <w:t>RI</w:t>
      </w:r>
      <w:r w:rsidR="00430A72" w:rsidRPr="00430A72">
        <w:rPr>
          <w:rFonts w:hint="eastAsia"/>
          <w:szCs w:val="24"/>
        </w:rPr>
        <w:t>；</w:t>
      </w:r>
    </w:p>
    <w:p w14:paraId="51D4745F" w14:textId="77777777" w:rsidR="00CD4FED" w:rsidRPr="008D0F49" w:rsidRDefault="00CD4FED" w:rsidP="00CD4FED">
      <w:pPr>
        <w:ind w:firstLineChars="200" w:firstLine="480"/>
        <w:rPr>
          <w:szCs w:val="24"/>
        </w:rPr>
      </w:pPr>
      <w:r w:rsidRPr="008D0F49">
        <w:rPr>
          <w:rFonts w:hint="eastAsia"/>
          <w:szCs w:val="24"/>
        </w:rPr>
        <w:tab/>
      </w:r>
      <w:r w:rsidRPr="008D0F49">
        <w:rPr>
          <w:rFonts w:hint="eastAsia"/>
          <w:szCs w:val="24"/>
        </w:rPr>
        <w:tab/>
        <w:t>else</w:t>
      </w:r>
    </w:p>
    <w:p w14:paraId="5E814C55" w14:textId="77777777" w:rsidR="003A04C8" w:rsidRDefault="00CD4FED">
      <w:pPr>
        <w:pStyle w:val="ab"/>
        <w:numPr>
          <w:ilvl w:val="0"/>
          <w:numId w:val="29"/>
        </w:numPr>
        <w:ind w:firstLineChars="0"/>
        <w:rPr>
          <w:szCs w:val="24"/>
        </w:rPr>
      </w:pPr>
      <w:r w:rsidRPr="00430A72">
        <w:rPr>
          <w:rFonts w:hint="eastAsia"/>
          <w:szCs w:val="24"/>
        </w:rPr>
        <w:t>RI=</w:t>
      </w:r>
      <w:r w:rsidRPr="00430A72">
        <w:rPr>
          <w:rFonts w:hint="eastAsia"/>
          <w:szCs w:val="24"/>
        </w:rPr>
        <w:t>设定的</w:t>
      </w:r>
      <w:r w:rsidRPr="00430A72">
        <w:rPr>
          <w:rFonts w:hint="eastAsia"/>
          <w:szCs w:val="24"/>
        </w:rPr>
        <w:t>RI</w:t>
      </w:r>
      <w:r w:rsidR="00430A72" w:rsidRPr="00430A72">
        <w:rPr>
          <w:rFonts w:hint="eastAsia"/>
          <w:szCs w:val="24"/>
        </w:rPr>
        <w:t>；</w:t>
      </w:r>
    </w:p>
    <w:p w14:paraId="215A4155" w14:textId="77777777" w:rsidR="00CD4FED" w:rsidRPr="008D0F49" w:rsidRDefault="00CD4FED" w:rsidP="00CD4FED">
      <w:pPr>
        <w:ind w:firstLineChars="200" w:firstLine="480"/>
        <w:rPr>
          <w:szCs w:val="24"/>
        </w:rPr>
      </w:pPr>
      <w:r w:rsidRPr="008D0F49">
        <w:rPr>
          <w:rFonts w:hint="eastAsia"/>
          <w:szCs w:val="24"/>
        </w:rPr>
        <w:tab/>
      </w:r>
      <w:r w:rsidRPr="008D0F49">
        <w:rPr>
          <w:rFonts w:hint="eastAsia"/>
          <w:szCs w:val="24"/>
        </w:rPr>
        <w:tab/>
        <w:t>end if</w:t>
      </w:r>
    </w:p>
    <w:p w14:paraId="1E89154D" w14:textId="77777777" w:rsidR="00CD4FED" w:rsidRPr="008D0F49" w:rsidRDefault="00CD4FED" w:rsidP="00CD4FED">
      <w:pPr>
        <w:ind w:firstLineChars="200" w:firstLine="480"/>
        <w:rPr>
          <w:szCs w:val="24"/>
        </w:rPr>
      </w:pPr>
      <w:r w:rsidRPr="008D0F49">
        <w:rPr>
          <w:rFonts w:hint="eastAsia"/>
          <w:szCs w:val="24"/>
        </w:rPr>
        <w:tab/>
      </w:r>
      <w:r w:rsidRPr="008D0F49">
        <w:rPr>
          <w:rFonts w:hint="eastAsia"/>
          <w:szCs w:val="24"/>
        </w:rPr>
        <w:tab/>
        <w:t>for</w:t>
      </w:r>
      <w:r w:rsidRPr="008D0F49">
        <w:rPr>
          <w:rFonts w:hint="eastAsia"/>
          <w:szCs w:val="24"/>
        </w:rPr>
        <w:tab/>
        <w:t>pmi=0:</w:t>
      </w:r>
      <w:r w:rsidRPr="008D0F49">
        <w:rPr>
          <w:rFonts w:hint="eastAsia"/>
          <w:szCs w:val="24"/>
        </w:rPr>
        <w:t>由</w:t>
      </w:r>
      <w:r w:rsidRPr="008D0F49">
        <w:rPr>
          <w:rFonts w:hint="eastAsia"/>
          <w:szCs w:val="24"/>
        </w:rPr>
        <w:t>RI</w:t>
      </w:r>
      <w:r w:rsidRPr="008D0F49">
        <w:rPr>
          <w:rFonts w:hint="eastAsia"/>
          <w:szCs w:val="24"/>
        </w:rPr>
        <w:t>确定的</w:t>
      </w:r>
      <w:r w:rsidRPr="008D0F49">
        <w:rPr>
          <w:rFonts w:hint="eastAsia"/>
          <w:szCs w:val="24"/>
        </w:rPr>
        <w:t>pmi</w:t>
      </w:r>
      <w:r w:rsidRPr="008D0F49">
        <w:rPr>
          <w:rFonts w:hint="eastAsia"/>
          <w:szCs w:val="24"/>
        </w:rPr>
        <w:t>最大值</w:t>
      </w:r>
    </w:p>
    <w:p w14:paraId="0C02E006" w14:textId="77777777" w:rsidR="003A04C8" w:rsidRDefault="00CD4FED">
      <w:pPr>
        <w:pStyle w:val="ab"/>
        <w:numPr>
          <w:ilvl w:val="0"/>
          <w:numId w:val="29"/>
        </w:numPr>
        <w:ind w:firstLineChars="0"/>
        <w:rPr>
          <w:szCs w:val="24"/>
        </w:rPr>
      </w:pPr>
      <w:r w:rsidRPr="00430A72">
        <w:rPr>
          <w:rFonts w:hint="eastAsia"/>
          <w:szCs w:val="24"/>
        </w:rPr>
        <w:t>在全带宽上计算总的</w:t>
      </w:r>
      <w:r w:rsidRPr="00430A72">
        <w:rPr>
          <w:rFonts w:hint="eastAsia"/>
          <w:szCs w:val="24"/>
        </w:rPr>
        <w:t>SINR</w:t>
      </w:r>
      <w:r w:rsidR="00430A72">
        <w:rPr>
          <w:rFonts w:hint="eastAsia"/>
          <w:szCs w:val="24"/>
        </w:rPr>
        <w:t>；</w:t>
      </w:r>
    </w:p>
    <w:p w14:paraId="655910BB" w14:textId="77777777" w:rsidR="003A04C8" w:rsidRDefault="00CD4FED">
      <w:pPr>
        <w:pStyle w:val="ab"/>
        <w:numPr>
          <w:ilvl w:val="0"/>
          <w:numId w:val="29"/>
        </w:numPr>
        <w:ind w:firstLineChars="0"/>
        <w:rPr>
          <w:szCs w:val="24"/>
        </w:rPr>
      </w:pPr>
      <w:r w:rsidRPr="00430A72">
        <w:rPr>
          <w:rFonts w:hint="eastAsia"/>
          <w:szCs w:val="24"/>
        </w:rPr>
        <w:t>计算</w:t>
      </w:r>
      <w:r w:rsidRPr="00430A72">
        <w:rPr>
          <w:rFonts w:hint="eastAsia"/>
          <w:szCs w:val="24"/>
        </w:rPr>
        <w:t>SINR</w:t>
      </w:r>
      <w:r w:rsidRPr="00430A72">
        <w:rPr>
          <w:rFonts w:hint="eastAsia"/>
          <w:szCs w:val="24"/>
        </w:rPr>
        <w:t>在</w:t>
      </w:r>
      <w:r w:rsidRPr="00430A72">
        <w:rPr>
          <w:rFonts w:hint="eastAsia"/>
          <w:szCs w:val="24"/>
        </w:rPr>
        <w:t>H</w:t>
      </w:r>
      <w:r w:rsidRPr="00430A72">
        <w:rPr>
          <w:rFonts w:hint="eastAsia"/>
          <w:szCs w:val="24"/>
        </w:rPr>
        <w:t>上的平均</w:t>
      </w:r>
      <w:r w:rsidRPr="00430A72">
        <w:rPr>
          <w:rFonts w:hint="eastAsia"/>
          <w:szCs w:val="24"/>
        </w:rPr>
        <w:t>ave_SINR</w:t>
      </w:r>
      <w:r w:rsidR="00430A72">
        <w:rPr>
          <w:rFonts w:hint="eastAsia"/>
          <w:szCs w:val="24"/>
        </w:rPr>
        <w:t>；</w:t>
      </w:r>
    </w:p>
    <w:p w14:paraId="24E3CBDF" w14:textId="77777777" w:rsidR="003A04C8" w:rsidRDefault="00CD4FED">
      <w:pPr>
        <w:pStyle w:val="ab"/>
        <w:numPr>
          <w:ilvl w:val="0"/>
          <w:numId w:val="29"/>
        </w:numPr>
        <w:ind w:firstLineChars="0"/>
        <w:rPr>
          <w:szCs w:val="24"/>
        </w:rPr>
      </w:pPr>
      <w:r w:rsidRPr="00430A72">
        <w:rPr>
          <w:rFonts w:hint="eastAsia"/>
          <w:szCs w:val="24"/>
        </w:rPr>
        <w:t>根据</w:t>
      </w:r>
      <w:r w:rsidRPr="00430A72">
        <w:rPr>
          <w:rFonts w:hint="eastAsia"/>
          <w:szCs w:val="24"/>
        </w:rPr>
        <w:t>ave_SINR</w:t>
      </w:r>
      <w:r w:rsidRPr="00430A72">
        <w:rPr>
          <w:rFonts w:hint="eastAsia"/>
          <w:szCs w:val="24"/>
        </w:rPr>
        <w:t>选择</w:t>
      </w:r>
      <w:r w:rsidRPr="00430A72">
        <w:rPr>
          <w:rFonts w:hint="eastAsia"/>
          <w:szCs w:val="24"/>
        </w:rPr>
        <w:t>MCS</w:t>
      </w:r>
      <w:r w:rsidRPr="00430A72">
        <w:rPr>
          <w:rFonts w:hint="eastAsia"/>
          <w:szCs w:val="24"/>
        </w:rPr>
        <w:t>等级</w:t>
      </w:r>
      <w:r w:rsidR="00430A72">
        <w:rPr>
          <w:rFonts w:hint="eastAsia"/>
          <w:szCs w:val="24"/>
        </w:rPr>
        <w:t>；</w:t>
      </w:r>
    </w:p>
    <w:p w14:paraId="5211001B" w14:textId="77777777" w:rsidR="003A04C8" w:rsidRDefault="00CD4FED">
      <w:pPr>
        <w:pStyle w:val="ab"/>
        <w:numPr>
          <w:ilvl w:val="0"/>
          <w:numId w:val="29"/>
        </w:numPr>
        <w:ind w:firstLineChars="0"/>
        <w:rPr>
          <w:szCs w:val="24"/>
        </w:rPr>
      </w:pPr>
      <w:r w:rsidRPr="00430A72">
        <w:rPr>
          <w:rFonts w:hint="eastAsia"/>
          <w:szCs w:val="24"/>
        </w:rPr>
        <w:t>根据</w:t>
      </w:r>
      <w:r w:rsidRPr="00430A72">
        <w:rPr>
          <w:rFonts w:hint="eastAsia"/>
          <w:szCs w:val="24"/>
        </w:rPr>
        <w:t>MCS</w:t>
      </w:r>
      <w:r w:rsidRPr="00430A72">
        <w:rPr>
          <w:rFonts w:hint="eastAsia"/>
          <w:szCs w:val="24"/>
        </w:rPr>
        <w:t>等级选择谱效率</w:t>
      </w:r>
      <w:r w:rsidR="00430A72">
        <w:rPr>
          <w:rFonts w:hint="eastAsia"/>
          <w:szCs w:val="24"/>
        </w:rPr>
        <w:t>；</w:t>
      </w:r>
    </w:p>
    <w:p w14:paraId="713DDA55" w14:textId="77777777" w:rsidR="003A04C8" w:rsidRDefault="00CD4FED">
      <w:pPr>
        <w:pStyle w:val="ab"/>
        <w:numPr>
          <w:ilvl w:val="0"/>
          <w:numId w:val="29"/>
        </w:numPr>
        <w:ind w:firstLineChars="0"/>
        <w:rPr>
          <w:szCs w:val="24"/>
        </w:rPr>
      </w:pPr>
      <w:r w:rsidRPr="00430A72">
        <w:rPr>
          <w:rFonts w:hint="eastAsia"/>
          <w:szCs w:val="24"/>
        </w:rPr>
        <w:t>选择是谱效率最大的</w:t>
      </w:r>
      <w:r w:rsidRPr="00430A72">
        <w:rPr>
          <w:rFonts w:hint="eastAsia"/>
          <w:szCs w:val="24"/>
        </w:rPr>
        <w:t>PMI</w:t>
      </w:r>
      <w:r w:rsidR="00430A72">
        <w:rPr>
          <w:rFonts w:hint="eastAsia"/>
          <w:szCs w:val="24"/>
        </w:rPr>
        <w:t>；</w:t>
      </w:r>
    </w:p>
    <w:p w14:paraId="6CEDD681" w14:textId="77777777" w:rsidR="00CD4FED" w:rsidRPr="008D0F49" w:rsidRDefault="00CD4FED" w:rsidP="00CD4FED">
      <w:pPr>
        <w:ind w:firstLineChars="200" w:firstLine="480"/>
        <w:rPr>
          <w:szCs w:val="24"/>
        </w:rPr>
      </w:pPr>
      <w:r w:rsidRPr="008D0F49">
        <w:rPr>
          <w:rFonts w:hint="eastAsia"/>
          <w:szCs w:val="24"/>
        </w:rPr>
        <w:tab/>
      </w:r>
      <w:r w:rsidRPr="008D0F49">
        <w:rPr>
          <w:rFonts w:hint="eastAsia"/>
          <w:szCs w:val="24"/>
        </w:rPr>
        <w:tab/>
        <w:t>end</w:t>
      </w:r>
      <w:r w:rsidRPr="008D0F49">
        <w:rPr>
          <w:rFonts w:hint="eastAsia"/>
          <w:szCs w:val="24"/>
        </w:rPr>
        <w:tab/>
        <w:t>for</w:t>
      </w:r>
    </w:p>
    <w:p w14:paraId="7B4AF4CB" w14:textId="77777777" w:rsidR="00CD4FED" w:rsidRPr="008D0F49" w:rsidRDefault="00CD4FED" w:rsidP="00CD4FED">
      <w:pPr>
        <w:ind w:firstLineChars="200" w:firstLine="480"/>
        <w:rPr>
          <w:szCs w:val="24"/>
        </w:rPr>
      </w:pPr>
      <w:r w:rsidRPr="008D0F49">
        <w:rPr>
          <w:rFonts w:hint="eastAsia"/>
          <w:szCs w:val="24"/>
        </w:rPr>
        <w:t>end</w:t>
      </w:r>
      <w:r w:rsidRPr="008D0F49">
        <w:rPr>
          <w:rFonts w:hint="eastAsia"/>
          <w:szCs w:val="24"/>
        </w:rPr>
        <w:tab/>
        <w:t>if</w:t>
      </w:r>
    </w:p>
    <w:p w14:paraId="059DF92D" w14:textId="77777777" w:rsidR="003A04C8" w:rsidRDefault="00CD4FED">
      <w:pPr>
        <w:pStyle w:val="ab"/>
        <w:numPr>
          <w:ilvl w:val="0"/>
          <w:numId w:val="30"/>
        </w:numPr>
        <w:ind w:firstLineChars="0"/>
        <w:rPr>
          <w:szCs w:val="24"/>
        </w:rPr>
      </w:pPr>
      <w:r w:rsidRPr="00430A72">
        <w:rPr>
          <w:rFonts w:hint="eastAsia"/>
          <w:szCs w:val="24"/>
        </w:rPr>
        <w:t>将</w:t>
      </w:r>
      <w:r w:rsidRPr="00430A72">
        <w:rPr>
          <w:rFonts w:hint="eastAsia"/>
          <w:szCs w:val="24"/>
        </w:rPr>
        <w:t>PMI</w:t>
      </w:r>
      <w:r w:rsidRPr="00430A72">
        <w:rPr>
          <w:rFonts w:hint="eastAsia"/>
          <w:szCs w:val="24"/>
        </w:rPr>
        <w:t>、</w:t>
      </w:r>
      <w:r w:rsidRPr="00430A72">
        <w:rPr>
          <w:rFonts w:hint="eastAsia"/>
          <w:szCs w:val="24"/>
        </w:rPr>
        <w:t>RI</w:t>
      </w:r>
      <w:r w:rsidRPr="00430A72">
        <w:rPr>
          <w:rFonts w:hint="eastAsia"/>
          <w:szCs w:val="24"/>
        </w:rPr>
        <w:t>写入</w:t>
      </w:r>
      <w:r w:rsidRPr="00430A72">
        <w:rPr>
          <w:rFonts w:hint="eastAsia"/>
          <w:szCs w:val="24"/>
        </w:rPr>
        <w:t>feedbackRead_DL</w:t>
      </w:r>
      <w:r w:rsidRPr="00430A72">
        <w:rPr>
          <w:rFonts w:hint="eastAsia"/>
          <w:szCs w:val="24"/>
        </w:rPr>
        <w:t>中</w:t>
      </w:r>
      <w:r w:rsidR="00430A72">
        <w:rPr>
          <w:rFonts w:hint="eastAsia"/>
          <w:szCs w:val="24"/>
        </w:rPr>
        <w:t>；</w:t>
      </w:r>
    </w:p>
    <w:p w14:paraId="186CD658" w14:textId="77777777" w:rsidR="003A04C8" w:rsidRDefault="00CD4FED">
      <w:pPr>
        <w:pStyle w:val="ab"/>
        <w:numPr>
          <w:ilvl w:val="0"/>
          <w:numId w:val="30"/>
        </w:numPr>
        <w:ind w:firstLineChars="0"/>
        <w:rPr>
          <w:szCs w:val="24"/>
        </w:rPr>
      </w:pPr>
      <w:r w:rsidRPr="00430A72">
        <w:rPr>
          <w:rFonts w:hint="eastAsia"/>
          <w:szCs w:val="24"/>
        </w:rPr>
        <w:t>求每个子带中每个码字对应的子带</w:t>
      </w:r>
      <w:r w:rsidRPr="00430A72">
        <w:rPr>
          <w:rFonts w:hint="eastAsia"/>
          <w:szCs w:val="24"/>
        </w:rPr>
        <w:t>CQI</w:t>
      </w:r>
      <w:r w:rsidR="00430A72">
        <w:rPr>
          <w:rFonts w:hint="eastAsia"/>
          <w:szCs w:val="24"/>
        </w:rPr>
        <w:t>；</w:t>
      </w:r>
    </w:p>
    <w:p w14:paraId="22679AC7" w14:textId="77777777" w:rsidR="003A04C8" w:rsidRDefault="00CD4FED">
      <w:pPr>
        <w:pStyle w:val="ab"/>
        <w:numPr>
          <w:ilvl w:val="0"/>
          <w:numId w:val="30"/>
        </w:numPr>
        <w:ind w:firstLineChars="0"/>
        <w:rPr>
          <w:szCs w:val="24"/>
        </w:rPr>
      </w:pPr>
      <w:r w:rsidRPr="00430A72">
        <w:rPr>
          <w:rFonts w:hint="eastAsia"/>
          <w:szCs w:val="24"/>
        </w:rPr>
        <w:t>对每个码字对应的子带</w:t>
      </w:r>
      <w:r w:rsidRPr="00430A72">
        <w:rPr>
          <w:rFonts w:hint="eastAsia"/>
          <w:szCs w:val="24"/>
        </w:rPr>
        <w:t>CQI</w:t>
      </w:r>
      <w:r w:rsidRPr="00430A72">
        <w:rPr>
          <w:rFonts w:hint="eastAsia"/>
          <w:szCs w:val="24"/>
        </w:rPr>
        <w:t>在层数和</w:t>
      </w:r>
      <w:r w:rsidRPr="00430A72">
        <w:rPr>
          <w:rFonts w:hint="eastAsia"/>
          <w:szCs w:val="24"/>
        </w:rPr>
        <w:t>H</w:t>
      </w:r>
      <w:r w:rsidRPr="00430A72">
        <w:rPr>
          <w:rFonts w:hint="eastAsia"/>
          <w:szCs w:val="24"/>
        </w:rPr>
        <w:t>上求平均</w:t>
      </w:r>
      <w:r w:rsidR="00430A72">
        <w:rPr>
          <w:rFonts w:hint="eastAsia"/>
          <w:szCs w:val="24"/>
        </w:rPr>
        <w:t>；</w:t>
      </w:r>
    </w:p>
    <w:p w14:paraId="7BA98F98" w14:textId="77777777" w:rsidR="003A04C8" w:rsidRDefault="00CD4FED">
      <w:pPr>
        <w:pStyle w:val="ab"/>
        <w:numPr>
          <w:ilvl w:val="0"/>
          <w:numId w:val="30"/>
        </w:numPr>
        <w:ind w:firstLineChars="0"/>
        <w:rPr>
          <w:szCs w:val="24"/>
        </w:rPr>
      </w:pPr>
      <w:r w:rsidRPr="00430A72">
        <w:rPr>
          <w:rFonts w:hint="eastAsia"/>
          <w:szCs w:val="24"/>
        </w:rPr>
        <w:t>将平均的结果作为子带</w:t>
      </w:r>
      <w:r w:rsidRPr="00430A72">
        <w:rPr>
          <w:rFonts w:hint="eastAsia"/>
          <w:szCs w:val="24"/>
        </w:rPr>
        <w:t>CQI</w:t>
      </w:r>
      <w:r w:rsidRPr="00430A72">
        <w:rPr>
          <w:rFonts w:hint="eastAsia"/>
          <w:szCs w:val="24"/>
        </w:rPr>
        <w:t>写入到</w:t>
      </w:r>
      <w:r w:rsidRPr="00430A72">
        <w:rPr>
          <w:rFonts w:hint="eastAsia"/>
          <w:szCs w:val="24"/>
        </w:rPr>
        <w:t>feedbackWrite_DL</w:t>
      </w:r>
      <w:r w:rsidRPr="00430A72">
        <w:rPr>
          <w:rFonts w:hint="eastAsia"/>
          <w:szCs w:val="24"/>
        </w:rPr>
        <w:t>中</w:t>
      </w:r>
      <w:r w:rsidR="00430A72">
        <w:rPr>
          <w:rFonts w:hint="eastAsia"/>
          <w:szCs w:val="24"/>
        </w:rPr>
        <w:t>；</w:t>
      </w:r>
    </w:p>
    <w:p w14:paraId="32F6A91D" w14:textId="77777777" w:rsidR="003A04C8" w:rsidRDefault="00CD4FED">
      <w:pPr>
        <w:pStyle w:val="ab"/>
        <w:numPr>
          <w:ilvl w:val="0"/>
          <w:numId w:val="30"/>
        </w:numPr>
        <w:ind w:firstLineChars="0"/>
        <w:rPr>
          <w:szCs w:val="24"/>
        </w:rPr>
      </w:pPr>
      <w:r w:rsidRPr="00430A72">
        <w:rPr>
          <w:rFonts w:hint="eastAsia"/>
          <w:szCs w:val="24"/>
        </w:rPr>
        <w:t>将同一码字对应子带</w:t>
      </w:r>
      <w:r w:rsidRPr="00430A72">
        <w:rPr>
          <w:rFonts w:hint="eastAsia"/>
          <w:szCs w:val="24"/>
        </w:rPr>
        <w:t>CQI</w:t>
      </w:r>
      <w:r w:rsidRPr="00430A72">
        <w:rPr>
          <w:rFonts w:hint="eastAsia"/>
          <w:szCs w:val="24"/>
        </w:rPr>
        <w:t>求和即为宽带</w:t>
      </w:r>
      <w:r w:rsidRPr="00430A72">
        <w:rPr>
          <w:rFonts w:hint="eastAsia"/>
          <w:szCs w:val="24"/>
        </w:rPr>
        <w:t>CQI</w:t>
      </w:r>
      <w:r w:rsidR="00430A72">
        <w:rPr>
          <w:rFonts w:hint="eastAsia"/>
          <w:szCs w:val="24"/>
        </w:rPr>
        <w:t>；</w:t>
      </w:r>
    </w:p>
    <w:p w14:paraId="3BC290C8" w14:textId="77777777" w:rsidR="003A04C8" w:rsidRDefault="00CD4FED">
      <w:pPr>
        <w:pStyle w:val="ab"/>
        <w:numPr>
          <w:ilvl w:val="0"/>
          <w:numId w:val="30"/>
        </w:numPr>
        <w:ind w:firstLineChars="0"/>
        <w:rPr>
          <w:szCs w:val="24"/>
        </w:rPr>
      </w:pPr>
      <w:r w:rsidRPr="00430A72">
        <w:rPr>
          <w:rFonts w:hint="eastAsia"/>
          <w:szCs w:val="24"/>
        </w:rPr>
        <w:t>将</w:t>
      </w:r>
      <w:r w:rsidR="00473B43">
        <w:rPr>
          <w:rFonts w:hint="eastAsia"/>
          <w:szCs w:val="24"/>
        </w:rPr>
        <w:t xml:space="preserve">subband </w:t>
      </w:r>
      <w:r w:rsidRPr="00430A72">
        <w:rPr>
          <w:rFonts w:hint="eastAsia"/>
          <w:szCs w:val="24"/>
        </w:rPr>
        <w:t>CQI</w:t>
      </w:r>
      <w:r w:rsidRPr="00430A72">
        <w:rPr>
          <w:rFonts w:hint="eastAsia"/>
          <w:szCs w:val="24"/>
        </w:rPr>
        <w:t>的写入到</w:t>
      </w:r>
      <w:r w:rsidRPr="00430A72">
        <w:rPr>
          <w:rFonts w:hint="eastAsia"/>
          <w:szCs w:val="24"/>
        </w:rPr>
        <w:t>feedbackWrite_DL</w:t>
      </w:r>
      <w:r w:rsidRPr="00430A72">
        <w:rPr>
          <w:rFonts w:hint="eastAsia"/>
          <w:szCs w:val="24"/>
        </w:rPr>
        <w:t>中</w:t>
      </w:r>
      <w:r w:rsidR="00430A72">
        <w:rPr>
          <w:rFonts w:hint="eastAsia"/>
          <w:szCs w:val="24"/>
        </w:rPr>
        <w:t>。</w:t>
      </w:r>
    </w:p>
    <w:p w14:paraId="32391AEE" w14:textId="77777777" w:rsidR="003A04C8" w:rsidRDefault="0056486A">
      <w:pPr>
        <w:ind w:firstLine="420"/>
      </w:pPr>
      <w:r>
        <w:rPr>
          <w:rFonts w:hint="eastAsia"/>
          <w:szCs w:val="24"/>
        </w:rPr>
        <w:t>其中下行反馈的</w:t>
      </w:r>
      <w:r>
        <w:rPr>
          <w:rFonts w:hint="eastAsia"/>
          <w:szCs w:val="24"/>
        </w:rPr>
        <w:t>CQI</w:t>
      </w:r>
      <w:r>
        <w:rPr>
          <w:rFonts w:hint="eastAsia"/>
          <w:szCs w:val="24"/>
        </w:rPr>
        <w:t>是经过量化的，不同</w:t>
      </w:r>
      <w:r>
        <w:rPr>
          <w:rFonts w:hint="eastAsia"/>
          <w:szCs w:val="24"/>
        </w:rPr>
        <w:t>CQI</w:t>
      </w:r>
      <w:r>
        <w:rPr>
          <w:rFonts w:hint="eastAsia"/>
          <w:szCs w:val="24"/>
        </w:rPr>
        <w:t>等级的</w:t>
      </w:r>
      <w:r>
        <w:rPr>
          <w:rFonts w:hint="eastAsia"/>
          <w:szCs w:val="24"/>
        </w:rPr>
        <w:t>SNR</w:t>
      </w:r>
      <w:r w:rsidR="0016126C">
        <w:rPr>
          <w:rFonts w:hint="eastAsia"/>
          <w:szCs w:val="24"/>
        </w:rPr>
        <w:t>门限值如下表所示，方法是，根据</w:t>
      </w:r>
      <w:r w:rsidR="0016126C">
        <w:rPr>
          <w:rFonts w:hint="eastAsia"/>
        </w:rPr>
        <w:t>36.213</w:t>
      </w:r>
      <w:r w:rsidR="0016126C">
        <w:rPr>
          <w:rFonts w:hint="eastAsia"/>
        </w:rPr>
        <w:t>中</w:t>
      </w:r>
      <w:r w:rsidR="0016126C">
        <w:rPr>
          <w:rFonts w:hint="eastAsia"/>
        </w:rPr>
        <w:t>4bitCQI</w:t>
      </w:r>
      <w:r w:rsidR="0016126C">
        <w:rPr>
          <w:rFonts w:hint="eastAsia"/>
        </w:rPr>
        <w:t>量化表</w:t>
      </w:r>
      <w:r w:rsidR="00C9417B">
        <w:rPr>
          <w:rFonts w:hint="eastAsia"/>
        </w:rPr>
        <w:t>，将表中</w:t>
      </w:r>
      <w:r w:rsidR="00C9417B">
        <w:rPr>
          <w:rFonts w:hint="eastAsia"/>
        </w:rPr>
        <w:t>15</w:t>
      </w:r>
      <w:r w:rsidR="00C9417B">
        <w:rPr>
          <w:rFonts w:hint="eastAsia"/>
        </w:rPr>
        <w:t>个</w:t>
      </w:r>
      <w:r w:rsidR="00C9417B">
        <w:rPr>
          <w:rFonts w:hint="eastAsia"/>
        </w:rPr>
        <w:t>CQI</w:t>
      </w:r>
      <w:r w:rsidR="00C9417B">
        <w:rPr>
          <w:rFonts w:hint="eastAsia"/>
        </w:rPr>
        <w:t>等级的码</w:t>
      </w:r>
      <w:r w:rsidR="0016126C">
        <w:rPr>
          <w:rFonts w:hint="eastAsia"/>
        </w:rPr>
        <w:t>率</w:t>
      </w:r>
      <w:r w:rsidR="00C9417B">
        <w:rPr>
          <w:rFonts w:hint="eastAsia"/>
        </w:rPr>
        <w:t>与链路级提供的下行</w:t>
      </w:r>
      <w:r w:rsidR="00C9417B">
        <w:rPr>
          <w:rFonts w:hint="eastAsia"/>
        </w:rPr>
        <w:t>28</w:t>
      </w:r>
      <w:r w:rsidR="00C9417B">
        <w:rPr>
          <w:rFonts w:hint="eastAsia"/>
        </w:rPr>
        <w:t>个</w:t>
      </w:r>
      <w:r w:rsidR="00C9417B">
        <w:rPr>
          <w:rFonts w:hint="eastAsia"/>
        </w:rPr>
        <w:t>MCS</w:t>
      </w:r>
      <w:r w:rsidR="00C9417B">
        <w:rPr>
          <w:rFonts w:hint="eastAsia"/>
        </w:rPr>
        <w:t>等级曲线的码率</w:t>
      </w:r>
      <w:r w:rsidR="00473B43">
        <w:rPr>
          <w:rFonts w:hint="eastAsia"/>
        </w:rPr>
        <w:t>（</w:t>
      </w:r>
      <w:r w:rsidR="00473B43">
        <w:fldChar w:fldCharType="begin"/>
      </w:r>
      <w:r w:rsidR="00473B43">
        <w:instrText xml:space="preserve"> </w:instrText>
      </w:r>
      <w:r w:rsidR="00473B43">
        <w:rPr>
          <w:rFonts w:hint="eastAsia"/>
        </w:rPr>
        <w:instrText>REF _Ref342414641 \h</w:instrText>
      </w:r>
      <w:r w:rsidR="00473B43">
        <w:instrText xml:space="preserve"> </w:instrText>
      </w:r>
      <w:r w:rsidR="00473B43">
        <w:fldChar w:fldCharType="separate"/>
      </w:r>
      <w:r w:rsidR="00C10C61">
        <w:rPr>
          <w:rFonts w:hint="eastAsia"/>
        </w:rPr>
        <w:t>表格</w:t>
      </w:r>
      <w:r w:rsidR="00C10C61">
        <w:rPr>
          <w:rFonts w:hint="eastAsia"/>
        </w:rPr>
        <w:t xml:space="preserve"> </w:t>
      </w:r>
      <w:r w:rsidR="00C10C61">
        <w:rPr>
          <w:noProof/>
        </w:rPr>
        <w:t>3.2</w:t>
      </w:r>
      <w:r w:rsidR="00C10C61">
        <w:noBreakHyphen/>
      </w:r>
      <w:r w:rsidR="00C10C61">
        <w:rPr>
          <w:noProof/>
        </w:rPr>
        <w:t>2</w:t>
      </w:r>
      <w:r w:rsidR="00C10C61">
        <w:rPr>
          <w:rFonts w:hint="eastAsia"/>
        </w:rPr>
        <w:t xml:space="preserve"> </w:t>
      </w:r>
      <w:r w:rsidR="00C10C61">
        <w:rPr>
          <w:rFonts w:hint="eastAsia"/>
        </w:rPr>
        <w:t>上下行</w:t>
      </w:r>
      <w:r w:rsidR="00C10C61">
        <w:rPr>
          <w:rFonts w:hint="eastAsia"/>
        </w:rPr>
        <w:t>MCS</w:t>
      </w:r>
      <w:r w:rsidR="00C10C61">
        <w:rPr>
          <w:rFonts w:hint="eastAsia"/>
        </w:rPr>
        <w:t>等级对应码率</w:t>
      </w:r>
      <w:r w:rsidR="00473B43">
        <w:fldChar w:fldCharType="end"/>
      </w:r>
      <w:r w:rsidR="00473B43">
        <w:rPr>
          <w:rFonts w:hint="eastAsia"/>
        </w:rPr>
        <w:t>）</w:t>
      </w:r>
      <w:r w:rsidR="00C9417B">
        <w:rPr>
          <w:rFonts w:hint="eastAsia"/>
        </w:rPr>
        <w:t>相比较，选出相同调制方式下码率最接近的</w:t>
      </w:r>
      <w:r w:rsidR="00C9417B">
        <w:rPr>
          <w:rFonts w:hint="eastAsia"/>
        </w:rPr>
        <w:t>MCS</w:t>
      </w:r>
      <w:r w:rsidR="00C9417B">
        <w:rPr>
          <w:rFonts w:hint="eastAsia"/>
        </w:rPr>
        <w:t>等级，以此</w:t>
      </w:r>
      <w:r w:rsidR="00C9417B">
        <w:rPr>
          <w:rFonts w:hint="eastAsia"/>
        </w:rPr>
        <w:t>MCS</w:t>
      </w:r>
      <w:r w:rsidR="00C9417B">
        <w:rPr>
          <w:rFonts w:hint="eastAsia"/>
        </w:rPr>
        <w:t>等级对应的</w:t>
      </w:r>
      <w:r w:rsidR="00C9417B">
        <w:rPr>
          <w:rFonts w:hint="eastAsia"/>
        </w:rPr>
        <w:t>SNR</w:t>
      </w:r>
      <w:r w:rsidR="00C9417B">
        <w:rPr>
          <w:rFonts w:hint="eastAsia"/>
        </w:rPr>
        <w:t>门限值</w:t>
      </w:r>
      <w:r w:rsidR="00473B43">
        <w:rPr>
          <w:rFonts w:hint="eastAsia"/>
        </w:rPr>
        <w:t>（</w:t>
      </w:r>
      <w:r w:rsidR="00473B43">
        <w:rPr>
          <w:rFonts w:hint="eastAsia"/>
        </w:rPr>
        <w:t>10%BLER</w:t>
      </w:r>
      <w:r w:rsidR="00473B43">
        <w:rPr>
          <w:rFonts w:hint="eastAsia"/>
        </w:rPr>
        <w:t>点上的</w:t>
      </w:r>
      <w:r w:rsidR="00473B43">
        <w:rPr>
          <w:rFonts w:hint="eastAsia"/>
        </w:rPr>
        <w:t>SNR</w:t>
      </w:r>
      <w:r w:rsidR="00473B43">
        <w:rPr>
          <w:rFonts w:hint="eastAsia"/>
        </w:rPr>
        <w:t>）</w:t>
      </w:r>
      <w:r w:rsidR="00C9417B">
        <w:rPr>
          <w:rFonts w:hint="eastAsia"/>
        </w:rPr>
        <w:t>为</w:t>
      </w:r>
      <w:r w:rsidR="00C9417B">
        <w:rPr>
          <w:rFonts w:hint="eastAsia"/>
        </w:rPr>
        <w:t>CQI</w:t>
      </w:r>
      <w:r w:rsidR="00C9417B">
        <w:rPr>
          <w:rFonts w:hint="eastAsia"/>
        </w:rPr>
        <w:t>等</w:t>
      </w:r>
      <w:r w:rsidR="00C9417B">
        <w:rPr>
          <w:rFonts w:hint="eastAsia"/>
        </w:rPr>
        <w:lastRenderedPageBreak/>
        <w:t>级的</w:t>
      </w:r>
      <w:r w:rsidR="00C9417B">
        <w:rPr>
          <w:rFonts w:hint="eastAsia"/>
        </w:rPr>
        <w:t>SNR</w:t>
      </w:r>
      <w:r w:rsidR="00C9417B">
        <w:rPr>
          <w:rFonts w:hint="eastAsia"/>
        </w:rPr>
        <w:t>门限值。其中</w:t>
      </w:r>
      <w:r w:rsidR="00C9417B">
        <w:rPr>
          <w:rFonts w:hint="eastAsia"/>
        </w:rPr>
        <w:t>CQI</w:t>
      </w:r>
      <w:r w:rsidR="00C9417B">
        <w:rPr>
          <w:rFonts w:hint="eastAsia"/>
        </w:rPr>
        <w:t>等级</w:t>
      </w:r>
      <w:r w:rsidR="00C9417B">
        <w:rPr>
          <w:rFonts w:hint="eastAsia"/>
        </w:rPr>
        <w:t>0</w:t>
      </w:r>
      <w:r w:rsidR="00C9417B">
        <w:rPr>
          <w:rFonts w:hint="eastAsia"/>
        </w:rPr>
        <w:t>中标准未定义相关</w:t>
      </w:r>
      <w:r w:rsidR="00C9417B">
        <w:rPr>
          <w:rFonts w:hint="eastAsia"/>
        </w:rPr>
        <w:t>SNR</w:t>
      </w:r>
      <w:r w:rsidR="00C9417B">
        <w:rPr>
          <w:rFonts w:hint="eastAsia"/>
        </w:rPr>
        <w:t>门限值，其门限值是根据相邻</w:t>
      </w:r>
      <w:r w:rsidR="00C9417B">
        <w:rPr>
          <w:rFonts w:hint="eastAsia"/>
        </w:rPr>
        <w:t>CQI</w:t>
      </w:r>
      <w:r w:rsidR="00C9417B">
        <w:rPr>
          <w:rFonts w:hint="eastAsia"/>
        </w:rPr>
        <w:t>等级</w:t>
      </w:r>
      <w:r w:rsidR="00C9417B">
        <w:rPr>
          <w:rFonts w:hint="eastAsia"/>
        </w:rPr>
        <w:t>SNR</w:t>
      </w:r>
      <w:r w:rsidR="00C9417B">
        <w:rPr>
          <w:rFonts w:hint="eastAsia"/>
        </w:rPr>
        <w:t>门限值</w:t>
      </w:r>
      <w:r w:rsidR="00C9417B">
        <w:rPr>
          <w:rFonts w:hint="eastAsia"/>
        </w:rPr>
        <w:t>dB</w:t>
      </w:r>
      <w:r w:rsidR="00C9417B">
        <w:rPr>
          <w:rFonts w:hint="eastAsia"/>
        </w:rPr>
        <w:t>上的差别确定为</w:t>
      </w:r>
      <w:r w:rsidR="00C9417B">
        <w:rPr>
          <w:rFonts w:hint="eastAsia"/>
        </w:rPr>
        <w:t>-8dB</w:t>
      </w:r>
      <w:r w:rsidR="00C9417B">
        <w:rPr>
          <w:rFonts w:hint="eastAsia"/>
        </w:rPr>
        <w:t>。需要说明的是标准中的</w:t>
      </w:r>
      <w:r w:rsidR="00C9417B">
        <w:rPr>
          <w:rFonts w:hint="eastAsia"/>
        </w:rPr>
        <w:t>CQI</w:t>
      </w:r>
      <w:r w:rsidR="00C9417B">
        <w:rPr>
          <w:rFonts w:hint="eastAsia"/>
        </w:rPr>
        <w:t>等级</w:t>
      </w:r>
      <w:r w:rsidR="00C9417B">
        <w:rPr>
          <w:rFonts w:hint="eastAsia"/>
        </w:rPr>
        <w:t>2</w:t>
      </w:r>
      <w:r w:rsidR="00C9417B">
        <w:rPr>
          <w:rFonts w:hint="eastAsia"/>
        </w:rPr>
        <w:t>和等级</w:t>
      </w:r>
      <w:r w:rsidR="00C9417B">
        <w:rPr>
          <w:rFonts w:hint="eastAsia"/>
        </w:rPr>
        <w:t>3</w:t>
      </w:r>
      <w:r w:rsidR="00C9417B">
        <w:rPr>
          <w:rFonts w:hint="eastAsia"/>
        </w:rPr>
        <w:t>对应于下行</w:t>
      </w:r>
      <w:r w:rsidR="00C9417B">
        <w:rPr>
          <w:rFonts w:hint="eastAsia"/>
        </w:rPr>
        <w:t>MCS</w:t>
      </w:r>
      <w:r w:rsidR="00C9417B">
        <w:rPr>
          <w:rFonts w:hint="eastAsia"/>
        </w:rPr>
        <w:t>等级</w:t>
      </w:r>
      <w:r w:rsidR="00C9417B">
        <w:rPr>
          <w:rFonts w:hint="eastAsia"/>
        </w:rPr>
        <w:t>2</w:t>
      </w:r>
      <w:r w:rsidR="00C9417B">
        <w:rPr>
          <w:rFonts w:hint="eastAsia"/>
        </w:rPr>
        <w:t>。</w:t>
      </w:r>
    </w:p>
    <w:p w14:paraId="53CAE0DF" w14:textId="77777777" w:rsidR="0056486A" w:rsidRDefault="00CD1878" w:rsidP="00CD1878">
      <w:pPr>
        <w:pStyle w:val="ad"/>
        <w:rPr>
          <w:szCs w:val="24"/>
        </w:rPr>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3.2</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5</w:t>
      </w:r>
      <w:r w:rsidR="006550EB">
        <w:fldChar w:fldCharType="end"/>
      </w:r>
      <w:r>
        <w:rPr>
          <w:rFonts w:hint="eastAsia"/>
        </w:rPr>
        <w:t xml:space="preserve"> </w:t>
      </w:r>
      <w:r w:rsidR="0056486A">
        <w:rPr>
          <w:rFonts w:hint="eastAsia"/>
          <w:szCs w:val="24"/>
        </w:rPr>
        <w:t>CQI</w:t>
      </w:r>
      <w:r w:rsidR="0056486A">
        <w:rPr>
          <w:rFonts w:hint="eastAsia"/>
          <w:szCs w:val="24"/>
        </w:rPr>
        <w:t>等级</w:t>
      </w:r>
      <w:r w:rsidR="0056486A">
        <w:rPr>
          <w:rFonts w:hint="eastAsia"/>
          <w:szCs w:val="24"/>
        </w:rPr>
        <w:t>SNR</w:t>
      </w:r>
      <w:r w:rsidR="0056486A">
        <w:rPr>
          <w:rFonts w:hint="eastAsia"/>
          <w:szCs w:val="24"/>
        </w:rPr>
        <w:t>门限值</w:t>
      </w:r>
    </w:p>
    <w:tbl>
      <w:tblPr>
        <w:tblStyle w:val="ac"/>
        <w:tblW w:w="0" w:type="auto"/>
        <w:jc w:val="center"/>
        <w:tblLook w:val="04A0" w:firstRow="1" w:lastRow="0" w:firstColumn="1" w:lastColumn="0" w:noHBand="0" w:noVBand="1"/>
      </w:tblPr>
      <w:tblGrid>
        <w:gridCol w:w="1891"/>
        <w:gridCol w:w="2284"/>
      </w:tblGrid>
      <w:tr w:rsidR="00057FFE" w14:paraId="77C5991C" w14:textId="77777777" w:rsidTr="00545699">
        <w:trPr>
          <w:jc w:val="center"/>
        </w:trPr>
        <w:tc>
          <w:tcPr>
            <w:tcW w:w="1891" w:type="dxa"/>
          </w:tcPr>
          <w:p w14:paraId="29219EA2" w14:textId="77777777" w:rsidR="00057FFE" w:rsidRDefault="00057FFE" w:rsidP="00057FFE">
            <w:pPr>
              <w:rPr>
                <w:szCs w:val="24"/>
              </w:rPr>
            </w:pPr>
            <w:r>
              <w:rPr>
                <w:rFonts w:hint="eastAsia"/>
                <w:szCs w:val="24"/>
              </w:rPr>
              <w:t>CQI</w:t>
            </w:r>
            <w:r>
              <w:rPr>
                <w:rFonts w:hint="eastAsia"/>
                <w:szCs w:val="24"/>
              </w:rPr>
              <w:t>等级</w:t>
            </w:r>
          </w:p>
        </w:tc>
        <w:tc>
          <w:tcPr>
            <w:tcW w:w="2284" w:type="dxa"/>
          </w:tcPr>
          <w:p w14:paraId="09CF7B9B" w14:textId="77777777" w:rsidR="00057FFE" w:rsidRDefault="00057FFE" w:rsidP="00057FFE">
            <w:pPr>
              <w:rPr>
                <w:szCs w:val="24"/>
              </w:rPr>
            </w:pPr>
            <w:r>
              <w:rPr>
                <w:rFonts w:hint="eastAsia"/>
                <w:szCs w:val="24"/>
              </w:rPr>
              <w:t>SNR</w:t>
            </w:r>
            <w:r>
              <w:rPr>
                <w:rFonts w:hint="eastAsia"/>
                <w:szCs w:val="24"/>
              </w:rPr>
              <w:t>门限值</w:t>
            </w:r>
          </w:p>
        </w:tc>
      </w:tr>
      <w:tr w:rsidR="00A5188A" w14:paraId="1398D98A" w14:textId="77777777" w:rsidTr="00302091">
        <w:trPr>
          <w:jc w:val="center"/>
        </w:trPr>
        <w:tc>
          <w:tcPr>
            <w:tcW w:w="1891" w:type="dxa"/>
          </w:tcPr>
          <w:p w14:paraId="728FC307" w14:textId="77777777" w:rsidR="00A5188A" w:rsidRDefault="00A5188A" w:rsidP="00057FFE">
            <w:pPr>
              <w:rPr>
                <w:szCs w:val="24"/>
              </w:rPr>
            </w:pPr>
            <w:r>
              <w:rPr>
                <w:rFonts w:hint="eastAsia"/>
                <w:szCs w:val="24"/>
              </w:rPr>
              <w:t>0</w:t>
            </w:r>
          </w:p>
        </w:tc>
        <w:tc>
          <w:tcPr>
            <w:tcW w:w="2284" w:type="dxa"/>
            <w:vAlign w:val="center"/>
          </w:tcPr>
          <w:p w14:paraId="1039C720" w14:textId="77777777" w:rsidR="00A5188A" w:rsidRDefault="00A5188A" w:rsidP="00B45328">
            <w:pPr>
              <w:rPr>
                <w:szCs w:val="24"/>
              </w:rPr>
            </w:pPr>
            <w:ins w:id="161" w:author="杨蓓" w:date="2013-03-18T09:34:00Z">
              <w:r w:rsidRPr="004D3E2D">
                <w:rPr>
                  <w:rFonts w:hint="eastAsia"/>
                  <w:color w:val="000000"/>
                  <w:sz w:val="22"/>
                </w:rPr>
                <w:t>0.2533</w:t>
              </w:r>
            </w:ins>
            <w:del w:id="162" w:author="杨蓓" w:date="2013-03-18T09:34:00Z">
              <w:r w:rsidDel="00181A1B">
                <w:rPr>
                  <w:rFonts w:hint="eastAsia"/>
                  <w:color w:val="000000"/>
                  <w:sz w:val="22"/>
                </w:rPr>
                <w:delText>-7.99971</w:delText>
              </w:r>
            </w:del>
          </w:p>
        </w:tc>
      </w:tr>
      <w:tr w:rsidR="00A5188A" w14:paraId="08E407E2" w14:textId="77777777" w:rsidTr="00302091">
        <w:trPr>
          <w:jc w:val="center"/>
        </w:trPr>
        <w:tc>
          <w:tcPr>
            <w:tcW w:w="1891" w:type="dxa"/>
          </w:tcPr>
          <w:p w14:paraId="69DE3E79" w14:textId="77777777" w:rsidR="00A5188A" w:rsidRDefault="00A5188A" w:rsidP="00057FFE">
            <w:pPr>
              <w:rPr>
                <w:szCs w:val="24"/>
              </w:rPr>
            </w:pPr>
            <w:r>
              <w:rPr>
                <w:rFonts w:hint="eastAsia"/>
                <w:szCs w:val="24"/>
              </w:rPr>
              <w:t>1</w:t>
            </w:r>
          </w:p>
        </w:tc>
        <w:tc>
          <w:tcPr>
            <w:tcW w:w="2284" w:type="dxa"/>
            <w:vAlign w:val="center"/>
          </w:tcPr>
          <w:p w14:paraId="0E0FA2C5" w14:textId="77777777" w:rsidR="00A5188A" w:rsidRDefault="00A5188A" w:rsidP="00B45328">
            <w:pPr>
              <w:rPr>
                <w:szCs w:val="24"/>
              </w:rPr>
            </w:pPr>
            <w:ins w:id="163" w:author="杨蓓" w:date="2013-03-18T09:34:00Z">
              <w:r>
                <w:rPr>
                  <w:rFonts w:hint="eastAsia"/>
                  <w:color w:val="000000"/>
                  <w:sz w:val="22"/>
                </w:rPr>
                <w:t>0.3947</w:t>
              </w:r>
            </w:ins>
            <w:del w:id="164" w:author="杨蓓" w:date="2013-03-18T09:34:00Z">
              <w:r w:rsidDel="00181A1B">
                <w:rPr>
                  <w:rFonts w:hint="eastAsia"/>
                  <w:color w:val="000000"/>
                  <w:sz w:val="22"/>
                </w:rPr>
                <w:delText>-5.98599</w:delText>
              </w:r>
            </w:del>
          </w:p>
        </w:tc>
      </w:tr>
      <w:tr w:rsidR="00A5188A" w14:paraId="7C288499" w14:textId="77777777" w:rsidTr="00302091">
        <w:trPr>
          <w:jc w:val="center"/>
        </w:trPr>
        <w:tc>
          <w:tcPr>
            <w:tcW w:w="1891" w:type="dxa"/>
          </w:tcPr>
          <w:p w14:paraId="2F0F11F0" w14:textId="77777777" w:rsidR="00A5188A" w:rsidRDefault="00A5188A" w:rsidP="00057FFE">
            <w:pPr>
              <w:rPr>
                <w:szCs w:val="24"/>
              </w:rPr>
            </w:pPr>
            <w:r>
              <w:rPr>
                <w:rFonts w:hint="eastAsia"/>
                <w:szCs w:val="24"/>
              </w:rPr>
              <w:t>2 &amp; 3</w:t>
            </w:r>
          </w:p>
        </w:tc>
        <w:tc>
          <w:tcPr>
            <w:tcW w:w="2284" w:type="dxa"/>
            <w:vAlign w:val="center"/>
          </w:tcPr>
          <w:p w14:paraId="702FFDCD" w14:textId="77777777" w:rsidR="00A5188A" w:rsidRDefault="00A5188A" w:rsidP="00B45328">
            <w:pPr>
              <w:rPr>
                <w:szCs w:val="24"/>
              </w:rPr>
            </w:pPr>
            <w:ins w:id="165" w:author="杨蓓" w:date="2013-03-18T09:34:00Z">
              <w:r>
                <w:rPr>
                  <w:rFonts w:hint="eastAsia"/>
                  <w:color w:val="000000"/>
                  <w:sz w:val="22"/>
                </w:rPr>
                <w:t>0.567742</w:t>
              </w:r>
            </w:ins>
            <w:del w:id="166" w:author="杨蓓" w:date="2013-03-18T09:34:00Z">
              <w:r w:rsidDel="00181A1B">
                <w:rPr>
                  <w:rFonts w:hint="eastAsia"/>
                  <w:color w:val="000000"/>
                  <w:sz w:val="22"/>
                </w:rPr>
                <w:delText>-3.16053</w:delText>
              </w:r>
            </w:del>
          </w:p>
        </w:tc>
      </w:tr>
      <w:tr w:rsidR="00A5188A" w14:paraId="4D7E4711" w14:textId="77777777" w:rsidTr="00302091">
        <w:trPr>
          <w:jc w:val="center"/>
        </w:trPr>
        <w:tc>
          <w:tcPr>
            <w:tcW w:w="1891" w:type="dxa"/>
          </w:tcPr>
          <w:p w14:paraId="3973EDC6" w14:textId="77777777" w:rsidR="00A5188A" w:rsidRDefault="00A5188A" w:rsidP="00057FFE">
            <w:pPr>
              <w:rPr>
                <w:szCs w:val="24"/>
              </w:rPr>
            </w:pPr>
            <w:r>
              <w:rPr>
                <w:rFonts w:hint="eastAsia"/>
                <w:szCs w:val="24"/>
              </w:rPr>
              <w:t>4</w:t>
            </w:r>
          </w:p>
        </w:tc>
        <w:tc>
          <w:tcPr>
            <w:tcW w:w="2284" w:type="dxa"/>
            <w:vAlign w:val="center"/>
          </w:tcPr>
          <w:p w14:paraId="2F759913" w14:textId="77777777" w:rsidR="00A5188A" w:rsidRDefault="00A5188A" w:rsidP="00B45328">
            <w:pPr>
              <w:rPr>
                <w:szCs w:val="24"/>
              </w:rPr>
            </w:pPr>
            <w:ins w:id="167" w:author="杨蓓" w:date="2013-03-18T09:34:00Z">
              <w:r>
                <w:rPr>
                  <w:rFonts w:hint="eastAsia"/>
                  <w:color w:val="000000"/>
                  <w:sz w:val="22"/>
                </w:rPr>
                <w:t>0.866995</w:t>
              </w:r>
            </w:ins>
            <w:del w:id="168" w:author="杨蓓" w:date="2013-03-18T09:34:00Z">
              <w:r w:rsidDel="00181A1B">
                <w:rPr>
                  <w:rFonts w:hint="eastAsia"/>
                  <w:color w:val="000000"/>
                  <w:sz w:val="22"/>
                </w:rPr>
                <w:delText>-1.58015</w:delText>
              </w:r>
            </w:del>
          </w:p>
        </w:tc>
      </w:tr>
      <w:tr w:rsidR="00A5188A" w14:paraId="6D9C407C" w14:textId="77777777" w:rsidTr="00302091">
        <w:trPr>
          <w:jc w:val="center"/>
        </w:trPr>
        <w:tc>
          <w:tcPr>
            <w:tcW w:w="1891" w:type="dxa"/>
          </w:tcPr>
          <w:p w14:paraId="007936DD" w14:textId="77777777" w:rsidR="00A5188A" w:rsidRDefault="00A5188A" w:rsidP="00057FFE">
            <w:pPr>
              <w:rPr>
                <w:szCs w:val="24"/>
              </w:rPr>
            </w:pPr>
            <w:r>
              <w:rPr>
                <w:rFonts w:hint="eastAsia"/>
                <w:szCs w:val="24"/>
              </w:rPr>
              <w:t>5</w:t>
            </w:r>
          </w:p>
        </w:tc>
        <w:tc>
          <w:tcPr>
            <w:tcW w:w="2284" w:type="dxa"/>
            <w:vAlign w:val="center"/>
          </w:tcPr>
          <w:p w14:paraId="453A6E0A" w14:textId="77777777" w:rsidR="00A5188A" w:rsidRDefault="00A5188A" w:rsidP="00B45328">
            <w:pPr>
              <w:rPr>
                <w:szCs w:val="24"/>
              </w:rPr>
            </w:pPr>
            <w:ins w:id="169" w:author="杨蓓" w:date="2013-03-18T09:34:00Z">
              <w:r>
                <w:rPr>
                  <w:rFonts w:hint="eastAsia"/>
                  <w:color w:val="000000"/>
                  <w:sz w:val="22"/>
                </w:rPr>
                <w:t>1.415877</w:t>
              </w:r>
            </w:ins>
            <w:del w:id="170" w:author="杨蓓" w:date="2013-03-18T09:34:00Z">
              <w:r w:rsidDel="00181A1B">
                <w:rPr>
                  <w:rFonts w:hint="eastAsia"/>
                  <w:color w:val="000000"/>
                  <w:sz w:val="22"/>
                </w:rPr>
                <w:delText>0.384214</w:delText>
              </w:r>
            </w:del>
          </w:p>
        </w:tc>
      </w:tr>
      <w:tr w:rsidR="00A5188A" w14:paraId="1985D18E" w14:textId="77777777" w:rsidTr="00302091">
        <w:trPr>
          <w:jc w:val="center"/>
        </w:trPr>
        <w:tc>
          <w:tcPr>
            <w:tcW w:w="1891" w:type="dxa"/>
          </w:tcPr>
          <w:p w14:paraId="1E62CBF6" w14:textId="77777777" w:rsidR="00A5188A" w:rsidRDefault="00A5188A" w:rsidP="00057FFE">
            <w:pPr>
              <w:rPr>
                <w:szCs w:val="24"/>
              </w:rPr>
            </w:pPr>
            <w:r w:rsidRPr="00453834">
              <w:rPr>
                <w:szCs w:val="24"/>
              </w:rPr>
              <w:t>6</w:t>
            </w:r>
          </w:p>
        </w:tc>
        <w:tc>
          <w:tcPr>
            <w:tcW w:w="2284" w:type="dxa"/>
            <w:vAlign w:val="center"/>
          </w:tcPr>
          <w:p w14:paraId="4F375A08" w14:textId="77777777" w:rsidR="00A5188A" w:rsidRDefault="00A5188A" w:rsidP="00B45328">
            <w:pPr>
              <w:rPr>
                <w:color w:val="000000"/>
                <w:sz w:val="22"/>
              </w:rPr>
            </w:pPr>
            <w:ins w:id="171" w:author="杨蓓" w:date="2013-03-18T09:34:00Z">
              <w:r>
                <w:rPr>
                  <w:rFonts w:hint="eastAsia"/>
                  <w:color w:val="000000"/>
                  <w:sz w:val="22"/>
                </w:rPr>
                <w:t>2.271938</w:t>
              </w:r>
            </w:ins>
            <w:del w:id="172" w:author="杨蓓" w:date="2013-03-18T09:34:00Z">
              <w:r w:rsidDel="00181A1B">
                <w:rPr>
                  <w:rFonts w:hint="eastAsia"/>
                  <w:color w:val="000000"/>
                  <w:sz w:val="22"/>
                </w:rPr>
                <w:delText>2.435341</w:delText>
              </w:r>
            </w:del>
          </w:p>
        </w:tc>
      </w:tr>
      <w:tr w:rsidR="00A5188A" w14:paraId="3A0ED03A" w14:textId="77777777" w:rsidTr="00302091">
        <w:trPr>
          <w:jc w:val="center"/>
        </w:trPr>
        <w:tc>
          <w:tcPr>
            <w:tcW w:w="1891" w:type="dxa"/>
          </w:tcPr>
          <w:p w14:paraId="3DC4F699" w14:textId="77777777" w:rsidR="00A5188A" w:rsidRPr="00453834" w:rsidRDefault="00A5188A" w:rsidP="00057FFE">
            <w:pPr>
              <w:rPr>
                <w:szCs w:val="24"/>
              </w:rPr>
            </w:pPr>
            <w:r w:rsidRPr="00453834">
              <w:rPr>
                <w:szCs w:val="24"/>
              </w:rPr>
              <w:t>7</w:t>
            </w:r>
          </w:p>
        </w:tc>
        <w:tc>
          <w:tcPr>
            <w:tcW w:w="2284" w:type="dxa"/>
            <w:vAlign w:val="center"/>
          </w:tcPr>
          <w:p w14:paraId="48352665" w14:textId="77777777" w:rsidR="00A5188A" w:rsidRPr="002707F2" w:rsidRDefault="00A5188A" w:rsidP="00B45328">
            <w:pPr>
              <w:rPr>
                <w:szCs w:val="24"/>
              </w:rPr>
            </w:pPr>
            <w:ins w:id="173" w:author="杨蓓" w:date="2013-03-18T09:34:00Z">
              <w:r>
                <w:rPr>
                  <w:rFonts w:hint="eastAsia"/>
                  <w:color w:val="000000"/>
                  <w:sz w:val="22"/>
                </w:rPr>
                <w:t>3.462873</w:t>
              </w:r>
            </w:ins>
            <w:del w:id="174" w:author="杨蓓" w:date="2013-03-18T09:34:00Z">
              <w:r w:rsidDel="00181A1B">
                <w:rPr>
                  <w:rFonts w:hint="eastAsia"/>
                  <w:color w:val="000000"/>
                  <w:sz w:val="22"/>
                </w:rPr>
                <w:delText>4.44404</w:delText>
              </w:r>
            </w:del>
          </w:p>
        </w:tc>
      </w:tr>
      <w:tr w:rsidR="00A5188A" w14:paraId="4F713FAB" w14:textId="77777777" w:rsidTr="00302091">
        <w:trPr>
          <w:jc w:val="center"/>
        </w:trPr>
        <w:tc>
          <w:tcPr>
            <w:tcW w:w="1891" w:type="dxa"/>
          </w:tcPr>
          <w:p w14:paraId="65570B3F" w14:textId="77777777" w:rsidR="00A5188A" w:rsidRPr="00453834" w:rsidRDefault="00A5188A" w:rsidP="00057FFE">
            <w:pPr>
              <w:rPr>
                <w:szCs w:val="24"/>
              </w:rPr>
            </w:pPr>
            <w:r w:rsidRPr="00453834">
              <w:rPr>
                <w:szCs w:val="24"/>
              </w:rPr>
              <w:t>8</w:t>
            </w:r>
          </w:p>
        </w:tc>
        <w:tc>
          <w:tcPr>
            <w:tcW w:w="2284" w:type="dxa"/>
            <w:vAlign w:val="center"/>
          </w:tcPr>
          <w:p w14:paraId="57576958" w14:textId="77777777" w:rsidR="00A5188A" w:rsidRPr="002707F2" w:rsidRDefault="00A5188A" w:rsidP="00B45328">
            <w:pPr>
              <w:rPr>
                <w:szCs w:val="24"/>
              </w:rPr>
            </w:pPr>
            <w:ins w:id="175" w:author="杨蓓" w:date="2013-03-18T09:34:00Z">
              <w:r>
                <w:rPr>
                  <w:rFonts w:hint="eastAsia"/>
                  <w:color w:val="000000"/>
                  <w:sz w:val="22"/>
                </w:rPr>
                <w:t>5.326779</w:t>
              </w:r>
            </w:ins>
            <w:del w:id="176" w:author="杨蓓" w:date="2013-03-18T09:34:00Z">
              <w:r w:rsidDel="00181A1B">
                <w:rPr>
                  <w:rFonts w:hint="eastAsia"/>
                  <w:color w:val="000000"/>
                  <w:sz w:val="22"/>
                </w:rPr>
                <w:delText>6.440839</w:delText>
              </w:r>
            </w:del>
          </w:p>
        </w:tc>
      </w:tr>
      <w:tr w:rsidR="00A5188A" w14:paraId="7EA45B43" w14:textId="77777777" w:rsidTr="00302091">
        <w:trPr>
          <w:jc w:val="center"/>
        </w:trPr>
        <w:tc>
          <w:tcPr>
            <w:tcW w:w="1891" w:type="dxa"/>
          </w:tcPr>
          <w:p w14:paraId="46A44FC6" w14:textId="77777777" w:rsidR="00A5188A" w:rsidRPr="00453834" w:rsidRDefault="00A5188A" w:rsidP="00057FFE">
            <w:pPr>
              <w:rPr>
                <w:szCs w:val="24"/>
              </w:rPr>
            </w:pPr>
            <w:r w:rsidRPr="00453834">
              <w:rPr>
                <w:szCs w:val="24"/>
              </w:rPr>
              <w:t>9</w:t>
            </w:r>
          </w:p>
        </w:tc>
        <w:tc>
          <w:tcPr>
            <w:tcW w:w="2284" w:type="dxa"/>
            <w:vAlign w:val="center"/>
          </w:tcPr>
          <w:p w14:paraId="289531CD" w14:textId="77777777" w:rsidR="00A5188A" w:rsidRPr="002707F2" w:rsidRDefault="00A5188A" w:rsidP="00B45328">
            <w:pPr>
              <w:rPr>
                <w:szCs w:val="24"/>
              </w:rPr>
            </w:pPr>
            <w:ins w:id="177" w:author="杨蓓" w:date="2013-03-18T09:34:00Z">
              <w:r>
                <w:rPr>
                  <w:rFonts w:hint="eastAsia"/>
                  <w:color w:val="000000"/>
                  <w:sz w:val="22"/>
                </w:rPr>
                <w:t>8.576038</w:t>
              </w:r>
            </w:ins>
            <w:del w:id="178" w:author="杨蓓" w:date="2013-03-18T09:34:00Z">
              <w:r w:rsidDel="00181A1B">
                <w:rPr>
                  <w:rFonts w:hint="eastAsia"/>
                  <w:color w:val="000000"/>
                  <w:sz w:val="22"/>
                </w:rPr>
                <w:delText>8.459658</w:delText>
              </w:r>
            </w:del>
          </w:p>
        </w:tc>
      </w:tr>
      <w:tr w:rsidR="00A5188A" w14:paraId="56B0AD37" w14:textId="77777777" w:rsidTr="00302091">
        <w:trPr>
          <w:jc w:val="center"/>
        </w:trPr>
        <w:tc>
          <w:tcPr>
            <w:tcW w:w="1891" w:type="dxa"/>
          </w:tcPr>
          <w:p w14:paraId="024E18B9" w14:textId="77777777" w:rsidR="00A5188A" w:rsidRPr="00453834" w:rsidRDefault="00A5188A" w:rsidP="00057FFE">
            <w:pPr>
              <w:rPr>
                <w:szCs w:val="24"/>
              </w:rPr>
            </w:pPr>
            <w:r>
              <w:rPr>
                <w:rFonts w:hint="eastAsia"/>
                <w:szCs w:val="24"/>
              </w:rPr>
              <w:t>10</w:t>
            </w:r>
          </w:p>
        </w:tc>
        <w:tc>
          <w:tcPr>
            <w:tcW w:w="2284" w:type="dxa"/>
            <w:vAlign w:val="center"/>
          </w:tcPr>
          <w:p w14:paraId="09171C98" w14:textId="77777777" w:rsidR="00A5188A" w:rsidRDefault="00A5188A" w:rsidP="00B45328">
            <w:pPr>
              <w:rPr>
                <w:color w:val="000000"/>
                <w:sz w:val="22"/>
              </w:rPr>
            </w:pPr>
            <w:ins w:id="179" w:author="杨蓓" w:date="2013-03-18T09:34:00Z">
              <w:r>
                <w:rPr>
                  <w:rFonts w:hint="eastAsia"/>
                  <w:color w:val="000000"/>
                  <w:sz w:val="22"/>
                </w:rPr>
                <w:t>13.16101</w:t>
              </w:r>
            </w:ins>
            <w:del w:id="180" w:author="杨蓓" w:date="2013-03-18T09:34:00Z">
              <w:r w:rsidDel="00181A1B">
                <w:rPr>
                  <w:rFonts w:hint="eastAsia"/>
                  <w:color w:val="000000"/>
                  <w:sz w:val="22"/>
                </w:rPr>
                <w:delText>10.35346</w:delText>
              </w:r>
            </w:del>
          </w:p>
        </w:tc>
      </w:tr>
      <w:tr w:rsidR="00A5188A" w14:paraId="1627E9F7" w14:textId="77777777" w:rsidTr="00302091">
        <w:trPr>
          <w:jc w:val="center"/>
        </w:trPr>
        <w:tc>
          <w:tcPr>
            <w:tcW w:w="1891" w:type="dxa"/>
          </w:tcPr>
          <w:p w14:paraId="52F1F814" w14:textId="77777777" w:rsidR="00A5188A" w:rsidRPr="00453834" w:rsidRDefault="00A5188A" w:rsidP="00057FFE">
            <w:pPr>
              <w:rPr>
                <w:szCs w:val="24"/>
              </w:rPr>
            </w:pPr>
            <w:r>
              <w:rPr>
                <w:rFonts w:hint="eastAsia"/>
                <w:szCs w:val="24"/>
              </w:rPr>
              <w:t>11</w:t>
            </w:r>
          </w:p>
        </w:tc>
        <w:tc>
          <w:tcPr>
            <w:tcW w:w="2284" w:type="dxa"/>
            <w:vAlign w:val="center"/>
          </w:tcPr>
          <w:p w14:paraId="27C6F168" w14:textId="77777777" w:rsidR="00A5188A" w:rsidRDefault="00A5188A" w:rsidP="00B45328">
            <w:pPr>
              <w:rPr>
                <w:color w:val="000000"/>
                <w:sz w:val="22"/>
              </w:rPr>
            </w:pPr>
            <w:ins w:id="181" w:author="杨蓓" w:date="2013-03-18T09:34:00Z">
              <w:r>
                <w:rPr>
                  <w:rFonts w:hint="eastAsia"/>
                  <w:color w:val="000000"/>
                  <w:sz w:val="22"/>
                </w:rPr>
                <w:t>16.2497</w:t>
              </w:r>
            </w:ins>
            <w:del w:id="182" w:author="杨蓓" w:date="2013-03-18T09:34:00Z">
              <w:r w:rsidDel="00181A1B">
                <w:rPr>
                  <w:rFonts w:hint="eastAsia"/>
                  <w:color w:val="000000"/>
                  <w:sz w:val="22"/>
                </w:rPr>
                <w:delText>12.11966</w:delText>
              </w:r>
            </w:del>
          </w:p>
        </w:tc>
      </w:tr>
      <w:tr w:rsidR="00A5188A" w14:paraId="78246037" w14:textId="77777777" w:rsidTr="00302091">
        <w:trPr>
          <w:jc w:val="center"/>
        </w:trPr>
        <w:tc>
          <w:tcPr>
            <w:tcW w:w="1891" w:type="dxa"/>
          </w:tcPr>
          <w:p w14:paraId="144771A4" w14:textId="77777777" w:rsidR="00A5188A" w:rsidRPr="00453834" w:rsidRDefault="00A5188A" w:rsidP="00057FFE">
            <w:pPr>
              <w:rPr>
                <w:szCs w:val="24"/>
              </w:rPr>
            </w:pPr>
            <w:r>
              <w:rPr>
                <w:rFonts w:hint="eastAsia"/>
                <w:szCs w:val="24"/>
              </w:rPr>
              <w:t>12</w:t>
            </w:r>
          </w:p>
        </w:tc>
        <w:tc>
          <w:tcPr>
            <w:tcW w:w="2284" w:type="dxa"/>
            <w:vAlign w:val="center"/>
          </w:tcPr>
          <w:p w14:paraId="13DF49F1" w14:textId="77777777" w:rsidR="00A5188A" w:rsidRDefault="00A5188A" w:rsidP="00B45328">
            <w:pPr>
              <w:rPr>
                <w:color w:val="000000"/>
                <w:sz w:val="22"/>
              </w:rPr>
            </w:pPr>
            <w:ins w:id="183" w:author="杨蓓" w:date="2013-03-18T09:34:00Z">
              <w:r>
                <w:rPr>
                  <w:rFonts w:hint="eastAsia"/>
                  <w:color w:val="000000"/>
                  <w:sz w:val="22"/>
                </w:rPr>
                <w:t>27.44314</w:t>
              </w:r>
            </w:ins>
            <w:del w:id="184" w:author="杨蓓" w:date="2013-03-18T09:34:00Z">
              <w:r w:rsidDel="00181A1B">
                <w:rPr>
                  <w:rFonts w:hint="eastAsia"/>
                  <w:color w:val="000000"/>
                  <w:sz w:val="22"/>
                </w:rPr>
                <w:delText>14.3503</w:delText>
              </w:r>
            </w:del>
          </w:p>
        </w:tc>
      </w:tr>
      <w:tr w:rsidR="00A5188A" w14:paraId="0E6DBD0F" w14:textId="77777777" w:rsidTr="00302091">
        <w:trPr>
          <w:jc w:val="center"/>
        </w:trPr>
        <w:tc>
          <w:tcPr>
            <w:tcW w:w="1891" w:type="dxa"/>
          </w:tcPr>
          <w:p w14:paraId="268C0AA1" w14:textId="77777777" w:rsidR="00A5188A" w:rsidRPr="00453834" w:rsidRDefault="00A5188A" w:rsidP="00057FFE">
            <w:pPr>
              <w:rPr>
                <w:szCs w:val="24"/>
              </w:rPr>
            </w:pPr>
            <w:r>
              <w:rPr>
                <w:rFonts w:hint="eastAsia"/>
                <w:szCs w:val="24"/>
              </w:rPr>
              <w:t>13</w:t>
            </w:r>
          </w:p>
        </w:tc>
        <w:tc>
          <w:tcPr>
            <w:tcW w:w="2284" w:type="dxa"/>
            <w:vAlign w:val="center"/>
          </w:tcPr>
          <w:p w14:paraId="658084A6" w14:textId="77777777" w:rsidR="00A5188A" w:rsidRDefault="00A5188A" w:rsidP="00B45328">
            <w:pPr>
              <w:rPr>
                <w:color w:val="000000"/>
                <w:sz w:val="22"/>
              </w:rPr>
            </w:pPr>
            <w:ins w:id="185" w:author="杨蓓" w:date="2013-03-18T09:34:00Z">
              <w:r>
                <w:rPr>
                  <w:rFonts w:hint="eastAsia"/>
                  <w:color w:val="000000"/>
                  <w:sz w:val="22"/>
                </w:rPr>
                <w:t>42.69856</w:t>
              </w:r>
            </w:ins>
            <w:del w:id="186" w:author="杨蓓" w:date="2013-03-18T09:34:00Z">
              <w:r w:rsidDel="00181A1B">
                <w:rPr>
                  <w:rFonts w:hint="eastAsia"/>
                  <w:color w:val="000000"/>
                  <w:sz w:val="22"/>
                </w:rPr>
                <w:delText>16.25566</w:delText>
              </w:r>
            </w:del>
          </w:p>
        </w:tc>
      </w:tr>
      <w:tr w:rsidR="00A5188A" w14:paraId="232FE2AD" w14:textId="77777777" w:rsidTr="00302091">
        <w:trPr>
          <w:jc w:val="center"/>
        </w:trPr>
        <w:tc>
          <w:tcPr>
            <w:tcW w:w="1891" w:type="dxa"/>
          </w:tcPr>
          <w:p w14:paraId="22FA9961" w14:textId="77777777" w:rsidR="00A5188A" w:rsidRPr="00453834" w:rsidRDefault="00A5188A" w:rsidP="00057FFE">
            <w:pPr>
              <w:rPr>
                <w:szCs w:val="24"/>
              </w:rPr>
            </w:pPr>
            <w:r>
              <w:rPr>
                <w:rFonts w:hint="eastAsia"/>
                <w:szCs w:val="24"/>
              </w:rPr>
              <w:t>14</w:t>
            </w:r>
          </w:p>
        </w:tc>
        <w:tc>
          <w:tcPr>
            <w:tcW w:w="2284" w:type="dxa"/>
            <w:vAlign w:val="center"/>
          </w:tcPr>
          <w:p w14:paraId="02DAE92C" w14:textId="77777777" w:rsidR="00A5188A" w:rsidRDefault="00A5188A" w:rsidP="00B45328">
            <w:pPr>
              <w:rPr>
                <w:color w:val="000000"/>
                <w:sz w:val="22"/>
              </w:rPr>
            </w:pPr>
            <w:ins w:id="187" w:author="杨蓓" w:date="2013-03-18T09:34:00Z">
              <w:r>
                <w:rPr>
                  <w:rFonts w:hint="eastAsia"/>
                  <w:color w:val="000000"/>
                  <w:sz w:val="22"/>
                </w:rPr>
                <w:t>64.32052</w:t>
              </w:r>
            </w:ins>
            <w:del w:id="188" w:author="杨蓓" w:date="2013-03-18T09:34:00Z">
              <w:r w:rsidDel="00181A1B">
                <w:rPr>
                  <w:rFonts w:hint="eastAsia"/>
                  <w:color w:val="000000"/>
                  <w:sz w:val="22"/>
                </w:rPr>
                <w:delText>18.05448</w:delText>
              </w:r>
            </w:del>
          </w:p>
        </w:tc>
      </w:tr>
      <w:tr w:rsidR="00A5188A" w14:paraId="57D3F0E4" w14:textId="77777777" w:rsidTr="00302091">
        <w:trPr>
          <w:jc w:val="center"/>
        </w:trPr>
        <w:tc>
          <w:tcPr>
            <w:tcW w:w="1891" w:type="dxa"/>
          </w:tcPr>
          <w:p w14:paraId="7F17C855" w14:textId="77777777" w:rsidR="00A5188A" w:rsidRPr="00453834" w:rsidRDefault="00A5188A" w:rsidP="00057FFE">
            <w:pPr>
              <w:rPr>
                <w:szCs w:val="24"/>
              </w:rPr>
            </w:pPr>
            <w:r>
              <w:rPr>
                <w:rFonts w:hint="eastAsia"/>
                <w:szCs w:val="24"/>
              </w:rPr>
              <w:t>15</w:t>
            </w:r>
          </w:p>
        </w:tc>
        <w:tc>
          <w:tcPr>
            <w:tcW w:w="2284" w:type="dxa"/>
            <w:vAlign w:val="center"/>
          </w:tcPr>
          <w:p w14:paraId="4E6D72A5" w14:textId="77777777" w:rsidR="00A5188A" w:rsidRDefault="00A5188A" w:rsidP="00B45328">
            <w:pPr>
              <w:rPr>
                <w:color w:val="000000"/>
                <w:sz w:val="22"/>
              </w:rPr>
            </w:pPr>
            <w:ins w:id="189" w:author="杨蓓" w:date="2013-03-18T09:34:00Z">
              <w:r>
                <w:rPr>
                  <w:rFonts w:hint="eastAsia"/>
                  <w:color w:val="000000"/>
                  <w:sz w:val="22"/>
                </w:rPr>
                <w:t>85.90404</w:t>
              </w:r>
            </w:ins>
            <w:del w:id="190" w:author="杨蓓" w:date="2013-03-18T09:34:00Z">
              <w:r w:rsidDel="00181A1B">
                <w:rPr>
                  <w:rFonts w:hint="eastAsia"/>
                  <w:color w:val="000000"/>
                  <w:sz w:val="22"/>
                </w:rPr>
                <w:delText>19.32005</w:delText>
              </w:r>
            </w:del>
          </w:p>
        </w:tc>
      </w:tr>
    </w:tbl>
    <w:p w14:paraId="78CD4992" w14:textId="77777777" w:rsidR="00CD4FED" w:rsidRPr="00774694" w:rsidRDefault="00CD4FED" w:rsidP="00774694">
      <w:pPr>
        <w:pStyle w:val="3"/>
      </w:pPr>
      <w:bookmarkStart w:id="191" w:name="_Toc331409121"/>
      <w:bookmarkStart w:id="192" w:name="_Toc331409217"/>
      <w:bookmarkStart w:id="193" w:name="_Toc344200317"/>
      <w:r w:rsidRPr="00774694">
        <w:rPr>
          <w:rFonts w:hint="eastAsia"/>
        </w:rPr>
        <w:t>用户调度</w:t>
      </w:r>
      <w:bookmarkEnd w:id="191"/>
      <w:bookmarkEnd w:id="192"/>
      <w:bookmarkEnd w:id="193"/>
    </w:p>
    <w:p w14:paraId="768C51B5" w14:textId="77777777" w:rsidR="00CD4FED" w:rsidRPr="008D0F49" w:rsidRDefault="00CD4FED" w:rsidP="00CD4FED">
      <w:pPr>
        <w:ind w:firstLineChars="200" w:firstLine="480"/>
        <w:rPr>
          <w:szCs w:val="24"/>
        </w:rPr>
      </w:pPr>
      <w:r w:rsidRPr="008D0F49">
        <w:rPr>
          <w:rFonts w:hint="eastAsia"/>
          <w:szCs w:val="24"/>
        </w:rPr>
        <w:t>用户调度由</w:t>
      </w:r>
      <w:r w:rsidRPr="008D0F49">
        <w:rPr>
          <w:rFonts w:hint="eastAsia"/>
          <w:szCs w:val="24"/>
        </w:rPr>
        <w:t>Scheduling</w:t>
      </w:r>
      <w:r w:rsidRPr="008D0F49">
        <w:rPr>
          <w:rFonts w:hint="eastAsia"/>
          <w:szCs w:val="24"/>
        </w:rPr>
        <w:t>函数实现，调度开始后，首先清除上一次的调度信息，随后根据是</w:t>
      </w:r>
      <w:r w:rsidRPr="008D0F49">
        <w:rPr>
          <w:rFonts w:hint="eastAsia"/>
          <w:szCs w:val="24"/>
        </w:rPr>
        <w:lastRenderedPageBreak/>
        <w:t>否有反馈以及小区</w:t>
      </w:r>
      <w:r w:rsidRPr="008D0F49">
        <w:rPr>
          <w:rFonts w:hint="eastAsia"/>
          <w:szCs w:val="24"/>
        </w:rPr>
        <w:t>/</w:t>
      </w:r>
      <w:r w:rsidRPr="008D0F49">
        <w:rPr>
          <w:rFonts w:hint="eastAsia"/>
          <w:szCs w:val="24"/>
        </w:rPr>
        <w:t>用户场景选择不同的调度算法，在调用调度算法的过程中还会写入部分调度信息，之后再进行</w:t>
      </w:r>
      <w:r w:rsidRPr="008D0F49">
        <w:rPr>
          <w:rFonts w:hint="eastAsia"/>
          <w:szCs w:val="24"/>
        </w:rPr>
        <w:t>MCS</w:t>
      </w:r>
      <w:r w:rsidRPr="008D0F49">
        <w:rPr>
          <w:rFonts w:hint="eastAsia"/>
          <w:szCs w:val="24"/>
        </w:rPr>
        <w:t>等级的计算，并且根据是否有反馈的情况，</w:t>
      </w:r>
      <w:r w:rsidRPr="008D0F49">
        <w:rPr>
          <w:rFonts w:hint="eastAsia"/>
          <w:szCs w:val="24"/>
        </w:rPr>
        <w:t>MCS</w:t>
      </w:r>
      <w:r w:rsidRPr="008D0F49">
        <w:rPr>
          <w:rFonts w:hint="eastAsia"/>
          <w:szCs w:val="24"/>
        </w:rPr>
        <w:t>等级的计算方式不同，最后再进行调度信息的更新以及时延处理，调度的具体流程图见</w:t>
      </w:r>
      <w:r w:rsidR="00935769">
        <w:rPr>
          <w:szCs w:val="24"/>
        </w:rPr>
        <w:fldChar w:fldCharType="begin"/>
      </w:r>
      <w:r w:rsidR="001E6A56">
        <w:rPr>
          <w:szCs w:val="24"/>
        </w:rPr>
        <w:instrText xml:space="preserve"> </w:instrText>
      </w:r>
      <w:r w:rsidR="001E6A56">
        <w:rPr>
          <w:rFonts w:hint="eastAsia"/>
          <w:szCs w:val="24"/>
        </w:rPr>
        <w:instrText>REF _Ref331417289 \h</w:instrText>
      </w:r>
      <w:r w:rsidR="001E6A56">
        <w:rPr>
          <w:szCs w:val="24"/>
        </w:rPr>
        <w:instrText xml:space="preserve"> </w:instrText>
      </w:r>
      <w:r w:rsidR="00935769">
        <w:rPr>
          <w:szCs w:val="24"/>
        </w:rPr>
      </w:r>
      <w:r w:rsidR="00935769">
        <w:rPr>
          <w:szCs w:val="24"/>
        </w:rPr>
        <w:fldChar w:fldCharType="separate"/>
      </w:r>
      <w:r w:rsidR="00C10C61">
        <w:rPr>
          <w:rFonts w:hint="eastAsia"/>
        </w:rPr>
        <w:t>图</w:t>
      </w:r>
      <w:r w:rsidR="00C10C61">
        <w:rPr>
          <w:rFonts w:hint="eastAsia"/>
        </w:rPr>
        <w:t xml:space="preserve"> </w:t>
      </w:r>
      <w:r w:rsidR="00C10C61">
        <w:rPr>
          <w:noProof/>
        </w:rPr>
        <w:t>3.2</w:t>
      </w:r>
      <w:r w:rsidR="00C10C61">
        <w:noBreakHyphen/>
      </w:r>
      <w:r w:rsidR="00C10C61">
        <w:rPr>
          <w:noProof/>
        </w:rPr>
        <w:t>9</w:t>
      </w:r>
      <w:r w:rsidR="00935769">
        <w:rPr>
          <w:szCs w:val="24"/>
        </w:rPr>
        <w:fldChar w:fldCharType="end"/>
      </w:r>
    </w:p>
    <w:p w14:paraId="00278DB6" w14:textId="77777777" w:rsidR="00774694" w:rsidRDefault="00CD4FED" w:rsidP="00774694">
      <w:pPr>
        <w:pStyle w:val="af5"/>
        <w:keepNext/>
        <w:ind w:firstLine="400"/>
        <w:jc w:val="center"/>
      </w:pPr>
      <w:r>
        <w:object w:dxaOrig="8063" w:dyaOrig="8900" w14:anchorId="57ECCBAD">
          <v:shape id="_x0000_i1125" type="#_x0000_t75" style="width:222pt;height:241.5pt" o:ole="">
            <v:imagedata r:id="rId206" o:title=""/>
          </v:shape>
          <o:OLEObject Type="Embed" ProgID="Visio.Drawing.11" ShapeID="_x0000_i1125" DrawAspect="Content" ObjectID="_1524383400" r:id="rId207"/>
        </w:object>
      </w:r>
    </w:p>
    <w:p w14:paraId="08742376" w14:textId="77777777" w:rsidR="00CD4FED" w:rsidRDefault="00774694" w:rsidP="00774694">
      <w:pPr>
        <w:pStyle w:val="ad"/>
      </w:pPr>
      <w:bookmarkStart w:id="194" w:name="_Ref331417289"/>
      <w:r>
        <w:rPr>
          <w:rFonts w:hint="eastAsia"/>
        </w:rPr>
        <w:t>图</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3.2</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图</w:instrText>
      </w:r>
      <w:r w:rsidR="006550EB">
        <w:rPr>
          <w:rFonts w:hint="eastAsia"/>
        </w:rPr>
        <w:instrText xml:space="preserve"> \* ARABIC \s 2</w:instrText>
      </w:r>
      <w:r w:rsidR="006550EB">
        <w:instrText xml:space="preserve"> </w:instrText>
      </w:r>
      <w:r w:rsidR="006550EB">
        <w:fldChar w:fldCharType="separate"/>
      </w:r>
      <w:r w:rsidR="006550EB">
        <w:rPr>
          <w:noProof/>
        </w:rPr>
        <w:t>9</w:t>
      </w:r>
      <w:r w:rsidR="006550EB">
        <w:fldChar w:fldCharType="end"/>
      </w:r>
      <w:del w:id="195" w:author="李志成" w:date="2013-05-14T21:04:00Z">
        <w:r w:rsidR="00302091" w:rsidDel="006550EB">
          <w:fldChar w:fldCharType="begin"/>
        </w:r>
        <w:r w:rsidR="00302091" w:rsidDel="006550EB">
          <w:delInstrText xml:space="preserve"> </w:delInstrText>
        </w:r>
        <w:r w:rsidR="00302091" w:rsidDel="006550EB">
          <w:rPr>
            <w:rFonts w:hint="eastAsia"/>
          </w:rPr>
          <w:delInstrText>STYLEREF 2 \s</w:delInstrText>
        </w:r>
        <w:r w:rsidR="00302091" w:rsidDel="006550EB">
          <w:delInstrText xml:space="preserve"> </w:delInstrText>
        </w:r>
        <w:r w:rsidR="00302091" w:rsidDel="006550EB">
          <w:fldChar w:fldCharType="separate"/>
        </w:r>
        <w:r w:rsidR="00C10C61" w:rsidDel="006550EB">
          <w:rPr>
            <w:noProof/>
          </w:rPr>
          <w:delText>3.2</w:delText>
        </w:r>
        <w:r w:rsidR="00302091" w:rsidDel="006550EB">
          <w:fldChar w:fldCharType="end"/>
        </w:r>
        <w:r w:rsidR="00302091" w:rsidDel="006550EB">
          <w:noBreakHyphen/>
        </w:r>
        <w:r w:rsidR="00302091" w:rsidDel="006550EB">
          <w:fldChar w:fldCharType="begin"/>
        </w:r>
        <w:r w:rsidR="00302091" w:rsidDel="006550EB">
          <w:delInstrText xml:space="preserve"> </w:delInstrText>
        </w:r>
        <w:r w:rsidR="00302091" w:rsidDel="006550EB">
          <w:rPr>
            <w:rFonts w:hint="eastAsia"/>
          </w:rPr>
          <w:delInstrText xml:space="preserve">SEQ </w:delInstrText>
        </w:r>
        <w:r w:rsidR="00302091" w:rsidDel="006550EB">
          <w:rPr>
            <w:rFonts w:hint="eastAsia"/>
          </w:rPr>
          <w:delInstrText>图</w:delInstrText>
        </w:r>
        <w:r w:rsidR="00302091" w:rsidDel="006550EB">
          <w:rPr>
            <w:rFonts w:hint="eastAsia"/>
          </w:rPr>
          <w:delInstrText xml:space="preserve"> \* ARABIC \s 2</w:delInstrText>
        </w:r>
        <w:r w:rsidR="00302091" w:rsidDel="006550EB">
          <w:delInstrText xml:space="preserve"> </w:delInstrText>
        </w:r>
        <w:r w:rsidR="00302091" w:rsidDel="006550EB">
          <w:fldChar w:fldCharType="separate"/>
        </w:r>
        <w:r w:rsidR="00C10C61" w:rsidDel="006550EB">
          <w:rPr>
            <w:noProof/>
          </w:rPr>
          <w:delText>9</w:delText>
        </w:r>
        <w:r w:rsidR="00302091" w:rsidDel="006550EB">
          <w:fldChar w:fldCharType="end"/>
        </w:r>
      </w:del>
      <w:bookmarkEnd w:id="194"/>
      <w:r w:rsidR="008E56CF" w:rsidRPr="004E0DDC">
        <w:rPr>
          <w:rFonts w:hint="eastAsia"/>
          <w:szCs w:val="24"/>
        </w:rPr>
        <w:t>用户调度流程图</w:t>
      </w:r>
    </w:p>
    <w:p w14:paraId="6A811D03" w14:textId="77777777" w:rsidR="00CD4FED" w:rsidRPr="008D0F49" w:rsidRDefault="00CD4FED" w:rsidP="00CD4FED">
      <w:pPr>
        <w:ind w:firstLineChars="200" w:firstLine="480"/>
        <w:rPr>
          <w:szCs w:val="24"/>
        </w:rPr>
      </w:pPr>
      <w:r w:rsidRPr="008D0F49">
        <w:rPr>
          <w:rFonts w:hint="eastAsia"/>
          <w:szCs w:val="24"/>
        </w:rPr>
        <w:t>调度过程的核心内容在于根据不同的情况选择不同的调度算法，具体不同场景与调度算法的对应关系见</w:t>
      </w:r>
      <w:r w:rsidR="00545699">
        <w:rPr>
          <w:rFonts w:hint="eastAsia"/>
          <w:szCs w:val="24"/>
        </w:rPr>
        <w:t>下表：</w:t>
      </w:r>
    </w:p>
    <w:p w14:paraId="7642FEAD" w14:textId="77777777" w:rsidR="008E56CF" w:rsidRDefault="008E56CF" w:rsidP="008E56CF">
      <w:pPr>
        <w:pStyle w:val="ad"/>
        <w:keepNext/>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3.2</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6</w:t>
      </w:r>
      <w:r w:rsidR="006550EB">
        <w:fldChar w:fldCharType="end"/>
      </w:r>
      <w:r w:rsidRPr="004E0DDC">
        <w:rPr>
          <w:rFonts w:hint="eastAsia"/>
          <w:szCs w:val="24"/>
        </w:rPr>
        <w:t>调度算法</w:t>
      </w:r>
    </w:p>
    <w:tbl>
      <w:tblPr>
        <w:tblStyle w:val="ac"/>
        <w:tblW w:w="0" w:type="auto"/>
        <w:jc w:val="center"/>
        <w:tblLook w:val="04A0" w:firstRow="1" w:lastRow="0" w:firstColumn="1" w:lastColumn="0" w:noHBand="0" w:noVBand="1"/>
      </w:tblPr>
      <w:tblGrid>
        <w:gridCol w:w="3275"/>
        <w:gridCol w:w="3604"/>
        <w:gridCol w:w="3083"/>
      </w:tblGrid>
      <w:tr w:rsidR="00B00058" w14:paraId="35FD9286" w14:textId="77777777" w:rsidTr="00545699">
        <w:trPr>
          <w:jc w:val="center"/>
        </w:trPr>
        <w:tc>
          <w:tcPr>
            <w:tcW w:w="0" w:type="auto"/>
          </w:tcPr>
          <w:p w14:paraId="03313AC6" w14:textId="77777777" w:rsidR="00B00058" w:rsidRDefault="00B00058" w:rsidP="00CD4FED">
            <w:pPr>
              <w:pStyle w:val="af5"/>
              <w:ind w:firstLineChars="0" w:firstLine="0"/>
            </w:pPr>
            <w:r>
              <w:rPr>
                <w:rFonts w:hint="eastAsia"/>
              </w:rPr>
              <w:t>小区</w:t>
            </w:r>
            <w:r>
              <w:rPr>
                <w:rFonts w:hint="eastAsia"/>
              </w:rPr>
              <w:t>/</w:t>
            </w:r>
            <w:r>
              <w:rPr>
                <w:rFonts w:hint="eastAsia"/>
              </w:rPr>
              <w:t>用户场景及传输模式</w:t>
            </w:r>
          </w:p>
        </w:tc>
        <w:tc>
          <w:tcPr>
            <w:tcW w:w="0" w:type="auto"/>
          </w:tcPr>
          <w:p w14:paraId="12A85E3A" w14:textId="77777777" w:rsidR="00B00058" w:rsidRDefault="00B00058" w:rsidP="00CD4FED">
            <w:pPr>
              <w:pStyle w:val="af5"/>
              <w:ind w:firstLineChars="0" w:firstLine="0"/>
            </w:pPr>
            <w:r>
              <w:rPr>
                <w:rFonts w:hint="eastAsia"/>
              </w:rPr>
              <w:t>调度算法</w:t>
            </w:r>
          </w:p>
        </w:tc>
        <w:tc>
          <w:tcPr>
            <w:tcW w:w="0" w:type="auto"/>
          </w:tcPr>
          <w:p w14:paraId="60339590" w14:textId="77777777" w:rsidR="00B00058" w:rsidRDefault="00B00058" w:rsidP="00CD4FED">
            <w:pPr>
              <w:pStyle w:val="af5"/>
              <w:ind w:firstLineChars="0" w:firstLine="0"/>
            </w:pPr>
            <w:r>
              <w:rPr>
                <w:rFonts w:hint="eastAsia"/>
              </w:rPr>
              <w:t>函数名</w:t>
            </w:r>
          </w:p>
        </w:tc>
      </w:tr>
      <w:tr w:rsidR="00B00058" w14:paraId="0394BA25" w14:textId="77777777" w:rsidTr="00545699">
        <w:trPr>
          <w:jc w:val="center"/>
        </w:trPr>
        <w:tc>
          <w:tcPr>
            <w:tcW w:w="0" w:type="auto"/>
          </w:tcPr>
          <w:p w14:paraId="5BEAF705" w14:textId="77777777" w:rsidR="00B00058" w:rsidRDefault="00B00058" w:rsidP="001743F6">
            <w:pPr>
              <w:pStyle w:val="af5"/>
              <w:ind w:firstLineChars="0" w:firstLine="0"/>
            </w:pPr>
            <w:r>
              <w:rPr>
                <w:rFonts w:hint="eastAsia"/>
              </w:rPr>
              <w:t>上下行</w:t>
            </w:r>
            <w:r>
              <w:rPr>
                <w:rFonts w:hint="eastAsia"/>
              </w:rPr>
              <w:t>SCSU TM1</w:t>
            </w:r>
            <w:r>
              <w:rPr>
                <w:rFonts w:hint="eastAsia"/>
              </w:rPr>
              <w:t>或</w:t>
            </w:r>
            <w:r>
              <w:rPr>
                <w:rFonts w:hint="eastAsia"/>
              </w:rPr>
              <w:t>TM2</w:t>
            </w:r>
          </w:p>
        </w:tc>
        <w:tc>
          <w:tcPr>
            <w:tcW w:w="0" w:type="auto"/>
          </w:tcPr>
          <w:p w14:paraId="60135A93" w14:textId="77777777" w:rsidR="00B00058" w:rsidRDefault="00B00058" w:rsidP="00CD4FED">
            <w:pPr>
              <w:pStyle w:val="af5"/>
              <w:ind w:firstLineChars="0" w:firstLine="0"/>
            </w:pPr>
            <w:r>
              <w:rPr>
                <w:rFonts w:hint="eastAsia"/>
              </w:rPr>
              <w:t>轮询</w:t>
            </w:r>
          </w:p>
        </w:tc>
        <w:tc>
          <w:tcPr>
            <w:tcW w:w="0" w:type="auto"/>
          </w:tcPr>
          <w:p w14:paraId="6186987C" w14:textId="77777777" w:rsidR="00B00058" w:rsidRDefault="00B00058" w:rsidP="00CD4FED">
            <w:pPr>
              <w:pStyle w:val="af5"/>
              <w:ind w:firstLineChars="0" w:firstLine="0"/>
            </w:pPr>
            <w:r w:rsidRPr="009651C0">
              <w:t>ScheduleRoundRobin</w:t>
            </w:r>
          </w:p>
        </w:tc>
      </w:tr>
      <w:tr w:rsidR="00B00058" w14:paraId="1933D899" w14:textId="77777777" w:rsidTr="00545699">
        <w:trPr>
          <w:jc w:val="center"/>
        </w:trPr>
        <w:tc>
          <w:tcPr>
            <w:tcW w:w="0" w:type="auto"/>
          </w:tcPr>
          <w:p w14:paraId="7BB5E2E6" w14:textId="77777777" w:rsidR="00B00058" w:rsidRDefault="00B00058" w:rsidP="001743F6">
            <w:pPr>
              <w:pStyle w:val="af5"/>
              <w:ind w:firstLineChars="0" w:firstLine="0"/>
            </w:pPr>
            <w:bookmarkStart w:id="196" w:name="_Hlk330546098"/>
            <w:r>
              <w:rPr>
                <w:rFonts w:hint="eastAsia"/>
              </w:rPr>
              <w:t>下行</w:t>
            </w:r>
            <w:r>
              <w:rPr>
                <w:rFonts w:hint="eastAsia"/>
              </w:rPr>
              <w:t>SCSU CODEBOOK</w:t>
            </w:r>
          </w:p>
        </w:tc>
        <w:tc>
          <w:tcPr>
            <w:tcW w:w="0" w:type="auto"/>
          </w:tcPr>
          <w:p w14:paraId="0BCE7A02" w14:textId="77777777" w:rsidR="00B00058" w:rsidRDefault="00B00058" w:rsidP="00CD4FED">
            <w:pPr>
              <w:pStyle w:val="af5"/>
              <w:ind w:firstLineChars="0" w:firstLine="0"/>
            </w:pPr>
            <w:r>
              <w:rPr>
                <w:rFonts w:hint="eastAsia"/>
              </w:rPr>
              <w:t>基于</w:t>
            </w:r>
            <w:r>
              <w:rPr>
                <w:rFonts w:hint="eastAsia"/>
              </w:rPr>
              <w:t>CSIT</w:t>
            </w:r>
            <w:r>
              <w:rPr>
                <w:rFonts w:hint="eastAsia"/>
              </w:rPr>
              <w:t>反馈的</w:t>
            </w:r>
            <w:r>
              <w:rPr>
                <w:rFonts w:hint="eastAsia"/>
              </w:rPr>
              <w:t>PF</w:t>
            </w:r>
            <w:r>
              <w:rPr>
                <w:rFonts w:hint="eastAsia"/>
              </w:rPr>
              <w:t>调度算法</w:t>
            </w:r>
          </w:p>
        </w:tc>
        <w:tc>
          <w:tcPr>
            <w:tcW w:w="0" w:type="auto"/>
          </w:tcPr>
          <w:p w14:paraId="0B2B5A4C" w14:textId="77777777" w:rsidR="00B00058" w:rsidRPr="009651C0" w:rsidRDefault="00B00058" w:rsidP="00CD4FED">
            <w:pPr>
              <w:pStyle w:val="af5"/>
              <w:ind w:firstLineChars="0" w:firstLine="0"/>
            </w:pPr>
            <w:r>
              <w:rPr>
                <w:rFonts w:hint="eastAsia"/>
              </w:rPr>
              <w:t>Schedule_PF_DL_CSI</w:t>
            </w:r>
          </w:p>
        </w:tc>
      </w:tr>
      <w:tr w:rsidR="00F869FD" w14:paraId="07A03FE1" w14:textId="77777777" w:rsidTr="00545699">
        <w:trPr>
          <w:jc w:val="center"/>
        </w:trPr>
        <w:tc>
          <w:tcPr>
            <w:tcW w:w="0" w:type="auto"/>
          </w:tcPr>
          <w:p w14:paraId="750927E4" w14:textId="77777777" w:rsidR="00F869FD" w:rsidRDefault="00F869FD" w:rsidP="001743F6">
            <w:pPr>
              <w:pStyle w:val="af5"/>
              <w:ind w:firstLineChars="0" w:firstLine="0"/>
            </w:pPr>
            <w:r>
              <w:rPr>
                <w:rFonts w:hint="eastAsia"/>
              </w:rPr>
              <w:t>下行</w:t>
            </w:r>
            <w:r>
              <w:rPr>
                <w:rFonts w:hint="eastAsia"/>
              </w:rPr>
              <w:t>SCSU</w:t>
            </w:r>
          </w:p>
        </w:tc>
        <w:tc>
          <w:tcPr>
            <w:tcW w:w="0" w:type="auto"/>
          </w:tcPr>
          <w:p w14:paraId="7B4C4C83" w14:textId="77777777" w:rsidR="00F869FD" w:rsidRDefault="00B80682" w:rsidP="00CD4FED">
            <w:pPr>
              <w:pStyle w:val="af5"/>
              <w:ind w:firstLineChars="0" w:firstLine="0"/>
            </w:pPr>
            <w:r>
              <w:rPr>
                <w:rFonts w:hint="eastAsia"/>
              </w:rPr>
              <w:t>基于</w:t>
            </w:r>
            <w:r>
              <w:rPr>
                <w:rFonts w:hint="eastAsia"/>
              </w:rPr>
              <w:t>CSIT</w:t>
            </w:r>
            <w:r>
              <w:rPr>
                <w:rFonts w:hint="eastAsia"/>
              </w:rPr>
              <w:t>反馈的</w:t>
            </w:r>
            <w:r>
              <w:rPr>
                <w:rFonts w:hint="eastAsia"/>
              </w:rPr>
              <w:t>PF</w:t>
            </w:r>
            <w:r>
              <w:rPr>
                <w:rFonts w:hint="eastAsia"/>
              </w:rPr>
              <w:t>调度算法优化</w:t>
            </w:r>
          </w:p>
          <w:p w14:paraId="39203301" w14:textId="77777777" w:rsidR="00B80682" w:rsidRDefault="00B80682" w:rsidP="00CD4FED">
            <w:pPr>
              <w:pStyle w:val="af5"/>
              <w:ind w:firstLineChars="0" w:firstLine="0"/>
            </w:pPr>
            <w:r>
              <w:rPr>
                <w:rFonts w:hint="eastAsia"/>
              </w:rPr>
              <w:t>(</w:t>
            </w:r>
            <w:r>
              <w:rPr>
                <w:rFonts w:hint="eastAsia"/>
              </w:rPr>
              <w:t>专利：</w:t>
            </w:r>
            <w:r w:rsidRPr="00B80682">
              <w:rPr>
                <w:rFonts w:hint="eastAsia"/>
              </w:rPr>
              <w:t>下行预编码历史信息调度</w:t>
            </w:r>
            <w:r>
              <w:rPr>
                <w:rFonts w:hint="eastAsia"/>
              </w:rPr>
              <w:t>)</w:t>
            </w:r>
          </w:p>
        </w:tc>
        <w:tc>
          <w:tcPr>
            <w:tcW w:w="0" w:type="auto"/>
          </w:tcPr>
          <w:p w14:paraId="2351791E" w14:textId="77777777" w:rsidR="00F869FD" w:rsidRPr="00B80682" w:rsidRDefault="00B80682" w:rsidP="00CD4FED">
            <w:pPr>
              <w:pStyle w:val="af5"/>
              <w:ind w:firstLineChars="0" w:firstLine="0"/>
            </w:pPr>
            <w:r>
              <w:rPr>
                <w:rFonts w:hint="eastAsia"/>
              </w:rPr>
              <w:t>Schedule_PF_DL_CSI</w:t>
            </w:r>
          </w:p>
        </w:tc>
      </w:tr>
      <w:tr w:rsidR="00773141" w14:paraId="5D5F2DBC" w14:textId="77777777" w:rsidTr="00545699">
        <w:trPr>
          <w:jc w:val="center"/>
        </w:trPr>
        <w:tc>
          <w:tcPr>
            <w:tcW w:w="0" w:type="auto"/>
          </w:tcPr>
          <w:p w14:paraId="29BF5542" w14:textId="77777777" w:rsidR="00773141" w:rsidRDefault="00773141" w:rsidP="001743F6">
            <w:pPr>
              <w:pStyle w:val="af5"/>
              <w:ind w:firstLineChars="0" w:firstLine="0"/>
            </w:pPr>
            <w:r>
              <w:rPr>
                <w:rFonts w:hint="eastAsia"/>
              </w:rPr>
              <w:t>下行</w:t>
            </w:r>
            <w:r>
              <w:rPr>
                <w:rFonts w:hint="eastAsia"/>
              </w:rPr>
              <w:t>SCSU</w:t>
            </w:r>
            <w:r w:rsidR="001725DB">
              <w:rPr>
                <w:rFonts w:hint="eastAsia"/>
              </w:rPr>
              <w:t>（针对</w:t>
            </w:r>
            <w:r w:rsidR="001725DB">
              <w:rPr>
                <w:rFonts w:hint="eastAsia"/>
              </w:rPr>
              <w:t>FTP</w:t>
            </w:r>
            <w:r w:rsidR="001725DB">
              <w:rPr>
                <w:rFonts w:hint="eastAsia"/>
              </w:rPr>
              <w:t>业务）</w:t>
            </w:r>
          </w:p>
        </w:tc>
        <w:tc>
          <w:tcPr>
            <w:tcW w:w="0" w:type="auto"/>
          </w:tcPr>
          <w:p w14:paraId="2C36997F" w14:textId="77777777" w:rsidR="00773141" w:rsidRDefault="00773141" w:rsidP="00773141">
            <w:pPr>
              <w:pStyle w:val="af5"/>
              <w:ind w:firstLineChars="0" w:firstLine="0"/>
            </w:pPr>
            <w:r>
              <w:rPr>
                <w:rFonts w:hint="eastAsia"/>
              </w:rPr>
              <w:t>基于</w:t>
            </w:r>
            <w:r>
              <w:rPr>
                <w:rFonts w:hint="eastAsia"/>
              </w:rPr>
              <w:t>CSIT</w:t>
            </w:r>
            <w:r>
              <w:rPr>
                <w:rFonts w:hint="eastAsia"/>
              </w:rPr>
              <w:t>反馈的</w:t>
            </w:r>
            <w:r>
              <w:rPr>
                <w:rFonts w:hint="eastAsia"/>
              </w:rPr>
              <w:t>weighted PF</w:t>
            </w:r>
            <w:r>
              <w:rPr>
                <w:rFonts w:hint="eastAsia"/>
              </w:rPr>
              <w:t>调度算法</w:t>
            </w:r>
          </w:p>
        </w:tc>
        <w:tc>
          <w:tcPr>
            <w:tcW w:w="0" w:type="auto"/>
          </w:tcPr>
          <w:p w14:paraId="45AB72C8" w14:textId="77777777" w:rsidR="00773141" w:rsidRDefault="00773141" w:rsidP="00CD4FED">
            <w:pPr>
              <w:pStyle w:val="af5"/>
              <w:ind w:firstLineChars="0" w:firstLine="0"/>
            </w:pPr>
            <w:r>
              <w:rPr>
                <w:rFonts w:hint="eastAsia"/>
              </w:rPr>
              <w:t>Schedule_PF_DL_CSI_FTP</w:t>
            </w:r>
          </w:p>
        </w:tc>
      </w:tr>
      <w:tr w:rsidR="00B00058" w14:paraId="4A060FB0" w14:textId="77777777" w:rsidTr="00545699">
        <w:trPr>
          <w:jc w:val="center"/>
        </w:trPr>
        <w:tc>
          <w:tcPr>
            <w:tcW w:w="0" w:type="auto"/>
          </w:tcPr>
          <w:p w14:paraId="276A5F4A" w14:textId="77777777" w:rsidR="00B00058" w:rsidRDefault="00B00058" w:rsidP="001743F6">
            <w:pPr>
              <w:pStyle w:val="af5"/>
              <w:ind w:firstLineChars="0" w:firstLine="0"/>
            </w:pPr>
            <w:r>
              <w:rPr>
                <w:rFonts w:hint="eastAsia"/>
              </w:rPr>
              <w:t>下行</w:t>
            </w:r>
            <w:r>
              <w:rPr>
                <w:rFonts w:hint="eastAsia"/>
              </w:rPr>
              <w:t>SCMU CODEBOOK &amp; BEAMFORMING</w:t>
            </w:r>
          </w:p>
        </w:tc>
        <w:tc>
          <w:tcPr>
            <w:tcW w:w="0" w:type="auto"/>
          </w:tcPr>
          <w:p w14:paraId="36D65321" w14:textId="77777777" w:rsidR="00B00058" w:rsidRDefault="00B00058" w:rsidP="00CD4FED">
            <w:pPr>
              <w:pStyle w:val="af5"/>
              <w:ind w:firstLineChars="0" w:firstLine="0"/>
            </w:pPr>
            <w:r>
              <w:rPr>
                <w:rFonts w:hint="eastAsia"/>
              </w:rPr>
              <w:t>基于</w:t>
            </w:r>
            <w:r>
              <w:rPr>
                <w:rFonts w:hint="eastAsia"/>
              </w:rPr>
              <w:t>CSIT</w:t>
            </w:r>
            <w:r>
              <w:rPr>
                <w:rFonts w:hint="eastAsia"/>
              </w:rPr>
              <w:t>反馈的</w:t>
            </w:r>
            <w:r>
              <w:rPr>
                <w:rFonts w:hint="eastAsia"/>
              </w:rPr>
              <w:t>ZFBF</w:t>
            </w:r>
            <w:r>
              <w:rPr>
                <w:rFonts w:hint="eastAsia"/>
              </w:rPr>
              <w:t>预编码</w:t>
            </w:r>
            <w:r>
              <w:rPr>
                <w:rFonts w:hint="eastAsia"/>
              </w:rPr>
              <w:t>PF</w:t>
            </w:r>
            <w:r>
              <w:rPr>
                <w:rFonts w:hint="eastAsia"/>
              </w:rPr>
              <w:t>调度</w:t>
            </w:r>
          </w:p>
        </w:tc>
        <w:tc>
          <w:tcPr>
            <w:tcW w:w="0" w:type="auto"/>
          </w:tcPr>
          <w:p w14:paraId="573FEA22" w14:textId="77777777" w:rsidR="00B00058" w:rsidRPr="009651C0" w:rsidRDefault="00B00058" w:rsidP="00CD4FED">
            <w:pPr>
              <w:pStyle w:val="af5"/>
              <w:ind w:firstLineChars="0" w:firstLine="0"/>
              <w:rPr>
                <w:lang w:val="en-US"/>
              </w:rPr>
            </w:pPr>
            <w:r w:rsidRPr="009651C0">
              <w:rPr>
                <w:lang w:val="en-US"/>
              </w:rPr>
              <w:t>Schedule_PF_DL_MU_ZFBF_CSI</w:t>
            </w:r>
          </w:p>
        </w:tc>
      </w:tr>
      <w:tr w:rsidR="00B00058" w14:paraId="2BA52220" w14:textId="77777777" w:rsidTr="00545699">
        <w:trPr>
          <w:jc w:val="center"/>
        </w:trPr>
        <w:tc>
          <w:tcPr>
            <w:tcW w:w="0" w:type="auto"/>
          </w:tcPr>
          <w:p w14:paraId="6594BE02" w14:textId="77777777" w:rsidR="00B00058" w:rsidRDefault="00B00058" w:rsidP="00CD4FED">
            <w:pPr>
              <w:pStyle w:val="af5"/>
              <w:ind w:firstLineChars="0" w:firstLine="0"/>
            </w:pPr>
            <w:r>
              <w:rPr>
                <w:rFonts w:hint="eastAsia"/>
              </w:rPr>
              <w:lastRenderedPageBreak/>
              <w:t>下行</w:t>
            </w:r>
            <w:r>
              <w:rPr>
                <w:rFonts w:hint="eastAsia"/>
              </w:rPr>
              <w:t>SCMU CODEBOOK &amp; BEAMFORMING</w:t>
            </w:r>
          </w:p>
        </w:tc>
        <w:tc>
          <w:tcPr>
            <w:tcW w:w="0" w:type="auto"/>
          </w:tcPr>
          <w:p w14:paraId="164A4239" w14:textId="77777777" w:rsidR="00B00058" w:rsidRDefault="00B00058" w:rsidP="00CD4FED">
            <w:pPr>
              <w:pStyle w:val="af5"/>
              <w:ind w:firstLineChars="0" w:firstLine="0"/>
            </w:pPr>
            <w:bookmarkStart w:id="197" w:name="OLE_LINK6"/>
            <w:bookmarkStart w:id="198" w:name="OLE_LINK7"/>
            <w:r>
              <w:rPr>
                <w:rFonts w:hint="eastAsia"/>
              </w:rPr>
              <w:t>基于</w:t>
            </w:r>
            <w:r>
              <w:rPr>
                <w:rFonts w:hint="eastAsia"/>
              </w:rPr>
              <w:t>CSIT</w:t>
            </w:r>
            <w:r>
              <w:rPr>
                <w:rFonts w:hint="eastAsia"/>
              </w:rPr>
              <w:t>反馈</w:t>
            </w:r>
            <w:r>
              <w:rPr>
                <w:rFonts w:hint="eastAsia"/>
              </w:rPr>
              <w:t>SLNR</w:t>
            </w:r>
            <w:r>
              <w:rPr>
                <w:rFonts w:hint="eastAsia"/>
              </w:rPr>
              <w:t>预编码</w:t>
            </w:r>
            <w:r>
              <w:rPr>
                <w:rFonts w:hint="eastAsia"/>
              </w:rPr>
              <w:t>PF</w:t>
            </w:r>
            <w:r>
              <w:rPr>
                <w:rFonts w:hint="eastAsia"/>
              </w:rPr>
              <w:t>调度</w:t>
            </w:r>
            <w:bookmarkEnd w:id="197"/>
            <w:bookmarkEnd w:id="198"/>
          </w:p>
        </w:tc>
        <w:tc>
          <w:tcPr>
            <w:tcW w:w="0" w:type="auto"/>
          </w:tcPr>
          <w:p w14:paraId="39DB42F9" w14:textId="77777777" w:rsidR="00B00058" w:rsidRPr="00ED2D07" w:rsidRDefault="00B00058" w:rsidP="00CD4FED">
            <w:pPr>
              <w:pStyle w:val="af5"/>
              <w:ind w:firstLineChars="0" w:firstLine="0"/>
              <w:rPr>
                <w:lang w:val="en-US"/>
              </w:rPr>
            </w:pPr>
            <w:r w:rsidRPr="00ED2D07">
              <w:rPr>
                <w:lang w:val="en-US"/>
              </w:rPr>
              <w:t>Schedule_PF_DL_MU_SLNR_CSI</w:t>
            </w:r>
          </w:p>
        </w:tc>
      </w:tr>
      <w:tr w:rsidR="00B00058" w14:paraId="43091F0B" w14:textId="77777777" w:rsidTr="00545699">
        <w:trPr>
          <w:jc w:val="center"/>
        </w:trPr>
        <w:tc>
          <w:tcPr>
            <w:tcW w:w="0" w:type="auto"/>
          </w:tcPr>
          <w:p w14:paraId="791AED07" w14:textId="77777777" w:rsidR="00B00058" w:rsidRDefault="00B00058" w:rsidP="001743F6">
            <w:pPr>
              <w:pStyle w:val="af5"/>
              <w:ind w:firstLineChars="0" w:firstLine="0"/>
            </w:pPr>
            <w:r>
              <w:rPr>
                <w:rFonts w:hint="eastAsia"/>
              </w:rPr>
              <w:t>下行</w:t>
            </w:r>
            <w:r>
              <w:rPr>
                <w:rFonts w:hint="eastAsia"/>
              </w:rPr>
              <w:t>SCMU CODEBOOK</w:t>
            </w:r>
          </w:p>
        </w:tc>
        <w:tc>
          <w:tcPr>
            <w:tcW w:w="0" w:type="auto"/>
          </w:tcPr>
          <w:p w14:paraId="190429B8" w14:textId="77777777" w:rsidR="00B00058" w:rsidRDefault="00B00058" w:rsidP="00CD4FED">
            <w:pPr>
              <w:pStyle w:val="af5"/>
              <w:ind w:firstLineChars="0" w:firstLine="0"/>
            </w:pPr>
            <w:r>
              <w:rPr>
                <w:rFonts w:hint="eastAsia"/>
              </w:rPr>
              <w:t>基于用户配对的</w:t>
            </w:r>
            <w:r>
              <w:rPr>
                <w:rFonts w:hint="eastAsia"/>
              </w:rPr>
              <w:t>PF</w:t>
            </w:r>
            <w:r>
              <w:rPr>
                <w:rFonts w:hint="eastAsia"/>
              </w:rPr>
              <w:t>调度</w:t>
            </w:r>
          </w:p>
        </w:tc>
        <w:tc>
          <w:tcPr>
            <w:tcW w:w="0" w:type="auto"/>
          </w:tcPr>
          <w:p w14:paraId="4FC13B34" w14:textId="77777777" w:rsidR="00B00058" w:rsidRDefault="00B00058" w:rsidP="00CD4FED">
            <w:pPr>
              <w:pStyle w:val="af5"/>
              <w:ind w:firstLineChars="0" w:firstLine="0"/>
            </w:pPr>
            <w:r w:rsidRPr="009651C0">
              <w:t>Schedule_BCI_MU_FDD</w:t>
            </w:r>
          </w:p>
        </w:tc>
      </w:tr>
      <w:tr w:rsidR="00B00058" w14:paraId="2FAC0400" w14:textId="77777777" w:rsidTr="00545699">
        <w:trPr>
          <w:jc w:val="center"/>
        </w:trPr>
        <w:tc>
          <w:tcPr>
            <w:tcW w:w="0" w:type="auto"/>
          </w:tcPr>
          <w:p w14:paraId="4FF8CB14" w14:textId="77777777" w:rsidR="00B00058" w:rsidRDefault="00B00058" w:rsidP="001743F6">
            <w:pPr>
              <w:pStyle w:val="af5"/>
              <w:ind w:firstLineChars="0" w:firstLine="0"/>
            </w:pPr>
            <w:r>
              <w:rPr>
                <w:rFonts w:hint="eastAsia"/>
              </w:rPr>
              <w:t>上行</w:t>
            </w:r>
            <w:r>
              <w:rPr>
                <w:rFonts w:hint="eastAsia"/>
              </w:rPr>
              <w:t>SCSU TM1</w:t>
            </w:r>
          </w:p>
        </w:tc>
        <w:tc>
          <w:tcPr>
            <w:tcW w:w="0" w:type="auto"/>
          </w:tcPr>
          <w:p w14:paraId="16938F31" w14:textId="77777777" w:rsidR="00B00058" w:rsidRDefault="00B00058" w:rsidP="00CD4FED">
            <w:pPr>
              <w:pStyle w:val="af5"/>
              <w:ind w:firstLineChars="0" w:firstLine="0"/>
            </w:pPr>
            <w:r>
              <w:rPr>
                <w:rFonts w:hint="eastAsia"/>
              </w:rPr>
              <w:t>PF</w:t>
            </w:r>
            <w:r>
              <w:rPr>
                <w:rFonts w:hint="eastAsia"/>
              </w:rPr>
              <w:t>调度算法（</w:t>
            </w:r>
            <w:r>
              <w:rPr>
                <w:rFonts w:hint="eastAsia"/>
              </w:rPr>
              <w:t>norm</w:t>
            </w:r>
            <w:r>
              <w:rPr>
                <w:rFonts w:hint="eastAsia"/>
              </w:rPr>
              <w:t>、</w:t>
            </w:r>
            <w:r>
              <w:rPr>
                <w:rFonts w:hint="eastAsia"/>
              </w:rPr>
              <w:t>riding peaks</w:t>
            </w:r>
            <w:r>
              <w:rPr>
                <w:rFonts w:hint="eastAsia"/>
              </w:rPr>
              <w:t>）</w:t>
            </w:r>
          </w:p>
          <w:p w14:paraId="35E904DF" w14:textId="77777777" w:rsidR="003A04C8" w:rsidRDefault="003A04C8" w:rsidP="00CD4FED">
            <w:pPr>
              <w:pStyle w:val="af5"/>
              <w:ind w:firstLineChars="0" w:firstLine="0"/>
            </w:pPr>
            <w:r>
              <w:rPr>
                <w:rFonts w:hint="eastAsia"/>
              </w:rPr>
              <w:t>默认采用</w:t>
            </w:r>
            <w:r>
              <w:rPr>
                <w:rFonts w:hint="eastAsia"/>
              </w:rPr>
              <w:t>riding peak</w:t>
            </w:r>
            <w:r>
              <w:rPr>
                <w:rFonts w:hint="eastAsia"/>
              </w:rPr>
              <w:t>，若需配置为</w:t>
            </w:r>
            <w:r>
              <w:rPr>
                <w:rFonts w:hint="eastAsia"/>
              </w:rPr>
              <w:t>norm</w:t>
            </w:r>
            <w:r>
              <w:rPr>
                <w:rFonts w:hint="eastAsia"/>
              </w:rPr>
              <w:t>，需要修改代码</w:t>
            </w:r>
          </w:p>
        </w:tc>
        <w:tc>
          <w:tcPr>
            <w:tcW w:w="0" w:type="auto"/>
          </w:tcPr>
          <w:p w14:paraId="476CB016" w14:textId="77777777" w:rsidR="00B00058" w:rsidRPr="009651C0" w:rsidRDefault="00B00058" w:rsidP="00CD4FED">
            <w:pPr>
              <w:pStyle w:val="af5"/>
              <w:ind w:firstLineChars="0" w:firstLine="0"/>
            </w:pPr>
            <w:r>
              <w:rPr>
                <w:rFonts w:hint="eastAsia"/>
              </w:rPr>
              <w:t>Schedule_PF_UL_RP</w:t>
            </w:r>
          </w:p>
        </w:tc>
      </w:tr>
      <w:tr w:rsidR="00CA4912" w14:paraId="6AAECD5A" w14:textId="77777777" w:rsidTr="00545699">
        <w:trPr>
          <w:jc w:val="center"/>
        </w:trPr>
        <w:tc>
          <w:tcPr>
            <w:tcW w:w="0" w:type="auto"/>
          </w:tcPr>
          <w:p w14:paraId="75223CD4" w14:textId="77777777" w:rsidR="00CA4912" w:rsidRDefault="00CA4912" w:rsidP="001743F6">
            <w:pPr>
              <w:pStyle w:val="af5"/>
              <w:ind w:firstLineChars="0" w:firstLine="0"/>
            </w:pPr>
            <w:r>
              <w:rPr>
                <w:rFonts w:hint="eastAsia"/>
              </w:rPr>
              <w:t>上行</w:t>
            </w:r>
            <w:r>
              <w:rPr>
                <w:rFonts w:hint="eastAsia"/>
              </w:rPr>
              <w:t>SCSU TM1</w:t>
            </w:r>
          </w:p>
        </w:tc>
        <w:tc>
          <w:tcPr>
            <w:tcW w:w="0" w:type="auto"/>
          </w:tcPr>
          <w:p w14:paraId="3D848022" w14:textId="77777777" w:rsidR="00CA4912" w:rsidRDefault="00CA4912" w:rsidP="00CA4912">
            <w:pPr>
              <w:pStyle w:val="af5"/>
              <w:ind w:firstLineChars="0" w:firstLine="0"/>
            </w:pPr>
            <w:r>
              <w:rPr>
                <w:rFonts w:hint="eastAsia"/>
              </w:rPr>
              <w:t>PF</w:t>
            </w:r>
            <w:r>
              <w:rPr>
                <w:rFonts w:hint="eastAsia"/>
              </w:rPr>
              <w:t>调度算法优化</w:t>
            </w:r>
          </w:p>
          <w:p w14:paraId="1F348094" w14:textId="77777777" w:rsidR="00CA4912" w:rsidRDefault="00CA4912" w:rsidP="00273B0D">
            <w:pPr>
              <w:pStyle w:val="af5"/>
              <w:ind w:firstLineChars="0" w:firstLine="0"/>
            </w:pPr>
            <w:r>
              <w:rPr>
                <w:rFonts w:hint="eastAsia"/>
              </w:rPr>
              <w:t>(</w:t>
            </w:r>
            <w:r>
              <w:rPr>
                <w:rFonts w:hint="eastAsia"/>
              </w:rPr>
              <w:t>上行基于用户历史</w:t>
            </w:r>
            <w:r w:rsidRPr="00B80682">
              <w:rPr>
                <w:rFonts w:hint="eastAsia"/>
              </w:rPr>
              <w:t>调度</w:t>
            </w:r>
            <w:r>
              <w:rPr>
                <w:rFonts w:hint="eastAsia"/>
              </w:rPr>
              <w:t>信息的</w:t>
            </w:r>
            <w:r>
              <w:rPr>
                <w:rFonts w:hint="eastAsia"/>
              </w:rPr>
              <w:t>PF</w:t>
            </w:r>
            <w:r>
              <w:rPr>
                <w:rFonts w:hint="eastAsia"/>
              </w:rPr>
              <w:t>调度算法优化</w:t>
            </w:r>
            <w:r>
              <w:rPr>
                <w:rFonts w:hint="eastAsia"/>
              </w:rPr>
              <w:t>)</w:t>
            </w:r>
          </w:p>
        </w:tc>
        <w:tc>
          <w:tcPr>
            <w:tcW w:w="0" w:type="auto"/>
          </w:tcPr>
          <w:p w14:paraId="3C357AA5" w14:textId="77777777" w:rsidR="00CA4912" w:rsidRDefault="00CA4912" w:rsidP="00CD4FED">
            <w:pPr>
              <w:pStyle w:val="af5"/>
              <w:ind w:firstLineChars="0" w:firstLine="0"/>
            </w:pPr>
            <w:r>
              <w:rPr>
                <w:rFonts w:hint="eastAsia"/>
              </w:rPr>
              <w:t>Schedule_PF_UL_RP</w:t>
            </w:r>
          </w:p>
        </w:tc>
      </w:tr>
    </w:tbl>
    <w:bookmarkEnd w:id="196"/>
    <w:p w14:paraId="4F08E57D" w14:textId="77777777" w:rsidR="00380725" w:rsidRDefault="00536F7A" w:rsidP="00CD4FED">
      <w:pPr>
        <w:ind w:firstLineChars="200" w:firstLine="480"/>
        <w:rPr>
          <w:rFonts w:ascii="宋体" w:hAnsi="宋体"/>
          <w:color w:val="1F497D"/>
        </w:rPr>
      </w:pPr>
      <w:r>
        <w:rPr>
          <w:rFonts w:hint="eastAsia"/>
          <w:szCs w:val="24"/>
        </w:rPr>
        <w:t>上表</w:t>
      </w:r>
      <w:r w:rsidR="00CD4FED" w:rsidRPr="008D0F49">
        <w:rPr>
          <w:rFonts w:hint="eastAsia"/>
          <w:szCs w:val="24"/>
        </w:rPr>
        <w:t>列出了仿真平台中所用到的所有调度算法</w:t>
      </w:r>
      <w:r w:rsidR="00CD4FED" w:rsidRPr="008D0F49">
        <w:rPr>
          <w:rFonts w:hint="eastAsia"/>
          <w:szCs w:val="24"/>
        </w:rPr>
        <w:t>,</w:t>
      </w:r>
      <w:r w:rsidR="00380725">
        <w:rPr>
          <w:rFonts w:hint="eastAsia"/>
          <w:szCs w:val="24"/>
        </w:rPr>
        <w:t>其中</w:t>
      </w:r>
      <w:r w:rsidR="00380725">
        <w:rPr>
          <w:rFonts w:hint="eastAsia"/>
          <w:szCs w:val="24"/>
        </w:rPr>
        <w:t>PF</w:t>
      </w:r>
      <w:r w:rsidR="00380725">
        <w:rPr>
          <w:rFonts w:hint="eastAsia"/>
          <w:szCs w:val="24"/>
        </w:rPr>
        <w:t>调度算法</w:t>
      </w:r>
      <w:r w:rsidR="001725DB">
        <w:rPr>
          <w:rFonts w:hint="eastAsia"/>
          <w:szCs w:val="24"/>
        </w:rPr>
        <w:t>中优先级的计算方法为</w:t>
      </w:r>
      <w:r w:rsidR="00380725">
        <w:rPr>
          <w:rFonts w:ascii="宋体" w:hAnsi="宋体" w:hint="eastAsia"/>
          <w:color w:val="1F497D"/>
        </w:rPr>
        <w:t>：</w:t>
      </w:r>
    </w:p>
    <w:p w14:paraId="2358C68D" w14:textId="77777777" w:rsidR="003A04C8" w:rsidRDefault="00380725">
      <w:pPr>
        <w:jc w:val="center"/>
      </w:pPr>
      <w:r w:rsidRPr="0038215C">
        <w:object w:dxaOrig="3140" w:dyaOrig="660" w14:anchorId="324E883C">
          <v:shape id="_x0000_i1126" type="#_x0000_t75" style="width:157.5pt;height:33pt" o:ole="">
            <v:imagedata r:id="rId208" o:title=""/>
          </v:shape>
          <o:OLEObject Type="Embed" ProgID="Equation.DSMT4" ShapeID="_x0000_i1126" DrawAspect="Content" ObjectID="_1524383401" r:id="rId209"/>
        </w:object>
      </w:r>
    </w:p>
    <w:p w14:paraId="1FC5D668" w14:textId="77777777" w:rsidR="003A04C8" w:rsidRDefault="001725DB" w:rsidP="00273B0D">
      <w:r>
        <w:rPr>
          <w:rFonts w:hint="eastAsia"/>
        </w:rPr>
        <w:t>其中</w:t>
      </w:r>
      <w:r w:rsidR="00380725" w:rsidRPr="00222DB3">
        <w:rPr>
          <w:rFonts w:hint="eastAsia"/>
        </w:rPr>
        <w:t>已服务吞吐量</w:t>
      </w:r>
      <w:r>
        <w:rPr>
          <w:rFonts w:hint="eastAsia"/>
        </w:rPr>
        <w:t>的</w:t>
      </w:r>
      <w:r w:rsidR="00380725" w:rsidRPr="00222DB3">
        <w:rPr>
          <w:rFonts w:hint="eastAsia"/>
        </w:rPr>
        <w:t>计算</w:t>
      </w:r>
      <w:r>
        <w:rPr>
          <w:rFonts w:hint="eastAsia"/>
        </w:rPr>
        <w:t>方法为</w:t>
      </w:r>
      <w:r w:rsidR="00380725" w:rsidRPr="00222DB3">
        <w:rPr>
          <w:rFonts w:hint="eastAsia"/>
        </w:rPr>
        <w:t>：</w:t>
      </w:r>
      <w:r w:rsidR="00380725" w:rsidRPr="0038215C">
        <w:object w:dxaOrig="2200" w:dyaOrig="620" w14:anchorId="09CD3E37">
          <v:shape id="_x0000_i1127" type="#_x0000_t75" style="width:111pt;height:29.25pt" o:ole="">
            <v:imagedata r:id="rId210" o:title=""/>
          </v:shape>
          <o:OLEObject Type="Embed" ProgID="Equation.DSMT4" ShapeID="_x0000_i1127" DrawAspect="Content" ObjectID="_1524383402" r:id="rId211"/>
        </w:object>
      </w:r>
      <w:r w:rsidR="00380725" w:rsidRPr="00222DB3">
        <w:rPr>
          <w:rFonts w:hint="eastAsia"/>
        </w:rPr>
        <w:t>，</w:t>
      </w:r>
      <w:r w:rsidR="00380725" w:rsidRPr="0038215C">
        <w:object w:dxaOrig="2540" w:dyaOrig="320" w14:anchorId="21D88459">
          <v:shape id="_x0000_i1128" type="#_x0000_t75" style="width:127.5pt;height:17.25pt" o:ole="">
            <v:imagedata r:id="rId212" o:title=""/>
          </v:shape>
          <o:OLEObject Type="Embed" ProgID="Equation.DSMT4" ShapeID="_x0000_i1128" DrawAspect="Content" ObjectID="_1524383403" r:id="rId213"/>
        </w:object>
      </w:r>
      <w:r w:rsidR="00380725" w:rsidRPr="00222DB3">
        <w:rPr>
          <w:rFonts w:hint="eastAsia"/>
        </w:rPr>
        <w:t>，</w:t>
      </w:r>
      <w:r w:rsidR="00380725" w:rsidRPr="00222DB3">
        <w:object w:dxaOrig="220" w:dyaOrig="360" w14:anchorId="0A59FEEF">
          <v:shape id="_x0000_i1129" type="#_x0000_t75" style="width:9.75pt;height:19.5pt" o:ole="">
            <v:imagedata r:id="rId214" o:title=""/>
          </v:shape>
          <o:OLEObject Type="Embed" ProgID="Equation.DSMT4" ShapeID="_x0000_i1129" DrawAspect="Content" ObjectID="_1524383404" r:id="rId215"/>
        </w:object>
      </w:r>
      <w:r w:rsidR="00380725" w:rsidRPr="00222DB3">
        <w:rPr>
          <w:rFonts w:hint="eastAsia"/>
        </w:rPr>
        <w:t>为在</w:t>
      </w:r>
      <w:r w:rsidR="00380725" w:rsidRPr="00222DB3">
        <w:rPr>
          <w:rFonts w:hint="eastAsia"/>
        </w:rPr>
        <w:t>TTI n</w:t>
      </w:r>
      <w:r w:rsidR="00380725" w:rsidRPr="00222DB3">
        <w:rPr>
          <w:rFonts w:hint="eastAsia"/>
        </w:rPr>
        <w:t>传对的吞吐量；若某个包传输</w:t>
      </w:r>
      <w:r w:rsidR="00222DB3">
        <w:rPr>
          <w:rFonts w:hint="eastAsia"/>
        </w:rPr>
        <w:t>错误</w:t>
      </w:r>
      <w:r w:rsidR="00222DB3" w:rsidRPr="0038215C">
        <w:object w:dxaOrig="600" w:dyaOrig="360" w14:anchorId="3995DDEF">
          <v:shape id="_x0000_i1130" type="#_x0000_t75" style="width:29.25pt;height:19.5pt" o:ole="">
            <v:imagedata r:id="rId216" o:title=""/>
          </v:shape>
          <o:OLEObject Type="Embed" ProgID="Equation.DSMT4" ShapeID="_x0000_i1130" DrawAspect="Content" ObjectID="_1524383405" r:id="rId217"/>
        </w:object>
      </w:r>
      <w:r w:rsidR="00222DB3">
        <w:rPr>
          <w:rFonts w:hint="eastAsia"/>
        </w:rPr>
        <w:t>。</w:t>
      </w:r>
      <w:r w:rsidR="00380725" w:rsidRPr="00222DB3">
        <w:rPr>
          <w:rFonts w:hint="eastAsia"/>
        </w:rPr>
        <w:t>其中，</w:t>
      </w:r>
      <w:r w:rsidR="00380725" w:rsidRPr="0038215C">
        <w:object w:dxaOrig="2540" w:dyaOrig="320" w14:anchorId="456FDBC3">
          <v:shape id="_x0000_i1131" type="#_x0000_t75" style="width:127.5pt;height:17.25pt" o:ole="">
            <v:imagedata r:id="rId212" o:title=""/>
          </v:shape>
          <o:OLEObject Type="Embed" ProgID="Equation.DSMT4" ShapeID="_x0000_i1131" DrawAspect="Content" ObjectID="_1524383406" r:id="rId218"/>
        </w:object>
      </w:r>
      <w:r w:rsidR="00380725" w:rsidRPr="00222DB3">
        <w:rPr>
          <w:rFonts w:hint="eastAsia"/>
        </w:rPr>
        <w:t>是为了加快收敛速度</w:t>
      </w:r>
      <w:r w:rsidR="00222DB3">
        <w:rPr>
          <w:rFonts w:hint="eastAsia"/>
        </w:rPr>
        <w:t>，而做的处理</w:t>
      </w:r>
      <w:r w:rsidR="00380725" w:rsidRPr="00222DB3">
        <w:rPr>
          <w:rFonts w:hint="eastAsia"/>
        </w:rPr>
        <w:t>。</w:t>
      </w:r>
    </w:p>
    <w:p w14:paraId="03BF1CB1" w14:textId="77777777" w:rsidR="00CD4FED" w:rsidRDefault="00CD4FED" w:rsidP="00CD4FED">
      <w:pPr>
        <w:ind w:firstLineChars="200" w:firstLine="480"/>
        <w:rPr>
          <w:szCs w:val="24"/>
        </w:rPr>
      </w:pPr>
      <w:r w:rsidRPr="008D0F49">
        <w:rPr>
          <w:rFonts w:hint="eastAsia"/>
          <w:szCs w:val="24"/>
        </w:rPr>
        <w:t>各调度算法</w:t>
      </w:r>
      <w:r w:rsidR="001725DB">
        <w:rPr>
          <w:rFonts w:hint="eastAsia"/>
          <w:szCs w:val="24"/>
        </w:rPr>
        <w:t>的</w:t>
      </w:r>
      <w:r w:rsidRPr="008D0F49">
        <w:rPr>
          <w:rFonts w:hint="eastAsia"/>
          <w:szCs w:val="24"/>
        </w:rPr>
        <w:t>实现过程</w:t>
      </w:r>
      <w:r w:rsidR="001725DB">
        <w:rPr>
          <w:rFonts w:hint="eastAsia"/>
          <w:szCs w:val="24"/>
        </w:rPr>
        <w:t>分别</w:t>
      </w:r>
      <w:r w:rsidRPr="008D0F49">
        <w:rPr>
          <w:rFonts w:hint="eastAsia"/>
          <w:szCs w:val="24"/>
        </w:rPr>
        <w:t>如下：</w:t>
      </w:r>
    </w:p>
    <w:p w14:paraId="55BC5BA9" w14:textId="77777777" w:rsidR="00B00058" w:rsidRPr="00273B0D" w:rsidRDefault="00B00058" w:rsidP="00B00058">
      <w:pPr>
        <w:pStyle w:val="ab"/>
        <w:numPr>
          <w:ilvl w:val="0"/>
          <w:numId w:val="15"/>
        </w:numPr>
        <w:ind w:firstLineChars="0"/>
        <w:rPr>
          <w:b/>
          <w:sz w:val="24"/>
          <w:szCs w:val="24"/>
        </w:rPr>
      </w:pPr>
      <w:r w:rsidRPr="00273B0D">
        <w:rPr>
          <w:rFonts w:hint="eastAsia"/>
          <w:b/>
          <w:sz w:val="24"/>
          <w:szCs w:val="24"/>
        </w:rPr>
        <w:t>轮询</w:t>
      </w:r>
    </w:p>
    <w:p w14:paraId="3615466D" w14:textId="77777777" w:rsidR="00B00058" w:rsidRPr="008D0F49" w:rsidRDefault="00B00058" w:rsidP="00B00058">
      <w:pPr>
        <w:ind w:firstLineChars="200" w:firstLine="480"/>
        <w:rPr>
          <w:szCs w:val="24"/>
        </w:rPr>
      </w:pPr>
      <w:r w:rsidRPr="008D0F49">
        <w:rPr>
          <w:rFonts w:hint="eastAsia"/>
          <w:szCs w:val="24"/>
        </w:rPr>
        <w:t>获取扇区用户链表；</w:t>
      </w:r>
    </w:p>
    <w:p w14:paraId="693B89E1" w14:textId="77777777" w:rsidR="00B00058" w:rsidRDefault="00B00058" w:rsidP="00B00058">
      <w:pPr>
        <w:ind w:firstLineChars="200" w:firstLine="480"/>
        <w:rPr>
          <w:szCs w:val="24"/>
        </w:rPr>
      </w:pPr>
      <w:r w:rsidRPr="00DE3FAA">
        <w:rPr>
          <w:rFonts w:hint="eastAsia"/>
          <w:szCs w:val="24"/>
        </w:rPr>
        <w:t>调度用户链表的第一个用户，写入调度信息；</w:t>
      </w:r>
    </w:p>
    <w:p w14:paraId="2C25651D" w14:textId="77777777" w:rsidR="001725DB" w:rsidRPr="00DE3FAA" w:rsidRDefault="001725DB" w:rsidP="00B00058">
      <w:pPr>
        <w:ind w:firstLineChars="200" w:firstLine="480"/>
        <w:rPr>
          <w:szCs w:val="24"/>
        </w:rPr>
      </w:pPr>
      <w:r w:rsidRPr="001725DB">
        <w:rPr>
          <w:rFonts w:hint="eastAsia"/>
          <w:szCs w:val="24"/>
        </w:rPr>
        <w:t>用户链表的第一个用户放到链表最后一个</w:t>
      </w:r>
      <w:r>
        <w:rPr>
          <w:rFonts w:hint="eastAsia"/>
          <w:szCs w:val="24"/>
        </w:rPr>
        <w:t>。</w:t>
      </w:r>
    </w:p>
    <w:p w14:paraId="31A4E459" w14:textId="77777777" w:rsidR="00CD4FED" w:rsidRPr="00273B0D" w:rsidRDefault="00CD4FED" w:rsidP="00CD4FED">
      <w:pPr>
        <w:pStyle w:val="ab"/>
        <w:numPr>
          <w:ilvl w:val="0"/>
          <w:numId w:val="15"/>
        </w:numPr>
        <w:ind w:firstLineChars="0"/>
        <w:rPr>
          <w:b/>
          <w:sz w:val="24"/>
          <w:szCs w:val="24"/>
        </w:rPr>
      </w:pPr>
      <w:r w:rsidRPr="00273B0D">
        <w:rPr>
          <w:rFonts w:hint="eastAsia"/>
          <w:b/>
          <w:sz w:val="24"/>
          <w:szCs w:val="24"/>
        </w:rPr>
        <w:t>基于</w:t>
      </w:r>
      <w:r w:rsidRPr="00273B0D">
        <w:rPr>
          <w:b/>
          <w:sz w:val="24"/>
          <w:szCs w:val="24"/>
        </w:rPr>
        <w:t>CSIT</w:t>
      </w:r>
      <w:r w:rsidRPr="00273B0D">
        <w:rPr>
          <w:rFonts w:hint="eastAsia"/>
          <w:b/>
          <w:sz w:val="24"/>
          <w:szCs w:val="24"/>
        </w:rPr>
        <w:t>反馈的</w:t>
      </w:r>
      <w:r w:rsidRPr="00273B0D">
        <w:rPr>
          <w:b/>
          <w:sz w:val="24"/>
          <w:szCs w:val="24"/>
        </w:rPr>
        <w:t>PF</w:t>
      </w:r>
      <w:r w:rsidRPr="00273B0D">
        <w:rPr>
          <w:rFonts w:hint="eastAsia"/>
          <w:b/>
          <w:sz w:val="24"/>
          <w:szCs w:val="24"/>
        </w:rPr>
        <w:t>调度算法</w:t>
      </w:r>
    </w:p>
    <w:p w14:paraId="1DD909DE" w14:textId="77777777" w:rsidR="00CD4FED" w:rsidRPr="008D0F49" w:rsidRDefault="00CD4FED" w:rsidP="00CD4FED">
      <w:pPr>
        <w:ind w:firstLineChars="200" w:firstLine="480"/>
        <w:rPr>
          <w:szCs w:val="24"/>
        </w:rPr>
      </w:pPr>
      <w:r w:rsidRPr="008D0F49">
        <w:rPr>
          <w:rFonts w:hint="eastAsia"/>
          <w:szCs w:val="24"/>
        </w:rPr>
        <w:t>用户记为集合</w:t>
      </w:r>
      <w:r w:rsidRPr="008D0F49">
        <w:rPr>
          <w:szCs w:val="24"/>
        </w:rPr>
        <w:object w:dxaOrig="999" w:dyaOrig="320" w14:anchorId="6F4E9BAF">
          <v:shape id="_x0000_i1132" type="#_x0000_t75" style="width:51pt;height:17.25pt" o:ole="">
            <v:imagedata r:id="rId219" o:title=""/>
          </v:shape>
          <o:OLEObject Type="Embed" ProgID="Equation.DSMT4" ShapeID="_x0000_i1132" DrawAspect="Content" ObjectID="_1524383407" r:id="rId220"/>
        </w:object>
      </w:r>
      <w:r w:rsidRPr="008D0F49">
        <w:rPr>
          <w:rFonts w:hint="eastAsia"/>
          <w:szCs w:val="24"/>
        </w:rPr>
        <w:t>；用户的信道为</w:t>
      </w:r>
      <w:r w:rsidRPr="008D0F49">
        <w:rPr>
          <w:szCs w:val="24"/>
        </w:rPr>
        <w:object w:dxaOrig="760" w:dyaOrig="400" w14:anchorId="35B76C3B">
          <v:shape id="_x0000_i1133" type="#_x0000_t75" style="width:36pt;height:21pt" o:ole="">
            <v:imagedata r:id="rId221" o:title=""/>
          </v:shape>
          <o:OLEObject Type="Embed" ProgID="Equation.DSMT4" ShapeID="_x0000_i1133" DrawAspect="Content" ObjectID="_1524383408" r:id="rId222"/>
        </w:object>
      </w:r>
      <w:r w:rsidRPr="008D0F49">
        <w:rPr>
          <w:rFonts w:hint="eastAsia"/>
          <w:szCs w:val="24"/>
        </w:rPr>
        <w:t>；用户累积吞吐量为</w:t>
      </w:r>
      <w:r w:rsidRPr="008D0F49">
        <w:rPr>
          <w:szCs w:val="24"/>
        </w:rPr>
        <w:object w:dxaOrig="639" w:dyaOrig="400" w14:anchorId="58BFDD63">
          <v:shape id="_x0000_i1134" type="#_x0000_t75" style="width:33pt;height:21pt" o:ole="">
            <v:imagedata r:id="rId223" o:title=""/>
          </v:shape>
          <o:OLEObject Type="Embed" ProgID="Equation.DSMT4" ShapeID="_x0000_i1134" DrawAspect="Content" ObjectID="_1524383409" r:id="rId224"/>
        </w:object>
      </w:r>
    </w:p>
    <w:p w14:paraId="2A5C53D4" w14:textId="77777777" w:rsidR="00CD4FED" w:rsidRPr="008D0F49" w:rsidRDefault="00CD4FED" w:rsidP="00CD4FED">
      <w:pPr>
        <w:ind w:firstLineChars="200" w:firstLine="480"/>
        <w:rPr>
          <w:szCs w:val="24"/>
        </w:rPr>
      </w:pPr>
      <w:r w:rsidRPr="008D0F49">
        <w:rPr>
          <w:rFonts w:hint="eastAsia"/>
          <w:szCs w:val="24"/>
        </w:rPr>
        <w:t>for</w:t>
      </w:r>
      <w:r w:rsidRPr="008D0F49">
        <w:rPr>
          <w:rFonts w:hint="eastAsia"/>
          <w:szCs w:val="24"/>
        </w:rPr>
        <w:tab/>
        <w:t>user=1:k</w:t>
      </w:r>
    </w:p>
    <w:p w14:paraId="3308BF1D" w14:textId="77777777" w:rsidR="003A04C8" w:rsidRDefault="00CD4FED">
      <w:pPr>
        <w:pStyle w:val="ab"/>
        <w:numPr>
          <w:ilvl w:val="0"/>
          <w:numId w:val="31"/>
        </w:numPr>
        <w:ind w:firstLineChars="0"/>
        <w:rPr>
          <w:szCs w:val="24"/>
        </w:rPr>
      </w:pPr>
      <w:r w:rsidRPr="00430A72">
        <w:rPr>
          <w:rFonts w:hint="eastAsia"/>
          <w:szCs w:val="24"/>
        </w:rPr>
        <w:lastRenderedPageBreak/>
        <w:t>读取每个码字的</w:t>
      </w:r>
      <w:r w:rsidRPr="00430A72">
        <w:rPr>
          <w:szCs w:val="24"/>
        </w:rPr>
        <w:t>CQI_subband</w:t>
      </w:r>
      <w:r w:rsidRPr="00430A72">
        <w:rPr>
          <w:rFonts w:hint="eastAsia"/>
          <w:szCs w:val="24"/>
        </w:rPr>
        <w:t>信息，根据</w:t>
      </w:r>
      <w:r w:rsidRPr="00430A72">
        <w:rPr>
          <w:rFonts w:hint="eastAsia"/>
          <w:szCs w:val="24"/>
        </w:rPr>
        <w:t>CQI</w:t>
      </w:r>
      <w:r w:rsidRPr="00430A72">
        <w:rPr>
          <w:rFonts w:hint="eastAsia"/>
          <w:szCs w:val="24"/>
        </w:rPr>
        <w:t>选</w:t>
      </w:r>
      <w:r w:rsidRPr="00430A72">
        <w:rPr>
          <w:szCs w:val="24"/>
        </w:rPr>
        <w:t>MCS</w:t>
      </w:r>
      <w:r w:rsidRPr="00430A72">
        <w:rPr>
          <w:rFonts w:hint="eastAsia"/>
          <w:szCs w:val="24"/>
        </w:rPr>
        <w:t>等级，再从</w:t>
      </w:r>
      <w:r w:rsidRPr="00430A72">
        <w:rPr>
          <w:szCs w:val="24"/>
        </w:rPr>
        <w:t>MCS</w:t>
      </w:r>
      <w:r w:rsidRPr="00430A72">
        <w:rPr>
          <w:rFonts w:hint="eastAsia"/>
          <w:szCs w:val="24"/>
        </w:rPr>
        <w:t>映射到该用户</w:t>
      </w:r>
      <w:r w:rsidRPr="00430A72">
        <w:rPr>
          <w:szCs w:val="24"/>
        </w:rPr>
        <w:t>k</w:t>
      </w:r>
      <w:r w:rsidRPr="00430A72">
        <w:rPr>
          <w:rFonts w:hint="eastAsia"/>
          <w:szCs w:val="24"/>
        </w:rPr>
        <w:t>的谱效率</w:t>
      </w:r>
      <w:r w:rsidRPr="008D0F49">
        <w:object w:dxaOrig="240" w:dyaOrig="360" w14:anchorId="539D0385">
          <v:shape id="_x0000_i1135" type="#_x0000_t75" style="width:12pt;height:19.5pt" o:ole="">
            <v:imagedata r:id="rId225" o:title=""/>
          </v:shape>
          <o:OLEObject Type="Embed" ProgID="Equation.DSMT4" ShapeID="_x0000_i1135" DrawAspect="Content" ObjectID="_1524383410" r:id="rId226"/>
        </w:object>
      </w:r>
      <w:r w:rsidRPr="00430A72">
        <w:rPr>
          <w:rFonts w:hint="eastAsia"/>
          <w:szCs w:val="24"/>
        </w:rPr>
        <w:t>。</w:t>
      </w:r>
    </w:p>
    <w:p w14:paraId="71987FDE" w14:textId="77777777" w:rsidR="003A04C8" w:rsidRDefault="00CD4FED">
      <w:pPr>
        <w:pStyle w:val="ab"/>
        <w:numPr>
          <w:ilvl w:val="0"/>
          <w:numId w:val="31"/>
        </w:numPr>
        <w:ind w:firstLineChars="0"/>
        <w:rPr>
          <w:szCs w:val="24"/>
        </w:rPr>
      </w:pPr>
      <w:r w:rsidRPr="00430A72">
        <w:rPr>
          <w:rFonts w:hint="eastAsia"/>
          <w:szCs w:val="24"/>
        </w:rPr>
        <w:t>求</w:t>
      </w:r>
      <w:r w:rsidRPr="00430A72">
        <w:rPr>
          <w:szCs w:val="24"/>
        </w:rPr>
        <w:t>PF</w:t>
      </w:r>
      <w:r w:rsidRPr="00430A72">
        <w:rPr>
          <w:rFonts w:hint="eastAsia"/>
          <w:szCs w:val="24"/>
        </w:rPr>
        <w:t>因子，调度用户为</w:t>
      </w:r>
      <w:r w:rsidRPr="008D0F49">
        <w:object w:dxaOrig="1120" w:dyaOrig="680" w14:anchorId="499CD604">
          <v:shape id="_x0000_i1136" type="#_x0000_t75" style="width:54.75pt;height:36pt" o:ole="">
            <v:imagedata r:id="rId227" o:title=""/>
          </v:shape>
          <o:OLEObject Type="Embed" ProgID="Equation.DSMT4" ShapeID="_x0000_i1136" DrawAspect="Content" ObjectID="_1524383411" r:id="rId228"/>
        </w:object>
      </w:r>
      <w:r w:rsidRPr="00430A72">
        <w:rPr>
          <w:rFonts w:hint="eastAsia"/>
          <w:szCs w:val="24"/>
        </w:rPr>
        <w:t>，其中</w:t>
      </w:r>
      <w:r w:rsidRPr="008D0F49">
        <w:object w:dxaOrig="220" w:dyaOrig="360" w14:anchorId="20CB22FC">
          <v:shape id="_x0000_i1137" type="#_x0000_t75" style="width:12pt;height:19.5pt" o:ole="">
            <v:imagedata r:id="rId229" o:title=""/>
          </v:shape>
          <o:OLEObject Type="Embed" ProgID="Equation.DSMT4" ShapeID="_x0000_i1137" DrawAspect="Content" ObjectID="_1524383412" r:id="rId230"/>
        </w:object>
      </w:r>
      <w:r w:rsidRPr="00430A72">
        <w:rPr>
          <w:rFonts w:hint="eastAsia"/>
          <w:szCs w:val="24"/>
        </w:rPr>
        <w:t>为用户</w:t>
      </w:r>
      <w:r w:rsidRPr="00430A72">
        <w:rPr>
          <w:szCs w:val="24"/>
        </w:rPr>
        <w:t>k</w:t>
      </w:r>
      <w:r w:rsidRPr="00430A72">
        <w:rPr>
          <w:rFonts w:hint="eastAsia"/>
          <w:szCs w:val="24"/>
        </w:rPr>
        <w:t>的平均吞吐量。</w:t>
      </w:r>
    </w:p>
    <w:p w14:paraId="026E5AAB" w14:textId="77777777" w:rsidR="003A04C8" w:rsidRDefault="00CD4FED">
      <w:pPr>
        <w:pStyle w:val="ab"/>
        <w:numPr>
          <w:ilvl w:val="0"/>
          <w:numId w:val="31"/>
        </w:numPr>
        <w:ind w:firstLineChars="0"/>
        <w:rPr>
          <w:szCs w:val="24"/>
        </w:rPr>
      </w:pPr>
      <w:r w:rsidRPr="00430A72">
        <w:rPr>
          <w:rFonts w:hint="eastAsia"/>
          <w:szCs w:val="24"/>
        </w:rPr>
        <w:t>每个</w:t>
      </w:r>
      <w:r w:rsidRPr="00430A72">
        <w:rPr>
          <w:szCs w:val="24"/>
        </w:rPr>
        <w:t>H</w:t>
      </w:r>
      <w:r w:rsidRPr="00430A72">
        <w:rPr>
          <w:rFonts w:hint="eastAsia"/>
          <w:szCs w:val="24"/>
        </w:rPr>
        <w:t>写入调度用户</w:t>
      </w:r>
      <w:r w:rsidRPr="00430A72">
        <w:rPr>
          <w:szCs w:val="24"/>
        </w:rPr>
        <w:t>Id</w:t>
      </w:r>
      <w:r w:rsidRPr="00430A72">
        <w:rPr>
          <w:rFonts w:hint="eastAsia"/>
          <w:szCs w:val="24"/>
        </w:rPr>
        <w:t>，用户数</w:t>
      </w:r>
      <w:r w:rsidR="006766DE">
        <w:rPr>
          <w:rFonts w:hint="eastAsia"/>
          <w:szCs w:val="24"/>
        </w:rPr>
        <w:t>为</w:t>
      </w:r>
      <w:r w:rsidRPr="00430A72">
        <w:rPr>
          <w:szCs w:val="24"/>
        </w:rPr>
        <w:t>1</w:t>
      </w:r>
      <w:r w:rsidRPr="00430A72">
        <w:rPr>
          <w:rFonts w:hint="eastAsia"/>
          <w:szCs w:val="24"/>
        </w:rPr>
        <w:t>，传输方式</w:t>
      </w:r>
      <w:r w:rsidR="006766DE">
        <w:rPr>
          <w:rFonts w:hint="eastAsia"/>
          <w:szCs w:val="24"/>
        </w:rPr>
        <w:t>为</w:t>
      </w:r>
      <w:r w:rsidRPr="00430A72">
        <w:rPr>
          <w:szCs w:val="24"/>
        </w:rPr>
        <w:t>CODEBOOK</w:t>
      </w:r>
      <w:r w:rsidRPr="00430A72">
        <w:rPr>
          <w:rFonts w:hint="eastAsia"/>
          <w:szCs w:val="24"/>
        </w:rPr>
        <w:t>和所用预编码矩阵的绝对索引。</w:t>
      </w:r>
    </w:p>
    <w:p w14:paraId="5E98FEB4" w14:textId="77777777" w:rsidR="00CD4FED" w:rsidRDefault="00CD4FED" w:rsidP="00CD4FED">
      <w:pPr>
        <w:ind w:firstLineChars="200" w:firstLine="480"/>
        <w:rPr>
          <w:szCs w:val="24"/>
        </w:rPr>
      </w:pPr>
      <w:r w:rsidRPr="008D0F49">
        <w:rPr>
          <w:rFonts w:hint="eastAsia"/>
          <w:szCs w:val="24"/>
        </w:rPr>
        <w:t>end</w:t>
      </w:r>
      <w:r w:rsidRPr="008D0F49">
        <w:rPr>
          <w:rFonts w:hint="eastAsia"/>
          <w:szCs w:val="24"/>
        </w:rPr>
        <w:tab/>
        <w:t>for</w:t>
      </w:r>
    </w:p>
    <w:p w14:paraId="2E701C28" w14:textId="77777777" w:rsidR="00B80682" w:rsidRPr="00273B0D" w:rsidRDefault="00B80682" w:rsidP="00B80682">
      <w:pPr>
        <w:pStyle w:val="ab"/>
        <w:numPr>
          <w:ilvl w:val="0"/>
          <w:numId w:val="15"/>
        </w:numPr>
        <w:ind w:firstLineChars="0"/>
        <w:rPr>
          <w:b/>
          <w:sz w:val="24"/>
          <w:szCs w:val="24"/>
        </w:rPr>
      </w:pPr>
      <w:r w:rsidRPr="00273B0D">
        <w:rPr>
          <w:rFonts w:hint="eastAsia"/>
          <w:b/>
          <w:sz w:val="24"/>
          <w:szCs w:val="24"/>
        </w:rPr>
        <w:t>基于</w:t>
      </w:r>
      <w:r w:rsidRPr="00273B0D">
        <w:rPr>
          <w:b/>
          <w:sz w:val="24"/>
          <w:szCs w:val="24"/>
        </w:rPr>
        <w:t>CSIT</w:t>
      </w:r>
      <w:r w:rsidRPr="00273B0D">
        <w:rPr>
          <w:rFonts w:hint="eastAsia"/>
          <w:b/>
          <w:sz w:val="24"/>
          <w:szCs w:val="24"/>
        </w:rPr>
        <w:t>反馈的</w:t>
      </w:r>
      <w:r w:rsidRPr="00273B0D">
        <w:rPr>
          <w:b/>
          <w:sz w:val="24"/>
          <w:szCs w:val="24"/>
        </w:rPr>
        <w:t>PF</w:t>
      </w:r>
      <w:r w:rsidRPr="00273B0D">
        <w:rPr>
          <w:rFonts w:hint="eastAsia"/>
          <w:b/>
          <w:sz w:val="24"/>
          <w:szCs w:val="24"/>
        </w:rPr>
        <w:t>调度算法优化</w:t>
      </w:r>
    </w:p>
    <w:p w14:paraId="1DF4F011" w14:textId="77777777" w:rsidR="00B80682" w:rsidRDefault="00B80682" w:rsidP="00B80682">
      <w:pPr>
        <w:ind w:firstLineChars="200" w:firstLine="480"/>
        <w:rPr>
          <w:szCs w:val="24"/>
        </w:rPr>
      </w:pPr>
      <w:r>
        <w:rPr>
          <w:rFonts w:hint="eastAsia"/>
          <w:szCs w:val="24"/>
        </w:rPr>
        <w:t>该算法是对常规</w:t>
      </w:r>
      <w:r>
        <w:rPr>
          <w:rFonts w:hint="eastAsia"/>
          <w:szCs w:val="24"/>
        </w:rPr>
        <w:t>PF</w:t>
      </w:r>
      <w:r>
        <w:rPr>
          <w:rFonts w:hint="eastAsia"/>
          <w:szCs w:val="24"/>
        </w:rPr>
        <w:t>算法的优化，具体方法说明如下：</w:t>
      </w:r>
    </w:p>
    <w:p w14:paraId="58AA853B" w14:textId="77777777" w:rsidR="00B80682" w:rsidRDefault="00B80682" w:rsidP="00B80682">
      <w:pPr>
        <w:ind w:firstLineChars="200" w:firstLine="480"/>
      </w:pPr>
      <w:r>
        <w:rPr>
          <w:rFonts w:hint="eastAsia"/>
        </w:rPr>
        <w:t>考虑当前基站对其他小区用户干扰的影响，对用户</w:t>
      </w:r>
      <w:r>
        <w:rPr>
          <w:rFonts w:hint="eastAsia"/>
        </w:rPr>
        <w:t>k</w:t>
      </w:r>
      <w:r>
        <w:rPr>
          <w:rFonts w:hint="eastAsia"/>
        </w:rPr>
        <w:t>的</w:t>
      </w:r>
      <w:r>
        <w:rPr>
          <w:rFonts w:hint="eastAsia"/>
        </w:rPr>
        <w:t>PF</w:t>
      </w:r>
      <w:r>
        <w:rPr>
          <w:rFonts w:hint="eastAsia"/>
        </w:rPr>
        <w:t>因子修正为：</w:t>
      </w:r>
    </w:p>
    <w:p w14:paraId="20C60619" w14:textId="77777777" w:rsidR="00B80682" w:rsidRDefault="00B80682" w:rsidP="00E3097E">
      <w:pPr>
        <w:pStyle w:val="MTDisplayEquation"/>
        <w:jc w:val="right"/>
      </w:pPr>
      <w:r>
        <w:tab/>
      </w:r>
      <w:r w:rsidRPr="00B80682">
        <w:rPr>
          <w:position w:val="-30"/>
        </w:rPr>
        <w:object w:dxaOrig="3120" w:dyaOrig="680" w14:anchorId="2C09D49F">
          <v:shape id="_x0000_i1138" type="#_x0000_t75" style="width:155.25pt;height:33pt" o:ole="">
            <v:imagedata r:id="rId231" o:title=""/>
          </v:shape>
          <o:OLEObject Type="Embed" ProgID="Equation.DSMT4" ShapeID="_x0000_i1138" DrawAspect="Content" ObjectID="_1524383413" r:id="rId232"/>
        </w:object>
      </w:r>
      <w:r>
        <w:t xml:space="preserve"> </w:t>
      </w:r>
      <w:r w:rsidR="00C10C61">
        <w:rPr>
          <w:rFonts w:hint="eastAsia"/>
        </w:rPr>
        <w:tab/>
      </w:r>
      <w:r>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19</w:instrText>
      </w:r>
      <w:r w:rsidR="00E8426C">
        <w:rPr>
          <w:noProof/>
        </w:rPr>
        <w:fldChar w:fldCharType="end"/>
      </w:r>
      <w:r w:rsidR="00F03FAF">
        <w:instrText>)</w:instrText>
      </w:r>
      <w:r w:rsidR="00F03FAF">
        <w:fldChar w:fldCharType="end"/>
      </w:r>
    </w:p>
    <w:p w14:paraId="67E4A281" w14:textId="77777777" w:rsidR="00B80682" w:rsidRDefault="00B80682" w:rsidP="00B80682">
      <w:pPr>
        <w:ind w:firstLine="420"/>
      </w:pPr>
      <w:r>
        <w:rPr>
          <w:rFonts w:hint="eastAsia"/>
        </w:rPr>
        <w:t>其中</w:t>
      </w:r>
      <w:r w:rsidRPr="005470FD">
        <w:rPr>
          <w:position w:val="-16"/>
        </w:rPr>
        <w:object w:dxaOrig="1140" w:dyaOrig="400" w14:anchorId="102E9EA6">
          <v:shape id="_x0000_i1139" type="#_x0000_t75" style="width:55.5pt;height:21pt" o:ole="">
            <v:imagedata r:id="rId233" o:title=""/>
          </v:shape>
          <o:OLEObject Type="Embed" ProgID="Equation.DSMT4" ShapeID="_x0000_i1139" DrawAspect="Content" ObjectID="_1524383414" r:id="rId234"/>
        </w:object>
      </w:r>
      <w:r>
        <w:rPr>
          <w:rFonts w:hint="eastAsia"/>
        </w:rPr>
        <w:t>表示在用户</w:t>
      </w:r>
      <w:r>
        <w:rPr>
          <w:rFonts w:hint="eastAsia"/>
        </w:rPr>
        <w:t>k</w:t>
      </w:r>
      <w:r>
        <w:rPr>
          <w:rFonts w:hint="eastAsia"/>
        </w:rPr>
        <w:t>测量</w:t>
      </w:r>
      <w:r>
        <w:rPr>
          <w:rFonts w:hint="eastAsia"/>
        </w:rPr>
        <w:t>PMI/CQI</w:t>
      </w:r>
      <w:r>
        <w:rPr>
          <w:rFonts w:hint="eastAsia"/>
        </w:rPr>
        <w:t>时刻，服务基站所使用</w:t>
      </w:r>
      <w:r>
        <w:rPr>
          <w:rFonts w:hint="eastAsia"/>
        </w:rPr>
        <w:t>PMI</w:t>
      </w:r>
      <w:r>
        <w:rPr>
          <w:rFonts w:hint="eastAsia"/>
        </w:rPr>
        <w:t>与用户选择的</w:t>
      </w:r>
      <w:r>
        <w:rPr>
          <w:rFonts w:hint="eastAsia"/>
        </w:rPr>
        <w:t>PMI</w:t>
      </w:r>
      <w:r>
        <w:rPr>
          <w:rFonts w:hint="eastAsia"/>
        </w:rPr>
        <w:t>的差别量；</w:t>
      </w:r>
    </w:p>
    <w:p w14:paraId="493B1C42" w14:textId="77777777" w:rsidR="00B80682" w:rsidRDefault="00B80682" w:rsidP="00E3097E">
      <w:pPr>
        <w:pStyle w:val="MTDisplayEquation"/>
        <w:jc w:val="right"/>
      </w:pPr>
      <w:r>
        <w:tab/>
      </w:r>
      <w:r w:rsidRPr="00B80682">
        <w:rPr>
          <w:position w:val="-30"/>
        </w:rPr>
        <w:object w:dxaOrig="4180" w:dyaOrig="720" w14:anchorId="6788F356">
          <v:shape id="_x0000_i1140" type="#_x0000_t75" style="width:208.5pt;height:36pt" o:ole="">
            <v:imagedata r:id="rId235" o:title=""/>
          </v:shape>
          <o:OLEObject Type="Embed" ProgID="Equation.DSMT4" ShapeID="_x0000_i1140" DrawAspect="Content" ObjectID="_1524383415" r:id="rId236"/>
        </w:object>
      </w:r>
      <w:r>
        <w:t xml:space="preserve"> </w:t>
      </w:r>
      <w:r w:rsidR="00C10C61">
        <w:rPr>
          <w:rFonts w:hint="eastAsia"/>
        </w:rPr>
        <w:tab/>
      </w:r>
      <w:r>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20</w:instrText>
      </w:r>
      <w:r w:rsidR="00E8426C">
        <w:rPr>
          <w:noProof/>
        </w:rPr>
        <w:fldChar w:fldCharType="end"/>
      </w:r>
      <w:r w:rsidR="00F03FAF">
        <w:instrText>)</w:instrText>
      </w:r>
      <w:r w:rsidR="00F03FAF">
        <w:fldChar w:fldCharType="end"/>
      </w:r>
    </w:p>
    <w:p w14:paraId="7BB7F14E" w14:textId="77777777" w:rsidR="003A04C8" w:rsidRDefault="00B80682">
      <w:pPr>
        <w:ind w:firstLine="420"/>
      </w:pPr>
      <w:r>
        <w:rPr>
          <w:rFonts w:hint="eastAsia"/>
        </w:rPr>
        <w:t>其中</w:t>
      </w:r>
      <w:r w:rsidRPr="00364D68">
        <w:rPr>
          <w:position w:val="-10"/>
        </w:rPr>
        <w:object w:dxaOrig="240" w:dyaOrig="320" w14:anchorId="0BEC0A74">
          <v:shape id="_x0000_i1141" type="#_x0000_t75" style="width:9.75pt;height:15.75pt" o:ole="">
            <v:imagedata r:id="rId237" o:title=""/>
          </v:shape>
          <o:OLEObject Type="Embed" ProgID="Equation.DSMT4" ShapeID="_x0000_i1141" DrawAspect="Content" ObjectID="_1524383416" r:id="rId238"/>
        </w:object>
      </w:r>
      <w:r>
        <w:rPr>
          <w:rFonts w:hint="eastAsia"/>
        </w:rPr>
        <w:t>是当前基站改变</w:t>
      </w:r>
      <w:r>
        <w:rPr>
          <w:rFonts w:hint="eastAsia"/>
        </w:rPr>
        <w:t>PMI</w:t>
      </w:r>
      <w:r>
        <w:rPr>
          <w:rFonts w:hint="eastAsia"/>
        </w:rPr>
        <w:t>对其他小区干扰造成变化的代价常数。</w:t>
      </w:r>
    </w:p>
    <w:p w14:paraId="5AB13BAA" w14:textId="77777777" w:rsidR="003A04C8" w:rsidRPr="00273B0D" w:rsidRDefault="00773141">
      <w:pPr>
        <w:pStyle w:val="ab"/>
        <w:numPr>
          <w:ilvl w:val="0"/>
          <w:numId w:val="15"/>
        </w:numPr>
        <w:ind w:firstLineChars="0"/>
        <w:rPr>
          <w:b/>
          <w:sz w:val="24"/>
          <w:szCs w:val="24"/>
        </w:rPr>
      </w:pPr>
      <w:r w:rsidRPr="00273B0D">
        <w:rPr>
          <w:rFonts w:hint="eastAsia"/>
          <w:b/>
          <w:sz w:val="24"/>
          <w:szCs w:val="24"/>
        </w:rPr>
        <w:t>基于</w:t>
      </w:r>
      <w:r w:rsidRPr="00273B0D">
        <w:rPr>
          <w:b/>
          <w:sz w:val="24"/>
          <w:szCs w:val="24"/>
        </w:rPr>
        <w:t>CSIT</w:t>
      </w:r>
      <w:r w:rsidRPr="00273B0D">
        <w:rPr>
          <w:rFonts w:hint="eastAsia"/>
          <w:b/>
          <w:sz w:val="24"/>
          <w:szCs w:val="24"/>
        </w:rPr>
        <w:t>反馈的</w:t>
      </w:r>
      <w:r w:rsidRPr="00273B0D">
        <w:rPr>
          <w:b/>
          <w:sz w:val="24"/>
          <w:szCs w:val="24"/>
        </w:rPr>
        <w:t>Weighted PF</w:t>
      </w:r>
      <w:r w:rsidRPr="00273B0D">
        <w:rPr>
          <w:rFonts w:hint="eastAsia"/>
          <w:b/>
          <w:sz w:val="24"/>
          <w:szCs w:val="24"/>
        </w:rPr>
        <w:t>调度算法</w:t>
      </w:r>
    </w:p>
    <w:p w14:paraId="5C4ACC30" w14:textId="77777777" w:rsidR="003A04C8" w:rsidRDefault="00773141">
      <w:pPr>
        <w:ind w:left="360"/>
      </w:pPr>
      <w:r>
        <w:rPr>
          <w:rFonts w:hint="eastAsia"/>
        </w:rPr>
        <w:t>该算法</w:t>
      </w:r>
      <w:r w:rsidR="001725DB">
        <w:rPr>
          <w:rFonts w:hint="eastAsia"/>
        </w:rPr>
        <w:t>用于</w:t>
      </w:r>
      <w:r>
        <w:rPr>
          <w:rFonts w:hint="eastAsia"/>
        </w:rPr>
        <w:t>FTP</w:t>
      </w:r>
      <w:r>
        <w:rPr>
          <w:rFonts w:hint="eastAsia"/>
        </w:rPr>
        <w:t>业务，详见</w:t>
      </w:r>
      <w:r w:rsidR="00935769">
        <w:fldChar w:fldCharType="begin"/>
      </w:r>
      <w:r>
        <w:instrText xml:space="preserve"> REF _Ref339377767 \n \h </w:instrText>
      </w:r>
      <w:r w:rsidR="00935769">
        <w:fldChar w:fldCharType="separate"/>
      </w:r>
      <w:r w:rsidR="00C10C61">
        <w:t>3.2.10</w:t>
      </w:r>
      <w:r w:rsidR="00935769">
        <w:fldChar w:fldCharType="end"/>
      </w:r>
      <w:r>
        <w:rPr>
          <w:rFonts w:hint="eastAsia"/>
        </w:rPr>
        <w:t>。</w:t>
      </w:r>
    </w:p>
    <w:p w14:paraId="3C8828B3" w14:textId="77777777" w:rsidR="00CD4FED" w:rsidRPr="00273B0D" w:rsidRDefault="00CD4FED" w:rsidP="00CD4FED">
      <w:pPr>
        <w:pStyle w:val="ab"/>
        <w:numPr>
          <w:ilvl w:val="0"/>
          <w:numId w:val="15"/>
        </w:numPr>
        <w:ind w:firstLineChars="0"/>
        <w:rPr>
          <w:b/>
          <w:sz w:val="24"/>
          <w:szCs w:val="24"/>
        </w:rPr>
      </w:pPr>
      <w:r w:rsidRPr="00273B0D">
        <w:rPr>
          <w:rFonts w:hint="eastAsia"/>
          <w:b/>
          <w:sz w:val="24"/>
          <w:szCs w:val="24"/>
        </w:rPr>
        <w:t>基于</w:t>
      </w:r>
      <w:r w:rsidRPr="00273B0D">
        <w:rPr>
          <w:b/>
          <w:sz w:val="24"/>
          <w:szCs w:val="24"/>
        </w:rPr>
        <w:t>CSIT</w:t>
      </w:r>
      <w:r w:rsidRPr="00273B0D">
        <w:rPr>
          <w:rFonts w:hint="eastAsia"/>
          <w:b/>
          <w:sz w:val="24"/>
          <w:szCs w:val="24"/>
        </w:rPr>
        <w:t>反馈的</w:t>
      </w:r>
      <w:r w:rsidRPr="00273B0D">
        <w:rPr>
          <w:b/>
          <w:sz w:val="24"/>
          <w:szCs w:val="24"/>
        </w:rPr>
        <w:t>ZFBF</w:t>
      </w:r>
      <w:r w:rsidRPr="00273B0D">
        <w:rPr>
          <w:rFonts w:hint="eastAsia"/>
          <w:b/>
          <w:sz w:val="24"/>
          <w:szCs w:val="24"/>
        </w:rPr>
        <w:t>预编码</w:t>
      </w:r>
      <w:r w:rsidRPr="00273B0D">
        <w:rPr>
          <w:b/>
          <w:sz w:val="24"/>
          <w:szCs w:val="24"/>
        </w:rPr>
        <w:t>PF</w:t>
      </w:r>
      <w:r w:rsidRPr="00273B0D">
        <w:rPr>
          <w:rFonts w:hint="eastAsia"/>
          <w:b/>
          <w:sz w:val="24"/>
          <w:szCs w:val="24"/>
        </w:rPr>
        <w:t>调度</w:t>
      </w:r>
    </w:p>
    <w:p w14:paraId="4E8E3E02" w14:textId="77777777" w:rsidR="00CD1878" w:rsidRDefault="00CD4FED" w:rsidP="00CD1878">
      <w:pPr>
        <w:ind w:firstLineChars="200" w:firstLine="480"/>
        <w:rPr>
          <w:szCs w:val="24"/>
        </w:rPr>
      </w:pPr>
      <w:r w:rsidRPr="008D0F49">
        <w:rPr>
          <w:rFonts w:hint="eastAsia"/>
          <w:szCs w:val="24"/>
        </w:rPr>
        <w:t>初始化：</w:t>
      </w:r>
    </w:p>
    <w:p w14:paraId="41EDAA8B" w14:textId="77777777" w:rsidR="00CD1878" w:rsidRPr="00CD1878" w:rsidRDefault="00CD4FED" w:rsidP="00CD1878">
      <w:pPr>
        <w:pStyle w:val="ab"/>
        <w:numPr>
          <w:ilvl w:val="0"/>
          <w:numId w:val="105"/>
        </w:numPr>
        <w:ind w:firstLineChars="0"/>
      </w:pPr>
      <w:r w:rsidRPr="00CD1878">
        <w:rPr>
          <w:rFonts w:hint="eastAsia"/>
          <w:szCs w:val="24"/>
        </w:rPr>
        <w:t>用户记为集合</w:t>
      </w:r>
      <w:r w:rsidRPr="008D0F49">
        <w:object w:dxaOrig="999" w:dyaOrig="320" w14:anchorId="7959C04E">
          <v:shape id="_x0000_i1142" type="#_x0000_t75" style="width:51pt;height:17.25pt" o:ole="">
            <v:imagedata r:id="rId219" o:title=""/>
          </v:shape>
          <o:OLEObject Type="Embed" ProgID="Equation.DSMT4" ShapeID="_x0000_i1142" DrawAspect="Content" ObjectID="_1524383417" r:id="rId239"/>
        </w:object>
      </w:r>
      <w:r w:rsidRPr="00CD1878">
        <w:rPr>
          <w:rFonts w:hint="eastAsia"/>
          <w:szCs w:val="24"/>
        </w:rPr>
        <w:t>；</w:t>
      </w:r>
    </w:p>
    <w:p w14:paraId="55B46BD7" w14:textId="77777777" w:rsidR="00CD1878" w:rsidRPr="00CD1878" w:rsidRDefault="00CD4FED" w:rsidP="00CD1878">
      <w:pPr>
        <w:pStyle w:val="ab"/>
        <w:numPr>
          <w:ilvl w:val="0"/>
          <w:numId w:val="105"/>
        </w:numPr>
        <w:ind w:firstLineChars="0"/>
      </w:pPr>
      <w:r w:rsidRPr="00CD1878">
        <w:rPr>
          <w:rFonts w:hint="eastAsia"/>
          <w:szCs w:val="24"/>
        </w:rPr>
        <w:t>用户的信道为</w:t>
      </w:r>
      <w:r w:rsidRPr="008D0F49">
        <w:object w:dxaOrig="760" w:dyaOrig="400" w14:anchorId="03336B13">
          <v:shape id="_x0000_i1143" type="#_x0000_t75" style="width:36pt;height:21pt" o:ole="">
            <v:imagedata r:id="rId221" o:title=""/>
          </v:shape>
          <o:OLEObject Type="Embed" ProgID="Equation.DSMT4" ShapeID="_x0000_i1143" DrawAspect="Content" ObjectID="_1524383418" r:id="rId240"/>
        </w:object>
      </w:r>
      <w:r w:rsidRPr="00CD1878">
        <w:rPr>
          <w:rFonts w:hint="eastAsia"/>
          <w:szCs w:val="24"/>
        </w:rPr>
        <w:t>；</w:t>
      </w:r>
    </w:p>
    <w:p w14:paraId="0599ECAD" w14:textId="77777777" w:rsidR="00CD1878" w:rsidRDefault="00CD4FED" w:rsidP="00CD1878">
      <w:pPr>
        <w:pStyle w:val="ab"/>
        <w:numPr>
          <w:ilvl w:val="0"/>
          <w:numId w:val="105"/>
        </w:numPr>
        <w:ind w:firstLineChars="0"/>
      </w:pPr>
      <w:r w:rsidRPr="00CD1878">
        <w:rPr>
          <w:rFonts w:hint="eastAsia"/>
          <w:szCs w:val="24"/>
        </w:rPr>
        <w:lastRenderedPageBreak/>
        <w:t>用户累积吞吐量为</w:t>
      </w:r>
      <w:r w:rsidRPr="008D0F49">
        <w:object w:dxaOrig="639" w:dyaOrig="400" w14:anchorId="669F5965">
          <v:shape id="_x0000_i1144" type="#_x0000_t75" style="width:33pt;height:21pt" o:ole="">
            <v:imagedata r:id="rId223" o:title=""/>
          </v:shape>
          <o:OLEObject Type="Embed" ProgID="Equation.DSMT4" ShapeID="_x0000_i1144" DrawAspect="Content" ObjectID="_1524383419" r:id="rId241"/>
        </w:object>
      </w:r>
      <w:r w:rsidR="00CD1878">
        <w:rPr>
          <w:rFonts w:hint="eastAsia"/>
        </w:rPr>
        <w:t>；</w:t>
      </w:r>
    </w:p>
    <w:p w14:paraId="7D196CF4" w14:textId="77777777" w:rsidR="00CD1878" w:rsidRPr="00CD1878" w:rsidRDefault="00CA4912" w:rsidP="00CD1878">
      <w:pPr>
        <w:pStyle w:val="ab"/>
        <w:numPr>
          <w:ilvl w:val="0"/>
          <w:numId w:val="105"/>
        </w:numPr>
        <w:ind w:firstLineChars="0"/>
      </w:pPr>
      <w:r w:rsidRPr="00CD1878">
        <w:rPr>
          <w:rFonts w:hint="eastAsia"/>
          <w:szCs w:val="24"/>
        </w:rPr>
        <w:t>要调度的用户集合</w:t>
      </w:r>
      <w:r w:rsidR="00E024D9" w:rsidRPr="00E024D9">
        <w:rPr>
          <w:position w:val="-10"/>
        </w:rPr>
        <w:object w:dxaOrig="639" w:dyaOrig="320" w14:anchorId="0A3558F4">
          <v:shape id="_x0000_i1145" type="#_x0000_t75" style="width:33pt;height:16.5pt" o:ole="">
            <v:imagedata r:id="rId242" o:title=""/>
          </v:shape>
          <o:OLEObject Type="Embed" ProgID="Equation.DSMT4" ShapeID="_x0000_i1145" DrawAspect="Content" ObjectID="_1524383420" r:id="rId243"/>
        </w:object>
      </w:r>
      <w:r w:rsidR="00430A72" w:rsidRPr="00CD1878">
        <w:rPr>
          <w:rFonts w:hint="eastAsia"/>
          <w:szCs w:val="24"/>
        </w:rPr>
        <w:t>；</w:t>
      </w:r>
    </w:p>
    <w:p w14:paraId="5375D11D" w14:textId="77777777" w:rsidR="003A04C8" w:rsidRDefault="00CA4912" w:rsidP="00CD1878">
      <w:pPr>
        <w:pStyle w:val="ab"/>
        <w:numPr>
          <w:ilvl w:val="0"/>
          <w:numId w:val="105"/>
        </w:numPr>
        <w:ind w:firstLineChars="0"/>
      </w:pPr>
      <w:r w:rsidRPr="00CD1878">
        <w:rPr>
          <w:rFonts w:hint="eastAsia"/>
          <w:szCs w:val="24"/>
        </w:rPr>
        <w:t>未调度的用户集合</w:t>
      </w:r>
      <w:r w:rsidR="00CD4FED" w:rsidRPr="00CD1878">
        <w:rPr>
          <w:szCs w:val="24"/>
        </w:rPr>
        <w:t>用户集合</w:t>
      </w:r>
      <w:r w:rsidR="00CD4FED" w:rsidRPr="008D0F49">
        <w:object w:dxaOrig="1359" w:dyaOrig="400" w14:anchorId="3BA24A47">
          <v:shape id="_x0000_i1146" type="#_x0000_t75" style="width:54.75pt;height:19.5pt" o:ole="">
            <v:imagedata r:id="rId244" o:title=""/>
          </v:shape>
          <o:OLEObject Type="Embed" ProgID="Equation.DSMT4" ShapeID="_x0000_i1146" DrawAspect="Content" ObjectID="_1524383421" r:id="rId245"/>
        </w:object>
      </w:r>
    </w:p>
    <w:p w14:paraId="69E424C4" w14:textId="77777777" w:rsidR="00CD4FED" w:rsidRPr="008D0F49" w:rsidRDefault="00CD4FED" w:rsidP="00CD4FED">
      <w:pPr>
        <w:ind w:firstLineChars="200" w:firstLine="480"/>
        <w:rPr>
          <w:szCs w:val="24"/>
        </w:rPr>
      </w:pPr>
      <w:r w:rsidRPr="008D0F49">
        <w:rPr>
          <w:rFonts w:hint="eastAsia"/>
          <w:szCs w:val="24"/>
        </w:rPr>
        <w:t>for</w:t>
      </w:r>
      <w:r w:rsidRPr="008D0F49">
        <w:rPr>
          <w:rFonts w:hint="eastAsia"/>
          <w:szCs w:val="24"/>
        </w:rPr>
        <w:tab/>
        <w:t>user=1:k</w:t>
      </w:r>
    </w:p>
    <w:p w14:paraId="70636E3C" w14:textId="77777777" w:rsidR="003A04C8" w:rsidRDefault="00CD4FED">
      <w:pPr>
        <w:pStyle w:val="ab"/>
        <w:numPr>
          <w:ilvl w:val="0"/>
          <w:numId w:val="32"/>
        </w:numPr>
        <w:ind w:firstLineChars="0"/>
        <w:rPr>
          <w:szCs w:val="24"/>
        </w:rPr>
      </w:pPr>
      <w:r w:rsidRPr="00430A72">
        <w:rPr>
          <w:rFonts w:hint="eastAsia"/>
          <w:szCs w:val="24"/>
        </w:rPr>
        <w:t>读取每个码字的</w:t>
      </w:r>
      <w:r w:rsidRPr="00430A72">
        <w:rPr>
          <w:szCs w:val="24"/>
        </w:rPr>
        <w:t>CQI_subband</w:t>
      </w:r>
      <w:r w:rsidRPr="00430A72">
        <w:rPr>
          <w:rFonts w:hint="eastAsia"/>
          <w:szCs w:val="24"/>
        </w:rPr>
        <w:t>信息，直接将</w:t>
      </w:r>
      <w:r w:rsidRPr="00430A72">
        <w:rPr>
          <w:rFonts w:hint="eastAsia"/>
          <w:szCs w:val="24"/>
        </w:rPr>
        <w:t>CQI</w:t>
      </w:r>
      <w:r w:rsidRPr="00430A72">
        <w:rPr>
          <w:rFonts w:hint="eastAsia"/>
          <w:szCs w:val="24"/>
        </w:rPr>
        <w:t>映射到该用户</w:t>
      </w:r>
      <w:r w:rsidRPr="00430A72">
        <w:rPr>
          <w:szCs w:val="24"/>
        </w:rPr>
        <w:t>k</w:t>
      </w:r>
      <w:r w:rsidRPr="00430A72">
        <w:rPr>
          <w:rFonts w:hint="eastAsia"/>
          <w:szCs w:val="24"/>
        </w:rPr>
        <w:t>的谱效率</w:t>
      </w:r>
      <w:r w:rsidRPr="008D0F49">
        <w:object w:dxaOrig="240" w:dyaOrig="360" w14:anchorId="5C086420">
          <v:shape id="_x0000_i1147" type="#_x0000_t75" style="width:12pt;height:19.5pt" o:ole="">
            <v:imagedata r:id="rId225" o:title=""/>
          </v:shape>
          <o:OLEObject Type="Embed" ProgID="Equation.DSMT4" ShapeID="_x0000_i1147" DrawAspect="Content" ObjectID="_1524383422" r:id="rId246"/>
        </w:object>
      </w:r>
      <w:r w:rsidRPr="00430A72">
        <w:rPr>
          <w:rFonts w:hint="eastAsia"/>
          <w:szCs w:val="24"/>
        </w:rPr>
        <w:t>。</w:t>
      </w:r>
    </w:p>
    <w:p w14:paraId="3188D761" w14:textId="77777777" w:rsidR="003A04C8" w:rsidRDefault="00CD4FED">
      <w:pPr>
        <w:pStyle w:val="ab"/>
        <w:numPr>
          <w:ilvl w:val="0"/>
          <w:numId w:val="32"/>
        </w:numPr>
        <w:ind w:firstLineChars="0"/>
        <w:rPr>
          <w:szCs w:val="24"/>
        </w:rPr>
      </w:pPr>
      <w:r w:rsidRPr="00430A72">
        <w:rPr>
          <w:rFonts w:hint="eastAsia"/>
          <w:szCs w:val="24"/>
        </w:rPr>
        <w:t>求</w:t>
      </w:r>
      <w:r w:rsidRPr="00430A72">
        <w:rPr>
          <w:szCs w:val="24"/>
        </w:rPr>
        <w:t>PF</w:t>
      </w:r>
      <w:r w:rsidRPr="00430A72">
        <w:rPr>
          <w:rFonts w:hint="eastAsia"/>
          <w:szCs w:val="24"/>
        </w:rPr>
        <w:t>因子，调度用户为</w:t>
      </w:r>
      <w:r w:rsidR="00B37EB9" w:rsidRPr="00B37EB9">
        <w:rPr>
          <w:position w:val="-30"/>
        </w:rPr>
        <w:object w:dxaOrig="1340" w:dyaOrig="680" w14:anchorId="48F613C3">
          <v:shape id="_x0000_i1148" type="#_x0000_t75" style="width:65.25pt;height:36pt" o:ole="">
            <v:imagedata r:id="rId247" o:title=""/>
          </v:shape>
          <o:OLEObject Type="Embed" ProgID="Equation.DSMT4" ShapeID="_x0000_i1148" DrawAspect="Content" ObjectID="_1524383423" r:id="rId248"/>
        </w:object>
      </w:r>
      <w:r w:rsidRPr="00430A72">
        <w:rPr>
          <w:rFonts w:hint="eastAsia"/>
          <w:szCs w:val="24"/>
        </w:rPr>
        <w:t>，其中</w:t>
      </w:r>
      <w:r w:rsidRPr="008D0F49">
        <w:object w:dxaOrig="220" w:dyaOrig="360" w14:anchorId="23610E83">
          <v:shape id="_x0000_i1149" type="#_x0000_t75" style="width:12pt;height:19.5pt" o:ole="">
            <v:imagedata r:id="rId229" o:title=""/>
          </v:shape>
          <o:OLEObject Type="Embed" ProgID="Equation.DSMT4" ShapeID="_x0000_i1149" DrawAspect="Content" ObjectID="_1524383424" r:id="rId249"/>
        </w:object>
      </w:r>
      <w:r w:rsidRPr="00430A72">
        <w:rPr>
          <w:rFonts w:hint="eastAsia"/>
          <w:szCs w:val="24"/>
        </w:rPr>
        <w:t>为用户</w:t>
      </w:r>
      <w:r w:rsidRPr="00430A72">
        <w:rPr>
          <w:szCs w:val="24"/>
        </w:rPr>
        <w:t>k</w:t>
      </w:r>
      <w:r w:rsidRPr="00430A72">
        <w:rPr>
          <w:rFonts w:hint="eastAsia"/>
          <w:szCs w:val="24"/>
        </w:rPr>
        <w:t>的平均吞吐量。</w:t>
      </w:r>
    </w:p>
    <w:p w14:paraId="69BB6726" w14:textId="77777777" w:rsidR="00B37EB9" w:rsidRDefault="00B37EB9" w:rsidP="00B37EB9">
      <w:pPr>
        <w:pStyle w:val="ab"/>
        <w:numPr>
          <w:ilvl w:val="0"/>
          <w:numId w:val="32"/>
        </w:numPr>
        <w:ind w:firstLineChars="0"/>
        <w:rPr>
          <w:szCs w:val="24"/>
        </w:rPr>
      </w:pPr>
      <w:r w:rsidRPr="007D70F7">
        <w:rPr>
          <w:rFonts w:hint="eastAsia"/>
          <w:szCs w:val="24"/>
        </w:rPr>
        <w:t>单用户的最佳优先级：</w:t>
      </w:r>
    </w:p>
    <w:p w14:paraId="5570FE83" w14:textId="77777777" w:rsidR="00B37EB9" w:rsidRPr="00773E98" w:rsidRDefault="00B37EB9" w:rsidP="00773E98">
      <w:pPr>
        <w:wordWrap w:val="0"/>
        <w:jc w:val="right"/>
      </w:pPr>
      <w:r>
        <w:tab/>
      </w:r>
      <w:r w:rsidRPr="00F81FEC">
        <w:rPr>
          <w:position w:val="-30"/>
        </w:rPr>
        <w:object w:dxaOrig="2670" w:dyaOrig="720" w14:anchorId="5D7675EE">
          <v:shape id="_x0000_i1150" type="#_x0000_t75" style="width:132.75pt;height:36pt" o:ole="">
            <v:imagedata r:id="rId250" o:title=""/>
          </v:shape>
          <o:OLEObject Type="Embed" ProgID="Equation.DSMT4" ShapeID="_x0000_i1150" DrawAspect="Content" ObjectID="_1524383425" r:id="rId251"/>
        </w:object>
      </w:r>
      <w:r>
        <w:tab/>
      </w:r>
      <w:r>
        <w:rPr>
          <w:rFonts w:eastAsiaTheme="minorEastAsia"/>
        </w:rPr>
        <w:t xml:space="preserve">                           </w:t>
      </w:r>
      <w:r w:rsidR="00F03FAF">
        <w:rPr>
          <w:rFonts w:eastAsiaTheme="minorEastAsia"/>
        </w:rPr>
        <w:fldChar w:fldCharType="begin"/>
      </w:r>
      <w:r w:rsidR="00F03FAF">
        <w:rPr>
          <w:rFonts w:eastAsiaTheme="minorEastAsia"/>
        </w:rPr>
        <w:instrText xml:space="preserve"> MACROBUTTON MTPlaceRef \* MERGEFORMAT </w:instrText>
      </w:r>
      <w:r w:rsidR="00F03FAF">
        <w:rPr>
          <w:rFonts w:eastAsiaTheme="minorEastAsia"/>
        </w:rPr>
        <w:fldChar w:fldCharType="begin"/>
      </w:r>
      <w:r w:rsidR="00F03FAF">
        <w:rPr>
          <w:rFonts w:eastAsiaTheme="minorEastAsia"/>
        </w:rPr>
        <w:instrText xml:space="preserve"> SEQ MTEqn \h \* MERGEFORMAT </w:instrText>
      </w:r>
      <w:r w:rsidR="00F03FAF">
        <w:rPr>
          <w:rFonts w:eastAsiaTheme="minorEastAsia"/>
        </w:rPr>
        <w:fldChar w:fldCharType="end"/>
      </w:r>
      <w:r w:rsidR="00F03FAF">
        <w:rPr>
          <w:rFonts w:eastAsiaTheme="minorEastAsia"/>
        </w:rPr>
        <w:instrText>(</w:instrText>
      </w:r>
      <w:r w:rsidR="00F03FAF">
        <w:rPr>
          <w:rFonts w:eastAsiaTheme="minorEastAsia"/>
        </w:rPr>
        <w:fldChar w:fldCharType="begin"/>
      </w:r>
      <w:r w:rsidR="00F03FAF">
        <w:rPr>
          <w:rFonts w:eastAsiaTheme="minorEastAsia"/>
        </w:rPr>
        <w:instrText xml:space="preserve"> SEQ MTChap \c \* Arabic \* MERGEFORMAT </w:instrText>
      </w:r>
      <w:r w:rsidR="00F03FAF">
        <w:rPr>
          <w:rFonts w:eastAsiaTheme="minorEastAsia"/>
        </w:rPr>
        <w:fldChar w:fldCharType="separate"/>
      </w:r>
      <w:r w:rsidR="00C10C61">
        <w:rPr>
          <w:rFonts w:eastAsiaTheme="minorEastAsia"/>
          <w:noProof/>
        </w:rPr>
        <w:instrText>3</w:instrText>
      </w:r>
      <w:r w:rsidR="00F03FAF">
        <w:rPr>
          <w:rFonts w:eastAsiaTheme="minorEastAsia"/>
        </w:rPr>
        <w:fldChar w:fldCharType="end"/>
      </w:r>
      <w:r w:rsidR="00F03FAF">
        <w:rPr>
          <w:rFonts w:eastAsiaTheme="minorEastAsia"/>
        </w:rPr>
        <w:instrText>-</w:instrText>
      </w:r>
      <w:r w:rsidR="00F03FAF">
        <w:rPr>
          <w:rFonts w:eastAsiaTheme="minorEastAsia"/>
        </w:rPr>
        <w:fldChar w:fldCharType="begin"/>
      </w:r>
      <w:r w:rsidR="00F03FAF">
        <w:rPr>
          <w:rFonts w:eastAsiaTheme="minorEastAsia"/>
        </w:rPr>
        <w:instrText xml:space="preserve"> SEQ MTEqn \c \* Arabic \* MERGEFORMAT </w:instrText>
      </w:r>
      <w:r w:rsidR="00F03FAF">
        <w:rPr>
          <w:rFonts w:eastAsiaTheme="minorEastAsia"/>
        </w:rPr>
        <w:fldChar w:fldCharType="separate"/>
      </w:r>
      <w:r w:rsidR="00C10C61">
        <w:rPr>
          <w:rFonts w:eastAsiaTheme="minorEastAsia"/>
          <w:noProof/>
        </w:rPr>
        <w:instrText>21</w:instrText>
      </w:r>
      <w:r w:rsidR="00F03FAF">
        <w:rPr>
          <w:rFonts w:eastAsiaTheme="minorEastAsia"/>
        </w:rPr>
        <w:fldChar w:fldCharType="end"/>
      </w:r>
      <w:r w:rsidR="00F03FAF">
        <w:rPr>
          <w:rFonts w:eastAsiaTheme="minorEastAsia"/>
        </w:rPr>
        <w:instrText>)</w:instrText>
      </w:r>
      <w:r w:rsidR="00F03FAF">
        <w:rPr>
          <w:rFonts w:eastAsiaTheme="minorEastAsia"/>
        </w:rPr>
        <w:fldChar w:fldCharType="end"/>
      </w:r>
    </w:p>
    <w:p w14:paraId="6AE0BC08" w14:textId="77777777" w:rsidR="00CD4FED" w:rsidRPr="008D0F49" w:rsidRDefault="00CD4FED" w:rsidP="00CD4FED">
      <w:pPr>
        <w:ind w:firstLineChars="200" w:firstLine="480"/>
        <w:rPr>
          <w:szCs w:val="24"/>
        </w:rPr>
      </w:pPr>
      <w:r w:rsidRPr="008D0F49">
        <w:rPr>
          <w:rFonts w:hint="eastAsia"/>
          <w:szCs w:val="24"/>
        </w:rPr>
        <w:t>end</w:t>
      </w:r>
      <w:r w:rsidRPr="008D0F49">
        <w:rPr>
          <w:rFonts w:hint="eastAsia"/>
          <w:szCs w:val="24"/>
        </w:rPr>
        <w:tab/>
        <w:t>for</w:t>
      </w:r>
    </w:p>
    <w:p w14:paraId="4A9A73F2" w14:textId="77777777" w:rsidR="00CD4FED" w:rsidRPr="008D0F49" w:rsidRDefault="00B37EB9" w:rsidP="00CD4FED">
      <w:pPr>
        <w:ind w:firstLineChars="200" w:firstLine="480"/>
        <w:rPr>
          <w:szCs w:val="24"/>
        </w:rPr>
      </w:pPr>
      <w:r w:rsidRPr="00B37EB9">
        <w:rPr>
          <w:position w:val="-14"/>
          <w:szCs w:val="24"/>
        </w:rPr>
        <w:object w:dxaOrig="1460" w:dyaOrig="400" w14:anchorId="24970A19">
          <v:shape id="_x0000_i1151" type="#_x0000_t75" style="width:63pt;height:19.5pt" o:ole="">
            <v:imagedata r:id="rId252" o:title=""/>
          </v:shape>
          <o:OLEObject Type="Embed" ProgID="Equation.DSMT4" ShapeID="_x0000_i1151" DrawAspect="Content" ObjectID="_1524383426" r:id="rId253"/>
        </w:object>
      </w:r>
      <w:r w:rsidR="00CD4FED" w:rsidRPr="008D0F49">
        <w:rPr>
          <w:rFonts w:hint="eastAsia"/>
          <w:szCs w:val="24"/>
        </w:rPr>
        <w:t>，</w:t>
      </w:r>
      <w:r w:rsidRPr="00B37EB9">
        <w:rPr>
          <w:position w:val="-14"/>
          <w:szCs w:val="24"/>
        </w:rPr>
        <w:object w:dxaOrig="1359" w:dyaOrig="400" w14:anchorId="516B245E">
          <v:shape id="_x0000_i1152" type="#_x0000_t75" style="width:58.5pt;height:19.5pt" o:ole="">
            <v:imagedata r:id="rId254" o:title=""/>
          </v:shape>
          <o:OLEObject Type="Embed" ProgID="Equation.DSMT4" ShapeID="_x0000_i1152" DrawAspect="Content" ObjectID="_1524383427" r:id="rId255"/>
        </w:object>
      </w:r>
    </w:p>
    <w:p w14:paraId="225EDA44" w14:textId="77777777" w:rsidR="00CD4FED" w:rsidRPr="008D0F49" w:rsidRDefault="00CD4FED" w:rsidP="00CD4FED">
      <w:pPr>
        <w:ind w:left="420" w:firstLineChars="25" w:firstLine="60"/>
        <w:rPr>
          <w:szCs w:val="24"/>
        </w:rPr>
      </w:pPr>
      <w:r w:rsidRPr="008D0F49">
        <w:rPr>
          <w:rFonts w:hint="eastAsia"/>
          <w:szCs w:val="24"/>
        </w:rPr>
        <w:t>将</w:t>
      </w:r>
      <w:r w:rsidRPr="008D0F49">
        <w:rPr>
          <w:szCs w:val="24"/>
        </w:rPr>
        <w:object w:dxaOrig="260" w:dyaOrig="260" w14:anchorId="165F0856">
          <v:shape id="_x0000_i1153" type="#_x0000_t75" style="width:13.5pt;height:13.5pt" o:ole="">
            <v:imagedata r:id="rId256" o:title=""/>
          </v:shape>
          <o:OLEObject Type="Embed" ProgID="Equation.DSMT4" ShapeID="_x0000_i1153" DrawAspect="Content" ObjectID="_1524383428" r:id="rId257"/>
        </w:object>
      </w:r>
      <w:r w:rsidRPr="008D0F49">
        <w:rPr>
          <w:rFonts w:hint="eastAsia"/>
          <w:szCs w:val="24"/>
        </w:rPr>
        <w:t>、</w:t>
      </w:r>
      <w:r w:rsidRPr="008D0F49">
        <w:rPr>
          <w:szCs w:val="24"/>
        </w:rPr>
        <w:object w:dxaOrig="279" w:dyaOrig="260" w14:anchorId="56CF8B14">
          <v:shape id="_x0000_i1154" type="#_x0000_t75" style="width:13.5pt;height:13.5pt" o:ole="">
            <v:imagedata r:id="rId258" o:title=""/>
          </v:shape>
          <o:OLEObject Type="Embed" ProgID="Equation.DSMT4" ShapeID="_x0000_i1154" DrawAspect="Content" ObjectID="_1524383429" r:id="rId259"/>
        </w:object>
      </w:r>
      <w:r w:rsidRPr="008D0F49">
        <w:rPr>
          <w:rFonts w:hint="eastAsia"/>
          <w:szCs w:val="24"/>
        </w:rPr>
        <w:t>中的用户进行基于</w:t>
      </w:r>
      <w:r w:rsidRPr="008D0F49">
        <w:rPr>
          <w:rFonts w:hint="eastAsia"/>
          <w:szCs w:val="24"/>
        </w:rPr>
        <w:t>ZFBF</w:t>
      </w:r>
      <w:r w:rsidRPr="008D0F49">
        <w:rPr>
          <w:rFonts w:hint="eastAsia"/>
          <w:szCs w:val="24"/>
        </w:rPr>
        <w:t>预编码的用户配对，算出调度用户集合</w:t>
      </w:r>
      <w:r w:rsidRPr="008D0F49">
        <w:rPr>
          <w:szCs w:val="24"/>
        </w:rPr>
        <w:object w:dxaOrig="279" w:dyaOrig="260" w14:anchorId="7317752D">
          <v:shape id="_x0000_i1155" type="#_x0000_t75" style="width:13.5pt;height:13.5pt" o:ole="">
            <v:imagedata r:id="rId260" o:title=""/>
          </v:shape>
          <o:OLEObject Type="Embed" ProgID="Equation.DSMT4" ShapeID="_x0000_i1155" DrawAspect="Content" ObjectID="_1524383430" r:id="rId261"/>
        </w:object>
      </w:r>
      <w:r w:rsidRPr="008D0F49">
        <w:rPr>
          <w:rFonts w:hint="eastAsia"/>
          <w:szCs w:val="24"/>
        </w:rPr>
        <w:t>，非调度用户集合</w:t>
      </w:r>
      <w:r w:rsidRPr="008D0F49">
        <w:rPr>
          <w:szCs w:val="24"/>
        </w:rPr>
        <w:object w:dxaOrig="260" w:dyaOrig="260" w14:anchorId="65F7234D">
          <v:shape id="_x0000_i1156" type="#_x0000_t75" style="width:13.5pt;height:13.5pt" o:ole="">
            <v:imagedata r:id="rId262" o:title=""/>
          </v:shape>
          <o:OLEObject Type="Embed" ProgID="Equation.DSMT4" ShapeID="_x0000_i1156" DrawAspect="Content" ObjectID="_1524383431" r:id="rId263"/>
        </w:object>
      </w:r>
      <w:r w:rsidRPr="008D0F49">
        <w:rPr>
          <w:rFonts w:hint="eastAsia"/>
          <w:szCs w:val="24"/>
        </w:rPr>
        <w:t>，具体算法如下：</w:t>
      </w:r>
    </w:p>
    <w:p w14:paraId="2BE823E4" w14:textId="77777777" w:rsidR="00CD4FED" w:rsidRPr="008D0F49" w:rsidRDefault="00CD4FED" w:rsidP="00CD4FED">
      <w:pPr>
        <w:ind w:left="360" w:firstLineChars="200" w:firstLine="480"/>
        <w:rPr>
          <w:szCs w:val="24"/>
        </w:rPr>
      </w:pPr>
      <w:r w:rsidRPr="008D0F49">
        <w:rPr>
          <w:szCs w:val="24"/>
        </w:rPr>
        <w:t>for</w:t>
      </w:r>
      <w:r w:rsidRPr="008D0F49">
        <w:rPr>
          <w:szCs w:val="24"/>
        </w:rPr>
        <w:tab/>
      </w:r>
      <w:r w:rsidR="00B36630" w:rsidRPr="00B36630">
        <w:rPr>
          <w:position w:val="-12"/>
          <w:szCs w:val="24"/>
        </w:rPr>
        <w:object w:dxaOrig="620" w:dyaOrig="360" w14:anchorId="551226CD">
          <v:shape id="_x0000_i1157" type="#_x0000_t75" style="width:29.25pt;height:17.25pt" o:ole="">
            <v:imagedata r:id="rId264" o:title=""/>
          </v:shape>
          <o:OLEObject Type="Embed" ProgID="Equation.DSMT4" ShapeID="_x0000_i1157" DrawAspect="Content" ObjectID="_1524383432" r:id="rId265"/>
        </w:object>
      </w:r>
    </w:p>
    <w:p w14:paraId="03B5BCB8" w14:textId="77777777" w:rsidR="003A04C8" w:rsidRDefault="00CD4FED">
      <w:pPr>
        <w:pStyle w:val="ab"/>
        <w:numPr>
          <w:ilvl w:val="0"/>
          <w:numId w:val="52"/>
        </w:numPr>
        <w:ind w:firstLineChars="0"/>
        <w:rPr>
          <w:szCs w:val="24"/>
        </w:rPr>
      </w:pPr>
      <w:r w:rsidRPr="007D70F7">
        <w:rPr>
          <w:szCs w:val="24"/>
        </w:rPr>
        <w:t>V1</w:t>
      </w:r>
      <w:r w:rsidRPr="007D70F7">
        <w:rPr>
          <w:rFonts w:hint="eastAsia"/>
          <w:szCs w:val="24"/>
        </w:rPr>
        <w:t>为用户</w:t>
      </w:r>
      <w:r w:rsidRPr="007D70F7">
        <w:rPr>
          <w:szCs w:val="24"/>
        </w:rPr>
        <w:t>i</w:t>
      </w:r>
      <w:r w:rsidRPr="007D70F7">
        <w:rPr>
          <w:rFonts w:hint="eastAsia"/>
          <w:szCs w:val="24"/>
        </w:rPr>
        <w:t>的预编码矩阵，若对于</w:t>
      </w:r>
      <w:r w:rsidRPr="008D0F49">
        <w:object w:dxaOrig="285" w:dyaOrig="255" w14:anchorId="34675A8B">
          <v:shape id="_x0000_i1158" type="#_x0000_t75" style="width:13.5pt;height:13.5pt" o:ole="">
            <v:imagedata r:id="rId266" o:title=""/>
          </v:shape>
          <o:OLEObject Type="Embed" ProgID="Equation.DSMT4" ShapeID="_x0000_i1158" DrawAspect="Content" ObjectID="_1524383433" r:id="rId267"/>
        </w:object>
      </w:r>
      <w:r w:rsidRPr="007D70F7">
        <w:rPr>
          <w:rFonts w:hint="eastAsia"/>
          <w:szCs w:val="24"/>
        </w:rPr>
        <w:t>中的用户的预编码矩阵</w:t>
      </w:r>
      <w:r w:rsidRPr="007D70F7">
        <w:rPr>
          <w:szCs w:val="24"/>
        </w:rPr>
        <w:t>V2</w:t>
      </w:r>
      <w:r w:rsidRPr="007D70F7">
        <w:rPr>
          <w:rFonts w:hint="eastAsia"/>
          <w:szCs w:val="24"/>
        </w:rPr>
        <w:t>都有</w:t>
      </w:r>
      <w:r w:rsidRPr="007D70F7">
        <w:rPr>
          <w:szCs w:val="24"/>
        </w:rPr>
        <w:tab/>
      </w:r>
      <w:r w:rsidRPr="007D70F7">
        <w:rPr>
          <w:rFonts w:hint="eastAsia"/>
          <w:szCs w:val="24"/>
        </w:rPr>
        <w:tab/>
      </w:r>
      <w:r w:rsidRPr="007D70F7">
        <w:rPr>
          <w:rFonts w:hint="eastAsia"/>
          <w:szCs w:val="24"/>
        </w:rPr>
        <w:tab/>
      </w:r>
      <w:r w:rsidRPr="007D70F7">
        <w:rPr>
          <w:rFonts w:hint="eastAsia"/>
          <w:szCs w:val="24"/>
        </w:rPr>
        <w:tab/>
      </w:r>
      <w:r w:rsidRPr="008D0F49">
        <w:object w:dxaOrig="1440" w:dyaOrig="435" w14:anchorId="7C0958B0">
          <v:shape id="_x0000_i1159" type="#_x0000_t75" style="width:1in;height:21pt" o:ole="">
            <v:imagedata r:id="rId268" o:title=""/>
          </v:shape>
          <o:OLEObject Type="Embed" ProgID="Equation.DSMT4" ShapeID="_x0000_i1159" DrawAspect="Content" ObjectID="_1524383434" r:id="rId269"/>
        </w:object>
      </w:r>
    </w:p>
    <w:p w14:paraId="6E159EFB" w14:textId="77777777" w:rsidR="00CD4FED" w:rsidRPr="008D0F49" w:rsidRDefault="00CD4FED" w:rsidP="00CD4FED">
      <w:pPr>
        <w:ind w:firstLineChars="200" w:firstLine="480"/>
        <w:rPr>
          <w:szCs w:val="24"/>
        </w:rPr>
      </w:pPr>
      <w:r w:rsidRPr="008D0F49">
        <w:rPr>
          <w:szCs w:val="24"/>
        </w:rPr>
        <w:tab/>
      </w:r>
      <w:r w:rsidRPr="008D0F49">
        <w:rPr>
          <w:rFonts w:hint="eastAsia"/>
          <w:szCs w:val="24"/>
        </w:rPr>
        <w:tab/>
      </w:r>
      <w:r w:rsidRPr="008D0F49">
        <w:rPr>
          <w:rFonts w:hint="eastAsia"/>
          <w:szCs w:val="24"/>
        </w:rPr>
        <w:t>则计算预编码矩阵：</w:t>
      </w:r>
    </w:p>
    <w:p w14:paraId="4E80EF9B" w14:textId="77777777" w:rsidR="00CD4FED" w:rsidRDefault="00CD4FED" w:rsidP="00CD4FED">
      <w:pPr>
        <w:wordWrap w:val="0"/>
        <w:ind w:firstLine="420"/>
        <w:jc w:val="right"/>
        <w:rPr>
          <w:rFonts w:eastAsiaTheme="minorEastAsia"/>
        </w:rPr>
      </w:pPr>
      <w:r w:rsidRPr="00F81FEC">
        <w:rPr>
          <w:rFonts w:ascii="Arial" w:hAnsi="宋体" w:cs="Arial"/>
          <w:position w:val="-4"/>
        </w:rPr>
        <w:object w:dxaOrig="180" w:dyaOrig="285" w14:anchorId="0D9C621C">
          <v:shape id="_x0000_i1160" type="#_x0000_t75" style="width:9.75pt;height:13.5pt" o:ole="">
            <v:imagedata r:id="rId270" o:title=""/>
          </v:shape>
          <o:OLEObject Type="Embed" ProgID="Equation.DSMT4" ShapeID="_x0000_i1160" DrawAspect="Content" ObjectID="_1524383435" r:id="rId271"/>
        </w:object>
      </w:r>
      <w:r>
        <w:tab/>
      </w:r>
      <w:r w:rsidRPr="00F81FEC">
        <w:rPr>
          <w:position w:val="-32"/>
        </w:rPr>
        <w:object w:dxaOrig="1230" w:dyaOrig="765" w14:anchorId="436C7D8D">
          <v:shape id="_x0000_i1161" type="#_x0000_t75" style="width:60pt;height:36pt" o:ole="">
            <v:imagedata r:id="rId272" o:title=""/>
          </v:shape>
          <o:OLEObject Type="Embed" ProgID="Equation.DSMT4" ShapeID="_x0000_i1161" DrawAspect="Content" ObjectID="_1524383436" r:id="rId273"/>
        </w:object>
      </w:r>
      <w:r>
        <w:rPr>
          <w:rFonts w:eastAsiaTheme="minorEastAsia"/>
        </w:rPr>
        <w:t xml:space="preserve">                               </w:t>
      </w:r>
      <w:r>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22</w:instrText>
      </w:r>
      <w:r w:rsidR="00E8426C">
        <w:rPr>
          <w:noProof/>
        </w:rPr>
        <w:fldChar w:fldCharType="end"/>
      </w:r>
      <w:r w:rsidR="00F03FAF">
        <w:instrText>)</w:instrText>
      </w:r>
      <w:r w:rsidR="00F03FAF">
        <w:fldChar w:fldCharType="end"/>
      </w:r>
    </w:p>
    <w:p w14:paraId="4374E0DB" w14:textId="77777777" w:rsidR="00CD1878" w:rsidRDefault="00CD4FED" w:rsidP="00CD1878">
      <w:pPr>
        <w:ind w:left="780" w:firstLineChars="200" w:firstLine="480"/>
        <w:rPr>
          <w:szCs w:val="24"/>
        </w:rPr>
      </w:pPr>
      <w:r w:rsidRPr="008D0F49">
        <w:rPr>
          <w:rFonts w:hint="eastAsia"/>
          <w:szCs w:val="24"/>
        </w:rPr>
        <w:t>其中</w:t>
      </w:r>
      <w:r w:rsidRPr="008D0F49">
        <w:rPr>
          <w:szCs w:val="24"/>
        </w:rPr>
        <w:t>H</w:t>
      </w:r>
      <w:r w:rsidRPr="008D0F49">
        <w:rPr>
          <w:rFonts w:hint="eastAsia"/>
          <w:szCs w:val="24"/>
        </w:rPr>
        <w:t>表示</w:t>
      </w:r>
      <w:r w:rsidR="00B36630" w:rsidRPr="00DF6D65">
        <w:rPr>
          <w:position w:val="-4"/>
        </w:rPr>
        <w:object w:dxaOrig="279" w:dyaOrig="260" w14:anchorId="34195899">
          <v:shape id="_x0000_i1162" type="#_x0000_t75" style="width:13.5pt;height:13.5pt" o:ole="">
            <v:imagedata r:id="rId274" o:title=""/>
          </v:shape>
          <o:OLEObject Type="Embed" ProgID="Equation.DSMT4" ShapeID="_x0000_i1162" DrawAspect="Content" ObjectID="_1524383437" r:id="rId275"/>
        </w:object>
      </w:r>
      <w:r w:rsidR="00B36630">
        <w:rPr>
          <w:rFonts w:hint="eastAsia"/>
        </w:rPr>
        <w:t>中</w:t>
      </w:r>
      <w:r w:rsidRPr="008D0F49">
        <w:rPr>
          <w:rFonts w:hint="eastAsia"/>
          <w:szCs w:val="24"/>
        </w:rPr>
        <w:t>的用户的预编码矩阵，</w:t>
      </w:r>
      <w:r w:rsidRPr="008D0F49">
        <w:rPr>
          <w:szCs w:val="24"/>
        </w:rPr>
        <w:object w:dxaOrig="330" w:dyaOrig="360" w14:anchorId="4B68BF45">
          <v:shape id="_x0000_i1163" type="#_x0000_t75" style="width:17.25pt;height:19.5pt" o:ole="">
            <v:imagedata r:id="rId276" o:title=""/>
          </v:shape>
          <o:OLEObject Type="Embed" ProgID="Equation.DSMT4" ShapeID="_x0000_i1163" DrawAspect="Content" ObjectID="_1524383438" r:id="rId277"/>
        </w:object>
      </w:r>
      <w:r w:rsidR="001A03ED">
        <w:rPr>
          <w:rFonts w:hint="eastAsia"/>
          <w:szCs w:val="24"/>
        </w:rPr>
        <w:t>为</w:t>
      </w:r>
      <w:r w:rsidR="00C17E64">
        <w:rPr>
          <w:rFonts w:hint="eastAsia"/>
          <w:szCs w:val="24"/>
        </w:rPr>
        <w:t>用户</w:t>
      </w:r>
      <w:r w:rsidR="00C17E64">
        <w:rPr>
          <w:rFonts w:hint="eastAsia"/>
          <w:szCs w:val="24"/>
        </w:rPr>
        <w:t>i</w:t>
      </w:r>
      <w:r w:rsidR="00C17E64">
        <w:rPr>
          <w:rFonts w:hint="eastAsia"/>
          <w:szCs w:val="24"/>
        </w:rPr>
        <w:t>的</w:t>
      </w:r>
      <w:r w:rsidRPr="008D0F49">
        <w:rPr>
          <w:rFonts w:hint="eastAsia"/>
          <w:szCs w:val="24"/>
        </w:rPr>
        <w:t>预编码码本</w:t>
      </w:r>
    </w:p>
    <w:p w14:paraId="75E2F956" w14:textId="77777777" w:rsidR="00CD1878" w:rsidRPr="00CD1878" w:rsidRDefault="00CD4FED" w:rsidP="00CD1878">
      <w:pPr>
        <w:pStyle w:val="ab"/>
        <w:numPr>
          <w:ilvl w:val="0"/>
          <w:numId w:val="52"/>
        </w:numPr>
        <w:ind w:firstLineChars="0"/>
        <w:rPr>
          <w:szCs w:val="24"/>
        </w:rPr>
      </w:pPr>
      <w:r w:rsidRPr="008D0F49">
        <w:object w:dxaOrig="1650" w:dyaOrig="435" w14:anchorId="0C7EA42B">
          <v:shape id="_x0000_i1164" type="#_x0000_t75" style="width:84pt;height:21pt" o:ole="">
            <v:imagedata r:id="rId278" o:title=""/>
          </v:shape>
          <o:OLEObject Type="Embed" ProgID="Equation.DSMT4" ShapeID="_x0000_i1164" DrawAspect="Content" ObjectID="_1524383439" r:id="rId279"/>
        </w:object>
      </w:r>
      <w:r w:rsidRPr="00CD1878">
        <w:rPr>
          <w:szCs w:val="24"/>
        </w:rPr>
        <w:t>;</w:t>
      </w:r>
    </w:p>
    <w:p w14:paraId="1F8458E5" w14:textId="77777777" w:rsidR="00CD4FED" w:rsidRPr="00CD1878" w:rsidRDefault="00CD4FED" w:rsidP="00CD1878">
      <w:pPr>
        <w:pStyle w:val="ab"/>
        <w:numPr>
          <w:ilvl w:val="0"/>
          <w:numId w:val="52"/>
        </w:numPr>
        <w:ind w:firstLineChars="0"/>
        <w:rPr>
          <w:szCs w:val="24"/>
        </w:rPr>
      </w:pPr>
      <w:r w:rsidRPr="00CD1878">
        <w:rPr>
          <w:szCs w:val="24"/>
        </w:rPr>
        <w:t>if</w:t>
      </w:r>
      <w:r w:rsidRPr="00CD1878">
        <w:rPr>
          <w:szCs w:val="24"/>
        </w:rPr>
        <w:tab/>
        <w:t>td&gt;0</w:t>
      </w:r>
    </w:p>
    <w:p w14:paraId="33531E63" w14:textId="77777777" w:rsidR="003A04C8" w:rsidRPr="00CD1878" w:rsidRDefault="00B36630" w:rsidP="00CD1878">
      <w:pPr>
        <w:ind w:left="1134" w:firstLine="420"/>
        <w:rPr>
          <w:szCs w:val="24"/>
        </w:rPr>
      </w:pPr>
      <w:r w:rsidRPr="00B36630">
        <w:object w:dxaOrig="1420" w:dyaOrig="380" w14:anchorId="716CC0E3">
          <v:shape id="_x0000_i1165" type="#_x0000_t75" style="width:69.75pt;height:20.25pt" o:ole="">
            <v:imagedata r:id="rId280" o:title=""/>
          </v:shape>
          <o:OLEObject Type="Embed" ProgID="Equation.DSMT4" ShapeID="_x0000_i1165" DrawAspect="Content" ObjectID="_1524383440" r:id="rId281"/>
        </w:object>
      </w:r>
      <w:r w:rsidR="00CD4FED" w:rsidRPr="00CD1878">
        <w:rPr>
          <w:szCs w:val="24"/>
        </w:rPr>
        <w:t>;</w:t>
      </w:r>
    </w:p>
    <w:p w14:paraId="16C18399" w14:textId="77777777" w:rsidR="00FA4B37" w:rsidRPr="00CD1878" w:rsidRDefault="00FA4B37" w:rsidP="00CD1878">
      <w:pPr>
        <w:pStyle w:val="ab"/>
        <w:numPr>
          <w:ilvl w:val="0"/>
          <w:numId w:val="106"/>
        </w:numPr>
        <w:ind w:firstLineChars="0"/>
        <w:rPr>
          <w:szCs w:val="24"/>
        </w:rPr>
      </w:pPr>
      <w:r w:rsidRPr="00CD1878">
        <w:rPr>
          <w:rFonts w:hint="eastAsia"/>
          <w:szCs w:val="24"/>
        </w:rPr>
        <w:t>end if;</w:t>
      </w:r>
    </w:p>
    <w:p w14:paraId="18E250F0" w14:textId="77777777" w:rsidR="003A04C8" w:rsidRDefault="00CD4FED" w:rsidP="00CD1878">
      <w:pPr>
        <w:pStyle w:val="ab"/>
        <w:numPr>
          <w:ilvl w:val="1"/>
          <w:numId w:val="84"/>
        </w:numPr>
        <w:ind w:firstLineChars="0"/>
        <w:rPr>
          <w:szCs w:val="24"/>
        </w:rPr>
      </w:pPr>
      <w:r w:rsidRPr="007D70F7">
        <w:rPr>
          <w:rFonts w:hint="eastAsia"/>
          <w:szCs w:val="24"/>
        </w:rPr>
        <w:t>迫零矩阵：</w:t>
      </w:r>
    </w:p>
    <w:p w14:paraId="3D47BE2F" w14:textId="77777777" w:rsidR="00CD4FED" w:rsidRDefault="00B36630" w:rsidP="00CD4FED">
      <w:pPr>
        <w:wordWrap w:val="0"/>
        <w:jc w:val="right"/>
      </w:pPr>
      <w:r w:rsidRPr="00F81FEC">
        <w:rPr>
          <w:rFonts w:eastAsiaTheme="minorEastAsia"/>
          <w:position w:val="-14"/>
        </w:rPr>
        <w:object w:dxaOrig="2360" w:dyaOrig="400" w14:anchorId="7430B84D">
          <v:shape id="_x0000_i1166" type="#_x0000_t75" style="width:117pt;height:20.25pt" o:ole="">
            <v:imagedata r:id="rId282" o:title=""/>
          </v:shape>
          <o:OLEObject Type="Embed" ProgID="Equation.DSMT4" ShapeID="_x0000_i1166" DrawAspect="Content" ObjectID="_1524383441" r:id="rId283"/>
        </w:object>
      </w:r>
      <w:r w:rsidR="00CD4FED">
        <w:rPr>
          <w:rFonts w:eastAsiaTheme="minorEastAsia"/>
        </w:rPr>
        <w:t xml:space="preserve">  </w:t>
      </w:r>
      <w:r w:rsidR="00CD4FED">
        <w:rPr>
          <w:rFonts w:eastAsiaTheme="minorEastAsia"/>
        </w:rPr>
        <w:tab/>
      </w:r>
      <w:r w:rsidR="00CD4FED">
        <w:rPr>
          <w:rFonts w:eastAsiaTheme="minorEastAsia"/>
        </w:rPr>
        <w:tab/>
      </w:r>
      <w:r w:rsidR="00CD4FED">
        <w:rPr>
          <w:rFonts w:eastAsiaTheme="minorEastAsia"/>
        </w:rPr>
        <w:tab/>
        <w:t xml:space="preserve">             </w:t>
      </w:r>
      <w:r w:rsidR="00CD4FED">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23</w:instrText>
      </w:r>
      <w:r w:rsidR="00E8426C">
        <w:rPr>
          <w:noProof/>
        </w:rPr>
        <w:fldChar w:fldCharType="end"/>
      </w:r>
      <w:r w:rsidR="00F03FAF">
        <w:instrText>)</w:instrText>
      </w:r>
      <w:r w:rsidR="00F03FAF">
        <w:fldChar w:fldCharType="end"/>
      </w:r>
    </w:p>
    <w:p w14:paraId="0457F75B" w14:textId="77777777" w:rsidR="003A04C8" w:rsidRDefault="00CD4FED">
      <w:pPr>
        <w:pStyle w:val="ab"/>
        <w:numPr>
          <w:ilvl w:val="0"/>
          <w:numId w:val="53"/>
        </w:numPr>
        <w:ind w:firstLineChars="0"/>
        <w:rPr>
          <w:szCs w:val="24"/>
        </w:rPr>
      </w:pPr>
      <w:r w:rsidRPr="007D70F7">
        <w:rPr>
          <w:rFonts w:hint="eastAsia"/>
          <w:szCs w:val="24"/>
        </w:rPr>
        <w:t>对于</w:t>
      </w:r>
      <w:r w:rsidR="00B37EB9" w:rsidRPr="00B37EB9">
        <w:rPr>
          <w:position w:val="-14"/>
        </w:rPr>
        <w:object w:dxaOrig="840" w:dyaOrig="380" w14:anchorId="0C1B5B49">
          <v:shape id="_x0000_i1167" type="#_x0000_t75" style="width:45pt;height:20.25pt" o:ole="">
            <v:imagedata r:id="rId284" o:title=""/>
          </v:shape>
          <o:OLEObject Type="Embed" ProgID="Equation.DSMT4" ShapeID="_x0000_i1167" DrawAspect="Content" ObjectID="_1524383442" r:id="rId285"/>
        </w:object>
      </w:r>
      <w:r w:rsidRPr="007D70F7">
        <w:rPr>
          <w:rFonts w:hint="eastAsia"/>
          <w:szCs w:val="24"/>
        </w:rPr>
        <w:t>，假设等功率分配，进行</w:t>
      </w:r>
      <w:r w:rsidRPr="007D70F7">
        <w:rPr>
          <w:szCs w:val="24"/>
        </w:rPr>
        <w:t>CQI</w:t>
      </w:r>
      <w:r w:rsidRPr="007D70F7">
        <w:rPr>
          <w:rFonts w:hint="eastAsia"/>
          <w:szCs w:val="24"/>
        </w:rPr>
        <w:t>重计算：</w:t>
      </w:r>
    </w:p>
    <w:p w14:paraId="3DB90F36" w14:textId="77777777" w:rsidR="00CD4FED" w:rsidRDefault="00CD4FED" w:rsidP="00CD4FED">
      <w:pPr>
        <w:wordWrap w:val="0"/>
        <w:jc w:val="right"/>
        <w:rPr>
          <w:rFonts w:eastAsiaTheme="minorEastAsia"/>
        </w:rPr>
      </w:pPr>
      <w:r>
        <w:tab/>
      </w:r>
      <w:r w:rsidRPr="00F81FEC">
        <w:rPr>
          <w:position w:val="-52"/>
        </w:rPr>
        <w:object w:dxaOrig="4800" w:dyaOrig="960" w14:anchorId="1089B5FF">
          <v:shape id="_x0000_i1168" type="#_x0000_t75" style="width:242.25pt;height:45.75pt" o:ole="">
            <v:imagedata r:id="rId286" o:title=""/>
          </v:shape>
          <o:OLEObject Type="Embed" ProgID="Equation.DSMT4" ShapeID="_x0000_i1168" DrawAspect="Content" ObjectID="_1524383443" r:id="rId287"/>
        </w:object>
      </w:r>
      <w:r>
        <w:tab/>
      </w:r>
      <w:r>
        <w:rPr>
          <w:rFonts w:eastAsiaTheme="minorEastAsia"/>
        </w:rPr>
        <w:t xml:space="preserve">                 </w:t>
      </w:r>
      <w:r w:rsidR="00F03FAF">
        <w:rPr>
          <w:rFonts w:eastAsiaTheme="minorEastAsia"/>
        </w:rPr>
        <w:fldChar w:fldCharType="begin"/>
      </w:r>
      <w:r w:rsidR="00F03FAF">
        <w:rPr>
          <w:rFonts w:eastAsiaTheme="minorEastAsia"/>
        </w:rPr>
        <w:instrText xml:space="preserve"> MACROBUTTON MTPlaceRef \* MERGEFORMAT </w:instrText>
      </w:r>
      <w:r w:rsidR="00F03FAF">
        <w:rPr>
          <w:rFonts w:eastAsiaTheme="minorEastAsia"/>
        </w:rPr>
        <w:fldChar w:fldCharType="begin"/>
      </w:r>
      <w:r w:rsidR="00F03FAF">
        <w:rPr>
          <w:rFonts w:eastAsiaTheme="minorEastAsia"/>
        </w:rPr>
        <w:instrText xml:space="preserve"> SEQ MTEqn \h \* MERGEFORMAT </w:instrText>
      </w:r>
      <w:r w:rsidR="00F03FAF">
        <w:rPr>
          <w:rFonts w:eastAsiaTheme="minorEastAsia"/>
        </w:rPr>
        <w:fldChar w:fldCharType="end"/>
      </w:r>
      <w:r w:rsidR="00F03FAF">
        <w:rPr>
          <w:rFonts w:eastAsiaTheme="minorEastAsia"/>
        </w:rPr>
        <w:instrText>(</w:instrText>
      </w:r>
      <w:r w:rsidR="00F03FAF">
        <w:rPr>
          <w:rFonts w:eastAsiaTheme="minorEastAsia"/>
        </w:rPr>
        <w:fldChar w:fldCharType="begin"/>
      </w:r>
      <w:r w:rsidR="00F03FAF">
        <w:rPr>
          <w:rFonts w:eastAsiaTheme="minorEastAsia"/>
        </w:rPr>
        <w:instrText xml:space="preserve"> SEQ MTChap \c \* Arabic \* MERGEFORMAT </w:instrText>
      </w:r>
      <w:r w:rsidR="00F03FAF">
        <w:rPr>
          <w:rFonts w:eastAsiaTheme="minorEastAsia"/>
        </w:rPr>
        <w:fldChar w:fldCharType="separate"/>
      </w:r>
      <w:r w:rsidR="00C10C61">
        <w:rPr>
          <w:rFonts w:eastAsiaTheme="minorEastAsia"/>
          <w:noProof/>
        </w:rPr>
        <w:instrText>3</w:instrText>
      </w:r>
      <w:r w:rsidR="00F03FAF">
        <w:rPr>
          <w:rFonts w:eastAsiaTheme="minorEastAsia"/>
        </w:rPr>
        <w:fldChar w:fldCharType="end"/>
      </w:r>
      <w:r w:rsidR="00F03FAF">
        <w:rPr>
          <w:rFonts w:eastAsiaTheme="minorEastAsia"/>
        </w:rPr>
        <w:instrText>-</w:instrText>
      </w:r>
      <w:r w:rsidR="00F03FAF">
        <w:rPr>
          <w:rFonts w:eastAsiaTheme="minorEastAsia"/>
        </w:rPr>
        <w:fldChar w:fldCharType="begin"/>
      </w:r>
      <w:r w:rsidR="00F03FAF">
        <w:rPr>
          <w:rFonts w:eastAsiaTheme="minorEastAsia"/>
        </w:rPr>
        <w:instrText xml:space="preserve"> SEQ MTEqn \c \* Arabic \* MERGEFORMAT </w:instrText>
      </w:r>
      <w:r w:rsidR="00F03FAF">
        <w:rPr>
          <w:rFonts w:eastAsiaTheme="minorEastAsia"/>
        </w:rPr>
        <w:fldChar w:fldCharType="separate"/>
      </w:r>
      <w:r w:rsidR="00C10C61">
        <w:rPr>
          <w:rFonts w:eastAsiaTheme="minorEastAsia"/>
          <w:noProof/>
        </w:rPr>
        <w:instrText>24</w:instrText>
      </w:r>
      <w:r w:rsidR="00F03FAF">
        <w:rPr>
          <w:rFonts w:eastAsiaTheme="minorEastAsia"/>
        </w:rPr>
        <w:fldChar w:fldCharType="end"/>
      </w:r>
      <w:r w:rsidR="00F03FAF">
        <w:rPr>
          <w:rFonts w:eastAsiaTheme="minorEastAsia"/>
        </w:rPr>
        <w:instrText>)</w:instrText>
      </w:r>
      <w:r w:rsidR="00F03FAF">
        <w:rPr>
          <w:rFonts w:eastAsiaTheme="minorEastAsia"/>
        </w:rPr>
        <w:fldChar w:fldCharType="end"/>
      </w:r>
    </w:p>
    <w:p w14:paraId="7F896A72" w14:textId="77777777" w:rsidR="00CD4FED" w:rsidRPr="008D0F49" w:rsidRDefault="00CD4FED" w:rsidP="00CD4FED">
      <w:pPr>
        <w:ind w:left="1620" w:firstLineChars="25" w:firstLine="60"/>
        <w:rPr>
          <w:szCs w:val="24"/>
        </w:rPr>
      </w:pPr>
      <w:r w:rsidRPr="008D0F49">
        <w:rPr>
          <w:rFonts w:hint="eastAsia"/>
          <w:szCs w:val="24"/>
        </w:rPr>
        <w:t>其中，</w:t>
      </w:r>
      <w:r w:rsidRPr="008D0F49">
        <w:rPr>
          <w:szCs w:val="24"/>
        </w:rPr>
        <w:t>w</w:t>
      </w:r>
      <w:r w:rsidR="00C17E64">
        <w:rPr>
          <w:rFonts w:hint="eastAsia"/>
          <w:szCs w:val="24"/>
        </w:rPr>
        <w:t>为</w:t>
      </w:r>
      <w:r w:rsidRPr="008D0F49">
        <w:rPr>
          <w:szCs w:val="24"/>
        </w:rPr>
        <w:t>G</w:t>
      </w:r>
      <w:r w:rsidRPr="008D0F49">
        <w:rPr>
          <w:rFonts w:hint="eastAsia"/>
          <w:szCs w:val="24"/>
        </w:rPr>
        <w:t>的第</w:t>
      </w:r>
      <w:r w:rsidRPr="008D0F49">
        <w:rPr>
          <w:szCs w:val="24"/>
        </w:rPr>
        <w:t>j</w:t>
      </w:r>
      <w:r w:rsidRPr="008D0F49">
        <w:rPr>
          <w:rFonts w:hint="eastAsia"/>
          <w:szCs w:val="24"/>
        </w:rPr>
        <w:t>列，</w:t>
      </w:r>
      <w:r w:rsidRPr="008D0F49">
        <w:rPr>
          <w:szCs w:val="24"/>
        </w:rPr>
        <w:t>V</w:t>
      </w:r>
      <w:r w:rsidR="00C17E64">
        <w:rPr>
          <w:rFonts w:hint="eastAsia"/>
          <w:szCs w:val="24"/>
        </w:rPr>
        <w:t>为</w:t>
      </w:r>
      <w:r w:rsidRPr="008D0F49">
        <w:rPr>
          <w:rFonts w:hint="eastAsia"/>
          <w:szCs w:val="24"/>
        </w:rPr>
        <w:t>用户</w:t>
      </w:r>
      <w:r w:rsidRPr="008D0F49">
        <w:rPr>
          <w:szCs w:val="24"/>
        </w:rPr>
        <w:t>j</w:t>
      </w:r>
      <w:r w:rsidRPr="008D0F49">
        <w:rPr>
          <w:rFonts w:hint="eastAsia"/>
          <w:szCs w:val="24"/>
        </w:rPr>
        <w:t>的预编码矩阵，</w:t>
      </w:r>
      <w:r w:rsidRPr="008D0F49">
        <w:rPr>
          <w:szCs w:val="24"/>
        </w:rPr>
        <w:t>n</w:t>
      </w:r>
      <w:r w:rsidRPr="008D0F49">
        <w:rPr>
          <w:rFonts w:hint="eastAsia"/>
          <w:szCs w:val="24"/>
        </w:rPr>
        <w:t>为</w:t>
      </w:r>
      <w:r w:rsidR="00B36630" w:rsidRPr="00B36630">
        <w:rPr>
          <w:position w:val="-14"/>
          <w:szCs w:val="24"/>
        </w:rPr>
        <w:object w:dxaOrig="499" w:dyaOrig="380" w14:anchorId="0E17AD24">
          <v:shape id="_x0000_i1169" type="#_x0000_t75" style="width:27pt;height:20.25pt" o:ole="">
            <v:imagedata r:id="rId288" o:title=""/>
          </v:shape>
          <o:OLEObject Type="Embed" ProgID="Equation.DSMT4" ShapeID="_x0000_i1169" DrawAspect="Content" ObjectID="_1524383444" r:id="rId289"/>
        </w:object>
      </w:r>
      <w:r w:rsidRPr="008D0F49">
        <w:rPr>
          <w:rFonts w:hint="eastAsia"/>
          <w:szCs w:val="24"/>
        </w:rPr>
        <w:t>中用户的个数</w:t>
      </w:r>
    </w:p>
    <w:p w14:paraId="55C5A3D4" w14:textId="77777777" w:rsidR="003A04C8" w:rsidRDefault="00CD4FED">
      <w:pPr>
        <w:pStyle w:val="ab"/>
        <w:numPr>
          <w:ilvl w:val="0"/>
          <w:numId w:val="53"/>
        </w:numPr>
        <w:ind w:firstLineChars="0"/>
        <w:rPr>
          <w:szCs w:val="24"/>
        </w:rPr>
      </w:pPr>
      <w:r w:rsidRPr="007D70F7">
        <w:rPr>
          <w:rFonts w:hint="eastAsia"/>
          <w:szCs w:val="24"/>
        </w:rPr>
        <w:t>计算优先级：</w:t>
      </w:r>
    </w:p>
    <w:p w14:paraId="1A2AE525" w14:textId="77777777" w:rsidR="00CD4FED" w:rsidRDefault="00CD4FED" w:rsidP="00CD4FED">
      <w:pPr>
        <w:wordWrap w:val="0"/>
        <w:jc w:val="right"/>
      </w:pPr>
      <w:r>
        <w:tab/>
      </w:r>
      <w:r w:rsidRPr="00F81FEC">
        <w:rPr>
          <w:position w:val="-34"/>
        </w:rPr>
        <w:object w:dxaOrig="2205" w:dyaOrig="765" w14:anchorId="3D59E5B7">
          <v:shape id="_x0000_i1170" type="#_x0000_t75" style="width:108pt;height:36pt" o:ole="">
            <v:imagedata r:id="rId290" o:title=""/>
          </v:shape>
          <o:OLEObject Type="Embed" ProgID="Equation.DSMT4" ShapeID="_x0000_i1170" DrawAspect="Content" ObjectID="_1524383445" r:id="rId291"/>
        </w:object>
      </w:r>
      <w:r>
        <w:tab/>
      </w:r>
      <w:r>
        <w:rPr>
          <w:rFonts w:eastAsiaTheme="minorEastAsia"/>
        </w:rPr>
        <w:t xml:space="preserve">                         </w:t>
      </w:r>
      <w:r w:rsidR="00F03FAF">
        <w:rPr>
          <w:rFonts w:eastAsiaTheme="minorEastAsia"/>
        </w:rPr>
        <w:fldChar w:fldCharType="begin"/>
      </w:r>
      <w:r w:rsidR="00F03FAF">
        <w:rPr>
          <w:rFonts w:eastAsiaTheme="minorEastAsia"/>
        </w:rPr>
        <w:instrText xml:space="preserve"> MACROBUTTON MTPlaceRef \* MERGEFORMAT </w:instrText>
      </w:r>
      <w:r w:rsidR="00F03FAF">
        <w:rPr>
          <w:rFonts w:eastAsiaTheme="minorEastAsia"/>
        </w:rPr>
        <w:fldChar w:fldCharType="begin"/>
      </w:r>
      <w:r w:rsidR="00F03FAF">
        <w:rPr>
          <w:rFonts w:eastAsiaTheme="minorEastAsia"/>
        </w:rPr>
        <w:instrText xml:space="preserve"> SEQ MTEqn \h \* MERGEFORMAT </w:instrText>
      </w:r>
      <w:r w:rsidR="00F03FAF">
        <w:rPr>
          <w:rFonts w:eastAsiaTheme="minorEastAsia"/>
        </w:rPr>
        <w:fldChar w:fldCharType="end"/>
      </w:r>
      <w:r w:rsidR="00F03FAF">
        <w:rPr>
          <w:rFonts w:eastAsiaTheme="minorEastAsia"/>
        </w:rPr>
        <w:instrText>(</w:instrText>
      </w:r>
      <w:r w:rsidR="00F03FAF">
        <w:rPr>
          <w:rFonts w:eastAsiaTheme="minorEastAsia"/>
        </w:rPr>
        <w:fldChar w:fldCharType="begin"/>
      </w:r>
      <w:r w:rsidR="00F03FAF">
        <w:rPr>
          <w:rFonts w:eastAsiaTheme="minorEastAsia"/>
        </w:rPr>
        <w:instrText xml:space="preserve"> SEQ MTChap \c \* Arabic \* MERGEFORMAT </w:instrText>
      </w:r>
      <w:r w:rsidR="00F03FAF">
        <w:rPr>
          <w:rFonts w:eastAsiaTheme="minorEastAsia"/>
        </w:rPr>
        <w:fldChar w:fldCharType="separate"/>
      </w:r>
      <w:r w:rsidR="00C10C61">
        <w:rPr>
          <w:rFonts w:eastAsiaTheme="minorEastAsia"/>
          <w:noProof/>
        </w:rPr>
        <w:instrText>3</w:instrText>
      </w:r>
      <w:r w:rsidR="00F03FAF">
        <w:rPr>
          <w:rFonts w:eastAsiaTheme="minorEastAsia"/>
        </w:rPr>
        <w:fldChar w:fldCharType="end"/>
      </w:r>
      <w:r w:rsidR="00F03FAF">
        <w:rPr>
          <w:rFonts w:eastAsiaTheme="minorEastAsia"/>
        </w:rPr>
        <w:instrText>-</w:instrText>
      </w:r>
      <w:r w:rsidR="00F03FAF">
        <w:rPr>
          <w:rFonts w:eastAsiaTheme="minorEastAsia"/>
        </w:rPr>
        <w:fldChar w:fldCharType="begin"/>
      </w:r>
      <w:r w:rsidR="00F03FAF">
        <w:rPr>
          <w:rFonts w:eastAsiaTheme="minorEastAsia"/>
        </w:rPr>
        <w:instrText xml:space="preserve"> SEQ MTEqn \c \* Arabic \* MERGEFORMAT </w:instrText>
      </w:r>
      <w:r w:rsidR="00F03FAF">
        <w:rPr>
          <w:rFonts w:eastAsiaTheme="minorEastAsia"/>
        </w:rPr>
        <w:fldChar w:fldCharType="separate"/>
      </w:r>
      <w:r w:rsidR="00C10C61">
        <w:rPr>
          <w:rFonts w:eastAsiaTheme="minorEastAsia"/>
          <w:noProof/>
        </w:rPr>
        <w:instrText>25</w:instrText>
      </w:r>
      <w:r w:rsidR="00F03FAF">
        <w:rPr>
          <w:rFonts w:eastAsiaTheme="minorEastAsia"/>
        </w:rPr>
        <w:fldChar w:fldCharType="end"/>
      </w:r>
      <w:r w:rsidR="00F03FAF">
        <w:rPr>
          <w:rFonts w:eastAsiaTheme="minorEastAsia"/>
        </w:rPr>
        <w:instrText>)</w:instrText>
      </w:r>
      <w:r w:rsidR="00F03FAF">
        <w:rPr>
          <w:rFonts w:eastAsiaTheme="minorEastAsia"/>
        </w:rPr>
        <w:fldChar w:fldCharType="end"/>
      </w:r>
    </w:p>
    <w:p w14:paraId="7AA569D8" w14:textId="77777777" w:rsidR="003A04C8" w:rsidRDefault="00CD4FED">
      <w:pPr>
        <w:pStyle w:val="ab"/>
        <w:numPr>
          <w:ilvl w:val="0"/>
          <w:numId w:val="53"/>
        </w:numPr>
        <w:ind w:firstLineChars="0"/>
        <w:rPr>
          <w:szCs w:val="24"/>
        </w:rPr>
      </w:pPr>
      <w:r w:rsidRPr="007D70F7">
        <w:rPr>
          <w:rFonts w:hint="eastAsia"/>
          <w:szCs w:val="24"/>
        </w:rPr>
        <w:t>选择优先级最高的用户</w:t>
      </w:r>
    </w:p>
    <w:p w14:paraId="36DA8685" w14:textId="77777777" w:rsidR="00CD4FED" w:rsidRPr="00C10C61" w:rsidRDefault="00C10C61" w:rsidP="00C10C61">
      <w:pPr>
        <w:pStyle w:val="MTDisplayEquation"/>
        <w:jc w:val="right"/>
      </w:pPr>
      <w:r>
        <w:tab/>
      </w:r>
      <w:r w:rsidRPr="00C10C61">
        <w:rPr>
          <w:position w:val="-24"/>
        </w:rPr>
        <w:object w:dxaOrig="1320" w:dyaOrig="480" w14:anchorId="3CCE7AB1">
          <v:shape id="_x0000_i1171" type="#_x0000_t75" style="width:66pt;height:24pt" o:ole="">
            <v:imagedata r:id="rId292" o:title=""/>
          </v:shape>
          <o:OLEObject Type="Embed" ProgID="Equation.DSMT4" ShapeID="_x0000_i1171" DrawAspect="Content" ObjectID="_1524383446" r:id="rId293"/>
        </w:object>
      </w:r>
      <w:r>
        <w:rPr>
          <w:rFonts w:hint="eastAsia"/>
        </w:rP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8426C">
        <w:fldChar w:fldCharType="begin"/>
      </w:r>
      <w:r w:rsidR="00E8426C">
        <w:instrText xml:space="preserve"> SEQ MTChap \c \* Arabic \* MERGEFORMAT </w:instrText>
      </w:r>
      <w:r w:rsidR="00E8426C">
        <w:fldChar w:fldCharType="separate"/>
      </w:r>
      <w:r>
        <w:rPr>
          <w:noProof/>
        </w:rPr>
        <w:instrText>3</w:instrText>
      </w:r>
      <w:r w:rsidR="00E8426C">
        <w:rPr>
          <w:noProof/>
        </w:rPr>
        <w:fldChar w:fldCharType="end"/>
      </w:r>
      <w:r>
        <w:instrText>-</w:instrText>
      </w:r>
      <w:r w:rsidR="00E8426C">
        <w:fldChar w:fldCharType="begin"/>
      </w:r>
      <w:r w:rsidR="00E8426C">
        <w:instrText xml:space="preserve"> SEQ MTEqn \c \* Arabic \* MERGEFORMAT </w:instrText>
      </w:r>
      <w:r w:rsidR="00E8426C">
        <w:fldChar w:fldCharType="separate"/>
      </w:r>
      <w:r>
        <w:rPr>
          <w:noProof/>
        </w:rPr>
        <w:instrText>26</w:instrText>
      </w:r>
      <w:r w:rsidR="00E8426C">
        <w:rPr>
          <w:noProof/>
        </w:rPr>
        <w:fldChar w:fldCharType="end"/>
      </w:r>
      <w:r>
        <w:instrText>)</w:instrText>
      </w:r>
      <w:r>
        <w:fldChar w:fldCharType="end"/>
      </w:r>
    </w:p>
    <w:p w14:paraId="78676A50" w14:textId="77777777" w:rsidR="00B37EB9" w:rsidRDefault="00B37EB9" w:rsidP="00CD1878">
      <w:pPr>
        <w:pStyle w:val="ab"/>
        <w:numPr>
          <w:ilvl w:val="0"/>
          <w:numId w:val="53"/>
        </w:numPr>
        <w:ind w:firstLineChars="0"/>
        <w:rPr>
          <w:szCs w:val="24"/>
        </w:rPr>
      </w:pPr>
      <w:r>
        <w:rPr>
          <w:rFonts w:hint="eastAsia"/>
          <w:szCs w:val="24"/>
        </w:rPr>
        <w:t>此时的多用户优先级：</w:t>
      </w:r>
    </w:p>
    <w:p w14:paraId="326682A3" w14:textId="77777777" w:rsidR="00B37EB9" w:rsidRPr="00C10C61" w:rsidRDefault="00C10C61" w:rsidP="00C10C61">
      <w:pPr>
        <w:pStyle w:val="MTDisplayEquation"/>
        <w:jc w:val="right"/>
      </w:pPr>
      <w:r>
        <w:tab/>
      </w:r>
      <w:r w:rsidRPr="00C10C61">
        <w:rPr>
          <w:position w:val="-12"/>
        </w:rPr>
        <w:object w:dxaOrig="1740" w:dyaOrig="360" w14:anchorId="5845B0A4">
          <v:shape id="_x0000_i1172" type="#_x0000_t75" style="width:86.25pt;height:18pt" o:ole="">
            <v:imagedata r:id="rId294" o:title=""/>
          </v:shape>
          <o:OLEObject Type="Embed" ProgID="Equation.DSMT4" ShapeID="_x0000_i1172" DrawAspect="Content" ObjectID="_1524383447" r:id="rId295"/>
        </w:object>
      </w:r>
      <w:r>
        <w:rPr>
          <w:rFonts w:hint="eastAsia"/>
        </w:rP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8426C">
        <w:fldChar w:fldCharType="begin"/>
      </w:r>
      <w:r w:rsidR="00E8426C">
        <w:instrText xml:space="preserve"> SEQ MTChap \c \* Arabic \* MERGEFORMAT </w:instrText>
      </w:r>
      <w:r w:rsidR="00E8426C">
        <w:fldChar w:fldCharType="separate"/>
      </w:r>
      <w:r>
        <w:rPr>
          <w:noProof/>
        </w:rPr>
        <w:instrText>3</w:instrText>
      </w:r>
      <w:r w:rsidR="00E8426C">
        <w:rPr>
          <w:noProof/>
        </w:rPr>
        <w:fldChar w:fldCharType="end"/>
      </w:r>
      <w:r>
        <w:instrText>-</w:instrText>
      </w:r>
      <w:r w:rsidR="00E8426C">
        <w:fldChar w:fldCharType="begin"/>
      </w:r>
      <w:r w:rsidR="00E8426C">
        <w:instrText xml:space="preserve"> SEQ MTEqn \c \* Arabic \* MERGEFORMAT </w:instrText>
      </w:r>
      <w:r w:rsidR="00E8426C">
        <w:fldChar w:fldCharType="separate"/>
      </w:r>
      <w:r>
        <w:rPr>
          <w:noProof/>
        </w:rPr>
        <w:instrText>27</w:instrText>
      </w:r>
      <w:r w:rsidR="00E8426C">
        <w:rPr>
          <w:noProof/>
        </w:rPr>
        <w:fldChar w:fldCharType="end"/>
      </w:r>
      <w:r>
        <w:instrText>)</w:instrText>
      </w:r>
      <w:r>
        <w:fldChar w:fldCharType="end"/>
      </w:r>
    </w:p>
    <w:p w14:paraId="21AE7F8F" w14:textId="77777777" w:rsidR="00B36630" w:rsidRPr="008D0F49" w:rsidRDefault="00773E98" w:rsidP="00773E98">
      <w:pPr>
        <w:ind w:left="420" w:firstLine="420"/>
        <w:rPr>
          <w:szCs w:val="24"/>
        </w:rPr>
      </w:pPr>
      <w:r>
        <w:rPr>
          <w:szCs w:val="24"/>
        </w:rPr>
        <w:t>end</w:t>
      </w:r>
      <w:r>
        <w:rPr>
          <w:szCs w:val="24"/>
        </w:rPr>
        <w:tab/>
        <w:t>for i</w:t>
      </w:r>
    </w:p>
    <w:p w14:paraId="3E604A58" w14:textId="77777777" w:rsidR="003A04C8" w:rsidRDefault="00CD4FED">
      <w:pPr>
        <w:pStyle w:val="ab"/>
        <w:numPr>
          <w:ilvl w:val="0"/>
          <w:numId w:val="53"/>
        </w:numPr>
        <w:ind w:firstLineChars="0"/>
        <w:rPr>
          <w:szCs w:val="24"/>
        </w:rPr>
      </w:pPr>
      <w:r w:rsidRPr="007D70F7">
        <w:rPr>
          <w:rFonts w:hint="eastAsia"/>
          <w:szCs w:val="24"/>
        </w:rPr>
        <w:t>如果</w:t>
      </w:r>
      <w:r w:rsidR="00B37EB9">
        <w:rPr>
          <w:rFonts w:hint="eastAsia"/>
          <w:szCs w:val="24"/>
        </w:rPr>
        <w:t>多用户优先级大于单用户优先级，即</w:t>
      </w:r>
      <w:r w:rsidR="00B37EB9" w:rsidRPr="00B37EB9">
        <w:rPr>
          <w:position w:val="-12"/>
        </w:rPr>
        <w:object w:dxaOrig="660" w:dyaOrig="360" w14:anchorId="04966357">
          <v:shape id="_x0000_i1173" type="#_x0000_t75" style="width:36pt;height:19.5pt" o:ole="">
            <v:imagedata r:id="rId296" o:title=""/>
          </v:shape>
          <o:OLEObject Type="Embed" ProgID="Equation.DSMT4" ShapeID="_x0000_i1173" DrawAspect="Content" ObjectID="_1524383448" r:id="rId297"/>
        </w:object>
      </w:r>
      <w:r w:rsidRPr="007D70F7">
        <w:rPr>
          <w:rFonts w:hint="eastAsia"/>
          <w:szCs w:val="24"/>
        </w:rPr>
        <w:t>，将该用户加入被选用户集合</w:t>
      </w:r>
      <w:r w:rsidRPr="007D70F7">
        <w:rPr>
          <w:szCs w:val="24"/>
        </w:rPr>
        <w:tab/>
      </w:r>
      <w:r w:rsidRPr="008D0F49">
        <w:object w:dxaOrig="960" w:dyaOrig="420" w14:anchorId="186DB954">
          <v:shape id="_x0000_i1174" type="#_x0000_t75" style="width:45.75pt;height:21pt" o:ole="">
            <v:imagedata r:id="rId298" o:title=""/>
          </v:shape>
          <o:OLEObject Type="Embed" ProgID="Equation.DSMT4" ShapeID="_x0000_i1174" DrawAspect="Content" ObjectID="_1524383449" r:id="rId299"/>
        </w:object>
      </w:r>
      <w:r w:rsidRPr="007D70F7">
        <w:rPr>
          <w:rFonts w:hint="eastAsia"/>
          <w:szCs w:val="24"/>
        </w:rPr>
        <w:t>，</w:t>
      </w:r>
      <w:r w:rsidRPr="008D0F49">
        <w:object w:dxaOrig="990" w:dyaOrig="420" w14:anchorId="446B923F">
          <v:shape id="_x0000_i1175" type="#_x0000_t75" style="width:49.5pt;height:21pt" o:ole="">
            <v:imagedata r:id="rId300" o:title=""/>
          </v:shape>
          <o:OLEObject Type="Embed" ProgID="Equation.DSMT4" ShapeID="_x0000_i1175" DrawAspect="Content" ObjectID="_1524383450" r:id="rId301"/>
        </w:object>
      </w:r>
    </w:p>
    <w:p w14:paraId="0F10F10E" w14:textId="77777777" w:rsidR="00CD4FED" w:rsidRPr="008D0F49" w:rsidRDefault="00B37EB9" w:rsidP="00B37EB9">
      <w:pPr>
        <w:ind w:left="1680"/>
        <w:rPr>
          <w:szCs w:val="24"/>
        </w:rPr>
      </w:pPr>
      <w:r>
        <w:rPr>
          <w:rFonts w:hint="eastAsia"/>
          <w:szCs w:val="24"/>
        </w:rPr>
        <w:t>优先级因子</w:t>
      </w:r>
      <w:r w:rsidRPr="00B37EB9">
        <w:rPr>
          <w:position w:val="-12"/>
          <w:szCs w:val="24"/>
        </w:rPr>
        <w:object w:dxaOrig="560" w:dyaOrig="360" w14:anchorId="6DD666B5">
          <v:shape id="_x0000_i1176" type="#_x0000_t75" style="width:27pt;height:19.5pt" o:ole="">
            <v:imagedata r:id="rId302" o:title=""/>
          </v:shape>
          <o:OLEObject Type="Embed" ProgID="Equation.DSMT4" ShapeID="_x0000_i1176" DrawAspect="Content" ObjectID="_1524383451" r:id="rId303"/>
        </w:object>
      </w:r>
      <w:r w:rsidR="00CD4FED" w:rsidRPr="008D0F49">
        <w:rPr>
          <w:rFonts w:hint="eastAsia"/>
          <w:szCs w:val="24"/>
        </w:rPr>
        <w:t>。</w:t>
      </w:r>
    </w:p>
    <w:p w14:paraId="17FC6CD2" w14:textId="77777777" w:rsidR="003A04C8" w:rsidRDefault="00CD4FED">
      <w:pPr>
        <w:pStyle w:val="ab"/>
        <w:numPr>
          <w:ilvl w:val="0"/>
          <w:numId w:val="53"/>
        </w:numPr>
        <w:ind w:firstLineChars="0"/>
        <w:rPr>
          <w:szCs w:val="24"/>
        </w:rPr>
      </w:pPr>
      <w:r w:rsidRPr="007D70F7">
        <w:rPr>
          <w:rFonts w:hint="eastAsia"/>
          <w:szCs w:val="24"/>
        </w:rPr>
        <w:t>写入调度信息：</w:t>
      </w:r>
    </w:p>
    <w:p w14:paraId="49E779BF" w14:textId="77777777" w:rsidR="00CD4FED" w:rsidRPr="008D0F49" w:rsidRDefault="00CD4FED" w:rsidP="00CD4FED">
      <w:pPr>
        <w:ind w:firstLineChars="200" w:firstLine="480"/>
        <w:rPr>
          <w:szCs w:val="24"/>
        </w:rPr>
      </w:pPr>
      <w:r w:rsidRPr="008D0F49">
        <w:rPr>
          <w:rFonts w:hint="eastAsia"/>
          <w:szCs w:val="24"/>
        </w:rPr>
        <w:t>if</w:t>
      </w:r>
      <w:r w:rsidRPr="008D0F49">
        <w:rPr>
          <w:rFonts w:hint="eastAsia"/>
          <w:szCs w:val="24"/>
        </w:rPr>
        <w:tab/>
      </w:r>
      <w:r w:rsidRPr="008D0F49">
        <w:rPr>
          <w:szCs w:val="24"/>
        </w:rPr>
        <w:object w:dxaOrig="279" w:dyaOrig="260" w14:anchorId="552F1634">
          <v:shape id="_x0000_i1177" type="#_x0000_t75" style="width:13.5pt;height:13.5pt" o:ole="">
            <v:imagedata r:id="rId258" o:title=""/>
          </v:shape>
          <o:OLEObject Type="Embed" ProgID="Equation.DSMT4" ShapeID="_x0000_i1177" DrawAspect="Content" ObjectID="_1524383452" r:id="rId304"/>
        </w:object>
      </w:r>
      <w:r w:rsidR="00B303F6">
        <w:rPr>
          <w:rFonts w:hint="eastAsia"/>
          <w:szCs w:val="24"/>
        </w:rPr>
        <w:t>中元素个数</w:t>
      </w:r>
      <w:r w:rsidRPr="008D0F49">
        <w:rPr>
          <w:rFonts w:hint="eastAsia"/>
          <w:szCs w:val="24"/>
        </w:rPr>
        <w:t>=1</w:t>
      </w:r>
      <w:r w:rsidRPr="008D0F49">
        <w:rPr>
          <w:rFonts w:hint="eastAsia"/>
          <w:szCs w:val="24"/>
        </w:rPr>
        <w:t>，采用</w:t>
      </w:r>
      <w:r w:rsidRPr="008D0F49">
        <w:rPr>
          <w:rFonts w:hint="eastAsia"/>
          <w:szCs w:val="24"/>
        </w:rPr>
        <w:t>SU-MIMO</w:t>
      </w:r>
      <w:r w:rsidRPr="008D0F49">
        <w:rPr>
          <w:rFonts w:hint="eastAsia"/>
          <w:szCs w:val="24"/>
        </w:rPr>
        <w:t>调度</w:t>
      </w:r>
    </w:p>
    <w:p w14:paraId="50367CD6" w14:textId="77777777" w:rsidR="00CD4FED" w:rsidRPr="004D033A" w:rsidRDefault="00CD4FED" w:rsidP="002209B4">
      <w:pPr>
        <w:pStyle w:val="ab"/>
        <w:numPr>
          <w:ilvl w:val="0"/>
          <w:numId w:val="53"/>
        </w:numPr>
        <w:ind w:firstLineChars="0"/>
        <w:rPr>
          <w:szCs w:val="24"/>
        </w:rPr>
      </w:pPr>
      <w:r w:rsidRPr="004D033A">
        <w:rPr>
          <w:rFonts w:hint="eastAsia"/>
          <w:szCs w:val="24"/>
        </w:rPr>
        <w:t>用户当前</w:t>
      </w:r>
      <w:r w:rsidRPr="004D033A">
        <w:rPr>
          <w:rFonts w:hint="eastAsia"/>
          <w:szCs w:val="24"/>
        </w:rPr>
        <w:t>RI</w:t>
      </w:r>
      <w:r w:rsidRPr="004D033A">
        <w:rPr>
          <w:rFonts w:hint="eastAsia"/>
          <w:szCs w:val="24"/>
        </w:rPr>
        <w:t>等于反馈的</w:t>
      </w:r>
      <w:r w:rsidRPr="004D033A">
        <w:rPr>
          <w:rFonts w:hint="eastAsia"/>
          <w:szCs w:val="24"/>
        </w:rPr>
        <w:t>RI</w:t>
      </w:r>
      <w:r w:rsidRPr="004D033A">
        <w:rPr>
          <w:rFonts w:hint="eastAsia"/>
          <w:szCs w:val="24"/>
        </w:rPr>
        <w:t>；</w:t>
      </w:r>
    </w:p>
    <w:p w14:paraId="555FFF86" w14:textId="77777777" w:rsidR="00CD4FED" w:rsidRPr="004D033A" w:rsidRDefault="00CD4FED" w:rsidP="002209B4">
      <w:pPr>
        <w:pStyle w:val="ab"/>
        <w:numPr>
          <w:ilvl w:val="0"/>
          <w:numId w:val="53"/>
        </w:numPr>
        <w:ind w:firstLineChars="0"/>
        <w:rPr>
          <w:szCs w:val="24"/>
        </w:rPr>
      </w:pPr>
      <w:r w:rsidRPr="004D033A">
        <w:rPr>
          <w:rFonts w:hint="eastAsia"/>
          <w:szCs w:val="24"/>
        </w:rPr>
        <w:lastRenderedPageBreak/>
        <w:t>预测的实际</w:t>
      </w:r>
      <w:r w:rsidRPr="004D033A">
        <w:rPr>
          <w:rFonts w:hint="eastAsia"/>
          <w:szCs w:val="24"/>
        </w:rPr>
        <w:t>CQI</w:t>
      </w:r>
      <w:r w:rsidRPr="004D033A">
        <w:rPr>
          <w:rFonts w:hint="eastAsia"/>
          <w:szCs w:val="24"/>
        </w:rPr>
        <w:t>和理想</w:t>
      </w:r>
      <w:r w:rsidRPr="004D033A">
        <w:rPr>
          <w:rFonts w:hint="eastAsia"/>
          <w:szCs w:val="24"/>
        </w:rPr>
        <w:t>CQI</w:t>
      </w:r>
      <w:r w:rsidRPr="004D033A">
        <w:rPr>
          <w:rFonts w:hint="eastAsia"/>
          <w:szCs w:val="24"/>
        </w:rPr>
        <w:t>等于反馈的</w:t>
      </w:r>
      <w:r w:rsidRPr="004D033A">
        <w:rPr>
          <w:rFonts w:hint="eastAsia"/>
          <w:szCs w:val="24"/>
        </w:rPr>
        <w:t>CQI</w:t>
      </w:r>
      <w:r w:rsidRPr="004D033A">
        <w:rPr>
          <w:rFonts w:hint="eastAsia"/>
          <w:szCs w:val="24"/>
        </w:rPr>
        <w:t>；</w:t>
      </w:r>
    </w:p>
    <w:p w14:paraId="5EDA9317" w14:textId="77777777" w:rsidR="00CD4FED" w:rsidRPr="004D033A" w:rsidRDefault="00CD4FED" w:rsidP="002209B4">
      <w:pPr>
        <w:pStyle w:val="ab"/>
        <w:numPr>
          <w:ilvl w:val="0"/>
          <w:numId w:val="53"/>
        </w:numPr>
        <w:ind w:firstLineChars="0"/>
        <w:rPr>
          <w:szCs w:val="24"/>
        </w:rPr>
      </w:pPr>
      <w:r w:rsidRPr="004D033A">
        <w:rPr>
          <w:szCs w:val="24"/>
        </w:rPr>
        <w:t>每个</w:t>
      </w:r>
      <w:r w:rsidRPr="004D033A">
        <w:rPr>
          <w:szCs w:val="24"/>
        </w:rPr>
        <w:t>H</w:t>
      </w:r>
      <w:r w:rsidRPr="004D033A">
        <w:rPr>
          <w:szCs w:val="24"/>
        </w:rPr>
        <w:t>写入调度用户</w:t>
      </w:r>
      <w:r w:rsidRPr="004D033A">
        <w:rPr>
          <w:szCs w:val="24"/>
        </w:rPr>
        <w:t>Id</w:t>
      </w:r>
      <w:r w:rsidRPr="004D033A">
        <w:rPr>
          <w:szCs w:val="24"/>
        </w:rPr>
        <w:t>，用户数</w:t>
      </w:r>
      <w:r w:rsidRPr="004D033A">
        <w:rPr>
          <w:rFonts w:hint="eastAsia"/>
          <w:szCs w:val="24"/>
        </w:rPr>
        <w:t>为</w:t>
      </w:r>
      <w:r w:rsidRPr="004D033A">
        <w:rPr>
          <w:szCs w:val="24"/>
        </w:rPr>
        <w:t>1</w:t>
      </w:r>
      <w:r w:rsidRPr="004D033A">
        <w:rPr>
          <w:szCs w:val="24"/>
        </w:rPr>
        <w:t>，传输方式</w:t>
      </w:r>
      <w:r w:rsidRPr="004D033A">
        <w:rPr>
          <w:rFonts w:hint="eastAsia"/>
          <w:szCs w:val="24"/>
        </w:rPr>
        <w:t>为</w:t>
      </w:r>
      <w:r w:rsidRPr="004D033A">
        <w:rPr>
          <w:szCs w:val="24"/>
        </w:rPr>
        <w:t>CODEBOOK</w:t>
      </w:r>
      <w:r w:rsidRPr="004D033A">
        <w:rPr>
          <w:szCs w:val="24"/>
        </w:rPr>
        <w:t>和所用预编码矩阵的绝对索引</w:t>
      </w:r>
    </w:p>
    <w:p w14:paraId="0249CA47" w14:textId="77777777" w:rsidR="00CD4FED" w:rsidRPr="008D0F49" w:rsidRDefault="00CD4FED" w:rsidP="00CD4FED">
      <w:pPr>
        <w:ind w:firstLineChars="200" w:firstLine="480"/>
        <w:rPr>
          <w:szCs w:val="24"/>
        </w:rPr>
      </w:pPr>
      <w:r w:rsidRPr="008D0F49">
        <w:rPr>
          <w:rFonts w:hint="eastAsia"/>
          <w:szCs w:val="24"/>
        </w:rPr>
        <w:t>else</w:t>
      </w:r>
      <w:r w:rsidRPr="008D0F49">
        <w:rPr>
          <w:rFonts w:hint="eastAsia"/>
          <w:szCs w:val="24"/>
        </w:rPr>
        <w:tab/>
      </w:r>
      <w:r w:rsidRPr="008D0F49">
        <w:rPr>
          <w:rFonts w:hint="eastAsia"/>
          <w:szCs w:val="24"/>
        </w:rPr>
        <w:t>采用</w:t>
      </w:r>
      <w:r w:rsidRPr="008D0F49">
        <w:rPr>
          <w:rFonts w:hint="eastAsia"/>
          <w:szCs w:val="24"/>
        </w:rPr>
        <w:t>MU-MIMO</w:t>
      </w:r>
      <w:r w:rsidRPr="008D0F49">
        <w:rPr>
          <w:rFonts w:hint="eastAsia"/>
          <w:szCs w:val="24"/>
        </w:rPr>
        <w:t>调度</w:t>
      </w:r>
    </w:p>
    <w:p w14:paraId="63E1AF00" w14:textId="77777777" w:rsidR="00CD4FED" w:rsidRDefault="00587189" w:rsidP="002209B4">
      <w:pPr>
        <w:pStyle w:val="ab"/>
        <w:numPr>
          <w:ilvl w:val="2"/>
          <w:numId w:val="83"/>
        </w:numPr>
        <w:ind w:firstLineChars="0"/>
        <w:rPr>
          <w:szCs w:val="24"/>
        </w:rPr>
      </w:pPr>
      <w:r>
        <w:rPr>
          <w:rFonts w:hint="eastAsia"/>
          <w:szCs w:val="24"/>
        </w:rPr>
        <w:t>对于被选用户集中的用户</w:t>
      </w:r>
      <w:r w:rsidRPr="00DC7F89">
        <w:rPr>
          <w:position w:val="-12"/>
        </w:rPr>
        <w:object w:dxaOrig="700" w:dyaOrig="360" w14:anchorId="0A73AAD3">
          <v:shape id="_x0000_i1178" type="#_x0000_t75" style="width:36.75pt;height:19.5pt" o:ole="">
            <v:imagedata r:id="rId305" o:title=""/>
          </v:shape>
          <o:OLEObject Type="Embed" ProgID="Equation.DSMT4" ShapeID="_x0000_i1178" DrawAspect="Content" ObjectID="_1524383453" r:id="rId306"/>
        </w:object>
      </w:r>
      <w:r>
        <w:rPr>
          <w:rFonts w:hint="eastAsia"/>
        </w:rPr>
        <w:t>，</w:t>
      </w:r>
      <w:r w:rsidR="00CD4FED" w:rsidRPr="004D033A">
        <w:rPr>
          <w:szCs w:val="24"/>
        </w:rPr>
        <w:t>重计算</w:t>
      </w:r>
      <w:r>
        <w:rPr>
          <w:rFonts w:hint="eastAsia"/>
          <w:szCs w:val="24"/>
        </w:rPr>
        <w:t>其</w:t>
      </w:r>
      <w:r w:rsidR="00CD4FED" w:rsidRPr="004D033A">
        <w:rPr>
          <w:szCs w:val="24"/>
        </w:rPr>
        <w:t>CQI</w:t>
      </w:r>
      <w:r w:rsidR="00CD4FED" w:rsidRPr="004D033A">
        <w:rPr>
          <w:szCs w:val="24"/>
        </w:rPr>
        <w:t>并写入。</w:t>
      </w:r>
    </w:p>
    <w:p w14:paraId="64038F75" w14:textId="77777777" w:rsidR="00587189" w:rsidRPr="00587189" w:rsidRDefault="00587189" w:rsidP="002209B4">
      <w:pPr>
        <w:wordWrap w:val="0"/>
        <w:jc w:val="right"/>
        <w:rPr>
          <w:rFonts w:eastAsiaTheme="minorEastAsia"/>
        </w:rPr>
      </w:pPr>
      <w:r w:rsidRPr="00F81FEC">
        <w:rPr>
          <w:position w:val="-52"/>
        </w:rPr>
        <w:object w:dxaOrig="4800" w:dyaOrig="960" w14:anchorId="126D23A4">
          <v:shape id="_x0000_i1179" type="#_x0000_t75" style="width:242.25pt;height:45.75pt" o:ole="">
            <v:imagedata r:id="rId286" o:title=""/>
          </v:shape>
          <o:OLEObject Type="Embed" ProgID="Equation.DSMT4" ShapeID="_x0000_i1179" DrawAspect="Content" ObjectID="_1524383454" r:id="rId307"/>
        </w:object>
      </w:r>
      <w:r>
        <w:tab/>
      </w:r>
      <w:r w:rsidRPr="00587189">
        <w:rPr>
          <w:rFonts w:eastAsiaTheme="minorEastAsia"/>
        </w:rPr>
        <w:t xml:space="preserve">                 </w:t>
      </w:r>
      <w:r w:rsidR="00F03FAF">
        <w:rPr>
          <w:rFonts w:eastAsiaTheme="minorEastAsia"/>
        </w:rPr>
        <w:fldChar w:fldCharType="begin"/>
      </w:r>
      <w:r w:rsidR="00F03FAF">
        <w:rPr>
          <w:rFonts w:eastAsiaTheme="minorEastAsia"/>
        </w:rPr>
        <w:instrText xml:space="preserve"> MACROBUTTON MTPlaceRef \* MERGEFORMAT </w:instrText>
      </w:r>
      <w:r w:rsidR="00F03FAF">
        <w:rPr>
          <w:rFonts w:eastAsiaTheme="minorEastAsia"/>
        </w:rPr>
        <w:fldChar w:fldCharType="begin"/>
      </w:r>
      <w:r w:rsidR="00F03FAF">
        <w:rPr>
          <w:rFonts w:eastAsiaTheme="minorEastAsia"/>
        </w:rPr>
        <w:instrText xml:space="preserve"> SEQ MTEqn \h \* MERGEFORMAT </w:instrText>
      </w:r>
      <w:r w:rsidR="00F03FAF">
        <w:rPr>
          <w:rFonts w:eastAsiaTheme="minorEastAsia"/>
        </w:rPr>
        <w:fldChar w:fldCharType="end"/>
      </w:r>
      <w:r w:rsidR="00F03FAF">
        <w:rPr>
          <w:rFonts w:eastAsiaTheme="minorEastAsia"/>
        </w:rPr>
        <w:instrText>(</w:instrText>
      </w:r>
      <w:r w:rsidR="00F03FAF">
        <w:rPr>
          <w:rFonts w:eastAsiaTheme="minorEastAsia"/>
        </w:rPr>
        <w:fldChar w:fldCharType="begin"/>
      </w:r>
      <w:r w:rsidR="00F03FAF">
        <w:rPr>
          <w:rFonts w:eastAsiaTheme="minorEastAsia"/>
        </w:rPr>
        <w:instrText xml:space="preserve"> SEQ MTChap \c \* Arabic \* MERGEFORMAT </w:instrText>
      </w:r>
      <w:r w:rsidR="00F03FAF">
        <w:rPr>
          <w:rFonts w:eastAsiaTheme="minorEastAsia"/>
        </w:rPr>
        <w:fldChar w:fldCharType="separate"/>
      </w:r>
      <w:r w:rsidR="00C10C61">
        <w:rPr>
          <w:rFonts w:eastAsiaTheme="minorEastAsia"/>
          <w:noProof/>
        </w:rPr>
        <w:instrText>3</w:instrText>
      </w:r>
      <w:r w:rsidR="00F03FAF">
        <w:rPr>
          <w:rFonts w:eastAsiaTheme="minorEastAsia"/>
        </w:rPr>
        <w:fldChar w:fldCharType="end"/>
      </w:r>
      <w:r w:rsidR="00F03FAF">
        <w:rPr>
          <w:rFonts w:eastAsiaTheme="minorEastAsia"/>
        </w:rPr>
        <w:instrText>-</w:instrText>
      </w:r>
      <w:r w:rsidR="00F03FAF">
        <w:rPr>
          <w:rFonts w:eastAsiaTheme="minorEastAsia"/>
        </w:rPr>
        <w:fldChar w:fldCharType="begin"/>
      </w:r>
      <w:r w:rsidR="00F03FAF">
        <w:rPr>
          <w:rFonts w:eastAsiaTheme="minorEastAsia"/>
        </w:rPr>
        <w:instrText xml:space="preserve"> SEQ MTEqn \c \* Arabic \* MERGEFORMAT </w:instrText>
      </w:r>
      <w:r w:rsidR="00F03FAF">
        <w:rPr>
          <w:rFonts w:eastAsiaTheme="minorEastAsia"/>
        </w:rPr>
        <w:fldChar w:fldCharType="separate"/>
      </w:r>
      <w:r w:rsidR="00C10C61">
        <w:rPr>
          <w:rFonts w:eastAsiaTheme="minorEastAsia"/>
          <w:noProof/>
        </w:rPr>
        <w:instrText>28</w:instrText>
      </w:r>
      <w:r w:rsidR="00F03FAF">
        <w:rPr>
          <w:rFonts w:eastAsiaTheme="minorEastAsia"/>
        </w:rPr>
        <w:fldChar w:fldCharType="end"/>
      </w:r>
      <w:r w:rsidR="00F03FAF">
        <w:rPr>
          <w:rFonts w:eastAsiaTheme="minorEastAsia"/>
        </w:rPr>
        <w:instrText>)</w:instrText>
      </w:r>
      <w:r w:rsidR="00F03FAF">
        <w:rPr>
          <w:rFonts w:eastAsiaTheme="minorEastAsia"/>
        </w:rPr>
        <w:fldChar w:fldCharType="end"/>
      </w:r>
    </w:p>
    <w:p w14:paraId="77A36107" w14:textId="77777777" w:rsidR="00587189" w:rsidRPr="00587189" w:rsidRDefault="00587189" w:rsidP="00CD1878">
      <w:pPr>
        <w:ind w:left="840" w:firstLine="420"/>
        <w:rPr>
          <w:szCs w:val="24"/>
        </w:rPr>
      </w:pPr>
      <w:r w:rsidRPr="00587189">
        <w:rPr>
          <w:rFonts w:hint="eastAsia"/>
          <w:szCs w:val="24"/>
        </w:rPr>
        <w:t>其中，</w:t>
      </w:r>
      <w:r w:rsidRPr="00587189">
        <w:rPr>
          <w:szCs w:val="24"/>
        </w:rPr>
        <w:t>w</w:t>
      </w:r>
      <w:r w:rsidRPr="00587189">
        <w:rPr>
          <w:rFonts w:hint="eastAsia"/>
          <w:szCs w:val="24"/>
        </w:rPr>
        <w:t>为</w:t>
      </w:r>
      <w:r w:rsidRPr="00587189">
        <w:rPr>
          <w:szCs w:val="24"/>
        </w:rPr>
        <w:t>G</w:t>
      </w:r>
      <w:r w:rsidRPr="00587189">
        <w:rPr>
          <w:rFonts w:hint="eastAsia"/>
          <w:szCs w:val="24"/>
        </w:rPr>
        <w:t>的第</w:t>
      </w:r>
      <w:r w:rsidRPr="00587189">
        <w:rPr>
          <w:szCs w:val="24"/>
        </w:rPr>
        <w:t>j</w:t>
      </w:r>
      <w:r w:rsidRPr="00587189">
        <w:rPr>
          <w:rFonts w:hint="eastAsia"/>
          <w:szCs w:val="24"/>
        </w:rPr>
        <w:t>列，</w:t>
      </w:r>
      <w:r w:rsidRPr="00587189">
        <w:rPr>
          <w:szCs w:val="24"/>
        </w:rPr>
        <w:t>V</w:t>
      </w:r>
      <w:r w:rsidRPr="00587189">
        <w:rPr>
          <w:rFonts w:hint="eastAsia"/>
          <w:szCs w:val="24"/>
        </w:rPr>
        <w:t>为用户</w:t>
      </w:r>
      <w:r w:rsidRPr="00587189">
        <w:rPr>
          <w:szCs w:val="24"/>
        </w:rPr>
        <w:t>j</w:t>
      </w:r>
      <w:r w:rsidRPr="00587189">
        <w:rPr>
          <w:rFonts w:hint="eastAsia"/>
          <w:szCs w:val="24"/>
        </w:rPr>
        <w:t>的预编码矩阵，</w:t>
      </w:r>
      <w:r w:rsidRPr="00587189">
        <w:rPr>
          <w:szCs w:val="24"/>
        </w:rPr>
        <w:t>n</w:t>
      </w:r>
      <w:r w:rsidRPr="00587189">
        <w:rPr>
          <w:rFonts w:hint="eastAsia"/>
          <w:szCs w:val="24"/>
        </w:rPr>
        <w:t>为</w:t>
      </w:r>
      <w:r w:rsidRPr="00B36630">
        <w:rPr>
          <w:position w:val="-14"/>
        </w:rPr>
        <w:object w:dxaOrig="499" w:dyaOrig="380" w14:anchorId="7FFD0CE3">
          <v:shape id="_x0000_i1180" type="#_x0000_t75" style="width:27pt;height:20.25pt" o:ole="">
            <v:imagedata r:id="rId288" o:title=""/>
          </v:shape>
          <o:OLEObject Type="Embed" ProgID="Equation.DSMT4" ShapeID="_x0000_i1180" DrawAspect="Content" ObjectID="_1524383455" r:id="rId308"/>
        </w:object>
      </w:r>
      <w:r w:rsidRPr="00587189">
        <w:rPr>
          <w:rFonts w:hint="eastAsia"/>
          <w:szCs w:val="24"/>
        </w:rPr>
        <w:t>中用户的个数</w:t>
      </w:r>
    </w:p>
    <w:p w14:paraId="51CE4E77" w14:textId="77777777" w:rsidR="00CD4FED" w:rsidRPr="004D033A" w:rsidRDefault="00CD4FED" w:rsidP="002209B4">
      <w:pPr>
        <w:pStyle w:val="ab"/>
        <w:numPr>
          <w:ilvl w:val="2"/>
          <w:numId w:val="83"/>
        </w:numPr>
        <w:ind w:firstLineChars="0"/>
        <w:rPr>
          <w:szCs w:val="24"/>
        </w:rPr>
      </w:pPr>
      <w:r w:rsidRPr="004D033A">
        <w:rPr>
          <w:szCs w:val="24"/>
        </w:rPr>
        <w:t>每个</w:t>
      </w:r>
      <w:r w:rsidRPr="004D033A">
        <w:rPr>
          <w:szCs w:val="24"/>
        </w:rPr>
        <w:t>H</w:t>
      </w:r>
      <w:r w:rsidRPr="004D033A">
        <w:rPr>
          <w:szCs w:val="24"/>
        </w:rPr>
        <w:t>写入调度用户</w:t>
      </w:r>
      <w:r w:rsidRPr="004D033A">
        <w:rPr>
          <w:szCs w:val="24"/>
        </w:rPr>
        <w:t>Id</w:t>
      </w:r>
      <w:r w:rsidRPr="004D033A">
        <w:rPr>
          <w:szCs w:val="24"/>
        </w:rPr>
        <w:t>、用户数，传输方式</w:t>
      </w:r>
      <w:r w:rsidR="00654CE2" w:rsidRPr="004D033A">
        <w:rPr>
          <w:rFonts w:hint="eastAsia"/>
          <w:szCs w:val="24"/>
        </w:rPr>
        <w:t>为</w:t>
      </w:r>
      <w:r w:rsidRPr="004D033A">
        <w:rPr>
          <w:szCs w:val="24"/>
        </w:rPr>
        <w:t>BEAMFORMING</w:t>
      </w:r>
      <w:r w:rsidRPr="004D033A">
        <w:rPr>
          <w:szCs w:val="24"/>
        </w:rPr>
        <w:t>、所用预编码矩阵的绝对索引和</w:t>
      </w:r>
      <w:r w:rsidRPr="004D033A">
        <w:rPr>
          <w:szCs w:val="24"/>
        </w:rPr>
        <w:t>Beamforming</w:t>
      </w:r>
      <w:r w:rsidRPr="004D033A">
        <w:rPr>
          <w:szCs w:val="24"/>
        </w:rPr>
        <w:t>矩阵</w:t>
      </w:r>
      <w:r w:rsidRPr="004D033A">
        <w:rPr>
          <w:szCs w:val="24"/>
        </w:rPr>
        <w:t>/</w:t>
      </w:r>
      <w:r w:rsidRPr="004D033A">
        <w:rPr>
          <w:szCs w:val="24"/>
        </w:rPr>
        <w:t>向量。</w:t>
      </w:r>
    </w:p>
    <w:p w14:paraId="72A50E0F" w14:textId="77777777" w:rsidR="00CD4FED" w:rsidRPr="008D0F49" w:rsidRDefault="00CD4FED" w:rsidP="00CD4FED">
      <w:pPr>
        <w:ind w:firstLineChars="200" w:firstLine="480"/>
        <w:rPr>
          <w:szCs w:val="24"/>
        </w:rPr>
      </w:pPr>
      <w:r w:rsidRPr="008D0F49">
        <w:rPr>
          <w:rFonts w:hint="eastAsia"/>
          <w:szCs w:val="24"/>
        </w:rPr>
        <w:t>end</w:t>
      </w:r>
      <w:r w:rsidRPr="008D0F49">
        <w:rPr>
          <w:rFonts w:hint="eastAsia"/>
          <w:szCs w:val="24"/>
        </w:rPr>
        <w:tab/>
        <w:t>if</w:t>
      </w:r>
    </w:p>
    <w:p w14:paraId="411945B1" w14:textId="77777777" w:rsidR="00CD4FED" w:rsidRPr="002209B4" w:rsidRDefault="00CD4FED" w:rsidP="00CD4FED">
      <w:pPr>
        <w:pStyle w:val="ab"/>
        <w:numPr>
          <w:ilvl w:val="0"/>
          <w:numId w:val="15"/>
        </w:numPr>
        <w:ind w:firstLineChars="0"/>
        <w:rPr>
          <w:b/>
          <w:sz w:val="24"/>
          <w:szCs w:val="24"/>
        </w:rPr>
      </w:pPr>
      <w:r w:rsidRPr="002209B4">
        <w:rPr>
          <w:rFonts w:hint="eastAsia"/>
          <w:b/>
          <w:sz w:val="24"/>
          <w:szCs w:val="24"/>
        </w:rPr>
        <w:t>基于</w:t>
      </w:r>
      <w:r w:rsidRPr="002209B4">
        <w:rPr>
          <w:b/>
          <w:sz w:val="24"/>
          <w:szCs w:val="24"/>
        </w:rPr>
        <w:t>CSIT</w:t>
      </w:r>
      <w:r w:rsidRPr="002209B4">
        <w:rPr>
          <w:rFonts w:hint="eastAsia"/>
          <w:b/>
          <w:sz w:val="24"/>
          <w:szCs w:val="24"/>
        </w:rPr>
        <w:t>反馈</w:t>
      </w:r>
      <w:r w:rsidRPr="002209B4">
        <w:rPr>
          <w:b/>
          <w:sz w:val="24"/>
          <w:szCs w:val="24"/>
        </w:rPr>
        <w:t>SLNR</w:t>
      </w:r>
      <w:r w:rsidRPr="002209B4">
        <w:rPr>
          <w:rFonts w:hint="eastAsia"/>
          <w:b/>
          <w:sz w:val="24"/>
          <w:szCs w:val="24"/>
        </w:rPr>
        <w:t>预编码</w:t>
      </w:r>
      <w:r w:rsidRPr="002209B4">
        <w:rPr>
          <w:b/>
          <w:sz w:val="24"/>
          <w:szCs w:val="24"/>
        </w:rPr>
        <w:t>PF</w:t>
      </w:r>
      <w:r w:rsidRPr="002209B4">
        <w:rPr>
          <w:rFonts w:hint="eastAsia"/>
          <w:b/>
          <w:sz w:val="24"/>
          <w:szCs w:val="24"/>
        </w:rPr>
        <w:t>调度</w:t>
      </w:r>
    </w:p>
    <w:p w14:paraId="0193750A" w14:textId="77777777" w:rsidR="00CD1878" w:rsidRDefault="00CD4FED" w:rsidP="00CD1878">
      <w:pPr>
        <w:ind w:firstLineChars="200" w:firstLine="480"/>
        <w:rPr>
          <w:szCs w:val="24"/>
        </w:rPr>
      </w:pPr>
      <w:r w:rsidRPr="008D0F49">
        <w:rPr>
          <w:szCs w:val="24"/>
        </w:rPr>
        <w:t>初始化：</w:t>
      </w:r>
    </w:p>
    <w:p w14:paraId="10FDBD07" w14:textId="77777777" w:rsidR="00CD1878" w:rsidRDefault="00CD4FED" w:rsidP="00CD1878">
      <w:pPr>
        <w:pStyle w:val="ab"/>
        <w:numPr>
          <w:ilvl w:val="2"/>
          <w:numId w:val="83"/>
        </w:numPr>
        <w:ind w:firstLineChars="0"/>
        <w:rPr>
          <w:szCs w:val="24"/>
        </w:rPr>
      </w:pPr>
      <w:r w:rsidRPr="008D0F49">
        <w:object w:dxaOrig="700" w:dyaOrig="260" w14:anchorId="29E45727">
          <v:shape id="_x0000_i1181" type="#_x0000_t75" style="width:36pt;height:13.5pt" o:ole="">
            <v:imagedata r:id="rId309" o:title=""/>
          </v:shape>
          <o:OLEObject Type="Embed" ProgID="Equation.DSMT4" ShapeID="_x0000_i1181" DrawAspect="Content" ObjectID="_1524383456" r:id="rId310"/>
        </w:object>
      </w:r>
      <w:r w:rsidRPr="00CD1878">
        <w:rPr>
          <w:rFonts w:hint="eastAsia"/>
          <w:szCs w:val="24"/>
        </w:rPr>
        <w:t>，</w:t>
      </w:r>
    </w:p>
    <w:p w14:paraId="71497874" w14:textId="77777777" w:rsidR="00CD1878" w:rsidRPr="00CD1878" w:rsidRDefault="00CD4FED" w:rsidP="00CD1878">
      <w:pPr>
        <w:pStyle w:val="ab"/>
        <w:numPr>
          <w:ilvl w:val="2"/>
          <w:numId w:val="83"/>
        </w:numPr>
        <w:ind w:firstLineChars="0"/>
        <w:rPr>
          <w:szCs w:val="24"/>
        </w:rPr>
      </w:pPr>
      <w:r w:rsidRPr="00CD1878">
        <w:rPr>
          <w:szCs w:val="24"/>
        </w:rPr>
        <w:t>用户集合</w:t>
      </w:r>
      <w:r w:rsidRPr="008D0F49">
        <w:object w:dxaOrig="1359" w:dyaOrig="400" w14:anchorId="37F04238">
          <v:shape id="_x0000_i1182" type="#_x0000_t75" style="width:66pt;height:21pt" o:ole="">
            <v:imagedata r:id="rId244" o:title=""/>
          </v:shape>
          <o:OLEObject Type="Embed" ProgID="Equation.DSMT4" ShapeID="_x0000_i1182" DrawAspect="Content" ObjectID="_1524383457" r:id="rId311"/>
        </w:object>
      </w:r>
    </w:p>
    <w:p w14:paraId="2A9EE75A" w14:textId="77777777" w:rsidR="00CD1878" w:rsidRPr="00CD1878" w:rsidRDefault="00E024D9" w:rsidP="00CD1878">
      <w:pPr>
        <w:pStyle w:val="ab"/>
        <w:numPr>
          <w:ilvl w:val="2"/>
          <w:numId w:val="83"/>
        </w:numPr>
        <w:ind w:firstLineChars="0"/>
        <w:rPr>
          <w:szCs w:val="24"/>
        </w:rPr>
      </w:pPr>
      <w:r w:rsidRPr="00E024D9">
        <w:rPr>
          <w:position w:val="-30"/>
        </w:rPr>
        <w:object w:dxaOrig="2620" w:dyaOrig="720" w14:anchorId="17292A06">
          <v:shape id="_x0000_i1183" type="#_x0000_t75" style="width:130.5pt;height:36pt" o:ole="">
            <v:imagedata r:id="rId312" o:title=""/>
          </v:shape>
          <o:OLEObject Type="Embed" ProgID="Equation.DSMT4" ShapeID="_x0000_i1183" DrawAspect="Content" ObjectID="_1524383458" r:id="rId313"/>
        </w:object>
      </w:r>
    </w:p>
    <w:p w14:paraId="2D1E2477" w14:textId="77777777" w:rsidR="00CD1878" w:rsidRPr="00CD1878" w:rsidRDefault="00CD4FED" w:rsidP="00CD1878">
      <w:pPr>
        <w:pStyle w:val="ab"/>
        <w:numPr>
          <w:ilvl w:val="2"/>
          <w:numId w:val="83"/>
        </w:numPr>
        <w:ind w:firstLineChars="0"/>
        <w:rPr>
          <w:szCs w:val="24"/>
        </w:rPr>
      </w:pPr>
      <w:r w:rsidRPr="008D0F49">
        <w:object w:dxaOrig="1440" w:dyaOrig="400" w14:anchorId="213DED31">
          <v:shape id="_x0000_i1184" type="#_x0000_t75" style="width:70.5pt;height:21pt" o:ole="">
            <v:imagedata r:id="rId314" o:title=""/>
          </v:shape>
          <o:OLEObject Type="Embed" ProgID="Equation.DSMT4" ShapeID="_x0000_i1184" DrawAspect="Content" ObjectID="_1524383459" r:id="rId315"/>
        </w:object>
      </w:r>
      <w:r w:rsidRPr="00CD1878">
        <w:rPr>
          <w:rFonts w:hint="eastAsia"/>
          <w:szCs w:val="24"/>
        </w:rPr>
        <w:t>，</w:t>
      </w:r>
      <w:r w:rsidRPr="008D0F49">
        <w:object w:dxaOrig="1340" w:dyaOrig="400" w14:anchorId="5FC12F70">
          <v:shape id="_x0000_i1185" type="#_x0000_t75" style="width:66pt;height:21pt" o:ole="">
            <v:imagedata r:id="rId316" o:title=""/>
          </v:shape>
          <o:OLEObject Type="Embed" ProgID="Equation.DSMT4" ShapeID="_x0000_i1185" DrawAspect="Content" ObjectID="_1524383460" r:id="rId317"/>
        </w:object>
      </w:r>
    </w:p>
    <w:p w14:paraId="7869A89E" w14:textId="77777777" w:rsidR="003A04C8" w:rsidRPr="00CD1878" w:rsidRDefault="00CD4FED" w:rsidP="00CD1878">
      <w:pPr>
        <w:pStyle w:val="ab"/>
        <w:numPr>
          <w:ilvl w:val="2"/>
          <w:numId w:val="83"/>
        </w:numPr>
        <w:ind w:firstLineChars="0"/>
        <w:rPr>
          <w:szCs w:val="24"/>
        </w:rPr>
      </w:pPr>
      <w:r w:rsidRPr="00CD1878">
        <w:rPr>
          <w:szCs w:val="24"/>
        </w:rPr>
        <w:t>计算初始优先级</w:t>
      </w:r>
      <w:r w:rsidRPr="00CD1878">
        <w:rPr>
          <w:rFonts w:hint="eastAsia"/>
          <w:szCs w:val="24"/>
        </w:rPr>
        <w:t>：</w:t>
      </w:r>
      <w:r w:rsidRPr="008D0F49">
        <w:object w:dxaOrig="2520" w:dyaOrig="480" w14:anchorId="1145D633">
          <v:shape id="_x0000_i1186" type="#_x0000_t75" style="width:123.75pt;height:26.25pt" o:ole="">
            <v:imagedata r:id="rId318" o:title=""/>
          </v:shape>
          <o:OLEObject Type="Embed" ProgID="Equation.DSMT4" ShapeID="_x0000_i1186" DrawAspect="Content" ObjectID="_1524383461" r:id="rId319"/>
        </w:object>
      </w:r>
      <w:r w:rsidRPr="00CD1878">
        <w:rPr>
          <w:rFonts w:hint="eastAsia"/>
          <w:szCs w:val="24"/>
        </w:rPr>
        <w:t xml:space="preserve"> </w:t>
      </w:r>
    </w:p>
    <w:p w14:paraId="0876A8DE" w14:textId="77777777" w:rsidR="00CD1878" w:rsidRPr="008D0F49" w:rsidRDefault="00CD4FED" w:rsidP="00CD1878">
      <w:pPr>
        <w:ind w:firstLineChars="200" w:firstLine="480"/>
        <w:rPr>
          <w:szCs w:val="24"/>
        </w:rPr>
      </w:pPr>
      <w:r w:rsidRPr="008D0F49">
        <w:rPr>
          <w:rFonts w:hint="eastAsia"/>
          <w:szCs w:val="24"/>
        </w:rPr>
        <w:t>for</w:t>
      </w:r>
      <w:r w:rsidRPr="008D0F49">
        <w:rPr>
          <w:rFonts w:hint="eastAsia"/>
          <w:szCs w:val="24"/>
        </w:rPr>
        <w:tab/>
      </w:r>
      <w:r w:rsidRPr="008D0F49">
        <w:rPr>
          <w:szCs w:val="24"/>
        </w:rPr>
        <w:object w:dxaOrig="560" w:dyaOrig="279" w14:anchorId="3F371554">
          <v:shape id="_x0000_i1187" type="#_x0000_t75" style="width:27.75pt;height:13.5pt" o:ole="">
            <v:imagedata r:id="rId320" o:title=""/>
          </v:shape>
          <o:OLEObject Type="Embed" ProgID="Equation.DSMT4" ShapeID="_x0000_i1187" DrawAspect="Content" ObjectID="_1524383462" r:id="rId321"/>
        </w:object>
      </w:r>
    </w:p>
    <w:p w14:paraId="4B38FCAD" w14:textId="77777777" w:rsidR="003A04C8" w:rsidRDefault="00CD4FED">
      <w:pPr>
        <w:pStyle w:val="ab"/>
        <w:numPr>
          <w:ilvl w:val="0"/>
          <w:numId w:val="54"/>
        </w:numPr>
        <w:ind w:firstLineChars="0"/>
        <w:rPr>
          <w:szCs w:val="24"/>
        </w:rPr>
      </w:pPr>
      <w:r w:rsidRPr="008D0F49">
        <w:object w:dxaOrig="1280" w:dyaOrig="380" w14:anchorId="3F3A1733">
          <v:shape id="_x0000_i1188" type="#_x0000_t75" style="width:62.25pt;height:18.75pt" o:ole="">
            <v:imagedata r:id="rId322" o:title=""/>
          </v:shape>
          <o:OLEObject Type="Embed" ProgID="Equation.DSMT4" ShapeID="_x0000_i1188" DrawAspect="Content" ObjectID="_1524383463" r:id="rId323"/>
        </w:object>
      </w:r>
    </w:p>
    <w:p w14:paraId="6442633E" w14:textId="77777777" w:rsidR="003A04C8" w:rsidRPr="00C34953" w:rsidRDefault="00CD4FED" w:rsidP="00C34953">
      <w:pPr>
        <w:pStyle w:val="ab"/>
        <w:numPr>
          <w:ilvl w:val="0"/>
          <w:numId w:val="54"/>
        </w:numPr>
        <w:ind w:firstLineChars="0"/>
        <w:rPr>
          <w:szCs w:val="24"/>
        </w:rPr>
      </w:pPr>
      <w:r w:rsidRPr="00C34953">
        <w:rPr>
          <w:rFonts w:hint="eastAsia"/>
          <w:szCs w:val="24"/>
        </w:rPr>
        <w:t>根据反馈信息计算</w:t>
      </w:r>
      <w:r w:rsidRPr="008D0F49">
        <w:object w:dxaOrig="499" w:dyaOrig="380" w14:anchorId="3298D7A5">
          <v:shape id="_x0000_i1189" type="#_x0000_t75" style="width:26.25pt;height:18.75pt" o:ole="">
            <v:imagedata r:id="rId324" o:title=""/>
          </v:shape>
          <o:OLEObject Type="Embed" ProgID="Equation.DSMT4" ShapeID="_x0000_i1189" DrawAspect="Content" ObjectID="_1524383464" r:id="rId325"/>
        </w:object>
      </w:r>
      <w:r w:rsidR="00C34953">
        <w:rPr>
          <w:rFonts w:hint="eastAsia"/>
        </w:rPr>
        <w:t>中各用户</w:t>
      </w:r>
      <w:r w:rsidR="00C34953" w:rsidRPr="002209B4">
        <w:rPr>
          <w:position w:val="-14"/>
        </w:rPr>
        <w:object w:dxaOrig="760" w:dyaOrig="380" w14:anchorId="2C959FCC">
          <v:shape id="_x0000_i1190" type="#_x0000_t75" style="width:39pt;height:18.75pt" o:ole="">
            <v:imagedata r:id="rId326" o:title=""/>
          </v:shape>
          <o:OLEObject Type="Embed" ProgID="Equation.DSMT4" ShapeID="_x0000_i1190" DrawAspect="Content" ObjectID="_1524383465" r:id="rId327"/>
        </w:object>
      </w:r>
      <w:r w:rsidRPr="00C34953">
        <w:rPr>
          <w:rFonts w:hint="eastAsia"/>
          <w:szCs w:val="24"/>
        </w:rPr>
        <w:t>的近似相关矩阵；</w:t>
      </w:r>
    </w:p>
    <w:p w14:paraId="61E63F07" w14:textId="77777777" w:rsidR="00CD4FED" w:rsidRDefault="00CD4FED" w:rsidP="00CD4FED">
      <w:pPr>
        <w:jc w:val="right"/>
      </w:pPr>
      <w:r>
        <w:lastRenderedPageBreak/>
        <w:tab/>
      </w:r>
      <w:r w:rsidRPr="00F81FEC">
        <w:rPr>
          <w:position w:val="-12"/>
        </w:rPr>
        <w:object w:dxaOrig="1275" w:dyaOrig="375" w14:anchorId="03201A33">
          <v:shape id="_x0000_i1191" type="#_x0000_t75" style="width:62.25pt;height:19.5pt" o:ole="">
            <v:imagedata r:id="rId328" o:title=""/>
          </v:shape>
          <o:OLEObject Type="Embed" ProgID="Equation.DSMT4" ShapeID="_x0000_i1191" DrawAspect="Content" ObjectID="_1524383466" r:id="rId329"/>
        </w:objec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29</w:instrText>
      </w:r>
      <w:r w:rsidR="00E8426C">
        <w:rPr>
          <w:noProof/>
        </w:rPr>
        <w:fldChar w:fldCharType="end"/>
      </w:r>
      <w:r w:rsidR="00F03FAF">
        <w:instrText>)</w:instrText>
      </w:r>
      <w:r w:rsidR="00F03FAF">
        <w:fldChar w:fldCharType="end"/>
      </w:r>
    </w:p>
    <w:p w14:paraId="590CD2E6" w14:textId="77777777" w:rsidR="00CD4FED" w:rsidRPr="008D0F49" w:rsidRDefault="00CD4FED" w:rsidP="00CD4FED">
      <w:pPr>
        <w:ind w:left="360" w:firstLineChars="200" w:firstLine="480"/>
        <w:rPr>
          <w:szCs w:val="24"/>
        </w:rPr>
      </w:pPr>
      <w:r w:rsidRPr="008D0F49">
        <w:rPr>
          <w:rFonts w:hint="eastAsia"/>
          <w:szCs w:val="24"/>
        </w:rPr>
        <w:t>其中</w:t>
      </w:r>
      <w:r w:rsidR="00587189" w:rsidRPr="00F163C9">
        <w:rPr>
          <w:position w:val="-12"/>
          <w:szCs w:val="24"/>
        </w:rPr>
        <w:object w:dxaOrig="240" w:dyaOrig="360" w14:anchorId="0199B5C7">
          <v:shape id="_x0000_i1192" type="#_x0000_t75" style="width:12pt;height:19.5pt" o:ole="">
            <v:imagedata r:id="rId330" o:title=""/>
          </v:shape>
          <o:OLEObject Type="Embed" ProgID="Equation.DSMT4" ShapeID="_x0000_i1192" DrawAspect="Content" ObjectID="_1524383467" r:id="rId331"/>
        </w:object>
      </w:r>
      <w:r w:rsidRPr="008D0F49">
        <w:rPr>
          <w:rFonts w:hint="eastAsia"/>
          <w:szCs w:val="24"/>
        </w:rPr>
        <w:t>为用户</w:t>
      </w:r>
      <w:r w:rsidRPr="008D0F49">
        <w:rPr>
          <w:szCs w:val="24"/>
        </w:rPr>
        <w:t>i</w:t>
      </w:r>
      <w:r w:rsidRPr="008D0F49">
        <w:rPr>
          <w:rFonts w:hint="eastAsia"/>
          <w:szCs w:val="24"/>
        </w:rPr>
        <w:t>反馈</w:t>
      </w:r>
      <w:r w:rsidRPr="008D0F49">
        <w:rPr>
          <w:szCs w:val="24"/>
        </w:rPr>
        <w:t>PMI</w:t>
      </w:r>
      <w:r w:rsidRPr="008D0F49">
        <w:rPr>
          <w:rFonts w:hint="eastAsia"/>
          <w:szCs w:val="24"/>
        </w:rPr>
        <w:t>、</w:t>
      </w:r>
      <w:r w:rsidRPr="008D0F49">
        <w:rPr>
          <w:szCs w:val="24"/>
        </w:rPr>
        <w:t>RI</w:t>
      </w:r>
      <w:r w:rsidRPr="008D0F49">
        <w:rPr>
          <w:rFonts w:hint="eastAsia"/>
          <w:szCs w:val="24"/>
        </w:rPr>
        <w:t>索引的</w:t>
      </w:r>
      <w:r w:rsidR="00587189">
        <w:rPr>
          <w:rFonts w:hint="eastAsia"/>
          <w:szCs w:val="24"/>
        </w:rPr>
        <w:t>预编码矩阵</w:t>
      </w:r>
    </w:p>
    <w:p w14:paraId="5C0395D9" w14:textId="77777777" w:rsidR="003A04C8" w:rsidRDefault="00CD4FED">
      <w:pPr>
        <w:pStyle w:val="ab"/>
        <w:numPr>
          <w:ilvl w:val="0"/>
          <w:numId w:val="55"/>
        </w:numPr>
        <w:ind w:firstLineChars="0"/>
        <w:rPr>
          <w:szCs w:val="24"/>
        </w:rPr>
      </w:pPr>
      <w:r w:rsidRPr="007D70F7">
        <w:rPr>
          <w:rFonts w:hint="eastAsia"/>
          <w:szCs w:val="24"/>
        </w:rPr>
        <w:t>用户</w:t>
      </w:r>
      <w:r w:rsidRPr="007D70F7">
        <w:rPr>
          <w:szCs w:val="24"/>
        </w:rPr>
        <w:t>i</w:t>
      </w:r>
      <w:r w:rsidRPr="007D70F7">
        <w:rPr>
          <w:rFonts w:hint="eastAsia"/>
          <w:szCs w:val="24"/>
        </w:rPr>
        <w:t>的</w:t>
      </w:r>
      <w:r w:rsidRPr="007D70F7">
        <w:rPr>
          <w:szCs w:val="24"/>
        </w:rPr>
        <w:t>Ge</w:t>
      </w:r>
      <w:r w:rsidRPr="007D70F7">
        <w:rPr>
          <w:rFonts w:hint="eastAsia"/>
          <w:szCs w:val="24"/>
        </w:rPr>
        <w:t>矩阵</w:t>
      </w:r>
    </w:p>
    <w:p w14:paraId="10988CF0" w14:textId="77777777" w:rsidR="00CD4FED" w:rsidRDefault="00CD4FED" w:rsidP="00CD4FED">
      <w:pPr>
        <w:jc w:val="right"/>
      </w:pPr>
      <w:r>
        <w:tab/>
      </w:r>
      <w:r w:rsidRPr="00F81FEC">
        <w:rPr>
          <w:position w:val="-30"/>
        </w:rPr>
        <w:object w:dxaOrig="3900" w:dyaOrig="675" w14:anchorId="00DF3CF6">
          <v:shape id="_x0000_i1193" type="#_x0000_t75" style="width:192.75pt;height:36pt" o:ole="">
            <v:imagedata r:id="rId332" o:title=""/>
          </v:shape>
          <o:OLEObject Type="Embed" ProgID="Equation.DSMT4" ShapeID="_x0000_i1193" DrawAspect="Content" ObjectID="_1524383468" r:id="rId333"/>
        </w:object>
      </w:r>
      <w: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F03FAF">
        <w:rPr>
          <w:rFonts w:eastAsiaTheme="minorEastAsia"/>
        </w:rPr>
        <w:fldChar w:fldCharType="begin"/>
      </w:r>
      <w:r w:rsidR="00F03FAF">
        <w:rPr>
          <w:rFonts w:eastAsiaTheme="minorEastAsia"/>
        </w:rPr>
        <w:instrText xml:space="preserve"> MACROBUTTON MTPlaceRef \* MERGEFORMAT </w:instrText>
      </w:r>
      <w:r w:rsidR="00F03FAF">
        <w:rPr>
          <w:rFonts w:eastAsiaTheme="minorEastAsia"/>
        </w:rPr>
        <w:fldChar w:fldCharType="begin"/>
      </w:r>
      <w:r w:rsidR="00F03FAF">
        <w:rPr>
          <w:rFonts w:eastAsiaTheme="minorEastAsia"/>
        </w:rPr>
        <w:instrText xml:space="preserve"> SEQ MTEqn \h \* MERGEFORMAT </w:instrText>
      </w:r>
      <w:r w:rsidR="00F03FAF">
        <w:rPr>
          <w:rFonts w:eastAsiaTheme="minorEastAsia"/>
        </w:rPr>
        <w:fldChar w:fldCharType="end"/>
      </w:r>
      <w:r w:rsidR="00F03FAF">
        <w:rPr>
          <w:rFonts w:eastAsiaTheme="minorEastAsia"/>
        </w:rPr>
        <w:instrText>(</w:instrText>
      </w:r>
      <w:r w:rsidR="00F03FAF">
        <w:rPr>
          <w:rFonts w:eastAsiaTheme="minorEastAsia"/>
        </w:rPr>
        <w:fldChar w:fldCharType="begin"/>
      </w:r>
      <w:r w:rsidR="00F03FAF">
        <w:rPr>
          <w:rFonts w:eastAsiaTheme="minorEastAsia"/>
        </w:rPr>
        <w:instrText xml:space="preserve"> SEQ MTChap \c \* Arabic \* MERGEFORMAT </w:instrText>
      </w:r>
      <w:r w:rsidR="00F03FAF">
        <w:rPr>
          <w:rFonts w:eastAsiaTheme="minorEastAsia"/>
        </w:rPr>
        <w:fldChar w:fldCharType="separate"/>
      </w:r>
      <w:r w:rsidR="00C10C61">
        <w:rPr>
          <w:rFonts w:eastAsiaTheme="minorEastAsia"/>
          <w:noProof/>
        </w:rPr>
        <w:instrText>3</w:instrText>
      </w:r>
      <w:r w:rsidR="00F03FAF">
        <w:rPr>
          <w:rFonts w:eastAsiaTheme="minorEastAsia"/>
        </w:rPr>
        <w:fldChar w:fldCharType="end"/>
      </w:r>
      <w:r w:rsidR="00F03FAF">
        <w:rPr>
          <w:rFonts w:eastAsiaTheme="minorEastAsia"/>
        </w:rPr>
        <w:instrText>-</w:instrText>
      </w:r>
      <w:r w:rsidR="00F03FAF">
        <w:rPr>
          <w:rFonts w:eastAsiaTheme="minorEastAsia"/>
        </w:rPr>
        <w:fldChar w:fldCharType="begin"/>
      </w:r>
      <w:r w:rsidR="00F03FAF">
        <w:rPr>
          <w:rFonts w:eastAsiaTheme="minorEastAsia"/>
        </w:rPr>
        <w:instrText xml:space="preserve"> SEQ MTEqn \c \* Arabic \* MERGEFORMAT </w:instrText>
      </w:r>
      <w:r w:rsidR="00F03FAF">
        <w:rPr>
          <w:rFonts w:eastAsiaTheme="minorEastAsia"/>
        </w:rPr>
        <w:fldChar w:fldCharType="separate"/>
      </w:r>
      <w:r w:rsidR="00C10C61">
        <w:rPr>
          <w:rFonts w:eastAsiaTheme="minorEastAsia"/>
          <w:noProof/>
        </w:rPr>
        <w:instrText>30</w:instrText>
      </w:r>
      <w:r w:rsidR="00F03FAF">
        <w:rPr>
          <w:rFonts w:eastAsiaTheme="minorEastAsia"/>
        </w:rPr>
        <w:fldChar w:fldCharType="end"/>
      </w:r>
      <w:r w:rsidR="00F03FAF">
        <w:rPr>
          <w:rFonts w:eastAsiaTheme="minorEastAsia"/>
        </w:rPr>
        <w:instrText>)</w:instrText>
      </w:r>
      <w:r w:rsidR="00F03FAF">
        <w:rPr>
          <w:rFonts w:eastAsiaTheme="minorEastAsia"/>
        </w:rPr>
        <w:fldChar w:fldCharType="end"/>
      </w:r>
    </w:p>
    <w:p w14:paraId="47638444" w14:textId="77777777" w:rsidR="003A04C8" w:rsidRDefault="00CD4FED">
      <w:pPr>
        <w:pStyle w:val="ab"/>
        <w:numPr>
          <w:ilvl w:val="0"/>
          <w:numId w:val="56"/>
        </w:numPr>
        <w:ind w:firstLineChars="0"/>
        <w:rPr>
          <w:szCs w:val="24"/>
        </w:rPr>
      </w:pPr>
      <w:r w:rsidRPr="007D70F7">
        <w:rPr>
          <w:rFonts w:hint="eastAsia"/>
          <w:szCs w:val="24"/>
        </w:rPr>
        <w:t>用户</w:t>
      </w:r>
      <w:r w:rsidRPr="007D70F7">
        <w:rPr>
          <w:szCs w:val="24"/>
        </w:rPr>
        <w:t>i</w:t>
      </w:r>
      <w:r w:rsidRPr="007D70F7">
        <w:rPr>
          <w:rFonts w:hint="eastAsia"/>
          <w:szCs w:val="24"/>
        </w:rPr>
        <w:t>的</w:t>
      </w:r>
      <w:r w:rsidRPr="007D70F7">
        <w:rPr>
          <w:szCs w:val="24"/>
        </w:rPr>
        <w:t>SLNR</w:t>
      </w:r>
      <w:r w:rsidRPr="007D70F7">
        <w:rPr>
          <w:rFonts w:hint="eastAsia"/>
          <w:szCs w:val="24"/>
        </w:rPr>
        <w:t>预编码矩阵：</w:t>
      </w:r>
    </w:p>
    <w:p w14:paraId="4FD5FD91" w14:textId="77777777" w:rsidR="00CD4FED" w:rsidRDefault="00CD4FED" w:rsidP="00CD4FED">
      <w:pPr>
        <w:jc w:val="right"/>
      </w:pPr>
      <w:r>
        <w:tab/>
      </w:r>
      <w:r w:rsidRPr="00F81FEC">
        <w:rPr>
          <w:position w:val="-38"/>
        </w:rPr>
        <w:object w:dxaOrig="1275" w:dyaOrig="765" w14:anchorId="0F324D2E">
          <v:shape id="_x0000_i1194" type="#_x0000_t75" style="width:62.25pt;height:36pt" o:ole="">
            <v:imagedata r:id="rId334" o:title=""/>
          </v:shape>
          <o:OLEObject Type="Embed" ProgID="Equation.DSMT4" ShapeID="_x0000_i1194" DrawAspect="Content" ObjectID="_1524383469" r:id="rId335"/>
        </w:objec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31</w:instrText>
      </w:r>
      <w:r w:rsidR="00E8426C">
        <w:rPr>
          <w:noProof/>
        </w:rPr>
        <w:fldChar w:fldCharType="end"/>
      </w:r>
      <w:r w:rsidR="00F03FAF">
        <w:instrText>)</w:instrText>
      </w:r>
      <w:r w:rsidR="00F03FAF">
        <w:fldChar w:fldCharType="end"/>
      </w:r>
    </w:p>
    <w:p w14:paraId="5F6D8DD9" w14:textId="77777777" w:rsidR="00CD4FED" w:rsidRPr="008D0F49" w:rsidRDefault="00CD4FED" w:rsidP="00CD4FED">
      <w:pPr>
        <w:ind w:left="360" w:firstLineChars="200" w:firstLine="480"/>
        <w:rPr>
          <w:szCs w:val="24"/>
        </w:rPr>
      </w:pPr>
      <w:r w:rsidRPr="008D0F49">
        <w:rPr>
          <w:rFonts w:hint="eastAsia"/>
          <w:szCs w:val="24"/>
        </w:rPr>
        <w:t>其中</w:t>
      </w:r>
      <w:r w:rsidRPr="008D0F49">
        <w:rPr>
          <w:szCs w:val="24"/>
        </w:rPr>
        <w:t>w</w:t>
      </w:r>
      <w:r w:rsidRPr="008D0F49">
        <w:rPr>
          <w:rFonts w:hint="eastAsia"/>
          <w:szCs w:val="24"/>
        </w:rPr>
        <w:t>为</w:t>
      </w:r>
      <w:r w:rsidRPr="008D0F49">
        <w:rPr>
          <w:szCs w:val="24"/>
        </w:rPr>
        <w:object w:dxaOrig="375" w:dyaOrig="360" w14:anchorId="17C79DAF">
          <v:shape id="_x0000_i1195" type="#_x0000_t75" style="width:19.5pt;height:19.5pt" o:ole="">
            <v:imagedata r:id="rId336" o:title=""/>
          </v:shape>
          <o:OLEObject Type="Embed" ProgID="Equation.DSMT4" ShapeID="_x0000_i1195" DrawAspect="Content" ObjectID="_1524383470" r:id="rId337"/>
        </w:object>
      </w:r>
      <w:r w:rsidRPr="008D0F49">
        <w:rPr>
          <w:rFonts w:hint="eastAsia"/>
          <w:szCs w:val="24"/>
        </w:rPr>
        <w:t>矩阵的最大的特征值对应的特征向量，</w:t>
      </w:r>
      <w:r w:rsidRPr="008D0F49">
        <w:rPr>
          <w:szCs w:val="24"/>
        </w:rPr>
        <w:t>n</w:t>
      </w:r>
      <w:r w:rsidRPr="008D0F49">
        <w:rPr>
          <w:rFonts w:hint="eastAsia"/>
          <w:szCs w:val="24"/>
        </w:rPr>
        <w:t>为</w:t>
      </w:r>
      <w:r w:rsidRPr="008D0F49">
        <w:rPr>
          <w:szCs w:val="24"/>
        </w:rPr>
        <w:object w:dxaOrig="285" w:dyaOrig="255" w14:anchorId="5FF9028B">
          <v:shape id="_x0000_i1196" type="#_x0000_t75" style="width:13.5pt;height:13.5pt" o:ole="">
            <v:imagedata r:id="rId338" o:title=""/>
          </v:shape>
          <o:OLEObject Type="Embed" ProgID="Equation.DSMT4" ShapeID="_x0000_i1196" DrawAspect="Content" ObjectID="_1524383471" r:id="rId339"/>
        </w:object>
      </w:r>
      <w:r w:rsidRPr="008D0F49">
        <w:rPr>
          <w:rFonts w:hint="eastAsia"/>
          <w:szCs w:val="24"/>
        </w:rPr>
        <w:t>中用户的个数</w:t>
      </w:r>
    </w:p>
    <w:p w14:paraId="08E7A670" w14:textId="77777777" w:rsidR="003A04C8" w:rsidRDefault="00F163C9">
      <w:pPr>
        <w:pStyle w:val="ab"/>
        <w:numPr>
          <w:ilvl w:val="0"/>
          <w:numId w:val="56"/>
        </w:numPr>
        <w:ind w:firstLineChars="0"/>
        <w:rPr>
          <w:szCs w:val="24"/>
        </w:rPr>
      </w:pPr>
      <w:r>
        <w:rPr>
          <w:rFonts w:hint="eastAsia"/>
          <w:szCs w:val="24"/>
        </w:rPr>
        <w:t>由</w:t>
      </w:r>
      <w:r>
        <w:rPr>
          <w:rFonts w:hint="eastAsia"/>
          <w:szCs w:val="24"/>
        </w:rPr>
        <w:t>CQI</w:t>
      </w:r>
      <w:r>
        <w:rPr>
          <w:rFonts w:hint="eastAsia"/>
          <w:szCs w:val="24"/>
        </w:rPr>
        <w:t>反馈获取用户</w:t>
      </w:r>
      <w:r>
        <w:rPr>
          <w:rFonts w:hint="eastAsia"/>
          <w:szCs w:val="24"/>
        </w:rPr>
        <w:t>i</w:t>
      </w:r>
      <w:r>
        <w:rPr>
          <w:rFonts w:hint="eastAsia"/>
          <w:szCs w:val="24"/>
        </w:rPr>
        <w:t>的载干比</w:t>
      </w:r>
      <w:r w:rsidR="00CD4FED" w:rsidRPr="007D70F7">
        <w:rPr>
          <w:rFonts w:hint="eastAsia"/>
          <w:szCs w:val="24"/>
        </w:rPr>
        <w:t>SINR</w:t>
      </w:r>
      <w:r w:rsidR="00CD4FED" w:rsidRPr="007D70F7">
        <w:rPr>
          <w:rFonts w:hint="eastAsia"/>
          <w:szCs w:val="24"/>
        </w:rPr>
        <w:t>；</w:t>
      </w:r>
    </w:p>
    <w:p w14:paraId="39E8B9AE" w14:textId="77777777" w:rsidR="003A04C8" w:rsidRDefault="00CD4FED">
      <w:pPr>
        <w:pStyle w:val="ab"/>
        <w:numPr>
          <w:ilvl w:val="0"/>
          <w:numId w:val="56"/>
        </w:numPr>
        <w:ind w:firstLineChars="0"/>
        <w:rPr>
          <w:szCs w:val="24"/>
        </w:rPr>
      </w:pPr>
      <w:r w:rsidRPr="007D70F7">
        <w:rPr>
          <w:rFonts w:hint="eastAsia"/>
          <w:szCs w:val="24"/>
        </w:rPr>
        <w:t>用户</w:t>
      </w:r>
      <w:r w:rsidRPr="007D70F7">
        <w:rPr>
          <w:szCs w:val="24"/>
        </w:rPr>
        <w:t>i</w:t>
      </w:r>
      <w:r w:rsidRPr="007D70F7">
        <w:rPr>
          <w:rFonts w:hint="eastAsia"/>
          <w:szCs w:val="24"/>
        </w:rPr>
        <w:t>采用</w:t>
      </w:r>
      <w:r w:rsidRPr="007D70F7">
        <w:rPr>
          <w:szCs w:val="24"/>
        </w:rPr>
        <w:t>SLNR</w:t>
      </w:r>
      <w:r w:rsidRPr="007D70F7">
        <w:rPr>
          <w:rFonts w:hint="eastAsia"/>
          <w:szCs w:val="24"/>
        </w:rPr>
        <w:t>预编码时受到的干扰：</w:t>
      </w:r>
    </w:p>
    <w:p w14:paraId="30281B62" w14:textId="77777777" w:rsidR="00CD4FED" w:rsidRDefault="00CD4FED" w:rsidP="00CD4FED">
      <w:pPr>
        <w:jc w:val="right"/>
      </w:pPr>
      <w:r>
        <w:tab/>
      </w:r>
      <w:r w:rsidR="00F163C9" w:rsidRPr="00F81FEC">
        <w:rPr>
          <w:position w:val="-30"/>
        </w:rPr>
        <w:object w:dxaOrig="3220" w:dyaOrig="560" w14:anchorId="6EE374D4">
          <v:shape id="_x0000_i1197" type="#_x0000_t75" style="width:160.5pt;height:27.75pt" o:ole="">
            <v:imagedata r:id="rId340" o:title=""/>
          </v:shape>
          <o:OLEObject Type="Embed" ProgID="Equation.DSMT4" ShapeID="_x0000_i1197" DrawAspect="Content" ObjectID="_1524383472" r:id="rId341"/>
        </w:object>
      </w:r>
      <w: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F03FAF">
        <w:rPr>
          <w:rFonts w:eastAsiaTheme="minorEastAsia"/>
        </w:rPr>
        <w:fldChar w:fldCharType="begin"/>
      </w:r>
      <w:r w:rsidR="00F03FAF">
        <w:rPr>
          <w:rFonts w:eastAsiaTheme="minorEastAsia"/>
        </w:rPr>
        <w:instrText xml:space="preserve"> MACROBUTTON MTPlaceRef \* MERGEFORMAT </w:instrText>
      </w:r>
      <w:r w:rsidR="00F03FAF">
        <w:rPr>
          <w:rFonts w:eastAsiaTheme="minorEastAsia"/>
        </w:rPr>
        <w:fldChar w:fldCharType="begin"/>
      </w:r>
      <w:r w:rsidR="00F03FAF">
        <w:rPr>
          <w:rFonts w:eastAsiaTheme="minorEastAsia"/>
        </w:rPr>
        <w:instrText xml:space="preserve"> SEQ MTEqn \h \* MERGEFORMAT </w:instrText>
      </w:r>
      <w:r w:rsidR="00F03FAF">
        <w:rPr>
          <w:rFonts w:eastAsiaTheme="minorEastAsia"/>
        </w:rPr>
        <w:fldChar w:fldCharType="end"/>
      </w:r>
      <w:r w:rsidR="00F03FAF">
        <w:rPr>
          <w:rFonts w:eastAsiaTheme="minorEastAsia"/>
        </w:rPr>
        <w:instrText>(</w:instrText>
      </w:r>
      <w:r w:rsidR="00F03FAF">
        <w:rPr>
          <w:rFonts w:eastAsiaTheme="minorEastAsia"/>
        </w:rPr>
        <w:fldChar w:fldCharType="begin"/>
      </w:r>
      <w:r w:rsidR="00F03FAF">
        <w:rPr>
          <w:rFonts w:eastAsiaTheme="minorEastAsia"/>
        </w:rPr>
        <w:instrText xml:space="preserve"> SEQ MTChap \c \* Arabic \* MERGEFORMAT </w:instrText>
      </w:r>
      <w:r w:rsidR="00F03FAF">
        <w:rPr>
          <w:rFonts w:eastAsiaTheme="minorEastAsia"/>
        </w:rPr>
        <w:fldChar w:fldCharType="separate"/>
      </w:r>
      <w:r w:rsidR="00C10C61">
        <w:rPr>
          <w:rFonts w:eastAsiaTheme="minorEastAsia"/>
          <w:noProof/>
        </w:rPr>
        <w:instrText>3</w:instrText>
      </w:r>
      <w:r w:rsidR="00F03FAF">
        <w:rPr>
          <w:rFonts w:eastAsiaTheme="minorEastAsia"/>
        </w:rPr>
        <w:fldChar w:fldCharType="end"/>
      </w:r>
      <w:r w:rsidR="00F03FAF">
        <w:rPr>
          <w:rFonts w:eastAsiaTheme="minorEastAsia"/>
        </w:rPr>
        <w:instrText>-</w:instrText>
      </w:r>
      <w:r w:rsidR="00F03FAF">
        <w:rPr>
          <w:rFonts w:eastAsiaTheme="minorEastAsia"/>
        </w:rPr>
        <w:fldChar w:fldCharType="begin"/>
      </w:r>
      <w:r w:rsidR="00F03FAF">
        <w:rPr>
          <w:rFonts w:eastAsiaTheme="minorEastAsia"/>
        </w:rPr>
        <w:instrText xml:space="preserve"> SEQ MTEqn \c \* Arabic \* MERGEFORMAT </w:instrText>
      </w:r>
      <w:r w:rsidR="00F03FAF">
        <w:rPr>
          <w:rFonts w:eastAsiaTheme="minorEastAsia"/>
        </w:rPr>
        <w:fldChar w:fldCharType="separate"/>
      </w:r>
      <w:r w:rsidR="00C10C61">
        <w:rPr>
          <w:rFonts w:eastAsiaTheme="minorEastAsia"/>
          <w:noProof/>
        </w:rPr>
        <w:instrText>32</w:instrText>
      </w:r>
      <w:r w:rsidR="00F03FAF">
        <w:rPr>
          <w:rFonts w:eastAsiaTheme="minorEastAsia"/>
        </w:rPr>
        <w:fldChar w:fldCharType="end"/>
      </w:r>
      <w:r w:rsidR="00F03FAF">
        <w:rPr>
          <w:rFonts w:eastAsiaTheme="minorEastAsia"/>
        </w:rPr>
        <w:instrText>)</w:instrText>
      </w:r>
      <w:r w:rsidR="00F03FAF">
        <w:rPr>
          <w:rFonts w:eastAsiaTheme="minorEastAsia"/>
        </w:rPr>
        <w:fldChar w:fldCharType="end"/>
      </w:r>
    </w:p>
    <w:p w14:paraId="0DAF49E8" w14:textId="77777777" w:rsidR="003A04C8" w:rsidRDefault="00CD4FED">
      <w:pPr>
        <w:pStyle w:val="ab"/>
        <w:numPr>
          <w:ilvl w:val="0"/>
          <w:numId w:val="58"/>
        </w:numPr>
        <w:ind w:firstLineChars="0"/>
        <w:rPr>
          <w:szCs w:val="24"/>
        </w:rPr>
      </w:pPr>
      <w:r w:rsidRPr="007D70F7">
        <w:rPr>
          <w:rFonts w:hint="eastAsia"/>
          <w:szCs w:val="24"/>
        </w:rPr>
        <w:t>用户</w:t>
      </w:r>
      <w:r w:rsidRPr="007D70F7">
        <w:rPr>
          <w:szCs w:val="24"/>
        </w:rPr>
        <w:t>i</w:t>
      </w:r>
      <w:r w:rsidRPr="007D70F7">
        <w:rPr>
          <w:rFonts w:hint="eastAsia"/>
          <w:szCs w:val="24"/>
        </w:rPr>
        <w:t>的</w:t>
      </w:r>
      <w:r w:rsidRPr="008D0F49">
        <w:object w:dxaOrig="630" w:dyaOrig="360" w14:anchorId="2705CF5F">
          <v:shape id="_x0000_i1198" type="#_x0000_t75" style="width:28.5pt;height:19.5pt" o:ole="">
            <v:imagedata r:id="rId342" o:title=""/>
          </v:shape>
          <o:OLEObject Type="Embed" ProgID="Equation.DSMT4" ShapeID="_x0000_i1198" DrawAspect="Content" ObjectID="_1524383473" r:id="rId343"/>
        </w:object>
      </w:r>
      <w:r w:rsidRPr="007D70F7">
        <w:rPr>
          <w:rFonts w:hint="eastAsia"/>
          <w:szCs w:val="24"/>
        </w:rPr>
        <w:t>为用</w:t>
      </w:r>
      <w:r w:rsidRPr="008D0F49">
        <w:object w:dxaOrig="285" w:dyaOrig="360" w14:anchorId="24F127C9">
          <v:shape id="_x0000_i1199" type="#_x0000_t75" style="width:13.5pt;height:19.5pt" o:ole="">
            <v:imagedata r:id="rId344" o:title=""/>
          </v:shape>
          <o:OLEObject Type="Embed" ProgID="Equation.DSMT4" ShapeID="_x0000_i1199" DrawAspect="Content" ObjectID="_1524383474" r:id="rId345"/>
        </w:object>
      </w:r>
      <w:r w:rsidRPr="007D70F7">
        <w:rPr>
          <w:rFonts w:hint="eastAsia"/>
          <w:szCs w:val="24"/>
        </w:rPr>
        <w:t>作预编码矩阵，干扰为</w:t>
      </w:r>
      <w:r w:rsidRPr="008D0F49">
        <w:object w:dxaOrig="390" w:dyaOrig="360" w14:anchorId="52900D4E">
          <v:shape id="_x0000_i1200" type="#_x0000_t75" style="width:18.75pt;height:19.5pt" o:ole="">
            <v:imagedata r:id="rId346" o:title=""/>
          </v:shape>
          <o:OLEObject Type="Embed" ProgID="Equation.DSMT4" ShapeID="_x0000_i1200" DrawAspect="Content" ObjectID="_1524383475" r:id="rId347"/>
        </w:object>
      </w:r>
      <w:r w:rsidRPr="007D70F7">
        <w:rPr>
          <w:rFonts w:hint="eastAsia"/>
          <w:szCs w:val="24"/>
        </w:rPr>
        <w:t>，采用</w:t>
      </w:r>
      <w:r w:rsidRPr="007D70F7">
        <w:rPr>
          <w:szCs w:val="24"/>
        </w:rPr>
        <w:t>MMSE</w:t>
      </w:r>
      <w:r w:rsidRPr="007D70F7">
        <w:rPr>
          <w:rFonts w:hint="eastAsia"/>
          <w:szCs w:val="24"/>
        </w:rPr>
        <w:t>接收的载干比</w:t>
      </w:r>
    </w:p>
    <w:p w14:paraId="18B311D1" w14:textId="77777777" w:rsidR="003A04C8" w:rsidRDefault="00CD4FED">
      <w:pPr>
        <w:pStyle w:val="ab"/>
        <w:numPr>
          <w:ilvl w:val="0"/>
          <w:numId w:val="58"/>
        </w:numPr>
        <w:ind w:firstLineChars="0"/>
        <w:rPr>
          <w:szCs w:val="24"/>
        </w:rPr>
      </w:pPr>
      <w:r w:rsidRPr="007D70F7">
        <w:rPr>
          <w:rFonts w:hint="eastAsia"/>
          <w:szCs w:val="24"/>
        </w:rPr>
        <w:t>多用户的优先级：</w:t>
      </w:r>
    </w:p>
    <w:p w14:paraId="28BF2BCF" w14:textId="77777777" w:rsidR="00C34953" w:rsidRDefault="00CD4FED" w:rsidP="00C34953">
      <w:pPr>
        <w:jc w:val="right"/>
      </w:pPr>
      <w:r>
        <w:tab/>
      </w:r>
      <w:r w:rsidR="00C34953" w:rsidRPr="00C34953">
        <w:rPr>
          <w:position w:val="-34"/>
        </w:rPr>
        <w:object w:dxaOrig="2540" w:dyaOrig="720" w14:anchorId="7B5B4784">
          <v:shape id="_x0000_i1201" type="#_x0000_t75" style="width:127.5pt;height:36.75pt" o:ole="">
            <v:imagedata r:id="rId348" o:title=""/>
          </v:shape>
          <o:OLEObject Type="Embed" ProgID="Equation.DSMT4" ShapeID="_x0000_i1201" DrawAspect="Content" ObjectID="_1524383476" r:id="rId349"/>
        </w:objec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33</w:instrText>
      </w:r>
      <w:r w:rsidR="00E8426C">
        <w:rPr>
          <w:noProof/>
        </w:rPr>
        <w:fldChar w:fldCharType="end"/>
      </w:r>
      <w:r w:rsidR="00F03FAF">
        <w:instrText>)</w:instrText>
      </w:r>
      <w:r w:rsidR="00F03FAF">
        <w:fldChar w:fldCharType="end"/>
      </w:r>
    </w:p>
    <w:p w14:paraId="49007678" w14:textId="77777777" w:rsidR="00C34953" w:rsidRDefault="00C34953" w:rsidP="002209B4">
      <w:pPr>
        <w:ind w:right="480"/>
      </w:pPr>
      <w:r>
        <w:rPr>
          <w:rFonts w:hint="eastAsia"/>
        </w:rPr>
        <w:tab/>
      </w:r>
      <w:r>
        <w:t>endfor</w:t>
      </w:r>
    </w:p>
    <w:p w14:paraId="31CDC45E" w14:textId="77777777" w:rsidR="00C34953" w:rsidRDefault="00C34953" w:rsidP="002209B4">
      <w:pPr>
        <w:pStyle w:val="ab"/>
        <w:numPr>
          <w:ilvl w:val="0"/>
          <w:numId w:val="95"/>
        </w:numPr>
        <w:ind w:right="480" w:firstLineChars="0"/>
      </w:pPr>
      <w:r>
        <w:rPr>
          <w:rFonts w:hint="eastAsia"/>
        </w:rPr>
        <w:t>多用户调度集合</w:t>
      </w:r>
    </w:p>
    <w:p w14:paraId="3DF31DC5" w14:textId="77777777" w:rsidR="00C34953" w:rsidRDefault="00C34953" w:rsidP="002209B4">
      <w:pPr>
        <w:pStyle w:val="ab"/>
        <w:ind w:left="1260" w:right="480" w:firstLineChars="0" w:firstLine="0"/>
        <w:jc w:val="center"/>
      </w:pPr>
      <w:r w:rsidRPr="002209B4">
        <w:rPr>
          <w:position w:val="-18"/>
        </w:rPr>
        <w:object w:dxaOrig="1300" w:dyaOrig="420" w14:anchorId="77D39F84">
          <v:shape id="_x0000_i1202" type="#_x0000_t75" style="width:65.25pt;height:21pt" o:ole="">
            <v:imagedata r:id="rId350" o:title=""/>
          </v:shape>
          <o:OLEObject Type="Embed" ProgID="Equation.DSMT4" ShapeID="_x0000_i1202" DrawAspect="Content" ObjectID="_1524383477" r:id="rId351"/>
        </w:object>
      </w:r>
    </w:p>
    <w:p w14:paraId="32C9DD51" w14:textId="77777777" w:rsidR="003A04C8" w:rsidRDefault="00CD4FED">
      <w:pPr>
        <w:pStyle w:val="ab"/>
        <w:numPr>
          <w:ilvl w:val="0"/>
          <w:numId w:val="60"/>
        </w:numPr>
        <w:ind w:firstLineChars="0"/>
        <w:rPr>
          <w:szCs w:val="24"/>
        </w:rPr>
      </w:pPr>
      <w:r w:rsidRPr="007D70F7">
        <w:rPr>
          <w:rFonts w:hint="eastAsia"/>
          <w:szCs w:val="24"/>
        </w:rPr>
        <w:t>多用户的最佳优先级：</w:t>
      </w:r>
    </w:p>
    <w:p w14:paraId="053C4299" w14:textId="77777777" w:rsidR="00CD4FED" w:rsidRDefault="00CD4FED" w:rsidP="00CD4FED">
      <w:pPr>
        <w:jc w:val="right"/>
      </w:pPr>
      <w:r>
        <w:tab/>
      </w:r>
      <w:r w:rsidR="005767EE" w:rsidRPr="00C34953">
        <w:rPr>
          <w:position w:val="-12"/>
        </w:rPr>
        <w:object w:dxaOrig="740" w:dyaOrig="360" w14:anchorId="0C9B81DE">
          <v:shape id="_x0000_i1203" type="#_x0000_t75" style="width:36pt;height:17.25pt" o:ole="">
            <v:imagedata r:id="rId352" o:title=""/>
          </v:shape>
          <o:OLEObject Type="Embed" ProgID="Equation.DSMT4" ShapeID="_x0000_i1203" DrawAspect="Content" ObjectID="_1524383478" r:id="rId353"/>
        </w:object>
      </w:r>
      <w: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F03FAF">
        <w:rPr>
          <w:rFonts w:eastAsiaTheme="minorEastAsia"/>
        </w:rPr>
        <w:fldChar w:fldCharType="begin"/>
      </w:r>
      <w:r w:rsidR="00F03FAF">
        <w:rPr>
          <w:rFonts w:eastAsiaTheme="minorEastAsia"/>
        </w:rPr>
        <w:instrText xml:space="preserve"> MACROBUTTON MTPlaceRef \* MERGEFORMAT </w:instrText>
      </w:r>
      <w:r w:rsidR="00F03FAF">
        <w:rPr>
          <w:rFonts w:eastAsiaTheme="minorEastAsia"/>
        </w:rPr>
        <w:fldChar w:fldCharType="begin"/>
      </w:r>
      <w:r w:rsidR="00F03FAF">
        <w:rPr>
          <w:rFonts w:eastAsiaTheme="minorEastAsia"/>
        </w:rPr>
        <w:instrText xml:space="preserve"> SEQ MTEqn \h \* MERGEFORMAT </w:instrText>
      </w:r>
      <w:r w:rsidR="00F03FAF">
        <w:rPr>
          <w:rFonts w:eastAsiaTheme="minorEastAsia"/>
        </w:rPr>
        <w:fldChar w:fldCharType="end"/>
      </w:r>
      <w:r w:rsidR="00F03FAF">
        <w:rPr>
          <w:rFonts w:eastAsiaTheme="minorEastAsia"/>
        </w:rPr>
        <w:instrText>(</w:instrText>
      </w:r>
      <w:r w:rsidR="00F03FAF">
        <w:rPr>
          <w:rFonts w:eastAsiaTheme="minorEastAsia"/>
        </w:rPr>
        <w:fldChar w:fldCharType="begin"/>
      </w:r>
      <w:r w:rsidR="00F03FAF">
        <w:rPr>
          <w:rFonts w:eastAsiaTheme="minorEastAsia"/>
        </w:rPr>
        <w:instrText xml:space="preserve"> SEQ MTChap \c \* Arabic \* MERGEFORMAT </w:instrText>
      </w:r>
      <w:r w:rsidR="00F03FAF">
        <w:rPr>
          <w:rFonts w:eastAsiaTheme="minorEastAsia"/>
        </w:rPr>
        <w:fldChar w:fldCharType="separate"/>
      </w:r>
      <w:r w:rsidR="00C10C61">
        <w:rPr>
          <w:rFonts w:eastAsiaTheme="minorEastAsia"/>
          <w:noProof/>
        </w:rPr>
        <w:instrText>3</w:instrText>
      </w:r>
      <w:r w:rsidR="00F03FAF">
        <w:rPr>
          <w:rFonts w:eastAsiaTheme="minorEastAsia"/>
        </w:rPr>
        <w:fldChar w:fldCharType="end"/>
      </w:r>
      <w:r w:rsidR="00F03FAF">
        <w:rPr>
          <w:rFonts w:eastAsiaTheme="minorEastAsia"/>
        </w:rPr>
        <w:instrText>-</w:instrText>
      </w:r>
      <w:r w:rsidR="00F03FAF">
        <w:rPr>
          <w:rFonts w:eastAsiaTheme="minorEastAsia"/>
        </w:rPr>
        <w:fldChar w:fldCharType="begin"/>
      </w:r>
      <w:r w:rsidR="00F03FAF">
        <w:rPr>
          <w:rFonts w:eastAsiaTheme="minorEastAsia"/>
        </w:rPr>
        <w:instrText xml:space="preserve"> SEQ MTEqn \c \* Arabic \* MERGEFORMAT </w:instrText>
      </w:r>
      <w:r w:rsidR="00F03FAF">
        <w:rPr>
          <w:rFonts w:eastAsiaTheme="minorEastAsia"/>
        </w:rPr>
        <w:fldChar w:fldCharType="separate"/>
      </w:r>
      <w:r w:rsidR="00C10C61">
        <w:rPr>
          <w:rFonts w:eastAsiaTheme="minorEastAsia"/>
          <w:noProof/>
        </w:rPr>
        <w:instrText>34</w:instrText>
      </w:r>
      <w:r w:rsidR="00F03FAF">
        <w:rPr>
          <w:rFonts w:eastAsiaTheme="minorEastAsia"/>
        </w:rPr>
        <w:fldChar w:fldCharType="end"/>
      </w:r>
      <w:r w:rsidR="00F03FAF">
        <w:rPr>
          <w:rFonts w:eastAsiaTheme="minorEastAsia"/>
        </w:rPr>
        <w:instrText>)</w:instrText>
      </w:r>
      <w:r w:rsidR="00F03FAF">
        <w:rPr>
          <w:rFonts w:eastAsiaTheme="minorEastAsia"/>
        </w:rPr>
        <w:fldChar w:fldCharType="end"/>
      </w:r>
    </w:p>
    <w:p w14:paraId="73D396B6" w14:textId="77777777" w:rsidR="003A04C8" w:rsidRDefault="00CD4FED">
      <w:pPr>
        <w:pStyle w:val="ab"/>
        <w:numPr>
          <w:ilvl w:val="0"/>
          <w:numId w:val="60"/>
        </w:numPr>
        <w:ind w:firstLineChars="0"/>
        <w:rPr>
          <w:szCs w:val="24"/>
        </w:rPr>
      </w:pPr>
      <w:r w:rsidRPr="007D70F7">
        <w:rPr>
          <w:rFonts w:hint="eastAsia"/>
          <w:szCs w:val="24"/>
        </w:rPr>
        <w:t>若单用户的最佳优先级大于多用户的最佳优先级，则采用</w:t>
      </w:r>
      <w:r w:rsidRPr="007D70F7">
        <w:rPr>
          <w:szCs w:val="24"/>
        </w:rPr>
        <w:t>SU-MIMO</w:t>
      </w:r>
      <w:r w:rsidRPr="007D70F7">
        <w:rPr>
          <w:rFonts w:hint="eastAsia"/>
          <w:szCs w:val="24"/>
        </w:rPr>
        <w:t>，否则，采用</w:t>
      </w:r>
      <w:r w:rsidRPr="007D70F7">
        <w:rPr>
          <w:szCs w:val="24"/>
        </w:rPr>
        <w:t>MU-MIMO</w:t>
      </w:r>
    </w:p>
    <w:p w14:paraId="1749A7A0" w14:textId="77777777" w:rsidR="003A04C8" w:rsidRDefault="00CD4FED">
      <w:pPr>
        <w:pStyle w:val="ab"/>
        <w:numPr>
          <w:ilvl w:val="0"/>
          <w:numId w:val="60"/>
        </w:numPr>
        <w:ind w:firstLineChars="0"/>
        <w:rPr>
          <w:szCs w:val="24"/>
        </w:rPr>
      </w:pPr>
      <w:r w:rsidRPr="007D70F7">
        <w:rPr>
          <w:rFonts w:hint="eastAsia"/>
          <w:szCs w:val="24"/>
        </w:rPr>
        <w:t>写入调度信息：</w:t>
      </w:r>
    </w:p>
    <w:p w14:paraId="7FB060FD" w14:textId="77777777" w:rsidR="00CD4FED" w:rsidRPr="008D0F49" w:rsidRDefault="00CD4FED" w:rsidP="00CD4FED">
      <w:pPr>
        <w:ind w:left="360" w:firstLineChars="200" w:firstLine="480"/>
        <w:rPr>
          <w:szCs w:val="24"/>
        </w:rPr>
      </w:pPr>
      <w:r w:rsidRPr="008D0F49">
        <w:rPr>
          <w:szCs w:val="24"/>
        </w:rPr>
        <w:t xml:space="preserve">if </w:t>
      </w:r>
      <w:r w:rsidRPr="008D0F49">
        <w:rPr>
          <w:szCs w:val="24"/>
        </w:rPr>
        <w:t>选择用户数为</w:t>
      </w:r>
      <w:r w:rsidRPr="008D0F49">
        <w:rPr>
          <w:szCs w:val="24"/>
        </w:rPr>
        <w:t>1</w:t>
      </w:r>
      <w:r w:rsidRPr="008D0F49">
        <w:rPr>
          <w:szCs w:val="24"/>
        </w:rPr>
        <w:t>，则进行</w:t>
      </w:r>
      <w:r w:rsidRPr="008D0F49">
        <w:rPr>
          <w:szCs w:val="24"/>
        </w:rPr>
        <w:t>SU-MIMO</w:t>
      </w:r>
      <w:r w:rsidRPr="008D0F49">
        <w:rPr>
          <w:szCs w:val="24"/>
        </w:rPr>
        <w:t>调度</w:t>
      </w:r>
    </w:p>
    <w:p w14:paraId="2C85CF22" w14:textId="77777777" w:rsidR="00CD4FED" w:rsidRPr="004D033A" w:rsidRDefault="00CD4FED" w:rsidP="002209B4">
      <w:pPr>
        <w:pStyle w:val="ab"/>
        <w:numPr>
          <w:ilvl w:val="0"/>
          <w:numId w:val="60"/>
        </w:numPr>
        <w:ind w:firstLineChars="0"/>
        <w:rPr>
          <w:szCs w:val="24"/>
        </w:rPr>
      </w:pPr>
      <w:r w:rsidRPr="004D033A">
        <w:rPr>
          <w:szCs w:val="24"/>
        </w:rPr>
        <w:lastRenderedPageBreak/>
        <w:t>每子带写入被选用户的</w:t>
      </w:r>
      <w:r w:rsidRPr="004D033A">
        <w:rPr>
          <w:szCs w:val="24"/>
        </w:rPr>
        <w:t>subband_CQI[subs]</w:t>
      </w:r>
    </w:p>
    <w:p w14:paraId="246823B2" w14:textId="77777777" w:rsidR="00CD4FED" w:rsidRPr="004D033A" w:rsidRDefault="00CD4FED" w:rsidP="002209B4">
      <w:pPr>
        <w:pStyle w:val="ab"/>
        <w:numPr>
          <w:ilvl w:val="0"/>
          <w:numId w:val="60"/>
        </w:numPr>
        <w:ind w:firstLineChars="0"/>
        <w:rPr>
          <w:szCs w:val="24"/>
        </w:rPr>
      </w:pPr>
      <w:r w:rsidRPr="004D033A">
        <w:rPr>
          <w:szCs w:val="24"/>
        </w:rPr>
        <w:t>每个</w:t>
      </w:r>
      <w:r w:rsidRPr="004D033A">
        <w:rPr>
          <w:szCs w:val="24"/>
        </w:rPr>
        <w:t>H</w:t>
      </w:r>
      <w:r w:rsidRPr="004D033A">
        <w:rPr>
          <w:szCs w:val="24"/>
        </w:rPr>
        <w:t>写入调度用户</w:t>
      </w:r>
      <w:r w:rsidRPr="004D033A">
        <w:rPr>
          <w:szCs w:val="24"/>
        </w:rPr>
        <w:t>Id</w:t>
      </w:r>
      <w:r w:rsidRPr="004D033A">
        <w:rPr>
          <w:szCs w:val="24"/>
        </w:rPr>
        <w:t>，用户数</w:t>
      </w:r>
      <w:r w:rsidRPr="004D033A">
        <w:rPr>
          <w:szCs w:val="24"/>
        </w:rPr>
        <w:t>1</w:t>
      </w:r>
      <w:r w:rsidRPr="004D033A">
        <w:rPr>
          <w:szCs w:val="24"/>
        </w:rPr>
        <w:t>，传输方式</w:t>
      </w:r>
      <w:r w:rsidRPr="004D033A">
        <w:rPr>
          <w:szCs w:val="24"/>
        </w:rPr>
        <w:t>CODEBOOK</w:t>
      </w:r>
      <w:r w:rsidRPr="004D033A">
        <w:rPr>
          <w:szCs w:val="24"/>
        </w:rPr>
        <w:t>和所用预编码矩阵的绝对索引。</w:t>
      </w:r>
    </w:p>
    <w:p w14:paraId="4A2E1D0F" w14:textId="77777777" w:rsidR="00CD4FED" w:rsidRPr="008D0F49" w:rsidRDefault="00CD4FED" w:rsidP="00CD4FED">
      <w:pPr>
        <w:ind w:left="360" w:firstLineChars="200" w:firstLine="480"/>
        <w:rPr>
          <w:szCs w:val="24"/>
        </w:rPr>
      </w:pPr>
      <w:r w:rsidRPr="008D0F49">
        <w:rPr>
          <w:szCs w:val="24"/>
        </w:rPr>
        <w:t xml:space="preserve">else </w:t>
      </w:r>
      <w:r w:rsidRPr="008D0F49">
        <w:rPr>
          <w:szCs w:val="24"/>
        </w:rPr>
        <w:t>进行</w:t>
      </w:r>
      <w:r w:rsidRPr="008D0F49">
        <w:rPr>
          <w:szCs w:val="24"/>
        </w:rPr>
        <w:t>MU-MIMO</w:t>
      </w:r>
      <w:r w:rsidRPr="008D0F49">
        <w:rPr>
          <w:szCs w:val="24"/>
        </w:rPr>
        <w:t>调度</w:t>
      </w:r>
    </w:p>
    <w:p w14:paraId="661DA788" w14:textId="77777777" w:rsidR="00CD4FED" w:rsidRDefault="00CD4FED" w:rsidP="002209B4">
      <w:pPr>
        <w:pStyle w:val="ab"/>
        <w:numPr>
          <w:ilvl w:val="2"/>
          <w:numId w:val="82"/>
        </w:numPr>
        <w:ind w:firstLineChars="0"/>
        <w:rPr>
          <w:szCs w:val="24"/>
        </w:rPr>
      </w:pPr>
      <w:r w:rsidRPr="004D033A">
        <w:rPr>
          <w:szCs w:val="24"/>
        </w:rPr>
        <w:t>重计算被选用户集的</w:t>
      </w:r>
      <w:r w:rsidRPr="004D033A">
        <w:rPr>
          <w:szCs w:val="24"/>
        </w:rPr>
        <w:t>CQI</w:t>
      </w:r>
      <w:r w:rsidRPr="004D033A">
        <w:rPr>
          <w:szCs w:val="24"/>
        </w:rPr>
        <w:t>并写入。</w:t>
      </w:r>
    </w:p>
    <w:p w14:paraId="1AB0F981" w14:textId="77777777" w:rsidR="00F163C9" w:rsidRPr="00C34953" w:rsidRDefault="00F163C9" w:rsidP="002209B4">
      <w:pPr>
        <w:pStyle w:val="ab"/>
        <w:numPr>
          <w:ilvl w:val="0"/>
          <w:numId w:val="54"/>
        </w:numPr>
        <w:ind w:leftChars="525" w:left="1680" w:firstLineChars="0"/>
        <w:rPr>
          <w:szCs w:val="24"/>
        </w:rPr>
      </w:pPr>
      <w:r w:rsidRPr="00C34953">
        <w:rPr>
          <w:rFonts w:hint="eastAsia"/>
          <w:szCs w:val="24"/>
        </w:rPr>
        <w:t>根据反馈信息计算</w:t>
      </w:r>
      <w:r w:rsidRPr="00DF6D65">
        <w:rPr>
          <w:position w:val="-4"/>
        </w:rPr>
        <w:object w:dxaOrig="279" w:dyaOrig="260" w14:anchorId="44D1DF51">
          <v:shape id="_x0000_i1204" type="#_x0000_t75" style="width:13.5pt;height:12.75pt" o:ole="">
            <v:imagedata r:id="rId354" o:title=""/>
          </v:shape>
          <o:OLEObject Type="Embed" ProgID="Equation.DSMT4" ShapeID="_x0000_i1204" DrawAspect="Content" ObjectID="_1524383479" r:id="rId355"/>
        </w:object>
      </w:r>
      <w:r>
        <w:rPr>
          <w:rFonts w:hint="eastAsia"/>
        </w:rPr>
        <w:t>中各用户</w:t>
      </w:r>
      <w:r w:rsidRPr="00DF6D65">
        <w:rPr>
          <w:position w:val="-6"/>
        </w:rPr>
        <w:object w:dxaOrig="580" w:dyaOrig="279" w14:anchorId="4270ECB5">
          <v:shape id="_x0000_i1205" type="#_x0000_t75" style="width:29.25pt;height:13.5pt" o:ole="">
            <v:imagedata r:id="rId356" o:title=""/>
          </v:shape>
          <o:OLEObject Type="Embed" ProgID="Equation.DSMT4" ShapeID="_x0000_i1205" DrawAspect="Content" ObjectID="_1524383480" r:id="rId357"/>
        </w:object>
      </w:r>
      <w:r w:rsidRPr="00C34953">
        <w:rPr>
          <w:rFonts w:hint="eastAsia"/>
          <w:szCs w:val="24"/>
        </w:rPr>
        <w:t>的近似相关矩阵；</w:t>
      </w:r>
    </w:p>
    <w:p w14:paraId="12608F53" w14:textId="77777777" w:rsidR="00F163C9" w:rsidRDefault="00F163C9" w:rsidP="00A42501">
      <w:pPr>
        <w:ind w:leftChars="175" w:left="420"/>
        <w:jc w:val="right"/>
      </w:pPr>
      <w:r>
        <w:tab/>
      </w:r>
      <w:r w:rsidRPr="00F81FEC">
        <w:rPr>
          <w:position w:val="-12"/>
        </w:rPr>
        <w:object w:dxaOrig="1275" w:dyaOrig="375" w14:anchorId="0135C422">
          <v:shape id="_x0000_i1206" type="#_x0000_t75" style="width:62.25pt;height:19.5pt" o:ole="">
            <v:imagedata r:id="rId328" o:title=""/>
          </v:shape>
          <o:OLEObject Type="Embed" ProgID="Equation.DSMT4" ShapeID="_x0000_i1206" DrawAspect="Content" ObjectID="_1524383481" r:id="rId358"/>
        </w:objec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35</w:instrText>
      </w:r>
      <w:r w:rsidR="00E8426C">
        <w:rPr>
          <w:noProof/>
        </w:rPr>
        <w:fldChar w:fldCharType="end"/>
      </w:r>
      <w:r w:rsidR="00F03FAF">
        <w:instrText>)</w:instrText>
      </w:r>
      <w:r w:rsidR="00F03FAF">
        <w:fldChar w:fldCharType="end"/>
      </w:r>
    </w:p>
    <w:p w14:paraId="1D67253E" w14:textId="77777777" w:rsidR="00F163C9" w:rsidRPr="008D0F49" w:rsidRDefault="00F163C9" w:rsidP="00302091">
      <w:pPr>
        <w:ind w:leftChars="500" w:left="1200" w:firstLineChars="200" w:firstLine="480"/>
        <w:rPr>
          <w:szCs w:val="24"/>
        </w:rPr>
      </w:pPr>
      <w:r w:rsidRPr="008D0F49">
        <w:rPr>
          <w:rFonts w:hint="eastAsia"/>
          <w:szCs w:val="24"/>
        </w:rPr>
        <w:t>其中</w:t>
      </w:r>
      <w:r w:rsidRPr="00F163C9">
        <w:rPr>
          <w:position w:val="-12"/>
          <w:szCs w:val="24"/>
        </w:rPr>
        <w:object w:dxaOrig="240" w:dyaOrig="360" w14:anchorId="06B200CE">
          <v:shape id="_x0000_i1207" type="#_x0000_t75" style="width:12pt;height:19.5pt" o:ole="">
            <v:imagedata r:id="rId330" o:title=""/>
          </v:shape>
          <o:OLEObject Type="Embed" ProgID="Equation.DSMT4" ShapeID="_x0000_i1207" DrawAspect="Content" ObjectID="_1524383482" r:id="rId359"/>
        </w:object>
      </w:r>
      <w:r w:rsidRPr="008D0F49">
        <w:rPr>
          <w:rFonts w:hint="eastAsia"/>
          <w:szCs w:val="24"/>
        </w:rPr>
        <w:t>为用户</w:t>
      </w:r>
      <w:r w:rsidRPr="008D0F49">
        <w:rPr>
          <w:szCs w:val="24"/>
        </w:rPr>
        <w:t>i</w:t>
      </w:r>
      <w:r w:rsidRPr="008D0F49">
        <w:rPr>
          <w:rFonts w:hint="eastAsia"/>
          <w:szCs w:val="24"/>
        </w:rPr>
        <w:t>反馈</w:t>
      </w:r>
      <w:r w:rsidRPr="008D0F49">
        <w:rPr>
          <w:szCs w:val="24"/>
        </w:rPr>
        <w:t>PMI</w:t>
      </w:r>
      <w:r w:rsidRPr="008D0F49">
        <w:rPr>
          <w:rFonts w:hint="eastAsia"/>
          <w:szCs w:val="24"/>
        </w:rPr>
        <w:t>、</w:t>
      </w:r>
      <w:r w:rsidRPr="008D0F49">
        <w:rPr>
          <w:szCs w:val="24"/>
        </w:rPr>
        <w:t>RI</w:t>
      </w:r>
      <w:r w:rsidRPr="008D0F49">
        <w:rPr>
          <w:rFonts w:hint="eastAsia"/>
          <w:szCs w:val="24"/>
        </w:rPr>
        <w:t>索引的</w:t>
      </w:r>
      <w:r>
        <w:rPr>
          <w:rFonts w:hint="eastAsia"/>
          <w:szCs w:val="24"/>
        </w:rPr>
        <w:t>预编码矩阵</w:t>
      </w:r>
    </w:p>
    <w:p w14:paraId="190C76F2" w14:textId="77777777" w:rsidR="00F163C9" w:rsidRDefault="00F163C9" w:rsidP="00302091">
      <w:pPr>
        <w:pStyle w:val="ab"/>
        <w:numPr>
          <w:ilvl w:val="0"/>
          <w:numId w:val="55"/>
        </w:numPr>
        <w:ind w:leftChars="525" w:left="1680" w:firstLineChars="0"/>
        <w:rPr>
          <w:szCs w:val="24"/>
        </w:rPr>
      </w:pPr>
      <w:r w:rsidRPr="007D70F7">
        <w:rPr>
          <w:rFonts w:hint="eastAsia"/>
          <w:szCs w:val="24"/>
        </w:rPr>
        <w:t>用户</w:t>
      </w:r>
      <w:r w:rsidRPr="007D70F7">
        <w:rPr>
          <w:szCs w:val="24"/>
        </w:rPr>
        <w:t>i</w:t>
      </w:r>
      <w:r w:rsidRPr="007D70F7">
        <w:rPr>
          <w:rFonts w:hint="eastAsia"/>
          <w:szCs w:val="24"/>
        </w:rPr>
        <w:t>的</w:t>
      </w:r>
      <w:r w:rsidRPr="007D70F7">
        <w:rPr>
          <w:szCs w:val="24"/>
        </w:rPr>
        <w:t>Ge</w:t>
      </w:r>
      <w:r w:rsidRPr="007D70F7">
        <w:rPr>
          <w:rFonts w:hint="eastAsia"/>
          <w:szCs w:val="24"/>
        </w:rPr>
        <w:t>矩阵</w:t>
      </w:r>
    </w:p>
    <w:p w14:paraId="0E3BD6F7" w14:textId="77777777" w:rsidR="00F163C9" w:rsidRDefault="00F163C9" w:rsidP="00A42501">
      <w:pPr>
        <w:ind w:leftChars="175" w:left="420"/>
        <w:jc w:val="right"/>
      </w:pPr>
      <w:r>
        <w:tab/>
      </w:r>
      <w:r w:rsidRPr="00F81FEC">
        <w:rPr>
          <w:position w:val="-30"/>
        </w:rPr>
        <w:object w:dxaOrig="3900" w:dyaOrig="675" w14:anchorId="75D59801">
          <v:shape id="_x0000_i1208" type="#_x0000_t75" style="width:192.75pt;height:36pt" o:ole="">
            <v:imagedata r:id="rId332" o:title=""/>
          </v:shape>
          <o:OLEObject Type="Embed" ProgID="Equation.DSMT4" ShapeID="_x0000_i1208" DrawAspect="Content" ObjectID="_1524383483" r:id="rId360"/>
        </w:object>
      </w:r>
      <w: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F03FAF">
        <w:rPr>
          <w:rFonts w:eastAsiaTheme="minorEastAsia"/>
        </w:rPr>
        <w:fldChar w:fldCharType="begin"/>
      </w:r>
      <w:r w:rsidR="00F03FAF">
        <w:rPr>
          <w:rFonts w:eastAsiaTheme="minorEastAsia"/>
        </w:rPr>
        <w:instrText xml:space="preserve"> MACROBUTTON MTPlaceRef \* MERGEFORMAT </w:instrText>
      </w:r>
      <w:r w:rsidR="00F03FAF">
        <w:rPr>
          <w:rFonts w:eastAsiaTheme="minorEastAsia"/>
        </w:rPr>
        <w:fldChar w:fldCharType="begin"/>
      </w:r>
      <w:r w:rsidR="00F03FAF">
        <w:rPr>
          <w:rFonts w:eastAsiaTheme="minorEastAsia"/>
        </w:rPr>
        <w:instrText xml:space="preserve"> SEQ MTEqn \h \* MERGEFORMAT </w:instrText>
      </w:r>
      <w:r w:rsidR="00F03FAF">
        <w:rPr>
          <w:rFonts w:eastAsiaTheme="minorEastAsia"/>
        </w:rPr>
        <w:fldChar w:fldCharType="end"/>
      </w:r>
      <w:r w:rsidR="00F03FAF">
        <w:rPr>
          <w:rFonts w:eastAsiaTheme="minorEastAsia"/>
        </w:rPr>
        <w:instrText>(</w:instrText>
      </w:r>
      <w:r w:rsidR="00F03FAF">
        <w:rPr>
          <w:rFonts w:eastAsiaTheme="minorEastAsia"/>
        </w:rPr>
        <w:fldChar w:fldCharType="begin"/>
      </w:r>
      <w:r w:rsidR="00F03FAF">
        <w:rPr>
          <w:rFonts w:eastAsiaTheme="minorEastAsia"/>
        </w:rPr>
        <w:instrText xml:space="preserve"> SEQ MTChap \c \* Arabic \* MERGEFORMAT </w:instrText>
      </w:r>
      <w:r w:rsidR="00F03FAF">
        <w:rPr>
          <w:rFonts w:eastAsiaTheme="minorEastAsia"/>
        </w:rPr>
        <w:fldChar w:fldCharType="separate"/>
      </w:r>
      <w:r w:rsidR="00C10C61">
        <w:rPr>
          <w:rFonts w:eastAsiaTheme="minorEastAsia"/>
          <w:noProof/>
        </w:rPr>
        <w:instrText>3</w:instrText>
      </w:r>
      <w:r w:rsidR="00F03FAF">
        <w:rPr>
          <w:rFonts w:eastAsiaTheme="minorEastAsia"/>
        </w:rPr>
        <w:fldChar w:fldCharType="end"/>
      </w:r>
      <w:r w:rsidR="00F03FAF">
        <w:rPr>
          <w:rFonts w:eastAsiaTheme="minorEastAsia"/>
        </w:rPr>
        <w:instrText>-</w:instrText>
      </w:r>
      <w:r w:rsidR="00F03FAF">
        <w:rPr>
          <w:rFonts w:eastAsiaTheme="minorEastAsia"/>
        </w:rPr>
        <w:fldChar w:fldCharType="begin"/>
      </w:r>
      <w:r w:rsidR="00F03FAF">
        <w:rPr>
          <w:rFonts w:eastAsiaTheme="minorEastAsia"/>
        </w:rPr>
        <w:instrText xml:space="preserve"> SEQ MTEqn \c \* Arabic \* MERGEFORMAT </w:instrText>
      </w:r>
      <w:r w:rsidR="00F03FAF">
        <w:rPr>
          <w:rFonts w:eastAsiaTheme="minorEastAsia"/>
        </w:rPr>
        <w:fldChar w:fldCharType="separate"/>
      </w:r>
      <w:r w:rsidR="00C10C61">
        <w:rPr>
          <w:rFonts w:eastAsiaTheme="minorEastAsia"/>
          <w:noProof/>
        </w:rPr>
        <w:instrText>36</w:instrText>
      </w:r>
      <w:r w:rsidR="00F03FAF">
        <w:rPr>
          <w:rFonts w:eastAsiaTheme="minorEastAsia"/>
        </w:rPr>
        <w:fldChar w:fldCharType="end"/>
      </w:r>
      <w:r w:rsidR="00F03FAF">
        <w:rPr>
          <w:rFonts w:eastAsiaTheme="minorEastAsia"/>
        </w:rPr>
        <w:instrText>)</w:instrText>
      </w:r>
      <w:r w:rsidR="00F03FAF">
        <w:rPr>
          <w:rFonts w:eastAsiaTheme="minorEastAsia"/>
        </w:rPr>
        <w:fldChar w:fldCharType="end"/>
      </w:r>
    </w:p>
    <w:p w14:paraId="28B28C49" w14:textId="77777777" w:rsidR="00F163C9" w:rsidRDefault="00F163C9" w:rsidP="00302091">
      <w:pPr>
        <w:pStyle w:val="ab"/>
        <w:numPr>
          <w:ilvl w:val="0"/>
          <w:numId w:val="56"/>
        </w:numPr>
        <w:ind w:leftChars="525" w:left="1680" w:firstLineChars="0"/>
        <w:rPr>
          <w:szCs w:val="24"/>
        </w:rPr>
      </w:pPr>
      <w:r w:rsidRPr="007D70F7">
        <w:rPr>
          <w:rFonts w:hint="eastAsia"/>
          <w:szCs w:val="24"/>
        </w:rPr>
        <w:t>用户</w:t>
      </w:r>
      <w:r w:rsidRPr="007D70F7">
        <w:rPr>
          <w:szCs w:val="24"/>
        </w:rPr>
        <w:t>i</w:t>
      </w:r>
      <w:r w:rsidRPr="007D70F7">
        <w:rPr>
          <w:rFonts w:hint="eastAsia"/>
          <w:szCs w:val="24"/>
        </w:rPr>
        <w:t>的</w:t>
      </w:r>
      <w:r w:rsidRPr="007D70F7">
        <w:rPr>
          <w:szCs w:val="24"/>
        </w:rPr>
        <w:t>SLNR</w:t>
      </w:r>
      <w:r w:rsidRPr="007D70F7">
        <w:rPr>
          <w:rFonts w:hint="eastAsia"/>
          <w:szCs w:val="24"/>
        </w:rPr>
        <w:t>预编码矩阵：</w:t>
      </w:r>
    </w:p>
    <w:p w14:paraId="64BC9C17" w14:textId="77777777" w:rsidR="00F163C9" w:rsidRDefault="00F163C9" w:rsidP="00A42501">
      <w:pPr>
        <w:ind w:leftChars="175" w:left="420"/>
        <w:jc w:val="right"/>
      </w:pPr>
      <w:r>
        <w:tab/>
      </w:r>
      <w:r w:rsidRPr="00F81FEC">
        <w:rPr>
          <w:position w:val="-38"/>
        </w:rPr>
        <w:object w:dxaOrig="1275" w:dyaOrig="765" w14:anchorId="1E355A69">
          <v:shape id="_x0000_i1209" type="#_x0000_t75" style="width:62.25pt;height:36pt" o:ole="">
            <v:imagedata r:id="rId334" o:title=""/>
          </v:shape>
          <o:OLEObject Type="Embed" ProgID="Equation.DSMT4" ShapeID="_x0000_i1209" DrawAspect="Content" ObjectID="_1524383484" r:id="rId361"/>
        </w:objec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37</w:instrText>
      </w:r>
      <w:r w:rsidR="00E8426C">
        <w:rPr>
          <w:noProof/>
        </w:rPr>
        <w:fldChar w:fldCharType="end"/>
      </w:r>
      <w:r w:rsidR="00F03FAF">
        <w:instrText>)</w:instrText>
      </w:r>
      <w:r w:rsidR="00F03FAF">
        <w:fldChar w:fldCharType="end"/>
      </w:r>
    </w:p>
    <w:p w14:paraId="32BD1AD0" w14:textId="77777777" w:rsidR="00F163C9" w:rsidRPr="008D0F49" w:rsidRDefault="00F163C9" w:rsidP="00302091">
      <w:pPr>
        <w:ind w:leftChars="500" w:left="1200" w:firstLineChars="200" w:firstLine="480"/>
        <w:rPr>
          <w:szCs w:val="24"/>
        </w:rPr>
      </w:pPr>
      <w:r w:rsidRPr="008D0F49">
        <w:rPr>
          <w:rFonts w:hint="eastAsia"/>
          <w:szCs w:val="24"/>
        </w:rPr>
        <w:t>其中</w:t>
      </w:r>
      <w:r w:rsidRPr="008D0F49">
        <w:rPr>
          <w:szCs w:val="24"/>
        </w:rPr>
        <w:t>w</w:t>
      </w:r>
      <w:r w:rsidRPr="008D0F49">
        <w:rPr>
          <w:rFonts w:hint="eastAsia"/>
          <w:szCs w:val="24"/>
        </w:rPr>
        <w:t>为</w:t>
      </w:r>
      <w:r w:rsidRPr="008D0F49">
        <w:rPr>
          <w:szCs w:val="24"/>
        </w:rPr>
        <w:object w:dxaOrig="375" w:dyaOrig="360" w14:anchorId="7FDA298F">
          <v:shape id="_x0000_i1210" type="#_x0000_t75" style="width:19.5pt;height:19.5pt" o:ole="">
            <v:imagedata r:id="rId336" o:title=""/>
          </v:shape>
          <o:OLEObject Type="Embed" ProgID="Equation.DSMT4" ShapeID="_x0000_i1210" DrawAspect="Content" ObjectID="_1524383485" r:id="rId362"/>
        </w:object>
      </w:r>
      <w:r w:rsidRPr="008D0F49">
        <w:rPr>
          <w:rFonts w:hint="eastAsia"/>
          <w:szCs w:val="24"/>
        </w:rPr>
        <w:t>矩阵的最大的特征值对应的特征向量，</w:t>
      </w:r>
      <w:r w:rsidRPr="008D0F49">
        <w:rPr>
          <w:szCs w:val="24"/>
        </w:rPr>
        <w:t>n</w:t>
      </w:r>
      <w:r w:rsidRPr="008D0F49">
        <w:rPr>
          <w:rFonts w:hint="eastAsia"/>
          <w:szCs w:val="24"/>
        </w:rPr>
        <w:t>为</w:t>
      </w:r>
      <w:r w:rsidRPr="008D0F49">
        <w:rPr>
          <w:szCs w:val="24"/>
        </w:rPr>
        <w:object w:dxaOrig="285" w:dyaOrig="255" w14:anchorId="6F7954B9">
          <v:shape id="_x0000_i1211" type="#_x0000_t75" style="width:13.5pt;height:13.5pt" o:ole="">
            <v:imagedata r:id="rId338" o:title=""/>
          </v:shape>
          <o:OLEObject Type="Embed" ProgID="Equation.DSMT4" ShapeID="_x0000_i1211" DrawAspect="Content" ObjectID="_1524383486" r:id="rId363"/>
        </w:object>
      </w:r>
      <w:r w:rsidRPr="008D0F49">
        <w:rPr>
          <w:rFonts w:hint="eastAsia"/>
          <w:szCs w:val="24"/>
        </w:rPr>
        <w:t>中用户的个数</w:t>
      </w:r>
    </w:p>
    <w:p w14:paraId="1BBA6C17" w14:textId="77777777" w:rsidR="00F163C9" w:rsidRDefault="00F163C9" w:rsidP="00302091">
      <w:pPr>
        <w:pStyle w:val="ab"/>
        <w:numPr>
          <w:ilvl w:val="0"/>
          <w:numId w:val="56"/>
        </w:numPr>
        <w:ind w:leftChars="525" w:left="1680" w:firstLineChars="0"/>
        <w:rPr>
          <w:szCs w:val="24"/>
        </w:rPr>
      </w:pPr>
      <w:r>
        <w:rPr>
          <w:rFonts w:hint="eastAsia"/>
          <w:szCs w:val="24"/>
        </w:rPr>
        <w:t>由</w:t>
      </w:r>
      <w:r>
        <w:rPr>
          <w:rFonts w:hint="eastAsia"/>
          <w:szCs w:val="24"/>
        </w:rPr>
        <w:t>CQI</w:t>
      </w:r>
      <w:r>
        <w:rPr>
          <w:rFonts w:hint="eastAsia"/>
          <w:szCs w:val="24"/>
        </w:rPr>
        <w:t>反馈获取用户</w:t>
      </w:r>
      <w:r>
        <w:rPr>
          <w:rFonts w:hint="eastAsia"/>
          <w:szCs w:val="24"/>
        </w:rPr>
        <w:t>i</w:t>
      </w:r>
      <w:r>
        <w:rPr>
          <w:rFonts w:hint="eastAsia"/>
          <w:szCs w:val="24"/>
        </w:rPr>
        <w:t>的载干比</w:t>
      </w:r>
      <w:r w:rsidRPr="007D70F7">
        <w:rPr>
          <w:rFonts w:hint="eastAsia"/>
          <w:szCs w:val="24"/>
        </w:rPr>
        <w:t>SINR</w:t>
      </w:r>
      <w:r w:rsidRPr="007D70F7">
        <w:rPr>
          <w:rFonts w:hint="eastAsia"/>
          <w:szCs w:val="24"/>
        </w:rPr>
        <w:t>；</w:t>
      </w:r>
    </w:p>
    <w:p w14:paraId="59D16F9E" w14:textId="77777777" w:rsidR="00F163C9" w:rsidRDefault="00F163C9" w:rsidP="00302091">
      <w:pPr>
        <w:pStyle w:val="ab"/>
        <w:numPr>
          <w:ilvl w:val="0"/>
          <w:numId w:val="56"/>
        </w:numPr>
        <w:ind w:leftChars="525" w:left="1680" w:firstLineChars="0"/>
        <w:rPr>
          <w:szCs w:val="24"/>
        </w:rPr>
      </w:pPr>
      <w:r w:rsidRPr="007D70F7">
        <w:rPr>
          <w:rFonts w:hint="eastAsia"/>
          <w:szCs w:val="24"/>
        </w:rPr>
        <w:t>用户</w:t>
      </w:r>
      <w:r w:rsidRPr="007D70F7">
        <w:rPr>
          <w:szCs w:val="24"/>
        </w:rPr>
        <w:t>i</w:t>
      </w:r>
      <w:r w:rsidRPr="007D70F7">
        <w:rPr>
          <w:rFonts w:hint="eastAsia"/>
          <w:szCs w:val="24"/>
        </w:rPr>
        <w:t>采用</w:t>
      </w:r>
      <w:r w:rsidRPr="007D70F7">
        <w:rPr>
          <w:szCs w:val="24"/>
        </w:rPr>
        <w:t>SLNR</w:t>
      </w:r>
      <w:r w:rsidRPr="007D70F7">
        <w:rPr>
          <w:rFonts w:hint="eastAsia"/>
          <w:szCs w:val="24"/>
        </w:rPr>
        <w:t>预编码时受到的干扰：</w:t>
      </w:r>
    </w:p>
    <w:p w14:paraId="52B3E241" w14:textId="77777777" w:rsidR="00F163C9" w:rsidRDefault="00F163C9" w:rsidP="00A42501">
      <w:pPr>
        <w:ind w:leftChars="175" w:left="420"/>
        <w:jc w:val="right"/>
      </w:pPr>
      <w:r>
        <w:tab/>
      </w:r>
      <w:r w:rsidRPr="00F81FEC">
        <w:rPr>
          <w:position w:val="-30"/>
        </w:rPr>
        <w:object w:dxaOrig="3220" w:dyaOrig="560" w14:anchorId="1CB42E20">
          <v:shape id="_x0000_i1212" type="#_x0000_t75" style="width:160.5pt;height:27.75pt" o:ole="">
            <v:imagedata r:id="rId340" o:title=""/>
          </v:shape>
          <o:OLEObject Type="Embed" ProgID="Equation.DSMT4" ShapeID="_x0000_i1212" DrawAspect="Content" ObjectID="_1524383487" r:id="rId364"/>
        </w:object>
      </w:r>
      <w: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F03FAF">
        <w:rPr>
          <w:rFonts w:eastAsiaTheme="minorEastAsia"/>
        </w:rPr>
        <w:fldChar w:fldCharType="begin"/>
      </w:r>
      <w:r w:rsidR="00F03FAF">
        <w:rPr>
          <w:rFonts w:eastAsiaTheme="minorEastAsia"/>
        </w:rPr>
        <w:instrText xml:space="preserve"> MACROBUTTON MTPlaceRef \* MERGEFORMAT </w:instrText>
      </w:r>
      <w:r w:rsidR="00F03FAF">
        <w:rPr>
          <w:rFonts w:eastAsiaTheme="minorEastAsia"/>
        </w:rPr>
        <w:fldChar w:fldCharType="begin"/>
      </w:r>
      <w:r w:rsidR="00F03FAF">
        <w:rPr>
          <w:rFonts w:eastAsiaTheme="minorEastAsia"/>
        </w:rPr>
        <w:instrText xml:space="preserve"> SEQ MTEqn \h \* MERGEFORMAT </w:instrText>
      </w:r>
      <w:r w:rsidR="00F03FAF">
        <w:rPr>
          <w:rFonts w:eastAsiaTheme="minorEastAsia"/>
        </w:rPr>
        <w:fldChar w:fldCharType="end"/>
      </w:r>
      <w:r w:rsidR="00F03FAF">
        <w:rPr>
          <w:rFonts w:eastAsiaTheme="minorEastAsia"/>
        </w:rPr>
        <w:instrText>(</w:instrText>
      </w:r>
      <w:r w:rsidR="00F03FAF">
        <w:rPr>
          <w:rFonts w:eastAsiaTheme="minorEastAsia"/>
        </w:rPr>
        <w:fldChar w:fldCharType="begin"/>
      </w:r>
      <w:r w:rsidR="00F03FAF">
        <w:rPr>
          <w:rFonts w:eastAsiaTheme="minorEastAsia"/>
        </w:rPr>
        <w:instrText xml:space="preserve"> SEQ MTChap \c \* Arabic \* MERGEFORMAT </w:instrText>
      </w:r>
      <w:r w:rsidR="00F03FAF">
        <w:rPr>
          <w:rFonts w:eastAsiaTheme="minorEastAsia"/>
        </w:rPr>
        <w:fldChar w:fldCharType="separate"/>
      </w:r>
      <w:r w:rsidR="00C10C61">
        <w:rPr>
          <w:rFonts w:eastAsiaTheme="minorEastAsia"/>
          <w:noProof/>
        </w:rPr>
        <w:instrText>3</w:instrText>
      </w:r>
      <w:r w:rsidR="00F03FAF">
        <w:rPr>
          <w:rFonts w:eastAsiaTheme="minorEastAsia"/>
        </w:rPr>
        <w:fldChar w:fldCharType="end"/>
      </w:r>
      <w:r w:rsidR="00F03FAF">
        <w:rPr>
          <w:rFonts w:eastAsiaTheme="minorEastAsia"/>
        </w:rPr>
        <w:instrText>-</w:instrText>
      </w:r>
      <w:r w:rsidR="00F03FAF">
        <w:rPr>
          <w:rFonts w:eastAsiaTheme="minorEastAsia"/>
        </w:rPr>
        <w:fldChar w:fldCharType="begin"/>
      </w:r>
      <w:r w:rsidR="00F03FAF">
        <w:rPr>
          <w:rFonts w:eastAsiaTheme="minorEastAsia"/>
        </w:rPr>
        <w:instrText xml:space="preserve"> SEQ MTEqn \c \* Arabic \* MERGEFORMAT </w:instrText>
      </w:r>
      <w:r w:rsidR="00F03FAF">
        <w:rPr>
          <w:rFonts w:eastAsiaTheme="minorEastAsia"/>
        </w:rPr>
        <w:fldChar w:fldCharType="separate"/>
      </w:r>
      <w:r w:rsidR="00C10C61">
        <w:rPr>
          <w:rFonts w:eastAsiaTheme="minorEastAsia"/>
          <w:noProof/>
        </w:rPr>
        <w:instrText>38</w:instrText>
      </w:r>
      <w:r w:rsidR="00F03FAF">
        <w:rPr>
          <w:rFonts w:eastAsiaTheme="minorEastAsia"/>
        </w:rPr>
        <w:fldChar w:fldCharType="end"/>
      </w:r>
      <w:r w:rsidR="00F03FAF">
        <w:rPr>
          <w:rFonts w:eastAsiaTheme="minorEastAsia"/>
        </w:rPr>
        <w:instrText>)</w:instrText>
      </w:r>
      <w:r w:rsidR="00F03FAF">
        <w:rPr>
          <w:rFonts w:eastAsiaTheme="minorEastAsia"/>
        </w:rPr>
        <w:fldChar w:fldCharType="end"/>
      </w:r>
    </w:p>
    <w:p w14:paraId="59FBB9FE" w14:textId="77777777" w:rsidR="00F163C9" w:rsidRPr="00F163C9" w:rsidRDefault="00F163C9" w:rsidP="00302091">
      <w:pPr>
        <w:pStyle w:val="ab"/>
        <w:numPr>
          <w:ilvl w:val="1"/>
          <w:numId w:val="58"/>
        </w:numPr>
        <w:ind w:firstLineChars="0"/>
        <w:rPr>
          <w:szCs w:val="24"/>
        </w:rPr>
      </w:pPr>
      <w:r w:rsidRPr="007D70F7">
        <w:rPr>
          <w:rFonts w:hint="eastAsia"/>
          <w:szCs w:val="24"/>
        </w:rPr>
        <w:t>用户</w:t>
      </w:r>
      <w:r w:rsidRPr="007D70F7">
        <w:rPr>
          <w:szCs w:val="24"/>
        </w:rPr>
        <w:t>i</w:t>
      </w:r>
      <w:r w:rsidRPr="007D70F7">
        <w:rPr>
          <w:rFonts w:hint="eastAsia"/>
          <w:szCs w:val="24"/>
        </w:rPr>
        <w:t>的</w:t>
      </w:r>
      <w:r w:rsidRPr="00302091">
        <w:rPr>
          <w:position w:val="-12"/>
        </w:rPr>
        <w:object w:dxaOrig="540" w:dyaOrig="360" w14:anchorId="475A5146">
          <v:shape id="_x0000_i1213" type="#_x0000_t75" style="width:26.25pt;height:19.5pt" o:ole="">
            <v:imagedata r:id="rId365" o:title=""/>
          </v:shape>
          <o:OLEObject Type="Embed" ProgID="Equation.DSMT4" ShapeID="_x0000_i1213" DrawAspect="Content" ObjectID="_1524383488" r:id="rId366"/>
        </w:object>
      </w:r>
      <w:r w:rsidRPr="007D70F7">
        <w:rPr>
          <w:rFonts w:hint="eastAsia"/>
          <w:szCs w:val="24"/>
        </w:rPr>
        <w:t>为用</w:t>
      </w:r>
      <w:r w:rsidRPr="008D0F49">
        <w:object w:dxaOrig="285" w:dyaOrig="360" w14:anchorId="6EECC77D">
          <v:shape id="_x0000_i1214" type="#_x0000_t75" style="width:13.5pt;height:19.5pt" o:ole="">
            <v:imagedata r:id="rId344" o:title=""/>
          </v:shape>
          <o:OLEObject Type="Embed" ProgID="Equation.DSMT4" ShapeID="_x0000_i1214" DrawAspect="Content" ObjectID="_1524383489" r:id="rId367"/>
        </w:object>
      </w:r>
      <w:r w:rsidRPr="007D70F7">
        <w:rPr>
          <w:rFonts w:hint="eastAsia"/>
          <w:szCs w:val="24"/>
        </w:rPr>
        <w:t>作预编码矩阵，干扰为</w:t>
      </w:r>
      <w:r w:rsidRPr="008D0F49">
        <w:object w:dxaOrig="390" w:dyaOrig="360" w14:anchorId="0CADF72E">
          <v:shape id="_x0000_i1215" type="#_x0000_t75" style="width:18.75pt;height:19.5pt" o:ole="">
            <v:imagedata r:id="rId346" o:title=""/>
          </v:shape>
          <o:OLEObject Type="Embed" ProgID="Equation.DSMT4" ShapeID="_x0000_i1215" DrawAspect="Content" ObjectID="_1524383490" r:id="rId368"/>
        </w:object>
      </w:r>
      <w:r w:rsidRPr="007D70F7">
        <w:rPr>
          <w:rFonts w:hint="eastAsia"/>
          <w:szCs w:val="24"/>
        </w:rPr>
        <w:t>，采用</w:t>
      </w:r>
      <w:r w:rsidRPr="007D70F7">
        <w:rPr>
          <w:szCs w:val="24"/>
        </w:rPr>
        <w:t>MMSE</w:t>
      </w:r>
      <w:r w:rsidRPr="007D70F7">
        <w:rPr>
          <w:rFonts w:hint="eastAsia"/>
          <w:szCs w:val="24"/>
        </w:rPr>
        <w:t>接收的载干比</w:t>
      </w:r>
    </w:p>
    <w:p w14:paraId="291B3212" w14:textId="77777777" w:rsidR="00CD4FED" w:rsidRPr="004D033A" w:rsidRDefault="00CD4FED" w:rsidP="00302091">
      <w:pPr>
        <w:pStyle w:val="ab"/>
        <w:numPr>
          <w:ilvl w:val="2"/>
          <w:numId w:val="82"/>
        </w:numPr>
        <w:ind w:firstLineChars="0"/>
        <w:rPr>
          <w:szCs w:val="24"/>
        </w:rPr>
      </w:pPr>
      <w:r w:rsidRPr="004D033A">
        <w:rPr>
          <w:szCs w:val="24"/>
        </w:rPr>
        <w:t>每个</w:t>
      </w:r>
      <w:r w:rsidRPr="004D033A">
        <w:rPr>
          <w:szCs w:val="24"/>
        </w:rPr>
        <w:t>H</w:t>
      </w:r>
      <w:r w:rsidRPr="004D033A">
        <w:rPr>
          <w:szCs w:val="24"/>
        </w:rPr>
        <w:t>写入调度用户</w:t>
      </w:r>
      <w:r w:rsidRPr="004D033A">
        <w:rPr>
          <w:szCs w:val="24"/>
        </w:rPr>
        <w:t>Id</w:t>
      </w:r>
      <w:r w:rsidRPr="004D033A">
        <w:rPr>
          <w:szCs w:val="24"/>
        </w:rPr>
        <w:t>、用户数，传输方式</w:t>
      </w:r>
      <w:r w:rsidRPr="004D033A">
        <w:rPr>
          <w:szCs w:val="24"/>
        </w:rPr>
        <w:t>BEAMFORMING</w:t>
      </w:r>
      <w:r w:rsidRPr="004D033A">
        <w:rPr>
          <w:szCs w:val="24"/>
        </w:rPr>
        <w:t>、所用预编码矩阵的绝对索引和</w:t>
      </w:r>
      <w:r w:rsidRPr="004D033A">
        <w:rPr>
          <w:szCs w:val="24"/>
        </w:rPr>
        <w:t>Beamforming</w:t>
      </w:r>
      <w:r w:rsidRPr="004D033A">
        <w:rPr>
          <w:szCs w:val="24"/>
        </w:rPr>
        <w:t>矩阵</w:t>
      </w:r>
      <w:r w:rsidRPr="004D033A">
        <w:rPr>
          <w:szCs w:val="24"/>
        </w:rPr>
        <w:t>/</w:t>
      </w:r>
      <w:r w:rsidRPr="004D033A">
        <w:rPr>
          <w:szCs w:val="24"/>
        </w:rPr>
        <w:t>向量。</w:t>
      </w:r>
    </w:p>
    <w:p w14:paraId="135CAC7E" w14:textId="77777777" w:rsidR="00CD4FED" w:rsidRPr="008D0F49" w:rsidRDefault="00CD4FED" w:rsidP="00CD4FED">
      <w:pPr>
        <w:ind w:left="360" w:firstLineChars="200" w:firstLine="480"/>
        <w:rPr>
          <w:szCs w:val="24"/>
        </w:rPr>
      </w:pPr>
      <w:r w:rsidRPr="008D0F49">
        <w:rPr>
          <w:szCs w:val="24"/>
        </w:rPr>
        <w:t>end if;</w:t>
      </w:r>
    </w:p>
    <w:p w14:paraId="655209FB" w14:textId="77777777" w:rsidR="00CD4FED" w:rsidRDefault="00CD4FED" w:rsidP="00CD4FED">
      <w:pPr>
        <w:pStyle w:val="ab"/>
        <w:numPr>
          <w:ilvl w:val="0"/>
          <w:numId w:val="15"/>
        </w:numPr>
        <w:ind w:firstLineChars="0"/>
        <w:rPr>
          <w:b/>
          <w:sz w:val="24"/>
          <w:szCs w:val="24"/>
        </w:rPr>
      </w:pPr>
      <w:r w:rsidRPr="002209B4">
        <w:rPr>
          <w:rFonts w:hint="eastAsia"/>
          <w:b/>
          <w:sz w:val="24"/>
          <w:szCs w:val="24"/>
        </w:rPr>
        <w:t>基于用户配对的</w:t>
      </w:r>
      <w:r w:rsidRPr="002209B4">
        <w:rPr>
          <w:b/>
          <w:sz w:val="24"/>
          <w:szCs w:val="24"/>
        </w:rPr>
        <w:t>PF</w:t>
      </w:r>
      <w:r w:rsidRPr="002209B4">
        <w:rPr>
          <w:rFonts w:hint="eastAsia"/>
          <w:b/>
          <w:sz w:val="24"/>
          <w:szCs w:val="24"/>
        </w:rPr>
        <w:t>调度</w:t>
      </w:r>
      <w:r w:rsidR="007F75C2" w:rsidRPr="002209B4">
        <w:rPr>
          <w:rFonts w:hint="eastAsia"/>
          <w:b/>
          <w:sz w:val="24"/>
          <w:szCs w:val="24"/>
        </w:rPr>
        <w:t>（</w:t>
      </w:r>
      <w:r w:rsidR="007F75C2" w:rsidRPr="002209B4">
        <w:rPr>
          <w:b/>
          <w:sz w:val="24"/>
          <w:szCs w:val="24"/>
        </w:rPr>
        <w:t>BCI</w:t>
      </w:r>
      <w:r w:rsidR="007F75C2" w:rsidRPr="002209B4">
        <w:rPr>
          <w:rFonts w:hint="eastAsia"/>
          <w:b/>
          <w:sz w:val="24"/>
          <w:szCs w:val="24"/>
        </w:rPr>
        <w:t>）</w:t>
      </w:r>
    </w:p>
    <w:p w14:paraId="1755C278" w14:textId="77777777" w:rsidR="00FA4B37" w:rsidRPr="00FA4B37" w:rsidRDefault="00FA4B37" w:rsidP="00C2109E">
      <w:pPr>
        <w:ind w:firstLine="420"/>
        <w:rPr>
          <w:szCs w:val="24"/>
        </w:rPr>
      </w:pPr>
      <w:r w:rsidRPr="00FA4B37">
        <w:rPr>
          <w:rFonts w:hint="eastAsia"/>
          <w:szCs w:val="24"/>
        </w:rPr>
        <w:t>用户集合</w:t>
      </w:r>
      <w:r w:rsidRPr="00DE3FAA">
        <w:object w:dxaOrig="1340" w:dyaOrig="320" w14:anchorId="08F0616D">
          <v:shape id="_x0000_i1216" type="#_x0000_t75" style="width:66pt;height:17.25pt" o:ole="">
            <v:imagedata r:id="rId369" o:title=""/>
          </v:shape>
          <o:OLEObject Type="Embed" ProgID="Equation.DSMT4" ShapeID="_x0000_i1216" DrawAspect="Content" ObjectID="_1524383491" r:id="rId370"/>
        </w:object>
      </w:r>
    </w:p>
    <w:p w14:paraId="501238BB" w14:textId="77777777" w:rsidR="00FA4B37" w:rsidRPr="00FA4B37" w:rsidRDefault="00FA4B37" w:rsidP="00C2109E">
      <w:pPr>
        <w:ind w:firstLine="420"/>
        <w:rPr>
          <w:szCs w:val="24"/>
        </w:rPr>
      </w:pPr>
      <w:r w:rsidRPr="00FA4B37">
        <w:rPr>
          <w:rFonts w:hint="eastAsia"/>
          <w:szCs w:val="24"/>
        </w:rPr>
        <w:lastRenderedPageBreak/>
        <w:t>计算每个用户的</w:t>
      </w:r>
      <w:r w:rsidRPr="00FA4B37">
        <w:rPr>
          <w:rFonts w:hint="eastAsia"/>
          <w:szCs w:val="24"/>
        </w:rPr>
        <w:t>BCI</w:t>
      </w:r>
      <w:r w:rsidRPr="00FA4B37">
        <w:rPr>
          <w:rFonts w:hint="eastAsia"/>
          <w:szCs w:val="24"/>
        </w:rPr>
        <w:t>反馈信息，存入</w:t>
      </w:r>
      <w:r w:rsidRPr="00FA4B37">
        <w:rPr>
          <w:rFonts w:hint="eastAsia"/>
          <w:szCs w:val="24"/>
        </w:rPr>
        <w:t>BCI_scope</w:t>
      </w:r>
      <w:r w:rsidRPr="00FA4B37">
        <w:rPr>
          <w:rFonts w:hint="eastAsia"/>
          <w:szCs w:val="24"/>
        </w:rPr>
        <w:t>中，</w:t>
      </w:r>
      <w:r w:rsidRPr="00FA4B37">
        <w:rPr>
          <w:rFonts w:hint="eastAsia"/>
          <w:szCs w:val="24"/>
        </w:rPr>
        <w:t>BCI</w:t>
      </w:r>
      <w:r w:rsidRPr="00FA4B37">
        <w:rPr>
          <w:rFonts w:hint="eastAsia"/>
          <w:szCs w:val="24"/>
        </w:rPr>
        <w:t>反馈信息的计算方法如下</w:t>
      </w:r>
      <w:r w:rsidRPr="00FA4B37">
        <w:rPr>
          <w:rFonts w:hint="eastAsia"/>
          <w:szCs w:val="24"/>
        </w:rPr>
        <w:t>:</w:t>
      </w:r>
    </w:p>
    <w:p w14:paraId="66172E2E" w14:textId="77777777" w:rsidR="00FA4B37" w:rsidRPr="00FA4B37" w:rsidRDefault="00FA4B37" w:rsidP="00FA4B37">
      <w:pPr>
        <w:pStyle w:val="ab"/>
        <w:numPr>
          <w:ilvl w:val="2"/>
          <w:numId w:val="82"/>
        </w:numPr>
        <w:ind w:firstLineChars="0"/>
        <w:rPr>
          <w:szCs w:val="24"/>
        </w:rPr>
      </w:pPr>
      <w:r w:rsidRPr="00FA4B37">
        <w:rPr>
          <w:rFonts w:hint="eastAsia"/>
          <w:szCs w:val="24"/>
        </w:rPr>
        <w:t>确定用于反馈的单用户的</w:t>
      </w:r>
      <w:r w:rsidRPr="00FA4B37">
        <w:rPr>
          <w:szCs w:val="24"/>
        </w:rPr>
        <w:t>PMI</w:t>
      </w:r>
      <w:r w:rsidRPr="00FA4B37">
        <w:rPr>
          <w:rFonts w:hint="eastAsia"/>
          <w:szCs w:val="24"/>
        </w:rPr>
        <w:t>、</w:t>
      </w:r>
      <w:r w:rsidRPr="00FA4B37">
        <w:rPr>
          <w:szCs w:val="24"/>
        </w:rPr>
        <w:t>RI</w:t>
      </w:r>
      <w:r w:rsidRPr="00FA4B37">
        <w:rPr>
          <w:rFonts w:hint="eastAsia"/>
          <w:szCs w:val="24"/>
        </w:rPr>
        <w:t>对为：</w:t>
      </w:r>
    </w:p>
    <w:p w14:paraId="22538928" w14:textId="77777777" w:rsidR="00FA4B37" w:rsidRDefault="00FA4B37" w:rsidP="00FA4B37">
      <w:pPr>
        <w:ind w:leftChars="175" w:left="420"/>
        <w:jc w:val="right"/>
        <w:rPr>
          <w:rFonts w:eastAsiaTheme="minorEastAsia"/>
        </w:rPr>
      </w:pPr>
      <w:r>
        <w:tab/>
      </w:r>
      <w:r w:rsidRPr="00F81FEC">
        <w:rPr>
          <w:position w:val="-14"/>
        </w:rPr>
        <w:object w:dxaOrig="3260" w:dyaOrig="380" w14:anchorId="08D6518B">
          <v:shape id="_x0000_i1217" type="#_x0000_t75" style="width:164.25pt;height:18.75pt" o:ole="">
            <v:imagedata r:id="rId371" o:title=""/>
          </v:shape>
          <o:OLEObject Type="Embed" ProgID="Equation.DSMT4" ShapeID="_x0000_i1217" DrawAspect="Content" ObjectID="_1524383492" r:id="rId372"/>
        </w:objec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39</w:instrText>
      </w:r>
      <w:r w:rsidR="00E8426C">
        <w:rPr>
          <w:noProof/>
        </w:rPr>
        <w:fldChar w:fldCharType="end"/>
      </w:r>
      <w:r w:rsidR="00F03FAF">
        <w:instrText>)</w:instrText>
      </w:r>
      <w:r w:rsidR="00F03FAF">
        <w:fldChar w:fldCharType="end"/>
      </w:r>
    </w:p>
    <w:p w14:paraId="79C19354" w14:textId="77777777" w:rsidR="00FA4B37" w:rsidRDefault="00FA4B37" w:rsidP="00CD1878">
      <w:pPr>
        <w:ind w:left="840" w:firstLine="420"/>
        <w:rPr>
          <w:szCs w:val="24"/>
        </w:rPr>
      </w:pPr>
      <w:r w:rsidRPr="00DE3FAA">
        <w:rPr>
          <w:rFonts w:hint="eastAsia"/>
          <w:szCs w:val="24"/>
        </w:rPr>
        <w:t>其中</w:t>
      </w:r>
      <w:r w:rsidRPr="00DE3FAA">
        <w:rPr>
          <w:szCs w:val="24"/>
        </w:rPr>
        <w:object w:dxaOrig="930" w:dyaOrig="375" w14:anchorId="2102E4CA">
          <v:shape id="_x0000_i1218" type="#_x0000_t75" style="width:47.25pt;height:19.5pt" o:ole="">
            <v:imagedata r:id="rId373" o:title=""/>
          </v:shape>
          <o:OLEObject Type="Embed" ProgID="Equation.DSMT4" ShapeID="_x0000_i1218" DrawAspect="Content" ObjectID="_1524383493" r:id="rId374"/>
        </w:object>
      </w:r>
      <w:r w:rsidRPr="00DE3FAA">
        <w:rPr>
          <w:rFonts w:hint="eastAsia"/>
          <w:szCs w:val="24"/>
        </w:rPr>
        <w:t>为用户在预编码矩阵为</w:t>
      </w:r>
      <w:r w:rsidRPr="00DE3FAA">
        <w:rPr>
          <w:szCs w:val="24"/>
        </w:rPr>
        <w:object w:dxaOrig="660" w:dyaOrig="375" w14:anchorId="070FE211">
          <v:shape id="_x0000_i1219" type="#_x0000_t75" style="width:33.75pt;height:19.5pt" o:ole="">
            <v:imagedata r:id="rId375" o:title=""/>
          </v:shape>
          <o:OLEObject Type="Embed" ProgID="Equation.DSMT4" ShapeID="_x0000_i1219" DrawAspect="Content" ObjectID="_1524383494" r:id="rId376"/>
        </w:object>
      </w:r>
      <w:r>
        <w:rPr>
          <w:rFonts w:hint="eastAsia"/>
          <w:szCs w:val="24"/>
        </w:rPr>
        <w:t>并</w:t>
      </w:r>
      <w:r w:rsidRPr="00DE3FAA">
        <w:rPr>
          <w:rFonts w:hint="eastAsia"/>
          <w:szCs w:val="24"/>
        </w:rPr>
        <w:t>采用</w:t>
      </w:r>
      <w:r w:rsidRPr="00DE3FAA">
        <w:rPr>
          <w:szCs w:val="24"/>
        </w:rPr>
        <w:t>MMSE</w:t>
      </w:r>
      <w:r w:rsidRPr="00DE3FAA">
        <w:rPr>
          <w:rFonts w:hint="eastAsia"/>
          <w:szCs w:val="24"/>
        </w:rPr>
        <w:t>接收时的数据率，</w:t>
      </w:r>
      <w:r w:rsidRPr="00DE3FAA">
        <w:rPr>
          <w:szCs w:val="24"/>
        </w:rPr>
        <w:object w:dxaOrig="660" w:dyaOrig="375" w14:anchorId="07606100">
          <v:shape id="_x0000_i1220" type="#_x0000_t75" style="width:33.75pt;height:19.5pt" o:ole="">
            <v:imagedata r:id="rId375" o:title=""/>
          </v:shape>
          <o:OLEObject Type="Embed" ProgID="Equation.DSMT4" ShapeID="_x0000_i1220" DrawAspect="Content" ObjectID="_1524383495" r:id="rId377"/>
        </w:object>
      </w:r>
      <w:r w:rsidRPr="00DE3FAA">
        <w:rPr>
          <w:rFonts w:hint="eastAsia"/>
          <w:szCs w:val="24"/>
        </w:rPr>
        <w:t>为由</w:t>
      </w:r>
      <w:r w:rsidRPr="00DE3FAA">
        <w:rPr>
          <w:szCs w:val="24"/>
        </w:rPr>
        <w:t>PMI</w:t>
      </w:r>
      <w:r w:rsidRPr="00DE3FAA">
        <w:rPr>
          <w:rFonts w:hint="eastAsia"/>
          <w:szCs w:val="24"/>
        </w:rPr>
        <w:t>、</w:t>
      </w:r>
      <w:r w:rsidRPr="00DE3FAA">
        <w:rPr>
          <w:szCs w:val="24"/>
        </w:rPr>
        <w:t>RI</w:t>
      </w:r>
      <w:r w:rsidRPr="00DE3FAA">
        <w:rPr>
          <w:rFonts w:hint="eastAsia"/>
          <w:szCs w:val="24"/>
        </w:rPr>
        <w:t>检索的码本</w:t>
      </w:r>
    </w:p>
    <w:p w14:paraId="123DE884" w14:textId="77777777" w:rsidR="00FA4B37" w:rsidRPr="00FA4B37" w:rsidRDefault="00FA4B37" w:rsidP="00FA4B37">
      <w:pPr>
        <w:pStyle w:val="ab"/>
        <w:numPr>
          <w:ilvl w:val="2"/>
          <w:numId w:val="82"/>
        </w:numPr>
        <w:ind w:firstLineChars="0"/>
        <w:rPr>
          <w:szCs w:val="24"/>
        </w:rPr>
      </w:pPr>
      <w:r w:rsidRPr="00FA4B37">
        <w:rPr>
          <w:rFonts w:hint="eastAsia"/>
          <w:szCs w:val="24"/>
        </w:rPr>
        <w:t>单用户的数据率：</w:t>
      </w:r>
    </w:p>
    <w:p w14:paraId="6C0DD21D" w14:textId="77777777" w:rsidR="00FA4B37" w:rsidRPr="00664BEE" w:rsidRDefault="00FA4B37" w:rsidP="00FA4B37">
      <w:pPr>
        <w:pStyle w:val="MTDisplayEquation"/>
        <w:ind w:left="420"/>
        <w:jc w:val="center"/>
      </w:pPr>
      <w:r w:rsidRPr="00261863">
        <w:rPr>
          <w:position w:val="-14"/>
        </w:rPr>
        <w:object w:dxaOrig="2280" w:dyaOrig="380" w14:anchorId="1775E0AB">
          <v:shape id="_x0000_i1221" type="#_x0000_t75" style="width:114.75pt;height:18.75pt" o:ole="">
            <v:imagedata r:id="rId378" o:title=""/>
          </v:shape>
          <o:OLEObject Type="Embed" ProgID="Equation.DSMT4" ShapeID="_x0000_i1221" DrawAspect="Content" ObjectID="_1524383496" r:id="rId379"/>
        </w:object>
      </w:r>
    </w:p>
    <w:p w14:paraId="69428B48" w14:textId="77777777" w:rsidR="00FA4B37" w:rsidRPr="00FA4B37" w:rsidRDefault="00FA4B37" w:rsidP="00FA4B37">
      <w:pPr>
        <w:pStyle w:val="ab"/>
        <w:numPr>
          <w:ilvl w:val="2"/>
          <w:numId w:val="82"/>
        </w:numPr>
        <w:ind w:firstLineChars="0"/>
        <w:rPr>
          <w:szCs w:val="24"/>
        </w:rPr>
      </w:pPr>
      <w:r w:rsidRPr="00FA4B37">
        <w:rPr>
          <w:rFonts w:hint="eastAsia"/>
          <w:szCs w:val="24"/>
        </w:rPr>
        <w:t>确定用于反馈的用户配对</w:t>
      </w:r>
      <w:r w:rsidRPr="00FA4B37">
        <w:rPr>
          <w:rFonts w:hint="eastAsia"/>
          <w:szCs w:val="24"/>
        </w:rPr>
        <w:t xml:space="preserve"> </w:t>
      </w:r>
      <w:r w:rsidRPr="00FA4B37">
        <w:rPr>
          <w:rFonts w:hint="eastAsia"/>
          <w:szCs w:val="24"/>
        </w:rPr>
        <w:t>的</w:t>
      </w:r>
      <w:r w:rsidRPr="00FA4B37">
        <w:rPr>
          <w:szCs w:val="24"/>
        </w:rPr>
        <w:t>PMI</w:t>
      </w:r>
      <w:r w:rsidRPr="00FA4B37">
        <w:rPr>
          <w:rFonts w:hint="eastAsia"/>
          <w:szCs w:val="24"/>
        </w:rPr>
        <w:t>、</w:t>
      </w:r>
      <w:r w:rsidRPr="00FA4B37">
        <w:rPr>
          <w:szCs w:val="24"/>
        </w:rPr>
        <w:t>RI</w:t>
      </w:r>
      <w:r w:rsidRPr="00FA4B37">
        <w:rPr>
          <w:rFonts w:hint="eastAsia"/>
          <w:szCs w:val="24"/>
        </w:rPr>
        <w:t>为：</w:t>
      </w:r>
    </w:p>
    <w:p w14:paraId="38E646F6" w14:textId="77777777" w:rsidR="00FA4B37" w:rsidRDefault="00FA4B37" w:rsidP="00FA4B37">
      <w:pPr>
        <w:ind w:leftChars="175" w:left="420"/>
        <w:jc w:val="right"/>
      </w:pPr>
      <w:r>
        <w:tab/>
      </w:r>
      <w:r w:rsidRPr="00F81FEC">
        <w:rPr>
          <w:position w:val="-14"/>
        </w:rPr>
        <w:object w:dxaOrig="3620" w:dyaOrig="380" w14:anchorId="2038C548">
          <v:shape id="_x0000_i1222" type="#_x0000_t75" style="width:180pt;height:18.75pt" o:ole="">
            <v:imagedata r:id="rId380" o:title=""/>
          </v:shape>
          <o:OLEObject Type="Embed" ProgID="Equation.DSMT4" ShapeID="_x0000_i1222" DrawAspect="Content" ObjectID="_1524383497" r:id="rId381"/>
        </w:objec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40</w:instrText>
      </w:r>
      <w:r w:rsidR="00E8426C">
        <w:rPr>
          <w:noProof/>
        </w:rPr>
        <w:fldChar w:fldCharType="end"/>
      </w:r>
      <w:r w:rsidR="00F03FAF">
        <w:instrText>)</w:instrText>
      </w:r>
      <w:r w:rsidR="00F03FAF">
        <w:fldChar w:fldCharType="end"/>
      </w:r>
    </w:p>
    <w:p w14:paraId="753D243B" w14:textId="77777777" w:rsidR="00FA4B37" w:rsidRPr="00EB0469" w:rsidRDefault="00FA4B37" w:rsidP="00CD1878">
      <w:pPr>
        <w:ind w:left="840" w:firstLine="420"/>
        <w:rPr>
          <w:szCs w:val="24"/>
        </w:rPr>
      </w:pPr>
      <w:r w:rsidRPr="00DE3FAA">
        <w:rPr>
          <w:rFonts w:hint="eastAsia"/>
          <w:szCs w:val="24"/>
        </w:rPr>
        <w:t>其中</w:t>
      </w:r>
      <w:r w:rsidRPr="00DE3FAA">
        <w:rPr>
          <w:szCs w:val="24"/>
        </w:rPr>
        <w:object w:dxaOrig="1530" w:dyaOrig="375" w14:anchorId="3CF527BC">
          <v:shape id="_x0000_i1223" type="#_x0000_t75" style="width:78pt;height:19.5pt" o:ole="">
            <v:imagedata r:id="rId382" o:title=""/>
          </v:shape>
          <o:OLEObject Type="Embed" ProgID="Equation.DSMT4" ShapeID="_x0000_i1223" DrawAspect="Content" ObjectID="_1524383498" r:id="rId383"/>
        </w:object>
      </w:r>
      <w:r w:rsidRPr="00DE3FAA">
        <w:rPr>
          <w:rFonts w:hint="eastAsia"/>
          <w:szCs w:val="24"/>
        </w:rPr>
        <w:t>为用户在预编码矩阵为</w:t>
      </w:r>
      <w:r w:rsidRPr="00261863">
        <w:rPr>
          <w:position w:val="-14"/>
          <w:szCs w:val="24"/>
        </w:rPr>
        <w:object w:dxaOrig="980" w:dyaOrig="380" w14:anchorId="24022334">
          <v:shape id="_x0000_i1224" type="#_x0000_t75" style="width:48pt;height:18.75pt" o:ole="">
            <v:imagedata r:id="rId384" o:title=""/>
          </v:shape>
          <o:OLEObject Type="Embed" ProgID="Equation.DSMT4" ShapeID="_x0000_i1224" DrawAspect="Content" ObjectID="_1524383499" r:id="rId385"/>
        </w:object>
      </w:r>
      <w:r w:rsidRPr="00DE3FAA">
        <w:rPr>
          <w:rFonts w:hint="eastAsia"/>
          <w:szCs w:val="24"/>
        </w:rPr>
        <w:t>，干扰为</w:t>
      </w:r>
      <w:r w:rsidRPr="00DE3FAA">
        <w:rPr>
          <w:szCs w:val="24"/>
        </w:rPr>
        <w:object w:dxaOrig="1230" w:dyaOrig="375" w14:anchorId="010D3572">
          <v:shape id="_x0000_i1225" type="#_x0000_t75" style="width:60pt;height:19.5pt" o:ole="">
            <v:imagedata r:id="rId386" o:title=""/>
          </v:shape>
          <o:OLEObject Type="Embed" ProgID="Equation.DSMT4" ShapeID="_x0000_i1225" DrawAspect="Content" ObjectID="_1524383500" r:id="rId387"/>
        </w:object>
      </w:r>
      <w:r w:rsidRPr="00DE3FAA">
        <w:rPr>
          <w:rFonts w:hint="eastAsia"/>
          <w:szCs w:val="24"/>
        </w:rPr>
        <w:t>，采用</w:t>
      </w:r>
      <w:r w:rsidRPr="00DE3FAA">
        <w:rPr>
          <w:szCs w:val="24"/>
        </w:rPr>
        <w:t>MMSE</w:t>
      </w:r>
      <w:r w:rsidRPr="00DE3FAA">
        <w:rPr>
          <w:rFonts w:hint="eastAsia"/>
          <w:szCs w:val="24"/>
        </w:rPr>
        <w:t>接收时的数据率</w:t>
      </w:r>
      <w:r>
        <w:rPr>
          <w:rFonts w:hint="eastAsia"/>
          <w:szCs w:val="24"/>
        </w:rPr>
        <w:t>。</w:t>
      </w:r>
      <w:r w:rsidRPr="00DE3FAA">
        <w:rPr>
          <w:szCs w:val="24"/>
        </w:rPr>
        <w:object w:dxaOrig="375" w:dyaOrig="285" w14:anchorId="72C808B0">
          <v:shape id="_x0000_i1226" type="#_x0000_t75" style="width:19.5pt;height:13.5pt" o:ole="">
            <v:imagedata r:id="rId388" o:title=""/>
          </v:shape>
          <o:OLEObject Type="Embed" ProgID="Equation.DSMT4" ShapeID="_x0000_i1226" DrawAspect="Content" ObjectID="_1524383501" r:id="rId389"/>
        </w:object>
      </w:r>
      <w:r w:rsidRPr="00DE3FAA">
        <w:rPr>
          <w:rFonts w:hint="eastAsia"/>
          <w:szCs w:val="24"/>
        </w:rPr>
        <w:t>为噪声干扰</w:t>
      </w:r>
      <w:r>
        <w:rPr>
          <w:rFonts w:hint="eastAsia"/>
          <w:szCs w:val="24"/>
        </w:rPr>
        <w:t>，</w:t>
      </w:r>
      <w:r w:rsidRPr="00EB0469">
        <w:rPr>
          <w:rFonts w:hint="eastAsia"/>
          <w:szCs w:val="24"/>
        </w:rPr>
        <w:t>码本干扰</w:t>
      </w:r>
      <w:r w:rsidRPr="00514104">
        <w:rPr>
          <w:position w:val="-8"/>
        </w:rPr>
        <w:object w:dxaOrig="802" w:dyaOrig="250" w14:anchorId="7F024391">
          <v:shape id="_x0000_i1227" type="#_x0000_t75" style="width:42pt;height:12.75pt" o:ole="">
            <v:imagedata r:id="rId390" o:title=""/>
          </v:shape>
          <o:OLEObject Type="Embed" ProgID="Equation.Ribbit" ShapeID="_x0000_i1227" DrawAspect="Content" ObjectID="_1524383502" r:id="rId391"/>
        </w:object>
      </w:r>
      <w:r w:rsidRPr="00EB0469">
        <w:rPr>
          <w:rFonts w:hint="eastAsia"/>
          <w:szCs w:val="24"/>
        </w:rPr>
        <w:t>的计算方法为：</w:t>
      </w:r>
    </w:p>
    <w:p w14:paraId="45A3D59B" w14:textId="77777777" w:rsidR="00FA4B37" w:rsidRDefault="00FA4B37" w:rsidP="00FA4B37">
      <w:pPr>
        <w:ind w:leftChars="175" w:left="420"/>
        <w:jc w:val="right"/>
      </w:pPr>
      <w:r>
        <w:tab/>
      </w:r>
      <w:r w:rsidRPr="00F81FEC">
        <w:rPr>
          <w:position w:val="-16"/>
        </w:rPr>
        <w:object w:dxaOrig="3090" w:dyaOrig="420" w14:anchorId="14E7122E">
          <v:shape id="_x0000_i1228" type="#_x0000_t75" style="width:156pt;height:21pt" o:ole="">
            <v:imagedata r:id="rId392" o:title=""/>
          </v:shape>
          <o:OLEObject Type="Embed" ProgID="Equation.DSMT4" ShapeID="_x0000_i1228" DrawAspect="Content" ObjectID="_1524383503" r:id="rId393"/>
        </w:objec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41</w:instrText>
      </w:r>
      <w:r w:rsidR="00E8426C">
        <w:rPr>
          <w:noProof/>
        </w:rPr>
        <w:fldChar w:fldCharType="end"/>
      </w:r>
      <w:r w:rsidR="00F03FAF">
        <w:instrText>)</w:instrText>
      </w:r>
      <w:r w:rsidR="00F03FAF">
        <w:fldChar w:fldCharType="end"/>
      </w:r>
    </w:p>
    <w:p w14:paraId="394683FC" w14:textId="77777777" w:rsidR="00FA4B37" w:rsidRDefault="00FA4B37" w:rsidP="00FA4B37">
      <w:pPr>
        <w:ind w:left="840" w:firstLine="420"/>
        <w:rPr>
          <w:szCs w:val="24"/>
        </w:rPr>
      </w:pPr>
      <w:r w:rsidRPr="00FA4B37">
        <w:rPr>
          <w:rFonts w:hint="eastAsia"/>
          <w:szCs w:val="24"/>
        </w:rPr>
        <w:t>其中</w:t>
      </w:r>
      <w:r w:rsidRPr="00EB0469">
        <w:object w:dxaOrig="2314" w:dyaOrig="310" w14:anchorId="7FB135F7">
          <v:shape id="_x0000_i1229" type="#_x0000_t75" style="width:115.5pt;height:15.75pt" o:ole="">
            <v:imagedata r:id="rId394" o:title=""/>
          </v:shape>
          <o:OLEObject Type="Embed" ProgID="Equation.Ribbit" ShapeID="_x0000_i1229" DrawAspect="Content" ObjectID="_1524383504" r:id="rId395"/>
        </w:object>
      </w:r>
      <w:r w:rsidRPr="00FA4B37">
        <w:rPr>
          <w:rFonts w:hint="eastAsia"/>
          <w:szCs w:val="24"/>
        </w:rPr>
        <w:t>。</w:t>
      </w:r>
    </w:p>
    <w:p w14:paraId="61422ADE" w14:textId="77777777" w:rsidR="00FA4B37" w:rsidRDefault="00FA4B37" w:rsidP="00FA4B37">
      <w:pPr>
        <w:pStyle w:val="ab"/>
        <w:numPr>
          <w:ilvl w:val="2"/>
          <w:numId w:val="82"/>
        </w:numPr>
        <w:ind w:firstLineChars="0"/>
        <w:rPr>
          <w:szCs w:val="24"/>
        </w:rPr>
      </w:pPr>
      <w:r w:rsidRPr="00FA4B37">
        <w:rPr>
          <w:rFonts w:hint="eastAsia"/>
          <w:szCs w:val="24"/>
        </w:rPr>
        <w:t>多用户的数据率：</w:t>
      </w:r>
    </w:p>
    <w:p w14:paraId="42737C10" w14:textId="77777777" w:rsidR="00FA4B37" w:rsidRPr="00FA4B37" w:rsidRDefault="00FA4B37" w:rsidP="00E3097E">
      <w:pPr>
        <w:pStyle w:val="MTDisplayEquation"/>
        <w:jc w:val="right"/>
      </w:pPr>
      <w:r>
        <w:tab/>
      </w:r>
      <w:r w:rsidRPr="00FA4B37">
        <w:rPr>
          <w:position w:val="-14"/>
        </w:rPr>
        <w:object w:dxaOrig="2680" w:dyaOrig="380" w14:anchorId="4C703AF8">
          <v:shape id="_x0000_i1230" type="#_x0000_t75" style="width:134.25pt;height:18.75pt" o:ole="">
            <v:imagedata r:id="rId396" o:title=""/>
          </v:shape>
          <o:OLEObject Type="Embed" ProgID="Equation.DSMT4" ShapeID="_x0000_i1230" DrawAspect="Content" ObjectID="_1524383505" r:id="rId397"/>
        </w:object>
      </w:r>
      <w:r w:rsidR="00C10C61">
        <w:rPr>
          <w:rFonts w:hint="eastAsia"/>
          <w:position w:val="-14"/>
        </w:rPr>
        <w:tab/>
      </w:r>
      <w:r>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42</w:instrText>
      </w:r>
      <w:r w:rsidR="00E8426C">
        <w:rPr>
          <w:noProof/>
        </w:rPr>
        <w:fldChar w:fldCharType="end"/>
      </w:r>
      <w:r w:rsidR="00F03FAF">
        <w:instrText>)</w:instrText>
      </w:r>
      <w:r w:rsidR="00F03FAF">
        <w:fldChar w:fldCharType="end"/>
      </w:r>
    </w:p>
    <w:p w14:paraId="636B3D7D" w14:textId="77777777" w:rsidR="00FA4B37" w:rsidRDefault="00FA4B37" w:rsidP="00FA4B37">
      <w:pPr>
        <w:pStyle w:val="ab"/>
        <w:numPr>
          <w:ilvl w:val="0"/>
          <w:numId w:val="61"/>
        </w:numPr>
        <w:ind w:firstLineChars="0"/>
        <w:rPr>
          <w:szCs w:val="24"/>
        </w:rPr>
      </w:pPr>
      <w:r w:rsidRPr="007D70F7">
        <w:rPr>
          <w:rFonts w:hint="eastAsia"/>
          <w:szCs w:val="24"/>
        </w:rPr>
        <w:t>初始化</w:t>
      </w:r>
      <w:r w:rsidRPr="007D70F7">
        <w:rPr>
          <w:rFonts w:hint="eastAsia"/>
          <w:szCs w:val="24"/>
        </w:rPr>
        <w:t>usr1=</w:t>
      </w:r>
      <w:r w:rsidRPr="007D70F7">
        <w:rPr>
          <w:szCs w:val="24"/>
        </w:rPr>
        <w:t>INVALID_USER</w:t>
      </w:r>
      <w:r w:rsidRPr="007D70F7">
        <w:rPr>
          <w:rFonts w:hint="eastAsia"/>
          <w:szCs w:val="24"/>
        </w:rPr>
        <w:t>, usr2=</w:t>
      </w:r>
      <w:r w:rsidRPr="007D70F7">
        <w:rPr>
          <w:szCs w:val="24"/>
        </w:rPr>
        <w:t>INVALID_USER</w:t>
      </w:r>
      <w:r w:rsidRPr="007D70F7">
        <w:rPr>
          <w:rFonts w:hint="eastAsia"/>
          <w:szCs w:val="24"/>
        </w:rPr>
        <w:t>;</w:t>
      </w:r>
    </w:p>
    <w:p w14:paraId="2422CFC9" w14:textId="77777777" w:rsidR="00FA4B37" w:rsidRDefault="00FA4B37" w:rsidP="00FA4B37">
      <w:pPr>
        <w:pStyle w:val="ab"/>
        <w:numPr>
          <w:ilvl w:val="0"/>
          <w:numId w:val="61"/>
        </w:numPr>
        <w:ind w:firstLineChars="0"/>
        <w:rPr>
          <w:szCs w:val="24"/>
        </w:rPr>
      </w:pPr>
      <w:r>
        <w:rPr>
          <w:rFonts w:hint="eastAsia"/>
          <w:szCs w:val="24"/>
        </w:rPr>
        <w:t>计算单用户的数据率和</w:t>
      </w:r>
      <w:r>
        <w:rPr>
          <w:rFonts w:hint="eastAsia"/>
          <w:szCs w:val="24"/>
        </w:rPr>
        <w:t>PF</w:t>
      </w:r>
      <w:r>
        <w:rPr>
          <w:rFonts w:hint="eastAsia"/>
          <w:szCs w:val="24"/>
        </w:rPr>
        <w:t>因子：</w:t>
      </w:r>
    </w:p>
    <w:p w14:paraId="668A10A8" w14:textId="77777777" w:rsidR="00FA4B37" w:rsidRDefault="00FA4B37" w:rsidP="00FA4B37">
      <w:pPr>
        <w:pStyle w:val="ab"/>
        <w:numPr>
          <w:ilvl w:val="1"/>
          <w:numId w:val="61"/>
        </w:numPr>
        <w:ind w:firstLineChars="0"/>
        <w:rPr>
          <w:szCs w:val="24"/>
        </w:rPr>
      </w:pPr>
      <w:r w:rsidRPr="007D70F7">
        <w:rPr>
          <w:rFonts w:hint="eastAsia"/>
          <w:szCs w:val="24"/>
        </w:rPr>
        <w:t>读取每个用户的</w:t>
      </w:r>
      <w:r w:rsidRPr="007D70F7">
        <w:rPr>
          <w:rFonts w:hint="eastAsia"/>
          <w:szCs w:val="24"/>
        </w:rPr>
        <w:t>BCI</w:t>
      </w:r>
      <w:r w:rsidRPr="009B4F64">
        <w:rPr>
          <w:rFonts w:hint="eastAsia"/>
          <w:szCs w:val="24"/>
        </w:rPr>
        <w:t>反馈信息中的</w:t>
      </w:r>
      <w:r w:rsidRPr="00453834">
        <w:rPr>
          <w:szCs w:val="24"/>
        </w:rPr>
        <w:t>SU</w:t>
      </w:r>
      <w:r w:rsidRPr="00453834">
        <w:rPr>
          <w:rFonts w:hint="eastAsia"/>
          <w:szCs w:val="24"/>
        </w:rPr>
        <w:t>数据率</w:t>
      </w:r>
      <w:r w:rsidRPr="00453834">
        <w:rPr>
          <w:szCs w:val="24"/>
        </w:rPr>
        <w:t>tmp</w:t>
      </w:r>
      <w:r w:rsidRPr="00453834">
        <w:rPr>
          <w:rFonts w:hint="eastAsia"/>
          <w:szCs w:val="24"/>
        </w:rPr>
        <w:t>；</w:t>
      </w:r>
    </w:p>
    <w:p w14:paraId="59ADF78A" w14:textId="77777777" w:rsidR="00FA4B37" w:rsidRDefault="00FA4B37" w:rsidP="00FA4B37">
      <w:pPr>
        <w:pStyle w:val="ab"/>
        <w:numPr>
          <w:ilvl w:val="1"/>
          <w:numId w:val="61"/>
        </w:numPr>
        <w:ind w:firstLineChars="0"/>
        <w:rPr>
          <w:szCs w:val="24"/>
        </w:rPr>
      </w:pPr>
      <w:r w:rsidRPr="007E575A">
        <w:rPr>
          <w:rFonts w:hint="eastAsia"/>
          <w:szCs w:val="24"/>
        </w:rPr>
        <w:t>计算</w:t>
      </w:r>
      <w:r w:rsidRPr="00F25B3B">
        <w:rPr>
          <w:szCs w:val="24"/>
        </w:rPr>
        <w:t>PF</w:t>
      </w:r>
      <w:r w:rsidRPr="00057FFE">
        <w:rPr>
          <w:rFonts w:hint="eastAsia"/>
          <w:szCs w:val="24"/>
        </w:rPr>
        <w:t>因子：</w:t>
      </w:r>
      <w:r w:rsidRPr="00DE3FAA">
        <w:object w:dxaOrig="1620" w:dyaOrig="360" w14:anchorId="089307DA">
          <v:shape id="_x0000_i1231" type="#_x0000_t75" style="width:81.75pt;height:19.5pt" o:ole="">
            <v:imagedata r:id="rId398" o:title=""/>
          </v:shape>
          <o:OLEObject Type="Embed" ProgID="Equation.DSMT4" ShapeID="_x0000_i1231" DrawAspect="Content" ObjectID="_1524383506" r:id="rId399"/>
        </w:object>
      </w:r>
      <w:r w:rsidRPr="00453834">
        <w:rPr>
          <w:rFonts w:hint="eastAsia"/>
          <w:szCs w:val="24"/>
        </w:rPr>
        <w:t>，</w:t>
      </w:r>
      <w:r w:rsidRPr="00DE3FAA">
        <w:object w:dxaOrig="180" w:dyaOrig="360" w14:anchorId="0BA0DBD0">
          <v:shape id="_x0000_i1232" type="#_x0000_t75" style="width:9.75pt;height:19.5pt" o:ole="">
            <v:imagedata r:id="rId400" o:title=""/>
          </v:shape>
          <o:OLEObject Type="Embed" ProgID="Equation.DSMT4" ShapeID="_x0000_i1232" DrawAspect="Content" ObjectID="_1524383507" r:id="rId401"/>
        </w:object>
      </w:r>
      <w:r w:rsidRPr="00453834">
        <w:rPr>
          <w:rFonts w:hint="eastAsia"/>
          <w:szCs w:val="24"/>
        </w:rPr>
        <w:t>是用户</w:t>
      </w:r>
      <w:r w:rsidRPr="00453834">
        <w:rPr>
          <w:szCs w:val="24"/>
        </w:rPr>
        <w:t>i</w:t>
      </w:r>
      <w:r w:rsidRPr="00453834">
        <w:rPr>
          <w:rFonts w:hint="eastAsia"/>
          <w:szCs w:val="24"/>
        </w:rPr>
        <w:t>的吞吐量；</w:t>
      </w:r>
    </w:p>
    <w:p w14:paraId="01FE424D" w14:textId="77777777" w:rsidR="00FA4B37" w:rsidRDefault="00FA4B37" w:rsidP="00FA4B37">
      <w:pPr>
        <w:pStyle w:val="ab"/>
        <w:numPr>
          <w:ilvl w:val="1"/>
          <w:numId w:val="61"/>
        </w:numPr>
        <w:ind w:firstLineChars="0"/>
        <w:rPr>
          <w:szCs w:val="24"/>
        </w:rPr>
      </w:pPr>
      <w:r w:rsidRPr="007E575A">
        <w:rPr>
          <w:rFonts w:hint="eastAsia"/>
          <w:szCs w:val="24"/>
        </w:rPr>
        <w:t>找到最大的数据率</w:t>
      </w:r>
      <w:r w:rsidRPr="007E575A">
        <w:rPr>
          <w:szCs w:val="24"/>
        </w:rPr>
        <w:t>max_tmp</w:t>
      </w:r>
      <w:r w:rsidRPr="00F25B3B">
        <w:rPr>
          <w:rFonts w:hint="eastAsia"/>
          <w:szCs w:val="24"/>
        </w:rPr>
        <w:t>，和最大的</w:t>
      </w:r>
      <w:r w:rsidRPr="00057FFE">
        <w:rPr>
          <w:szCs w:val="24"/>
        </w:rPr>
        <w:t>PF</w:t>
      </w:r>
      <w:r w:rsidRPr="00057FFE">
        <w:rPr>
          <w:rFonts w:hint="eastAsia"/>
          <w:szCs w:val="24"/>
        </w:rPr>
        <w:t>因子</w:t>
      </w:r>
      <w:r w:rsidRPr="00DE3FAA">
        <w:object w:dxaOrig="1660" w:dyaOrig="480" w14:anchorId="351D7515">
          <v:shape id="_x0000_i1233" type="#_x0000_t75" style="width:84pt;height:24.75pt" o:ole="">
            <v:imagedata r:id="rId402" o:title=""/>
          </v:shape>
          <o:OLEObject Type="Embed" ProgID="Equation.DSMT4" ShapeID="_x0000_i1233" DrawAspect="Content" ObjectID="_1524383508" r:id="rId403"/>
        </w:object>
      </w:r>
      <w:r w:rsidRPr="00453834">
        <w:rPr>
          <w:rFonts w:hint="eastAsia"/>
          <w:szCs w:val="24"/>
        </w:rPr>
        <w:t>；</w:t>
      </w:r>
      <w:r w:rsidRPr="00453834">
        <w:rPr>
          <w:szCs w:val="24"/>
        </w:rPr>
        <w:t xml:space="preserve"> </w:t>
      </w:r>
    </w:p>
    <w:p w14:paraId="12423D4C" w14:textId="77777777" w:rsidR="00FA4B37" w:rsidRPr="00CF72F3" w:rsidRDefault="00FA4B37" w:rsidP="00FA4B37">
      <w:pPr>
        <w:pStyle w:val="ab"/>
        <w:numPr>
          <w:ilvl w:val="0"/>
          <w:numId w:val="102"/>
        </w:numPr>
        <w:ind w:firstLineChars="0"/>
        <w:rPr>
          <w:szCs w:val="24"/>
        </w:rPr>
      </w:pPr>
      <w:r>
        <w:rPr>
          <w:rFonts w:hint="eastAsia"/>
          <w:szCs w:val="24"/>
        </w:rPr>
        <w:t>计算多用户的数据率和</w:t>
      </w:r>
      <w:r>
        <w:rPr>
          <w:rFonts w:hint="eastAsia"/>
          <w:szCs w:val="24"/>
        </w:rPr>
        <w:t>PF</w:t>
      </w:r>
      <w:r>
        <w:rPr>
          <w:rFonts w:hint="eastAsia"/>
          <w:szCs w:val="24"/>
        </w:rPr>
        <w:t>因子：</w:t>
      </w:r>
    </w:p>
    <w:p w14:paraId="12363E5E" w14:textId="77777777" w:rsidR="00FA4B37" w:rsidRPr="00514104" w:rsidRDefault="00FA4B37" w:rsidP="00FA4B37">
      <w:pPr>
        <w:pStyle w:val="ab"/>
        <w:numPr>
          <w:ilvl w:val="0"/>
          <w:numId w:val="64"/>
        </w:numPr>
        <w:ind w:leftChars="525" w:left="1680" w:rightChars="100" w:right="240" w:firstLineChars="0"/>
        <w:rPr>
          <w:szCs w:val="24"/>
        </w:rPr>
      </w:pPr>
      <w:r w:rsidRPr="00243185">
        <w:rPr>
          <w:rFonts w:hint="eastAsia"/>
          <w:szCs w:val="24"/>
        </w:rPr>
        <w:t>对于任意两用户</w:t>
      </w:r>
      <w:r w:rsidRPr="00243185">
        <w:rPr>
          <w:rFonts w:hint="eastAsia"/>
          <w:szCs w:val="24"/>
        </w:rPr>
        <w:t>j</w:t>
      </w:r>
      <w:r w:rsidRPr="00243185">
        <w:rPr>
          <w:rFonts w:hint="eastAsia"/>
          <w:szCs w:val="24"/>
        </w:rPr>
        <w:t>、</w:t>
      </w:r>
      <w:r w:rsidRPr="00243185">
        <w:rPr>
          <w:szCs w:val="24"/>
        </w:rPr>
        <w:t>k</w:t>
      </w:r>
      <w:r w:rsidRPr="00243185">
        <w:rPr>
          <w:rFonts w:hint="eastAsia"/>
          <w:szCs w:val="24"/>
        </w:rPr>
        <w:t>，若</w:t>
      </w:r>
      <w:r w:rsidRPr="00243185">
        <w:rPr>
          <w:szCs w:val="24"/>
        </w:rPr>
        <w:t>j</w:t>
      </w:r>
      <w:r w:rsidRPr="00243185">
        <w:rPr>
          <w:rFonts w:hint="eastAsia"/>
          <w:szCs w:val="24"/>
        </w:rPr>
        <w:t>的</w:t>
      </w:r>
      <w:r w:rsidRPr="00243185">
        <w:rPr>
          <w:rFonts w:hint="eastAsia"/>
          <w:szCs w:val="24"/>
        </w:rPr>
        <w:t>BCI_</w:t>
      </w:r>
      <w:r w:rsidRPr="00243185">
        <w:rPr>
          <w:szCs w:val="24"/>
        </w:rPr>
        <w:t>PMI</w:t>
      </w:r>
      <w:r w:rsidRPr="00243185">
        <w:rPr>
          <w:rFonts w:hint="eastAsia"/>
          <w:szCs w:val="24"/>
        </w:rPr>
        <w:t>、</w:t>
      </w:r>
      <w:r w:rsidRPr="00243185">
        <w:rPr>
          <w:rFonts w:hint="eastAsia"/>
          <w:szCs w:val="24"/>
        </w:rPr>
        <w:t>BCI_</w:t>
      </w:r>
      <w:r w:rsidRPr="00243185">
        <w:rPr>
          <w:szCs w:val="24"/>
        </w:rPr>
        <w:t>RI</w:t>
      </w:r>
      <w:r w:rsidRPr="00243185">
        <w:rPr>
          <w:rFonts w:hint="eastAsia"/>
          <w:szCs w:val="24"/>
        </w:rPr>
        <w:t>等于</w:t>
      </w:r>
      <w:r w:rsidRPr="00243185">
        <w:rPr>
          <w:szCs w:val="24"/>
        </w:rPr>
        <w:t>k</w:t>
      </w:r>
      <w:r w:rsidRPr="00243185">
        <w:rPr>
          <w:rFonts w:hint="eastAsia"/>
          <w:szCs w:val="24"/>
        </w:rPr>
        <w:t>的</w:t>
      </w:r>
      <w:r w:rsidRPr="00243185">
        <w:rPr>
          <w:rFonts w:hint="eastAsia"/>
          <w:szCs w:val="24"/>
        </w:rPr>
        <w:t>SU_</w:t>
      </w:r>
      <w:r w:rsidRPr="00243185">
        <w:rPr>
          <w:szCs w:val="24"/>
        </w:rPr>
        <w:t>PMI</w:t>
      </w:r>
      <w:r w:rsidRPr="00243185">
        <w:rPr>
          <w:rFonts w:hint="eastAsia"/>
          <w:szCs w:val="24"/>
        </w:rPr>
        <w:t>、</w:t>
      </w:r>
      <w:r w:rsidRPr="00243185">
        <w:rPr>
          <w:rFonts w:hint="eastAsia"/>
          <w:szCs w:val="24"/>
        </w:rPr>
        <w:t>SU_</w:t>
      </w:r>
      <w:r w:rsidRPr="00243185">
        <w:rPr>
          <w:szCs w:val="24"/>
        </w:rPr>
        <w:t>RI</w:t>
      </w:r>
      <w:r w:rsidRPr="00243185">
        <w:rPr>
          <w:rFonts w:hint="eastAsia"/>
          <w:szCs w:val="24"/>
        </w:rPr>
        <w:t>且</w:t>
      </w:r>
      <w:r w:rsidRPr="00243185">
        <w:rPr>
          <w:szCs w:val="24"/>
        </w:rPr>
        <w:t>k</w:t>
      </w:r>
      <w:r w:rsidRPr="00243185">
        <w:rPr>
          <w:rFonts w:hint="eastAsia"/>
          <w:szCs w:val="24"/>
        </w:rPr>
        <w:t>的</w:t>
      </w:r>
      <w:r w:rsidRPr="00243185">
        <w:rPr>
          <w:rFonts w:hint="eastAsia"/>
          <w:szCs w:val="24"/>
        </w:rPr>
        <w:t>BCI_</w:t>
      </w:r>
      <w:r w:rsidRPr="00243185">
        <w:rPr>
          <w:szCs w:val="24"/>
        </w:rPr>
        <w:t>PMI</w:t>
      </w:r>
      <w:r w:rsidRPr="00243185">
        <w:rPr>
          <w:rFonts w:hint="eastAsia"/>
          <w:szCs w:val="24"/>
        </w:rPr>
        <w:t>、</w:t>
      </w:r>
      <w:r w:rsidRPr="00243185">
        <w:rPr>
          <w:rFonts w:hint="eastAsia"/>
          <w:szCs w:val="24"/>
        </w:rPr>
        <w:lastRenderedPageBreak/>
        <w:t>BCI_</w:t>
      </w:r>
      <w:r w:rsidRPr="00243185">
        <w:rPr>
          <w:szCs w:val="24"/>
        </w:rPr>
        <w:t>RI</w:t>
      </w:r>
      <w:r w:rsidRPr="00243185">
        <w:rPr>
          <w:rFonts w:hint="eastAsia"/>
          <w:szCs w:val="24"/>
        </w:rPr>
        <w:t>等于</w:t>
      </w:r>
      <w:r w:rsidRPr="00243185">
        <w:rPr>
          <w:szCs w:val="24"/>
        </w:rPr>
        <w:t>j</w:t>
      </w:r>
      <w:r w:rsidRPr="00243185">
        <w:rPr>
          <w:rFonts w:hint="eastAsia"/>
          <w:szCs w:val="24"/>
        </w:rPr>
        <w:t>的</w:t>
      </w:r>
      <w:r w:rsidRPr="00243185">
        <w:rPr>
          <w:rFonts w:hint="eastAsia"/>
          <w:szCs w:val="24"/>
        </w:rPr>
        <w:t>SU_</w:t>
      </w:r>
      <w:r w:rsidRPr="00243185">
        <w:rPr>
          <w:szCs w:val="24"/>
        </w:rPr>
        <w:t>PMI</w:t>
      </w:r>
      <w:r w:rsidRPr="00243185">
        <w:rPr>
          <w:rFonts w:hint="eastAsia"/>
          <w:szCs w:val="24"/>
        </w:rPr>
        <w:t>、</w:t>
      </w:r>
      <w:r w:rsidRPr="00243185">
        <w:rPr>
          <w:rFonts w:hint="eastAsia"/>
          <w:szCs w:val="24"/>
        </w:rPr>
        <w:t>SU_</w:t>
      </w:r>
      <w:r w:rsidRPr="00243185">
        <w:rPr>
          <w:szCs w:val="24"/>
        </w:rPr>
        <w:t>RI</w:t>
      </w:r>
      <w:r w:rsidRPr="00514104">
        <w:rPr>
          <w:rFonts w:hint="eastAsia"/>
          <w:szCs w:val="24"/>
        </w:rPr>
        <w:t>则可计算两用户同时传输的传输速率：</w:t>
      </w:r>
      <w:r w:rsidRPr="00261863">
        <w:rPr>
          <w:position w:val="-14"/>
        </w:rPr>
        <w:object w:dxaOrig="3060" w:dyaOrig="380" w14:anchorId="46217B26">
          <v:shape id="_x0000_i1234" type="#_x0000_t75" style="width:153pt;height:18.75pt" o:ole="">
            <v:imagedata r:id="rId404" o:title=""/>
          </v:shape>
          <o:OLEObject Type="Embed" ProgID="Equation.DSMT4" ShapeID="_x0000_i1234" DrawAspect="Content" ObjectID="_1524383509" r:id="rId405"/>
        </w:object>
      </w:r>
      <w:r w:rsidRPr="00514104">
        <w:rPr>
          <w:rFonts w:hint="eastAsia"/>
          <w:szCs w:val="24"/>
        </w:rPr>
        <w:t>和</w:t>
      </w:r>
      <w:r w:rsidRPr="00514104">
        <w:rPr>
          <w:rFonts w:hint="eastAsia"/>
          <w:szCs w:val="24"/>
        </w:rPr>
        <w:t>PF</w:t>
      </w:r>
      <w:r w:rsidRPr="00514104">
        <w:rPr>
          <w:rFonts w:hint="eastAsia"/>
          <w:szCs w:val="24"/>
        </w:rPr>
        <w:t>因子：</w:t>
      </w:r>
      <w:r w:rsidRPr="00006F2D">
        <w:object w:dxaOrig="1960" w:dyaOrig="380" w14:anchorId="0D7E3673">
          <v:shape id="_x0000_i1235" type="#_x0000_t75" style="width:99pt;height:18.75pt" o:ole="">
            <v:imagedata r:id="rId406" o:title=""/>
          </v:shape>
          <o:OLEObject Type="Embed" ProgID="Equation.DSMT4" ShapeID="_x0000_i1235" DrawAspect="Content" ObjectID="_1524383510" r:id="rId407"/>
        </w:object>
      </w:r>
      <w:r w:rsidRPr="00514104">
        <w:rPr>
          <w:rFonts w:hint="eastAsia"/>
          <w:szCs w:val="24"/>
        </w:rPr>
        <w:t>，其中</w:t>
      </w:r>
      <w:r w:rsidRPr="00006F2D">
        <w:object w:dxaOrig="220" w:dyaOrig="380" w14:anchorId="3DFBA4DB">
          <v:shape id="_x0000_i1236" type="#_x0000_t75" style="width:12pt;height:18.75pt" o:ole="">
            <v:imagedata r:id="rId408" o:title=""/>
          </v:shape>
          <o:OLEObject Type="Embed" ProgID="Equation.DSMT4" ShapeID="_x0000_i1236" DrawAspect="Content" ObjectID="_1524383511" r:id="rId409"/>
        </w:object>
      </w:r>
      <w:r w:rsidRPr="00514104">
        <w:rPr>
          <w:rFonts w:hint="eastAsia"/>
          <w:szCs w:val="24"/>
        </w:rPr>
        <w:t>是用户</w:t>
      </w:r>
      <w:r w:rsidRPr="00514104">
        <w:rPr>
          <w:rFonts w:hint="eastAsia"/>
          <w:szCs w:val="24"/>
        </w:rPr>
        <w:t>j</w:t>
      </w:r>
      <w:r w:rsidRPr="00514104">
        <w:rPr>
          <w:rFonts w:hint="eastAsia"/>
          <w:szCs w:val="24"/>
        </w:rPr>
        <w:t>的吞吐量，</w:t>
      </w:r>
      <w:r w:rsidRPr="00006F2D">
        <w:object w:dxaOrig="220" w:dyaOrig="360" w14:anchorId="79F03F8B">
          <v:shape id="_x0000_i1237" type="#_x0000_t75" style="width:12pt;height:19.5pt" o:ole="">
            <v:imagedata r:id="rId410" o:title=""/>
          </v:shape>
          <o:OLEObject Type="Embed" ProgID="Equation.DSMT4" ShapeID="_x0000_i1237" DrawAspect="Content" ObjectID="_1524383512" r:id="rId411"/>
        </w:object>
      </w:r>
      <w:r w:rsidRPr="00514104">
        <w:rPr>
          <w:rFonts w:hint="eastAsia"/>
          <w:szCs w:val="24"/>
        </w:rPr>
        <w:t>是用户</w:t>
      </w:r>
      <w:r w:rsidRPr="00514104">
        <w:rPr>
          <w:rFonts w:hint="eastAsia"/>
          <w:szCs w:val="24"/>
        </w:rPr>
        <w:t>k</w:t>
      </w:r>
      <w:r w:rsidRPr="00514104">
        <w:rPr>
          <w:rFonts w:hint="eastAsia"/>
          <w:szCs w:val="24"/>
        </w:rPr>
        <w:t>的吞吐量，并找到最大的</w:t>
      </w:r>
      <w:r w:rsidRPr="00514104">
        <w:rPr>
          <w:rFonts w:hint="eastAsia"/>
          <w:szCs w:val="24"/>
        </w:rPr>
        <w:t>tmp</w:t>
      </w:r>
      <w:r w:rsidRPr="00514104">
        <w:rPr>
          <w:rFonts w:hint="eastAsia"/>
          <w:szCs w:val="24"/>
        </w:rPr>
        <w:t>和</w:t>
      </w:r>
      <w:r w:rsidRPr="00006F2D">
        <w:object w:dxaOrig="460" w:dyaOrig="380" w14:anchorId="10C2BD79">
          <v:shape id="_x0000_i1238" type="#_x0000_t75" style="width:21.75pt;height:18.75pt" o:ole="">
            <v:imagedata r:id="rId412" o:title=""/>
          </v:shape>
          <o:OLEObject Type="Embed" ProgID="Equation.DSMT4" ShapeID="_x0000_i1238" DrawAspect="Content" ObjectID="_1524383513" r:id="rId413"/>
        </w:object>
      </w:r>
    </w:p>
    <w:p w14:paraId="460357A4" w14:textId="77777777" w:rsidR="00FA4B37" w:rsidRDefault="00FA4B37" w:rsidP="00CD1878">
      <w:pPr>
        <w:pStyle w:val="ab"/>
        <w:numPr>
          <w:ilvl w:val="2"/>
          <w:numId w:val="64"/>
        </w:numPr>
        <w:ind w:firstLineChars="0"/>
        <w:rPr>
          <w:szCs w:val="24"/>
        </w:rPr>
      </w:pPr>
      <w:r w:rsidRPr="00243185">
        <w:rPr>
          <w:rFonts w:hint="eastAsia"/>
          <w:szCs w:val="24"/>
        </w:rPr>
        <w:t>if</w:t>
      </w:r>
      <w:r w:rsidRPr="00243185">
        <w:rPr>
          <w:rFonts w:hint="eastAsia"/>
          <w:szCs w:val="24"/>
        </w:rPr>
        <w:tab/>
        <w:t>tmp&gt;max_tmp</w:t>
      </w:r>
    </w:p>
    <w:p w14:paraId="094610F6" w14:textId="77777777" w:rsidR="00FA4B37" w:rsidRDefault="00FA4B37" w:rsidP="00FA4B37">
      <w:pPr>
        <w:pStyle w:val="ab"/>
        <w:numPr>
          <w:ilvl w:val="2"/>
          <w:numId w:val="64"/>
        </w:numPr>
        <w:ind w:left="2100" w:firstLineChars="0"/>
        <w:rPr>
          <w:szCs w:val="24"/>
        </w:rPr>
      </w:pPr>
      <w:r w:rsidRPr="00FA4B37">
        <w:rPr>
          <w:rFonts w:hint="eastAsia"/>
          <w:szCs w:val="24"/>
        </w:rPr>
        <w:t>usr1=j,usr2=k</w:t>
      </w:r>
    </w:p>
    <w:p w14:paraId="600573CC" w14:textId="77777777" w:rsidR="00FA4B37" w:rsidRPr="00FA4B37" w:rsidRDefault="00FA4B37" w:rsidP="00FA4B37">
      <w:pPr>
        <w:pStyle w:val="ab"/>
        <w:numPr>
          <w:ilvl w:val="2"/>
          <w:numId w:val="64"/>
        </w:numPr>
        <w:ind w:firstLineChars="0"/>
        <w:rPr>
          <w:szCs w:val="24"/>
        </w:rPr>
      </w:pPr>
      <w:r w:rsidRPr="00FA4B37">
        <w:rPr>
          <w:rFonts w:hint="eastAsia"/>
          <w:szCs w:val="24"/>
        </w:rPr>
        <w:t>endif</w:t>
      </w:r>
    </w:p>
    <w:p w14:paraId="4C384F6C" w14:textId="77777777" w:rsidR="00FA4B37" w:rsidRPr="00006F2D" w:rsidRDefault="00FA4B37" w:rsidP="00FA4B37">
      <w:pPr>
        <w:pStyle w:val="ab"/>
        <w:numPr>
          <w:ilvl w:val="0"/>
          <w:numId w:val="64"/>
        </w:numPr>
        <w:ind w:leftChars="356" w:left="1274" w:firstLineChars="0"/>
        <w:rPr>
          <w:szCs w:val="24"/>
        </w:rPr>
      </w:pPr>
      <w:r w:rsidRPr="00006F2D">
        <w:rPr>
          <w:rFonts w:hint="eastAsia"/>
          <w:szCs w:val="24"/>
        </w:rPr>
        <w:t>写入调度信息：</w:t>
      </w:r>
    </w:p>
    <w:p w14:paraId="274BB4CF" w14:textId="77777777" w:rsidR="00FA4B37" w:rsidRPr="00DE3FAA" w:rsidRDefault="00FA4B37" w:rsidP="00FA4B37">
      <w:pPr>
        <w:ind w:leftChars="530" w:left="1272"/>
        <w:rPr>
          <w:szCs w:val="24"/>
        </w:rPr>
      </w:pPr>
      <w:r w:rsidRPr="00006F2D">
        <w:rPr>
          <w:rFonts w:hint="eastAsia"/>
          <w:szCs w:val="24"/>
        </w:rPr>
        <w:t>if</w:t>
      </w:r>
      <w:r w:rsidRPr="00006F2D">
        <w:rPr>
          <w:rFonts w:hint="eastAsia"/>
          <w:szCs w:val="24"/>
        </w:rPr>
        <w:tab/>
        <w:t>usr2=</w:t>
      </w:r>
      <w:r w:rsidRPr="00006F2D">
        <w:rPr>
          <w:szCs w:val="24"/>
        </w:rPr>
        <w:t xml:space="preserve"> INV</w:t>
      </w:r>
      <w:r w:rsidRPr="00DE3FAA">
        <w:rPr>
          <w:szCs w:val="24"/>
        </w:rPr>
        <w:t>A</w:t>
      </w:r>
      <w:r w:rsidRPr="00006F2D">
        <w:rPr>
          <w:szCs w:val="24"/>
        </w:rPr>
        <w:t>LI</w:t>
      </w:r>
      <w:r w:rsidRPr="00DE3FAA">
        <w:rPr>
          <w:szCs w:val="24"/>
        </w:rPr>
        <w:t>D_USER</w:t>
      </w:r>
      <w:r w:rsidRPr="00DE3FAA">
        <w:rPr>
          <w:rFonts w:hint="eastAsia"/>
          <w:szCs w:val="24"/>
        </w:rPr>
        <w:t>，则采用</w:t>
      </w:r>
      <w:r w:rsidRPr="00DE3FAA">
        <w:rPr>
          <w:rFonts w:hint="eastAsia"/>
          <w:szCs w:val="24"/>
        </w:rPr>
        <w:t>SU-MIMO</w:t>
      </w:r>
      <w:r w:rsidRPr="00DE3FAA">
        <w:rPr>
          <w:rFonts w:hint="eastAsia"/>
          <w:szCs w:val="24"/>
        </w:rPr>
        <w:t>调度</w:t>
      </w:r>
    </w:p>
    <w:p w14:paraId="1E64231F" w14:textId="77777777" w:rsidR="00FA4B37" w:rsidRPr="00006F2D" w:rsidRDefault="00FA4B37" w:rsidP="00FA4B37">
      <w:pPr>
        <w:pStyle w:val="ab"/>
        <w:numPr>
          <w:ilvl w:val="3"/>
          <w:numId w:val="91"/>
        </w:numPr>
        <w:ind w:firstLineChars="0"/>
        <w:rPr>
          <w:szCs w:val="24"/>
        </w:rPr>
      </w:pPr>
      <w:r w:rsidRPr="00006F2D">
        <w:rPr>
          <w:rFonts w:hint="eastAsia"/>
          <w:szCs w:val="24"/>
        </w:rPr>
        <w:t>调度信息的</w:t>
      </w:r>
      <w:r w:rsidRPr="00006F2D">
        <w:rPr>
          <w:rFonts w:hint="eastAsia"/>
          <w:szCs w:val="24"/>
        </w:rPr>
        <w:t>usrId=usr1</w:t>
      </w:r>
      <w:r w:rsidRPr="00006F2D">
        <w:rPr>
          <w:rFonts w:hint="eastAsia"/>
          <w:szCs w:val="24"/>
        </w:rPr>
        <w:t>，用户数为</w:t>
      </w:r>
      <w:r w:rsidRPr="00006F2D">
        <w:rPr>
          <w:rFonts w:hint="eastAsia"/>
          <w:szCs w:val="24"/>
        </w:rPr>
        <w:t>1</w:t>
      </w:r>
      <w:r w:rsidRPr="00006F2D">
        <w:rPr>
          <w:rFonts w:hint="eastAsia"/>
          <w:szCs w:val="24"/>
        </w:rPr>
        <w:t>；</w:t>
      </w:r>
    </w:p>
    <w:p w14:paraId="02A41F67" w14:textId="77777777" w:rsidR="00FA4B37" w:rsidRDefault="00FA4B37" w:rsidP="00FA4B37">
      <w:pPr>
        <w:pStyle w:val="ab"/>
        <w:numPr>
          <w:ilvl w:val="3"/>
          <w:numId w:val="91"/>
        </w:numPr>
        <w:ind w:firstLineChars="0"/>
        <w:rPr>
          <w:szCs w:val="24"/>
        </w:rPr>
      </w:pPr>
      <w:r w:rsidRPr="00006F2D">
        <w:rPr>
          <w:rFonts w:hint="eastAsia"/>
          <w:szCs w:val="24"/>
        </w:rPr>
        <w:t>usr1</w:t>
      </w:r>
      <w:r w:rsidRPr="00006F2D">
        <w:rPr>
          <w:rFonts w:hint="eastAsia"/>
          <w:szCs w:val="24"/>
        </w:rPr>
        <w:t>的反馈信息中的波束成型矩阵为</w:t>
      </w:r>
      <w:r w:rsidRPr="00006F2D">
        <w:rPr>
          <w:rFonts w:hint="eastAsia"/>
          <w:szCs w:val="24"/>
        </w:rPr>
        <w:t>usr1</w:t>
      </w:r>
      <w:r w:rsidRPr="00006F2D">
        <w:rPr>
          <w:rFonts w:hint="eastAsia"/>
          <w:szCs w:val="24"/>
        </w:rPr>
        <w:t>的预编码矩阵；</w:t>
      </w:r>
    </w:p>
    <w:p w14:paraId="6D555C4D" w14:textId="77777777" w:rsidR="00FA4B37" w:rsidRPr="00332DA4" w:rsidRDefault="00FA4B37" w:rsidP="00FA4B37">
      <w:pPr>
        <w:ind w:left="1260"/>
        <w:rPr>
          <w:szCs w:val="24"/>
        </w:rPr>
      </w:pPr>
      <w:r>
        <w:rPr>
          <w:rFonts w:hint="eastAsia"/>
          <w:szCs w:val="24"/>
        </w:rPr>
        <w:t>end if</w:t>
      </w:r>
    </w:p>
    <w:p w14:paraId="7EC2E46A" w14:textId="77777777" w:rsidR="00FA4B37" w:rsidRPr="00DE3FAA" w:rsidRDefault="00FA4B37" w:rsidP="00FA4B37">
      <w:pPr>
        <w:ind w:leftChars="325" w:left="780" w:firstLineChars="200" w:firstLine="480"/>
        <w:rPr>
          <w:szCs w:val="24"/>
        </w:rPr>
      </w:pPr>
      <w:r w:rsidRPr="00DE3FAA">
        <w:rPr>
          <w:rFonts w:hint="eastAsia"/>
          <w:szCs w:val="24"/>
        </w:rPr>
        <w:t>if</w:t>
      </w:r>
      <w:r w:rsidRPr="00DE3FAA">
        <w:rPr>
          <w:rFonts w:hint="eastAsia"/>
          <w:szCs w:val="24"/>
        </w:rPr>
        <w:tab/>
        <w:t>usr1</w:t>
      </w:r>
      <w:r w:rsidRPr="00DE3FAA">
        <w:rPr>
          <w:rFonts w:hint="eastAsia"/>
          <w:szCs w:val="24"/>
        </w:rPr>
        <w:t>、</w:t>
      </w:r>
      <w:r w:rsidRPr="00DE3FAA">
        <w:rPr>
          <w:rFonts w:hint="eastAsia"/>
          <w:szCs w:val="24"/>
        </w:rPr>
        <w:t>usr2</w:t>
      </w:r>
      <w:r w:rsidRPr="00DE3FAA">
        <w:rPr>
          <w:rFonts w:hint="eastAsia"/>
          <w:szCs w:val="24"/>
        </w:rPr>
        <w:t>均不为</w:t>
      </w:r>
      <w:r w:rsidRPr="00DE3FAA">
        <w:rPr>
          <w:szCs w:val="24"/>
        </w:rPr>
        <w:t>INVALID_USER</w:t>
      </w:r>
      <w:r w:rsidRPr="00DE3FAA">
        <w:rPr>
          <w:rFonts w:hint="eastAsia"/>
          <w:szCs w:val="24"/>
        </w:rPr>
        <w:t>，则采用</w:t>
      </w:r>
      <w:r w:rsidRPr="00DE3FAA">
        <w:rPr>
          <w:rFonts w:hint="eastAsia"/>
          <w:szCs w:val="24"/>
        </w:rPr>
        <w:t>MU-MIMO</w:t>
      </w:r>
      <w:r w:rsidRPr="00DE3FAA">
        <w:rPr>
          <w:rFonts w:hint="eastAsia"/>
          <w:szCs w:val="24"/>
        </w:rPr>
        <w:t>调度</w:t>
      </w:r>
    </w:p>
    <w:p w14:paraId="15C1C3C0" w14:textId="77777777" w:rsidR="00FA4B37" w:rsidRPr="00006F2D" w:rsidRDefault="00FA4B37" w:rsidP="00FA4B37">
      <w:pPr>
        <w:pStyle w:val="ab"/>
        <w:numPr>
          <w:ilvl w:val="4"/>
          <w:numId w:val="86"/>
        </w:numPr>
        <w:ind w:firstLineChars="0"/>
        <w:rPr>
          <w:szCs w:val="24"/>
        </w:rPr>
      </w:pPr>
      <w:r w:rsidRPr="00006F2D">
        <w:rPr>
          <w:rFonts w:hint="eastAsia"/>
          <w:szCs w:val="24"/>
        </w:rPr>
        <w:t>调度信息的</w:t>
      </w:r>
      <w:r w:rsidRPr="00006F2D">
        <w:rPr>
          <w:rFonts w:hint="eastAsia"/>
          <w:szCs w:val="24"/>
        </w:rPr>
        <w:t>usrId=usr1</w:t>
      </w:r>
      <w:r w:rsidRPr="00006F2D">
        <w:rPr>
          <w:rFonts w:hint="eastAsia"/>
          <w:szCs w:val="24"/>
        </w:rPr>
        <w:t>、</w:t>
      </w:r>
      <w:r w:rsidRPr="00006F2D">
        <w:rPr>
          <w:rFonts w:hint="eastAsia"/>
          <w:szCs w:val="24"/>
        </w:rPr>
        <w:t>usr2</w:t>
      </w:r>
      <w:r w:rsidRPr="00006F2D">
        <w:rPr>
          <w:rFonts w:hint="eastAsia"/>
          <w:szCs w:val="24"/>
        </w:rPr>
        <w:t>，用户数为</w:t>
      </w:r>
      <w:r w:rsidRPr="00006F2D">
        <w:rPr>
          <w:rFonts w:hint="eastAsia"/>
          <w:szCs w:val="24"/>
        </w:rPr>
        <w:t>2</w:t>
      </w:r>
    </w:p>
    <w:p w14:paraId="457F5F5C" w14:textId="77777777" w:rsidR="00FA4B37" w:rsidRPr="00006F2D" w:rsidRDefault="00FA4B37" w:rsidP="00FA4B37">
      <w:pPr>
        <w:pStyle w:val="ab"/>
        <w:numPr>
          <w:ilvl w:val="4"/>
          <w:numId w:val="86"/>
        </w:numPr>
        <w:ind w:firstLineChars="0"/>
        <w:rPr>
          <w:szCs w:val="24"/>
        </w:rPr>
      </w:pPr>
      <w:r w:rsidRPr="00006F2D">
        <w:rPr>
          <w:rFonts w:hint="eastAsia"/>
          <w:szCs w:val="24"/>
        </w:rPr>
        <w:t>usr1</w:t>
      </w:r>
      <w:r w:rsidRPr="00006F2D">
        <w:rPr>
          <w:rFonts w:hint="eastAsia"/>
          <w:szCs w:val="24"/>
        </w:rPr>
        <w:t>的反馈信息中的波束成型矩阵为</w:t>
      </w:r>
      <w:r w:rsidRPr="00006F2D">
        <w:rPr>
          <w:rFonts w:hint="eastAsia"/>
          <w:szCs w:val="24"/>
        </w:rPr>
        <w:t>usr1</w:t>
      </w:r>
      <w:r w:rsidRPr="00006F2D">
        <w:rPr>
          <w:rFonts w:hint="eastAsia"/>
          <w:szCs w:val="24"/>
        </w:rPr>
        <w:t>的预编码矩阵；</w:t>
      </w:r>
    </w:p>
    <w:p w14:paraId="427A389E" w14:textId="77777777" w:rsidR="00FA4B37" w:rsidRDefault="00FA4B37" w:rsidP="00FA4B37">
      <w:pPr>
        <w:pStyle w:val="ab"/>
        <w:numPr>
          <w:ilvl w:val="4"/>
          <w:numId w:val="86"/>
        </w:numPr>
        <w:ind w:firstLineChars="0"/>
        <w:rPr>
          <w:szCs w:val="24"/>
        </w:rPr>
      </w:pPr>
      <w:r w:rsidRPr="00006F2D">
        <w:rPr>
          <w:rFonts w:hint="eastAsia"/>
          <w:szCs w:val="24"/>
        </w:rPr>
        <w:t>usr2</w:t>
      </w:r>
      <w:r w:rsidRPr="00006F2D">
        <w:rPr>
          <w:rFonts w:hint="eastAsia"/>
          <w:szCs w:val="24"/>
        </w:rPr>
        <w:t>的反馈信息中的波束成型矩阵为</w:t>
      </w:r>
      <w:r w:rsidRPr="00006F2D">
        <w:rPr>
          <w:rFonts w:hint="eastAsia"/>
          <w:szCs w:val="24"/>
        </w:rPr>
        <w:t>usr2</w:t>
      </w:r>
      <w:r w:rsidRPr="00006F2D">
        <w:rPr>
          <w:rFonts w:hint="eastAsia"/>
          <w:szCs w:val="24"/>
        </w:rPr>
        <w:t>的预编码矩阵；</w:t>
      </w:r>
    </w:p>
    <w:p w14:paraId="65DAEA53" w14:textId="77777777" w:rsidR="00FA4B37" w:rsidRPr="00006F2D" w:rsidRDefault="00FA4B37" w:rsidP="00FA4B37">
      <w:pPr>
        <w:ind w:left="1080" w:firstLine="180"/>
        <w:rPr>
          <w:szCs w:val="24"/>
        </w:rPr>
      </w:pPr>
      <w:r>
        <w:rPr>
          <w:rFonts w:hint="eastAsia"/>
          <w:szCs w:val="24"/>
        </w:rPr>
        <w:t>end if</w:t>
      </w:r>
    </w:p>
    <w:p w14:paraId="1A5C65B2" w14:textId="77777777" w:rsidR="003A04C8" w:rsidRPr="002209B4" w:rsidRDefault="00B00058">
      <w:pPr>
        <w:pStyle w:val="ab"/>
        <w:numPr>
          <w:ilvl w:val="0"/>
          <w:numId w:val="15"/>
        </w:numPr>
        <w:ind w:firstLineChars="0"/>
        <w:rPr>
          <w:b/>
          <w:sz w:val="24"/>
          <w:szCs w:val="24"/>
        </w:rPr>
      </w:pPr>
      <w:r w:rsidRPr="002209B4">
        <w:rPr>
          <w:rFonts w:hint="eastAsia"/>
          <w:b/>
          <w:sz w:val="24"/>
          <w:szCs w:val="24"/>
        </w:rPr>
        <w:t>上行</w:t>
      </w:r>
      <w:r w:rsidRPr="002209B4">
        <w:rPr>
          <w:b/>
          <w:sz w:val="24"/>
          <w:szCs w:val="24"/>
        </w:rPr>
        <w:t>PF</w:t>
      </w:r>
      <w:r w:rsidRPr="002209B4">
        <w:rPr>
          <w:rFonts w:hint="eastAsia"/>
          <w:b/>
          <w:sz w:val="24"/>
          <w:szCs w:val="24"/>
        </w:rPr>
        <w:t>调度</w:t>
      </w:r>
    </w:p>
    <w:p w14:paraId="65B61496" w14:textId="77777777" w:rsidR="003A04C8" w:rsidRDefault="00B00058">
      <w:pPr>
        <w:ind w:firstLine="360"/>
        <w:rPr>
          <w:szCs w:val="24"/>
        </w:rPr>
      </w:pPr>
      <w:r>
        <w:rPr>
          <w:rFonts w:hint="eastAsia"/>
          <w:szCs w:val="24"/>
        </w:rPr>
        <w:t>上行</w:t>
      </w:r>
      <w:r>
        <w:rPr>
          <w:rFonts w:hint="eastAsia"/>
          <w:szCs w:val="24"/>
        </w:rPr>
        <w:t>PF</w:t>
      </w:r>
      <w:r>
        <w:rPr>
          <w:rFonts w:hint="eastAsia"/>
          <w:szCs w:val="24"/>
        </w:rPr>
        <w:t>调度需考虑单载波特性</w:t>
      </w:r>
      <w:r w:rsidR="00417B6F">
        <w:rPr>
          <w:rFonts w:hint="eastAsia"/>
          <w:szCs w:val="24"/>
        </w:rPr>
        <w:t>，算法如下。</w:t>
      </w:r>
    </w:p>
    <w:p w14:paraId="15409DCE" w14:textId="77777777" w:rsidR="003A04C8" w:rsidRDefault="009A7164">
      <w:pPr>
        <w:ind w:firstLine="360"/>
        <w:rPr>
          <w:szCs w:val="24"/>
        </w:rPr>
      </w:pPr>
      <w:r>
        <w:rPr>
          <w:rFonts w:hint="eastAsia"/>
          <w:szCs w:val="24"/>
        </w:rPr>
        <w:t>初始化</w:t>
      </w:r>
      <w:r w:rsidR="00EE46D9">
        <w:rPr>
          <w:rFonts w:hint="eastAsia"/>
          <w:szCs w:val="24"/>
        </w:rPr>
        <w:t>：</w:t>
      </w:r>
    </w:p>
    <w:p w14:paraId="6AF29D1C" w14:textId="77777777" w:rsidR="003A04C8" w:rsidRDefault="009A7164">
      <w:pPr>
        <w:pStyle w:val="ab"/>
        <w:numPr>
          <w:ilvl w:val="0"/>
          <w:numId w:val="41"/>
        </w:numPr>
        <w:ind w:firstLineChars="0"/>
        <w:rPr>
          <w:szCs w:val="24"/>
        </w:rPr>
      </w:pPr>
      <w:r w:rsidRPr="009A7164">
        <w:rPr>
          <w:rFonts w:hint="eastAsia"/>
          <w:szCs w:val="24"/>
        </w:rPr>
        <w:t>用户记为集合</w:t>
      </w:r>
      <w:r w:rsidRPr="002128BC">
        <w:rPr>
          <w:position w:val="-14"/>
        </w:rPr>
        <w:object w:dxaOrig="1440" w:dyaOrig="400" w14:anchorId="19EB75BE">
          <v:shape id="_x0000_i1239" type="#_x0000_t75" style="width:1in;height:21pt" o:ole="">
            <v:imagedata r:id="rId414" o:title=""/>
          </v:shape>
          <o:OLEObject Type="Embed" ProgID="Equation.DSMT4" ShapeID="_x0000_i1239" DrawAspect="Content" ObjectID="_1524383514" r:id="rId415"/>
        </w:object>
      </w:r>
      <w:r w:rsidRPr="009A7164">
        <w:rPr>
          <w:szCs w:val="24"/>
        </w:rPr>
        <w:t xml:space="preserve"> </w:t>
      </w:r>
      <w:r w:rsidRPr="009A7164">
        <w:rPr>
          <w:rFonts w:hint="eastAsia"/>
          <w:szCs w:val="24"/>
        </w:rPr>
        <w:t>；</w:t>
      </w:r>
    </w:p>
    <w:p w14:paraId="78821AA1" w14:textId="77777777" w:rsidR="003A04C8" w:rsidRDefault="009A7164">
      <w:pPr>
        <w:pStyle w:val="ab"/>
        <w:numPr>
          <w:ilvl w:val="0"/>
          <w:numId w:val="41"/>
        </w:numPr>
        <w:ind w:firstLineChars="0"/>
        <w:rPr>
          <w:szCs w:val="24"/>
        </w:rPr>
      </w:pPr>
      <w:r w:rsidRPr="009A7164">
        <w:rPr>
          <w:rFonts w:hint="eastAsia"/>
          <w:szCs w:val="24"/>
        </w:rPr>
        <w:t>用户累积吞吐量为</w:t>
      </w:r>
      <w:r w:rsidRPr="002128BC">
        <w:rPr>
          <w:position w:val="-18"/>
        </w:rPr>
        <w:object w:dxaOrig="620" w:dyaOrig="499" w14:anchorId="7910C8FF">
          <v:shape id="_x0000_i1240" type="#_x0000_t75" style="width:29.25pt;height:26.25pt" o:ole="">
            <v:imagedata r:id="rId416" o:title=""/>
          </v:shape>
          <o:OLEObject Type="Embed" ProgID="Equation.DSMT4" ShapeID="_x0000_i1240" DrawAspect="Content" ObjectID="_1524383515" r:id="rId417"/>
        </w:object>
      </w:r>
      <w:r>
        <w:rPr>
          <w:rFonts w:hint="eastAsia"/>
          <w:szCs w:val="24"/>
        </w:rPr>
        <w:t>；</w:t>
      </w:r>
    </w:p>
    <w:p w14:paraId="32447C37" w14:textId="77777777" w:rsidR="003A04C8" w:rsidRDefault="009A7164">
      <w:pPr>
        <w:pStyle w:val="ab"/>
        <w:numPr>
          <w:ilvl w:val="0"/>
          <w:numId w:val="41"/>
        </w:numPr>
        <w:ind w:firstLineChars="0"/>
        <w:rPr>
          <w:szCs w:val="24"/>
        </w:rPr>
      </w:pPr>
      <w:r>
        <w:rPr>
          <w:rFonts w:hint="eastAsia"/>
          <w:szCs w:val="24"/>
        </w:rPr>
        <w:t>未分配子带集合</w:t>
      </w:r>
      <w:r w:rsidRPr="009A7164">
        <w:rPr>
          <w:position w:val="-18"/>
          <w:szCs w:val="24"/>
        </w:rPr>
        <w:object w:dxaOrig="1340" w:dyaOrig="499" w14:anchorId="13FBC9B6">
          <v:shape id="_x0000_i1241" type="#_x0000_t75" style="width:66pt;height:26.25pt" o:ole="">
            <v:imagedata r:id="rId418" o:title=""/>
          </v:shape>
          <o:OLEObject Type="Embed" ProgID="Equation.DSMT4" ShapeID="_x0000_i1241" DrawAspect="Content" ObjectID="_1524383516" r:id="rId419"/>
        </w:object>
      </w:r>
      <w:r>
        <w:rPr>
          <w:szCs w:val="24"/>
        </w:rPr>
        <w:t xml:space="preserve"> </w:t>
      </w:r>
      <w:r>
        <w:rPr>
          <w:rFonts w:hint="eastAsia"/>
          <w:szCs w:val="24"/>
        </w:rPr>
        <w:t>；</w:t>
      </w:r>
    </w:p>
    <w:p w14:paraId="085E08D9" w14:textId="77777777" w:rsidR="003A04C8" w:rsidRDefault="009A7164">
      <w:pPr>
        <w:pStyle w:val="ab"/>
        <w:numPr>
          <w:ilvl w:val="0"/>
          <w:numId w:val="41"/>
        </w:numPr>
        <w:ind w:firstLineChars="0"/>
        <w:rPr>
          <w:szCs w:val="24"/>
        </w:rPr>
      </w:pPr>
      <w:r>
        <w:rPr>
          <w:rFonts w:hint="eastAsia"/>
          <w:szCs w:val="24"/>
        </w:rPr>
        <w:lastRenderedPageBreak/>
        <w:t>已分配给用户</w:t>
      </w:r>
      <w:r w:rsidRPr="009A7164">
        <w:rPr>
          <w:position w:val="-10"/>
          <w:szCs w:val="24"/>
        </w:rPr>
        <w:object w:dxaOrig="200" w:dyaOrig="300" w14:anchorId="3D761453">
          <v:shape id="_x0000_i1242" type="#_x0000_t75" style="width:9.75pt;height:17.25pt" o:ole="">
            <v:imagedata r:id="rId420" o:title=""/>
          </v:shape>
          <o:OLEObject Type="Embed" ProgID="Equation.DSMT4" ShapeID="_x0000_i1242" DrawAspect="Content" ObjectID="_1524383517" r:id="rId421"/>
        </w:object>
      </w:r>
      <w:r>
        <w:rPr>
          <w:szCs w:val="24"/>
        </w:rPr>
        <w:t xml:space="preserve"> </w:t>
      </w:r>
      <w:r>
        <w:rPr>
          <w:rFonts w:hint="eastAsia"/>
          <w:szCs w:val="24"/>
        </w:rPr>
        <w:t>的子带集合</w:t>
      </w:r>
      <w:r w:rsidRPr="009A7164">
        <w:rPr>
          <w:position w:val="-14"/>
          <w:szCs w:val="24"/>
        </w:rPr>
        <w:object w:dxaOrig="1180" w:dyaOrig="400" w14:anchorId="75F67962">
          <v:shape id="_x0000_i1243" type="#_x0000_t75" style="width:58.5pt;height:21pt" o:ole="">
            <v:imagedata r:id="rId422" o:title=""/>
          </v:shape>
          <o:OLEObject Type="Embed" ProgID="Equation.DSMT4" ShapeID="_x0000_i1243" DrawAspect="Content" ObjectID="_1524383518" r:id="rId423"/>
        </w:object>
      </w:r>
      <w:r>
        <w:rPr>
          <w:szCs w:val="24"/>
        </w:rPr>
        <w:t xml:space="preserve"> </w:t>
      </w:r>
      <w:r>
        <w:rPr>
          <w:rFonts w:hint="eastAsia"/>
          <w:szCs w:val="24"/>
        </w:rPr>
        <w:t>；</w:t>
      </w:r>
    </w:p>
    <w:p w14:paraId="1A862F85" w14:textId="77777777" w:rsidR="009A7164" w:rsidRDefault="00EE46D9" w:rsidP="009A7164">
      <w:pPr>
        <w:ind w:firstLineChars="200" w:firstLine="480"/>
        <w:rPr>
          <w:szCs w:val="24"/>
        </w:rPr>
      </w:pPr>
      <w:r>
        <w:rPr>
          <w:rFonts w:hint="eastAsia"/>
          <w:szCs w:val="24"/>
        </w:rPr>
        <w:t>计算</w:t>
      </w:r>
      <w:r>
        <w:rPr>
          <w:rFonts w:hint="eastAsia"/>
          <w:szCs w:val="24"/>
        </w:rPr>
        <w:t>PF</w:t>
      </w:r>
      <w:r>
        <w:rPr>
          <w:rFonts w:hint="eastAsia"/>
          <w:szCs w:val="24"/>
        </w:rPr>
        <w:t>因子：</w:t>
      </w:r>
    </w:p>
    <w:p w14:paraId="28D9CE1F" w14:textId="77777777" w:rsidR="003C3E33" w:rsidRPr="003C3E33" w:rsidRDefault="00564AC1" w:rsidP="003C3E33">
      <w:pPr>
        <w:pStyle w:val="ab"/>
        <w:numPr>
          <w:ilvl w:val="0"/>
          <w:numId w:val="42"/>
        </w:numPr>
        <w:tabs>
          <w:tab w:val="left" w:pos="1276"/>
        </w:tabs>
        <w:ind w:left="1276" w:firstLineChars="0" w:hanging="425"/>
        <w:rPr>
          <w:szCs w:val="24"/>
        </w:rPr>
      </w:pPr>
      <w:r w:rsidRPr="00D76CB3">
        <w:rPr>
          <w:position w:val="-32"/>
        </w:rPr>
        <w:object w:dxaOrig="2180" w:dyaOrig="780" w14:anchorId="0B9B9E83">
          <v:shape id="_x0000_i1244" type="#_x0000_t75" style="width:108pt;height:39pt" o:ole="">
            <v:imagedata r:id="rId424" o:title=""/>
          </v:shape>
          <o:OLEObject Type="Embed" ProgID="Equation.DSMT4" ShapeID="_x0000_i1244" DrawAspect="Content" ObjectID="_1524383519" r:id="rId425"/>
        </w:object>
      </w:r>
      <w:r w:rsidR="00EE46D9" w:rsidRPr="00D76CB3">
        <w:rPr>
          <w:szCs w:val="24"/>
        </w:rPr>
        <w:t xml:space="preserve"> </w:t>
      </w:r>
    </w:p>
    <w:p w14:paraId="46C535B5" w14:textId="77777777" w:rsidR="003A04C8" w:rsidRDefault="00772BBA" w:rsidP="002209B4">
      <w:pPr>
        <w:ind w:left="420" w:firstLine="420"/>
        <w:rPr>
          <w:szCs w:val="24"/>
        </w:rPr>
      </w:pPr>
      <w:r>
        <w:rPr>
          <w:rFonts w:hint="eastAsia"/>
          <w:szCs w:val="24"/>
        </w:rPr>
        <w:t>其中</w:t>
      </w:r>
      <w:r w:rsidRPr="0038215C">
        <w:rPr>
          <w:position w:val="-14"/>
          <w:szCs w:val="24"/>
        </w:rPr>
        <w:object w:dxaOrig="380" w:dyaOrig="380" w14:anchorId="6C1CCF72">
          <v:shape id="_x0000_i1245" type="#_x0000_t75" style="width:18.75pt;height:18.75pt" o:ole="">
            <v:imagedata r:id="rId426" o:title=""/>
          </v:shape>
          <o:OLEObject Type="Embed" ProgID="Equation.DSMT4" ShapeID="_x0000_i1245" DrawAspect="Content" ObjectID="_1524383520" r:id="rId427"/>
        </w:object>
      </w:r>
      <w:r w:rsidR="00D76CB3">
        <w:rPr>
          <w:rFonts w:hint="eastAsia"/>
          <w:szCs w:val="24"/>
        </w:rPr>
        <w:t>表示用户</w:t>
      </w:r>
      <w:r w:rsidR="00D76CB3" w:rsidRPr="0038215C">
        <w:rPr>
          <w:position w:val="-10"/>
          <w:szCs w:val="24"/>
        </w:rPr>
        <w:object w:dxaOrig="200" w:dyaOrig="300" w14:anchorId="284F29AC">
          <v:shape id="_x0000_i1246" type="#_x0000_t75" style="width:9.75pt;height:17.25pt" o:ole="">
            <v:imagedata r:id="rId428" o:title=""/>
          </v:shape>
          <o:OLEObject Type="Embed" ProgID="Equation.DSMT4" ShapeID="_x0000_i1246" DrawAspect="Content" ObjectID="_1524383521" r:id="rId429"/>
        </w:object>
      </w:r>
      <w:r w:rsidR="00D76CB3">
        <w:rPr>
          <w:rFonts w:hint="eastAsia"/>
          <w:szCs w:val="24"/>
        </w:rPr>
        <w:t>在子带</w:t>
      </w:r>
      <w:r w:rsidR="00D76CB3" w:rsidRPr="00D76CB3">
        <w:rPr>
          <w:position w:val="-4"/>
          <w:szCs w:val="24"/>
        </w:rPr>
        <w:object w:dxaOrig="200" w:dyaOrig="260" w14:anchorId="7FFE7CA1">
          <v:shape id="_x0000_i1247" type="#_x0000_t75" style="width:9.75pt;height:13.5pt" o:ole="">
            <v:imagedata r:id="rId430" o:title=""/>
          </v:shape>
          <o:OLEObject Type="Embed" ProgID="Equation.DSMT4" ShapeID="_x0000_i1247" DrawAspect="Content" ObjectID="_1524383522" r:id="rId431"/>
        </w:object>
      </w:r>
      <w:r w:rsidR="00D76CB3">
        <w:rPr>
          <w:rFonts w:hint="eastAsia"/>
          <w:szCs w:val="24"/>
        </w:rPr>
        <w:t>上的</w:t>
      </w:r>
      <w:r w:rsidR="00D76CB3">
        <w:rPr>
          <w:rFonts w:hint="eastAsia"/>
          <w:szCs w:val="24"/>
        </w:rPr>
        <w:t>PF</w:t>
      </w:r>
      <w:r w:rsidR="00D76CB3">
        <w:rPr>
          <w:rFonts w:hint="eastAsia"/>
          <w:szCs w:val="24"/>
        </w:rPr>
        <w:t>因子。</w:t>
      </w:r>
    </w:p>
    <w:p w14:paraId="16AA2E4F" w14:textId="77777777" w:rsidR="00D76CB3" w:rsidRDefault="00D76CB3" w:rsidP="009A7164">
      <w:pPr>
        <w:ind w:firstLineChars="200" w:firstLine="480"/>
        <w:rPr>
          <w:szCs w:val="24"/>
        </w:rPr>
      </w:pPr>
      <w:r>
        <w:rPr>
          <w:rFonts w:hint="eastAsia"/>
          <w:szCs w:val="24"/>
        </w:rPr>
        <w:t>对</w:t>
      </w:r>
      <w:r w:rsidR="00DA505A" w:rsidRPr="00DA505A">
        <w:rPr>
          <w:position w:val="-16"/>
          <w:szCs w:val="24"/>
        </w:rPr>
        <w:object w:dxaOrig="2260" w:dyaOrig="440" w14:anchorId="610021D3">
          <v:shape id="_x0000_i1248" type="#_x0000_t75" style="width:114.75pt;height:23.25pt" o:ole="">
            <v:imagedata r:id="rId432" o:title=""/>
          </v:shape>
          <o:OLEObject Type="Embed" ProgID="Equation.DSMT4" ShapeID="_x0000_i1248" DrawAspect="Content" ObjectID="_1524383523" r:id="rId433"/>
        </w:object>
      </w:r>
      <w:r>
        <w:rPr>
          <w:rFonts w:hint="eastAsia"/>
          <w:szCs w:val="24"/>
        </w:rPr>
        <w:t>进行排序</w:t>
      </w:r>
      <w:r w:rsidR="00A43F74">
        <w:rPr>
          <w:rFonts w:hint="eastAsia"/>
          <w:szCs w:val="24"/>
        </w:rPr>
        <w:t>，有两种排序算法可选：</w:t>
      </w:r>
    </w:p>
    <w:p w14:paraId="19BF401A" w14:textId="77777777" w:rsidR="003A04C8" w:rsidRPr="001F52C4" w:rsidRDefault="00D76CB3" w:rsidP="00924C79">
      <w:pPr>
        <w:pStyle w:val="ab"/>
        <w:numPr>
          <w:ilvl w:val="0"/>
          <w:numId w:val="89"/>
        </w:numPr>
        <w:ind w:firstLineChars="0"/>
        <w:rPr>
          <w:szCs w:val="24"/>
        </w:rPr>
      </w:pPr>
      <w:r w:rsidRPr="001F52C4">
        <w:rPr>
          <w:rFonts w:hint="eastAsia"/>
          <w:szCs w:val="24"/>
        </w:rPr>
        <w:t>排序一：</w:t>
      </w:r>
      <w:r w:rsidRPr="001F52C4">
        <w:rPr>
          <w:rFonts w:hint="eastAsia"/>
          <w:szCs w:val="24"/>
        </w:rPr>
        <w:t>norm PF</w:t>
      </w:r>
    </w:p>
    <w:p w14:paraId="590AF026" w14:textId="77777777" w:rsidR="003A04C8" w:rsidRDefault="00417B6F" w:rsidP="00924C79">
      <w:pPr>
        <w:pStyle w:val="ab"/>
        <w:numPr>
          <w:ilvl w:val="1"/>
          <w:numId w:val="88"/>
        </w:numPr>
        <w:ind w:firstLineChars="0"/>
        <w:rPr>
          <w:szCs w:val="24"/>
        </w:rPr>
      </w:pPr>
      <w:r>
        <w:rPr>
          <w:rFonts w:hint="eastAsia"/>
          <w:szCs w:val="24"/>
        </w:rPr>
        <w:t>按照子带</w:t>
      </w:r>
      <w:r w:rsidRPr="00417B6F">
        <w:rPr>
          <w:position w:val="-4"/>
          <w:szCs w:val="24"/>
        </w:rPr>
        <w:object w:dxaOrig="200" w:dyaOrig="260" w14:anchorId="5D1E86E0">
          <v:shape id="_x0000_i1249" type="#_x0000_t75" style="width:9.75pt;height:13.5pt" o:ole="">
            <v:imagedata r:id="rId434" o:title=""/>
          </v:shape>
          <o:OLEObject Type="Embed" ProgID="Equation.DSMT4" ShapeID="_x0000_i1249" DrawAspect="Content" ObjectID="_1524383524" r:id="rId435"/>
        </w:object>
      </w:r>
      <w:r>
        <w:rPr>
          <w:rFonts w:hint="eastAsia"/>
          <w:szCs w:val="24"/>
        </w:rPr>
        <w:t>升序排列所有</w:t>
      </w:r>
      <w:r>
        <w:rPr>
          <w:rFonts w:hint="eastAsia"/>
          <w:szCs w:val="24"/>
        </w:rPr>
        <w:t>PF</w:t>
      </w:r>
      <w:r>
        <w:rPr>
          <w:rFonts w:hint="eastAsia"/>
          <w:szCs w:val="24"/>
        </w:rPr>
        <w:t>因子；</w:t>
      </w:r>
    </w:p>
    <w:p w14:paraId="13ABBF51" w14:textId="77777777" w:rsidR="003A04C8" w:rsidRDefault="00417B6F" w:rsidP="00924C79">
      <w:pPr>
        <w:pStyle w:val="ab"/>
        <w:numPr>
          <w:ilvl w:val="1"/>
          <w:numId w:val="88"/>
        </w:numPr>
        <w:ind w:firstLineChars="0"/>
        <w:rPr>
          <w:szCs w:val="24"/>
        </w:rPr>
      </w:pPr>
      <w:r>
        <w:rPr>
          <w:rFonts w:hint="eastAsia"/>
          <w:szCs w:val="24"/>
        </w:rPr>
        <w:t>每个子带按照</w:t>
      </w:r>
      <w:r w:rsidRPr="00417B6F">
        <w:rPr>
          <w:position w:val="-14"/>
          <w:szCs w:val="24"/>
        </w:rPr>
        <w:object w:dxaOrig="380" w:dyaOrig="380" w14:anchorId="77291670">
          <v:shape id="_x0000_i1250" type="#_x0000_t75" style="width:18.75pt;height:18.75pt" o:ole="">
            <v:imagedata r:id="rId436" o:title=""/>
          </v:shape>
          <o:OLEObject Type="Embed" ProgID="Equation.DSMT4" ShapeID="_x0000_i1250" DrawAspect="Content" ObjectID="_1524383525" r:id="rId437"/>
        </w:object>
      </w:r>
      <w:r>
        <w:rPr>
          <w:szCs w:val="24"/>
        </w:rPr>
        <w:t xml:space="preserve"> </w:t>
      </w:r>
      <w:r>
        <w:rPr>
          <w:rFonts w:hint="eastAsia"/>
          <w:szCs w:val="24"/>
        </w:rPr>
        <w:t>降序排列；</w:t>
      </w:r>
    </w:p>
    <w:p w14:paraId="3ED75447" w14:textId="77777777" w:rsidR="003A04C8" w:rsidRPr="001F52C4" w:rsidRDefault="00D76CB3" w:rsidP="00924C79">
      <w:pPr>
        <w:pStyle w:val="ab"/>
        <w:numPr>
          <w:ilvl w:val="0"/>
          <w:numId w:val="89"/>
        </w:numPr>
        <w:ind w:firstLineChars="0"/>
        <w:rPr>
          <w:szCs w:val="24"/>
        </w:rPr>
      </w:pPr>
      <w:r w:rsidRPr="00DA505A">
        <w:rPr>
          <w:rFonts w:hint="eastAsia"/>
          <w:szCs w:val="24"/>
        </w:rPr>
        <w:t>排序二：</w:t>
      </w:r>
      <w:r w:rsidRPr="00DA505A">
        <w:rPr>
          <w:rFonts w:hint="eastAsia"/>
          <w:szCs w:val="24"/>
        </w:rPr>
        <w:t>Riding Peaks</w:t>
      </w:r>
      <w:r w:rsidR="001F52C4">
        <w:rPr>
          <w:rFonts w:hint="eastAsia"/>
          <w:szCs w:val="24"/>
        </w:rPr>
        <w:t>：</w:t>
      </w:r>
      <w:r w:rsidR="00417B6F" w:rsidRPr="001F52C4">
        <w:rPr>
          <w:rFonts w:hint="eastAsia"/>
          <w:szCs w:val="24"/>
        </w:rPr>
        <w:t>按照</w:t>
      </w:r>
      <w:r w:rsidR="00417B6F" w:rsidRPr="001F52C4">
        <w:rPr>
          <w:szCs w:val="24"/>
        </w:rPr>
        <w:object w:dxaOrig="380" w:dyaOrig="380" w14:anchorId="7E4EC96F">
          <v:shape id="_x0000_i1251" type="#_x0000_t75" style="width:18.75pt;height:18.75pt" o:ole="">
            <v:imagedata r:id="rId436" o:title=""/>
          </v:shape>
          <o:OLEObject Type="Embed" ProgID="Equation.DSMT4" ShapeID="_x0000_i1251" DrawAspect="Content" ObjectID="_1524383526" r:id="rId438"/>
        </w:object>
      </w:r>
      <w:r w:rsidR="00417B6F" w:rsidRPr="001F52C4">
        <w:rPr>
          <w:rFonts w:hint="eastAsia"/>
          <w:szCs w:val="24"/>
        </w:rPr>
        <w:t>降序排列</w:t>
      </w:r>
      <w:r w:rsidR="001F52C4">
        <w:rPr>
          <w:rFonts w:hint="eastAsia"/>
          <w:szCs w:val="24"/>
        </w:rPr>
        <w:t>。</w:t>
      </w:r>
    </w:p>
    <w:p w14:paraId="65C8F711" w14:textId="77777777" w:rsidR="003A04C8" w:rsidRDefault="001F52C4">
      <w:pPr>
        <w:pStyle w:val="ab"/>
        <w:numPr>
          <w:ilvl w:val="0"/>
          <w:numId w:val="41"/>
        </w:numPr>
        <w:ind w:firstLineChars="0"/>
        <w:rPr>
          <w:szCs w:val="24"/>
        </w:rPr>
      </w:pPr>
      <w:r>
        <w:rPr>
          <w:rFonts w:hint="eastAsia"/>
          <w:szCs w:val="24"/>
        </w:rPr>
        <w:t>序号</w:t>
      </w:r>
      <w:r w:rsidRPr="00B00C47">
        <w:rPr>
          <w:position w:val="-6"/>
          <w:szCs w:val="24"/>
        </w:rPr>
        <w:object w:dxaOrig="520" w:dyaOrig="226" w14:anchorId="2F92A62E">
          <v:shape id="_x0000_i1252" type="#_x0000_t75" style="width:27pt;height:9.75pt" o:ole="">
            <v:imagedata r:id="rId439" o:title=""/>
          </v:shape>
          <o:OLEObject Type="Embed" ProgID="Equation.Ribbit" ShapeID="_x0000_i1252" DrawAspect="Content" ObjectID="_1524383527" r:id="rId440"/>
        </w:object>
      </w:r>
      <w:r w:rsidR="00DA505A">
        <w:rPr>
          <w:szCs w:val="24"/>
        </w:rPr>
        <w:t xml:space="preserve"> </w:t>
      </w:r>
      <w:r w:rsidR="00DA505A">
        <w:rPr>
          <w:rFonts w:hint="eastAsia"/>
          <w:szCs w:val="24"/>
        </w:rPr>
        <w:t>；</w:t>
      </w:r>
    </w:p>
    <w:p w14:paraId="69BB27C2" w14:textId="77777777" w:rsidR="003A04C8" w:rsidRDefault="00417B6F">
      <w:pPr>
        <w:ind w:left="420"/>
        <w:rPr>
          <w:szCs w:val="24"/>
        </w:rPr>
      </w:pPr>
      <w:r>
        <w:rPr>
          <w:rFonts w:hint="eastAsia"/>
          <w:szCs w:val="24"/>
        </w:rPr>
        <w:t xml:space="preserve">while </w:t>
      </w:r>
      <w:r w:rsidRPr="00417B6F">
        <w:rPr>
          <w:position w:val="-10"/>
          <w:szCs w:val="24"/>
        </w:rPr>
        <w:object w:dxaOrig="600" w:dyaOrig="320" w14:anchorId="27FDFA1F">
          <v:shape id="_x0000_i1253" type="#_x0000_t75" style="width:29.25pt;height:17.25pt" o:ole="">
            <v:imagedata r:id="rId441" o:title=""/>
          </v:shape>
          <o:OLEObject Type="Embed" ProgID="Equation.DSMT4" ShapeID="_x0000_i1253" DrawAspect="Content" ObjectID="_1524383528" r:id="rId442"/>
        </w:object>
      </w:r>
      <w:r>
        <w:rPr>
          <w:szCs w:val="24"/>
        </w:rPr>
        <w:t xml:space="preserve"> </w:t>
      </w:r>
      <w:r>
        <w:rPr>
          <w:rFonts w:hint="eastAsia"/>
          <w:szCs w:val="24"/>
        </w:rPr>
        <w:t>do</w:t>
      </w:r>
    </w:p>
    <w:p w14:paraId="4BF11C7C" w14:textId="77777777" w:rsidR="003A04C8" w:rsidRPr="001F52C4" w:rsidRDefault="00417B6F" w:rsidP="001F52C4">
      <w:pPr>
        <w:pStyle w:val="ab"/>
        <w:numPr>
          <w:ilvl w:val="0"/>
          <w:numId w:val="43"/>
        </w:numPr>
        <w:ind w:firstLineChars="0"/>
        <w:rPr>
          <w:szCs w:val="24"/>
        </w:rPr>
      </w:pPr>
      <w:r>
        <w:rPr>
          <w:rFonts w:hint="eastAsia"/>
          <w:szCs w:val="24"/>
        </w:rPr>
        <w:t>取</w:t>
      </w:r>
      <w:r w:rsidR="00DA505A" w:rsidRPr="00DA505A">
        <w:rPr>
          <w:position w:val="-16"/>
          <w:szCs w:val="24"/>
        </w:rPr>
        <w:object w:dxaOrig="2260" w:dyaOrig="440" w14:anchorId="55712EB5">
          <v:shape id="_x0000_i1254" type="#_x0000_t75" style="width:114.75pt;height:23.25pt" o:ole="">
            <v:imagedata r:id="rId443" o:title=""/>
          </v:shape>
          <o:OLEObject Type="Embed" ProgID="Equation.DSMT4" ShapeID="_x0000_i1254" DrawAspect="Content" ObjectID="_1524383529" r:id="rId444"/>
        </w:object>
      </w:r>
      <w:r w:rsidR="001E013A">
        <w:rPr>
          <w:rFonts w:hint="eastAsia"/>
          <w:szCs w:val="24"/>
        </w:rPr>
        <w:t>中</w:t>
      </w:r>
      <w:r w:rsidR="00DA505A">
        <w:rPr>
          <w:rFonts w:hint="eastAsia"/>
          <w:szCs w:val="24"/>
        </w:rPr>
        <w:t>第</w:t>
      </w:r>
      <w:r w:rsidR="00DA505A" w:rsidRPr="00DA505A">
        <w:rPr>
          <w:position w:val="-10"/>
          <w:szCs w:val="24"/>
        </w:rPr>
        <w:object w:dxaOrig="240" w:dyaOrig="260" w14:anchorId="7219BF7A">
          <v:shape id="_x0000_i1255" type="#_x0000_t75" style="width:12pt;height:13.5pt" o:ole="">
            <v:imagedata r:id="rId445" o:title=""/>
          </v:shape>
          <o:OLEObject Type="Embed" ProgID="Equation.DSMT4" ShapeID="_x0000_i1255" DrawAspect="Content" ObjectID="_1524383530" r:id="rId446"/>
        </w:object>
      </w:r>
      <w:r w:rsidR="00DA505A">
        <w:rPr>
          <w:szCs w:val="24"/>
        </w:rPr>
        <w:t xml:space="preserve"> </w:t>
      </w:r>
      <w:r w:rsidR="00DA505A">
        <w:rPr>
          <w:rFonts w:hint="eastAsia"/>
          <w:szCs w:val="24"/>
        </w:rPr>
        <w:t>大</w:t>
      </w:r>
      <w:r w:rsidR="001E013A">
        <w:rPr>
          <w:rFonts w:hint="eastAsia"/>
          <w:szCs w:val="24"/>
        </w:rPr>
        <w:t>的</w:t>
      </w:r>
      <w:r w:rsidR="001E013A">
        <w:rPr>
          <w:rFonts w:hint="eastAsia"/>
          <w:szCs w:val="24"/>
        </w:rPr>
        <w:t>PF</w:t>
      </w:r>
      <w:r w:rsidR="001E013A">
        <w:rPr>
          <w:rFonts w:hint="eastAsia"/>
          <w:szCs w:val="24"/>
        </w:rPr>
        <w:t>因子，</w:t>
      </w:r>
      <w:r w:rsidR="001F52C4">
        <w:rPr>
          <w:rFonts w:hint="eastAsia"/>
          <w:szCs w:val="24"/>
        </w:rPr>
        <w:t>选出的元素的下标为</w:t>
      </w:r>
      <w:r w:rsidR="001F52C4" w:rsidRPr="00B00C47">
        <w:rPr>
          <w:position w:val="-6"/>
          <w:szCs w:val="24"/>
        </w:rPr>
        <w:object w:dxaOrig="1466" w:dyaOrig="238" w14:anchorId="60D39079">
          <v:shape id="_x0000_i1256" type="#_x0000_t75" style="width:72.75pt;height:12pt" o:ole="">
            <v:imagedata r:id="rId447" o:title=""/>
          </v:shape>
          <o:OLEObject Type="Embed" ProgID="Equation.Ribbit" ShapeID="_x0000_i1256" DrawAspect="Content" ObjectID="_1524383531" r:id="rId448"/>
        </w:object>
      </w:r>
      <w:r w:rsidR="001F52C4" w:rsidRPr="002209B4" w:rsidDel="001F52C4">
        <w:rPr>
          <w:position w:val="-10"/>
          <w:szCs w:val="24"/>
        </w:rPr>
        <w:t xml:space="preserve"> </w:t>
      </w:r>
    </w:p>
    <w:p w14:paraId="7BDEA72C" w14:textId="77777777" w:rsidR="003A04C8" w:rsidRDefault="001E013A">
      <w:pPr>
        <w:pStyle w:val="ab"/>
        <w:numPr>
          <w:ilvl w:val="0"/>
          <w:numId w:val="43"/>
        </w:numPr>
        <w:ind w:firstLineChars="0"/>
        <w:rPr>
          <w:szCs w:val="24"/>
        </w:rPr>
      </w:pPr>
      <w:r>
        <w:rPr>
          <w:rFonts w:hint="eastAsia"/>
          <w:szCs w:val="24"/>
        </w:rPr>
        <w:t xml:space="preserve">if </w:t>
      </w:r>
      <w:r w:rsidRPr="001E013A">
        <w:rPr>
          <w:position w:val="-14"/>
          <w:szCs w:val="24"/>
        </w:rPr>
        <w:object w:dxaOrig="1240" w:dyaOrig="400" w14:anchorId="2F5A5430">
          <v:shape id="_x0000_i1257" type="#_x0000_t75" style="width:62.25pt;height:21pt" o:ole="">
            <v:imagedata r:id="rId449" o:title=""/>
          </v:shape>
          <o:OLEObject Type="Embed" ProgID="Equation.DSMT4" ShapeID="_x0000_i1257" DrawAspect="Content" ObjectID="_1524383532" r:id="rId450"/>
        </w:object>
      </w:r>
      <w:r>
        <w:rPr>
          <w:szCs w:val="24"/>
        </w:rPr>
        <w:t xml:space="preserve"> </w:t>
      </w:r>
      <w:r>
        <w:rPr>
          <w:rFonts w:hint="eastAsia"/>
          <w:szCs w:val="24"/>
        </w:rPr>
        <w:t xml:space="preserve">or </w:t>
      </w:r>
      <w:r w:rsidRPr="001E013A">
        <w:rPr>
          <w:position w:val="-6"/>
          <w:szCs w:val="24"/>
        </w:rPr>
        <w:object w:dxaOrig="400" w:dyaOrig="279" w14:anchorId="375C944C">
          <v:shape id="_x0000_i1258" type="#_x0000_t75" style="width:21pt;height:13.5pt" o:ole="">
            <v:imagedata r:id="rId451" o:title=""/>
          </v:shape>
          <o:OLEObject Type="Embed" ProgID="Equation.DSMT4" ShapeID="_x0000_i1258" DrawAspect="Content" ObjectID="_1524383533" r:id="rId452"/>
        </w:object>
      </w:r>
      <w:r>
        <w:rPr>
          <w:rFonts w:hint="eastAsia"/>
          <w:szCs w:val="24"/>
        </w:rPr>
        <w:t>与</w:t>
      </w:r>
      <w:r w:rsidRPr="001E013A">
        <w:rPr>
          <w:position w:val="-12"/>
          <w:szCs w:val="24"/>
        </w:rPr>
        <w:object w:dxaOrig="660" w:dyaOrig="360" w14:anchorId="75B1FFCC">
          <v:shape id="_x0000_i1259" type="#_x0000_t75" style="width:33pt;height:19.5pt" o:ole="">
            <v:imagedata r:id="rId453" o:title=""/>
          </v:shape>
          <o:OLEObject Type="Embed" ProgID="Equation.DSMT4" ShapeID="_x0000_i1259" DrawAspect="Content" ObjectID="_1524383534" r:id="rId454"/>
        </w:object>
      </w:r>
      <w:r>
        <w:rPr>
          <w:rFonts w:hint="eastAsia"/>
          <w:szCs w:val="24"/>
        </w:rPr>
        <w:t>中的子带相邻</w:t>
      </w:r>
    </w:p>
    <w:p w14:paraId="27C032EE" w14:textId="77777777" w:rsidR="003A04C8" w:rsidRDefault="001E013A">
      <w:pPr>
        <w:pStyle w:val="ab"/>
        <w:numPr>
          <w:ilvl w:val="1"/>
          <w:numId w:val="43"/>
        </w:numPr>
        <w:ind w:firstLineChars="0"/>
        <w:rPr>
          <w:szCs w:val="24"/>
        </w:rPr>
      </w:pPr>
      <w:r w:rsidRPr="001E013A">
        <w:rPr>
          <w:position w:val="-14"/>
          <w:szCs w:val="24"/>
        </w:rPr>
        <w:object w:dxaOrig="1340" w:dyaOrig="400" w14:anchorId="48AF2D4B">
          <v:shape id="_x0000_i1260" type="#_x0000_t75" style="width:66pt;height:21pt" o:ole="">
            <v:imagedata r:id="rId455" o:title=""/>
          </v:shape>
          <o:OLEObject Type="Embed" ProgID="Equation.DSMT4" ShapeID="_x0000_i1260" DrawAspect="Content" ObjectID="_1524383535" r:id="rId456"/>
        </w:object>
      </w:r>
      <w:r w:rsidR="00DA505A">
        <w:rPr>
          <w:rFonts w:hint="eastAsia"/>
          <w:szCs w:val="24"/>
        </w:rPr>
        <w:t>；</w:t>
      </w:r>
    </w:p>
    <w:p w14:paraId="136E9653" w14:textId="77777777" w:rsidR="003A04C8" w:rsidRDefault="001E013A">
      <w:pPr>
        <w:pStyle w:val="ab"/>
        <w:numPr>
          <w:ilvl w:val="1"/>
          <w:numId w:val="43"/>
        </w:numPr>
        <w:ind w:firstLineChars="0"/>
        <w:rPr>
          <w:szCs w:val="24"/>
        </w:rPr>
      </w:pPr>
      <w:r w:rsidRPr="001E013A">
        <w:rPr>
          <w:position w:val="-14"/>
          <w:szCs w:val="24"/>
        </w:rPr>
        <w:object w:dxaOrig="2260" w:dyaOrig="400" w14:anchorId="03697D94">
          <v:shape id="_x0000_i1261" type="#_x0000_t75" style="width:114.75pt;height:21pt" o:ole="">
            <v:imagedata r:id="rId457" o:title=""/>
          </v:shape>
          <o:OLEObject Type="Embed" ProgID="Equation.DSMT4" ShapeID="_x0000_i1261" DrawAspect="Content" ObjectID="_1524383536" r:id="rId458"/>
        </w:object>
      </w:r>
      <w:r w:rsidR="00DA505A">
        <w:rPr>
          <w:rFonts w:hint="eastAsia"/>
          <w:szCs w:val="24"/>
        </w:rPr>
        <w:t>；</w:t>
      </w:r>
    </w:p>
    <w:p w14:paraId="1489BB08" w14:textId="77777777" w:rsidR="003A04C8" w:rsidRDefault="00DA505A">
      <w:pPr>
        <w:pStyle w:val="ab"/>
        <w:numPr>
          <w:ilvl w:val="1"/>
          <w:numId w:val="43"/>
        </w:numPr>
        <w:ind w:firstLineChars="0"/>
        <w:rPr>
          <w:szCs w:val="24"/>
        </w:rPr>
      </w:pPr>
      <w:r w:rsidRPr="00DA505A">
        <w:rPr>
          <w:position w:val="-16"/>
          <w:szCs w:val="24"/>
        </w:rPr>
        <w:object w:dxaOrig="2240" w:dyaOrig="440" w14:anchorId="01033664">
          <v:shape id="_x0000_i1262" type="#_x0000_t75" style="width:111.75pt;height:23.25pt" o:ole="">
            <v:imagedata r:id="rId459" o:title=""/>
          </v:shape>
          <o:OLEObject Type="Embed" ProgID="Equation.DSMT4" ShapeID="_x0000_i1262" DrawAspect="Content" ObjectID="_1524383537" r:id="rId460"/>
        </w:object>
      </w:r>
      <w:r>
        <w:rPr>
          <w:rFonts w:hint="eastAsia"/>
          <w:szCs w:val="24"/>
        </w:rPr>
        <w:t>；</w:t>
      </w:r>
    </w:p>
    <w:p w14:paraId="02D8E353" w14:textId="77777777" w:rsidR="003A04C8" w:rsidRDefault="00DA505A">
      <w:pPr>
        <w:pStyle w:val="ab"/>
        <w:numPr>
          <w:ilvl w:val="1"/>
          <w:numId w:val="43"/>
        </w:numPr>
        <w:ind w:firstLineChars="0"/>
        <w:rPr>
          <w:szCs w:val="24"/>
        </w:rPr>
      </w:pPr>
      <w:r>
        <w:rPr>
          <w:rFonts w:hint="eastAsia"/>
          <w:szCs w:val="24"/>
        </w:rPr>
        <w:t>按照以上调度结果重新计算用户功率和</w:t>
      </w:r>
      <w:r>
        <w:rPr>
          <w:rFonts w:hint="eastAsia"/>
          <w:szCs w:val="24"/>
        </w:rPr>
        <w:t>PF</w:t>
      </w:r>
      <w:r>
        <w:rPr>
          <w:rFonts w:hint="eastAsia"/>
          <w:szCs w:val="24"/>
        </w:rPr>
        <w:t>因子，对</w:t>
      </w:r>
      <w:r w:rsidRPr="00DA505A">
        <w:rPr>
          <w:position w:val="-4"/>
          <w:szCs w:val="24"/>
        </w:rPr>
        <w:object w:dxaOrig="260" w:dyaOrig="260" w14:anchorId="734A4077">
          <v:shape id="_x0000_i1263" type="#_x0000_t75" style="width:13.5pt;height:13.5pt" o:ole="">
            <v:imagedata r:id="rId461" o:title=""/>
          </v:shape>
          <o:OLEObject Type="Embed" ProgID="Equation.DSMT4" ShapeID="_x0000_i1263" DrawAspect="Content" ObjectID="_1524383538" r:id="rId462"/>
        </w:object>
      </w:r>
      <w:r>
        <w:rPr>
          <w:rFonts w:hint="eastAsia"/>
          <w:szCs w:val="24"/>
        </w:rPr>
        <w:t>进行更新；</w:t>
      </w:r>
    </w:p>
    <w:p w14:paraId="55958A38" w14:textId="77777777" w:rsidR="003A04C8" w:rsidRDefault="00DA505A">
      <w:pPr>
        <w:pStyle w:val="ab"/>
        <w:numPr>
          <w:ilvl w:val="0"/>
          <w:numId w:val="43"/>
        </w:numPr>
        <w:ind w:firstLineChars="0"/>
        <w:rPr>
          <w:szCs w:val="24"/>
        </w:rPr>
      </w:pPr>
      <w:r>
        <w:rPr>
          <w:rFonts w:hint="eastAsia"/>
          <w:szCs w:val="24"/>
        </w:rPr>
        <w:t>else</w:t>
      </w:r>
    </w:p>
    <w:p w14:paraId="64E4607C" w14:textId="77777777" w:rsidR="003A04C8" w:rsidRDefault="00DA505A">
      <w:pPr>
        <w:pStyle w:val="ab"/>
        <w:numPr>
          <w:ilvl w:val="1"/>
          <w:numId w:val="44"/>
        </w:numPr>
        <w:ind w:firstLineChars="0"/>
        <w:rPr>
          <w:szCs w:val="24"/>
        </w:rPr>
      </w:pPr>
      <w:r w:rsidRPr="00DA505A">
        <w:rPr>
          <w:position w:val="-10"/>
          <w:szCs w:val="24"/>
        </w:rPr>
        <w:object w:dxaOrig="920" w:dyaOrig="320" w14:anchorId="02980088">
          <v:shape id="_x0000_i1264" type="#_x0000_t75" style="width:45.75pt;height:17.25pt" o:ole="">
            <v:imagedata r:id="rId463" o:title=""/>
          </v:shape>
          <o:OLEObject Type="Embed" ProgID="Equation.DSMT4" ShapeID="_x0000_i1264" DrawAspect="Content" ObjectID="_1524383539" r:id="rId464"/>
        </w:object>
      </w:r>
      <w:r>
        <w:rPr>
          <w:szCs w:val="24"/>
        </w:rPr>
        <w:t xml:space="preserve"> </w:t>
      </w:r>
    </w:p>
    <w:p w14:paraId="2856533C" w14:textId="77777777" w:rsidR="003A04C8" w:rsidRDefault="00DA505A">
      <w:pPr>
        <w:pStyle w:val="ab"/>
        <w:numPr>
          <w:ilvl w:val="0"/>
          <w:numId w:val="47"/>
        </w:numPr>
        <w:ind w:firstLineChars="0"/>
        <w:rPr>
          <w:szCs w:val="24"/>
        </w:rPr>
      </w:pPr>
      <w:r>
        <w:rPr>
          <w:rFonts w:hint="eastAsia"/>
          <w:szCs w:val="24"/>
        </w:rPr>
        <w:t>end if</w:t>
      </w:r>
      <w:r>
        <w:rPr>
          <w:rFonts w:hint="eastAsia"/>
          <w:szCs w:val="24"/>
        </w:rPr>
        <w:t>；</w:t>
      </w:r>
    </w:p>
    <w:p w14:paraId="12C3E4A4" w14:textId="77777777" w:rsidR="003A04C8" w:rsidRDefault="00DA505A">
      <w:pPr>
        <w:ind w:left="420"/>
        <w:rPr>
          <w:szCs w:val="24"/>
        </w:rPr>
      </w:pPr>
      <w:r>
        <w:rPr>
          <w:rFonts w:hint="eastAsia"/>
          <w:szCs w:val="24"/>
        </w:rPr>
        <w:lastRenderedPageBreak/>
        <w:t>end while</w:t>
      </w:r>
      <w:r>
        <w:rPr>
          <w:rFonts w:hint="eastAsia"/>
          <w:szCs w:val="24"/>
        </w:rPr>
        <w:t>；</w:t>
      </w:r>
    </w:p>
    <w:p w14:paraId="002711C4" w14:textId="77777777" w:rsidR="003A04C8" w:rsidRDefault="00A43F74">
      <w:pPr>
        <w:ind w:left="420"/>
        <w:rPr>
          <w:szCs w:val="24"/>
        </w:rPr>
      </w:pPr>
      <w:r>
        <w:rPr>
          <w:rFonts w:hint="eastAsia"/>
          <w:szCs w:val="24"/>
        </w:rPr>
        <w:t>根据</w:t>
      </w:r>
      <w:r w:rsidRPr="0038215C">
        <w:rPr>
          <w:position w:val="-18"/>
          <w:szCs w:val="24"/>
        </w:rPr>
        <w:object w:dxaOrig="999" w:dyaOrig="499" w14:anchorId="1C59249F">
          <v:shape id="_x0000_i1265" type="#_x0000_t75" style="width:49.5pt;height:26.25pt" o:ole="">
            <v:imagedata r:id="rId465" o:title=""/>
          </v:shape>
          <o:OLEObject Type="Embed" ProgID="Equation.DSMT4" ShapeID="_x0000_i1265" DrawAspect="Content" ObjectID="_1524383540" r:id="rId466"/>
        </w:object>
      </w:r>
      <w:r>
        <w:rPr>
          <w:rFonts w:hint="eastAsia"/>
          <w:szCs w:val="24"/>
        </w:rPr>
        <w:t>向</w:t>
      </w:r>
      <w:r>
        <w:rPr>
          <w:rFonts w:hint="eastAsia"/>
          <w:szCs w:val="24"/>
        </w:rPr>
        <w:t>ScheduleInfoWrite_UL</w:t>
      </w:r>
      <w:r>
        <w:rPr>
          <w:rFonts w:hint="eastAsia"/>
          <w:szCs w:val="24"/>
        </w:rPr>
        <w:t>写入调度结果。</w:t>
      </w:r>
    </w:p>
    <w:p w14:paraId="75E149CB" w14:textId="77777777" w:rsidR="00CE6CA2" w:rsidRDefault="00CE6CA2" w:rsidP="00CE6CA2">
      <w:pPr>
        <w:pStyle w:val="ab"/>
        <w:numPr>
          <w:ilvl w:val="0"/>
          <w:numId w:val="15"/>
        </w:numPr>
        <w:ind w:firstLineChars="0"/>
        <w:rPr>
          <w:b/>
          <w:sz w:val="24"/>
          <w:szCs w:val="24"/>
        </w:rPr>
      </w:pPr>
      <w:r w:rsidRPr="00CE6CA2">
        <w:rPr>
          <w:rFonts w:hint="eastAsia"/>
          <w:b/>
          <w:sz w:val="24"/>
          <w:szCs w:val="24"/>
        </w:rPr>
        <w:t>上行</w:t>
      </w:r>
      <w:r w:rsidRPr="00CE6CA2">
        <w:rPr>
          <w:rFonts w:hint="eastAsia"/>
          <w:b/>
          <w:sz w:val="24"/>
          <w:szCs w:val="24"/>
        </w:rPr>
        <w:t>PF</w:t>
      </w:r>
      <w:r w:rsidRPr="00CE6CA2">
        <w:rPr>
          <w:rFonts w:hint="eastAsia"/>
          <w:b/>
          <w:sz w:val="24"/>
          <w:szCs w:val="24"/>
        </w:rPr>
        <w:t>调度算法优化</w:t>
      </w:r>
    </w:p>
    <w:p w14:paraId="5ED8D66C" w14:textId="77777777" w:rsidR="00CE6CA2" w:rsidRDefault="00CE6CA2" w:rsidP="00CE6CA2">
      <w:pPr>
        <w:ind w:firstLine="360"/>
        <w:rPr>
          <w:szCs w:val="24"/>
        </w:rPr>
      </w:pPr>
      <w:r w:rsidRPr="00CE6CA2">
        <w:rPr>
          <w:rFonts w:hint="eastAsia"/>
          <w:szCs w:val="24"/>
        </w:rPr>
        <w:t>步骤</w:t>
      </w:r>
      <w:r w:rsidRPr="00CE6CA2">
        <w:rPr>
          <w:rFonts w:hint="eastAsia"/>
          <w:szCs w:val="24"/>
        </w:rPr>
        <w:t>1.</w:t>
      </w:r>
      <w:r w:rsidRPr="00CE6CA2">
        <w:rPr>
          <w:rFonts w:hint="eastAsia"/>
          <w:szCs w:val="24"/>
        </w:rPr>
        <w:t>在</w:t>
      </w:r>
      <w:r w:rsidRPr="00CE6CA2">
        <w:rPr>
          <w:rFonts w:hint="eastAsia"/>
          <w:szCs w:val="24"/>
        </w:rPr>
        <w:t>t</w:t>
      </w:r>
      <w:r w:rsidRPr="00CE6CA2">
        <w:rPr>
          <w:rFonts w:hint="eastAsia"/>
          <w:szCs w:val="24"/>
        </w:rPr>
        <w:t>时刻，调度器根据每个用户在每个传输块（</w:t>
      </w:r>
      <w:r w:rsidRPr="00CE6CA2">
        <w:rPr>
          <w:rFonts w:hint="eastAsia"/>
          <w:szCs w:val="24"/>
        </w:rPr>
        <w:t>RB</w:t>
      </w:r>
      <w:r w:rsidRPr="00CE6CA2">
        <w:rPr>
          <w:rFonts w:hint="eastAsia"/>
          <w:szCs w:val="24"/>
        </w:rPr>
        <w:t>）</w:t>
      </w:r>
      <w:r w:rsidRPr="00CE6CA2">
        <w:rPr>
          <w:rFonts w:hint="eastAsia"/>
          <w:szCs w:val="24"/>
        </w:rPr>
        <w:t>i</w:t>
      </w:r>
      <w:r w:rsidRPr="00CE6CA2">
        <w:rPr>
          <w:rFonts w:hint="eastAsia"/>
          <w:szCs w:val="24"/>
        </w:rPr>
        <w:t>上的</w:t>
      </w:r>
      <w:r w:rsidRPr="00CE6CA2">
        <w:rPr>
          <w:szCs w:val="24"/>
        </w:rPr>
        <w:object w:dxaOrig="780" w:dyaOrig="400" w14:anchorId="22DE989F">
          <v:shape id="_x0000_i1266" type="#_x0000_t75" style="width:39pt;height:21pt" o:ole="">
            <v:imagedata r:id="rId467" o:title=""/>
          </v:shape>
          <o:OLEObject Type="Embed" ProgID="Equation.DSMT4" ShapeID="_x0000_i1266" DrawAspect="Content" ObjectID="_1524383541" r:id="rId468"/>
        </w:object>
      </w:r>
      <w:r w:rsidRPr="00CE6CA2">
        <w:rPr>
          <w:szCs w:val="24"/>
        </w:rPr>
        <w:t xml:space="preserve"> </w:t>
      </w:r>
      <w:r w:rsidRPr="00CE6CA2">
        <w:rPr>
          <w:rFonts w:hint="eastAsia"/>
          <w:szCs w:val="24"/>
        </w:rPr>
        <w:t>，计算当前时刻用户</w:t>
      </w:r>
      <w:r w:rsidRPr="00CE6CA2">
        <w:rPr>
          <w:rFonts w:hint="eastAsia"/>
          <w:szCs w:val="24"/>
        </w:rPr>
        <w:t>k</w:t>
      </w:r>
      <w:r w:rsidRPr="00CE6CA2">
        <w:rPr>
          <w:rFonts w:hint="eastAsia"/>
          <w:szCs w:val="24"/>
        </w:rPr>
        <w:t>所能达到的传输速率和平均传输速率</w:t>
      </w:r>
      <w:r w:rsidRPr="00CE6CA2">
        <w:rPr>
          <w:szCs w:val="24"/>
        </w:rPr>
        <w:object w:dxaOrig="220" w:dyaOrig="360" w14:anchorId="5091C05C">
          <v:shape id="_x0000_i1267" type="#_x0000_t75" style="width:11.25pt;height:18pt" o:ole="">
            <v:imagedata r:id="rId469" o:title=""/>
          </v:shape>
          <o:OLEObject Type="Embed" ProgID="Equation.DSMT4" ShapeID="_x0000_i1267" DrawAspect="Content" ObjectID="_1524383542" r:id="rId470"/>
        </w:object>
      </w:r>
      <w:r w:rsidRPr="00CE6CA2">
        <w:rPr>
          <w:szCs w:val="24"/>
        </w:rPr>
        <w:t xml:space="preserve"> </w:t>
      </w:r>
      <w:r w:rsidRPr="00CE6CA2">
        <w:rPr>
          <w:rFonts w:hint="eastAsia"/>
          <w:szCs w:val="24"/>
        </w:rPr>
        <w:t>，计算用户</w:t>
      </w:r>
      <w:r w:rsidRPr="00CE6CA2">
        <w:rPr>
          <w:rFonts w:hint="eastAsia"/>
          <w:szCs w:val="24"/>
        </w:rPr>
        <w:t>k</w:t>
      </w:r>
      <w:r w:rsidRPr="00CE6CA2">
        <w:rPr>
          <w:rFonts w:hint="eastAsia"/>
          <w:szCs w:val="24"/>
        </w:rPr>
        <w:t>在</w:t>
      </w:r>
      <w:r w:rsidRPr="00CE6CA2">
        <w:rPr>
          <w:rFonts w:hint="eastAsia"/>
          <w:szCs w:val="24"/>
        </w:rPr>
        <w:t>RB i</w:t>
      </w:r>
      <w:r w:rsidRPr="00CE6CA2">
        <w:rPr>
          <w:rFonts w:hint="eastAsia"/>
          <w:szCs w:val="24"/>
        </w:rPr>
        <w:t>上的</w:t>
      </w:r>
      <w:r w:rsidRPr="00CE6CA2">
        <w:rPr>
          <w:rFonts w:hint="eastAsia"/>
          <w:szCs w:val="24"/>
        </w:rPr>
        <w:t>PF</w:t>
      </w:r>
      <w:r w:rsidRPr="00CE6CA2">
        <w:rPr>
          <w:rFonts w:hint="eastAsia"/>
          <w:szCs w:val="24"/>
        </w:rPr>
        <w:t>因子</w:t>
      </w:r>
      <w:r w:rsidRPr="00CE6CA2">
        <w:rPr>
          <w:szCs w:val="24"/>
        </w:rPr>
        <w:object w:dxaOrig="360" w:dyaOrig="380" w14:anchorId="028D76E5">
          <v:shape id="_x0000_i1268" type="#_x0000_t75" style="width:18pt;height:18.75pt" o:ole="">
            <v:imagedata r:id="rId471" o:title=""/>
          </v:shape>
          <o:OLEObject Type="Embed" ProgID="Equation.DSMT4" ShapeID="_x0000_i1268" DrawAspect="Content" ObjectID="_1524383543" r:id="rId472"/>
        </w:object>
      </w:r>
      <w:r w:rsidRPr="00CE6CA2">
        <w:rPr>
          <w:rFonts w:hint="eastAsia"/>
          <w:szCs w:val="24"/>
        </w:rPr>
        <w:t>：</w:t>
      </w:r>
    </w:p>
    <w:p w14:paraId="3FA6E831" w14:textId="77777777" w:rsidR="00CE6CA2" w:rsidRPr="00CE6CA2" w:rsidRDefault="00CE6CA2" w:rsidP="00E3097E">
      <w:pPr>
        <w:pStyle w:val="MTDisplayEquation"/>
        <w:jc w:val="right"/>
      </w:pPr>
      <w:r>
        <w:tab/>
      </w:r>
      <w:r w:rsidRPr="00CE6CA2">
        <w:rPr>
          <w:position w:val="-30"/>
        </w:rPr>
        <w:object w:dxaOrig="2140" w:dyaOrig="740" w14:anchorId="0816F122">
          <v:shape id="_x0000_i1269" type="#_x0000_t75" style="width:108pt;height:36pt" o:ole="">
            <v:imagedata r:id="rId473" o:title=""/>
          </v:shape>
          <o:OLEObject Type="Embed" ProgID="Equation.DSMT4" ShapeID="_x0000_i1269" DrawAspect="Content" ObjectID="_1524383544" r:id="rId474"/>
        </w:object>
      </w:r>
      <w:r w:rsidR="00C10C61">
        <w:rPr>
          <w:rFonts w:hint="eastAsia"/>
          <w:position w:val="-30"/>
        </w:rPr>
        <w:tab/>
      </w:r>
      <w:r>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43</w:instrText>
      </w:r>
      <w:r w:rsidR="00E8426C">
        <w:rPr>
          <w:noProof/>
        </w:rPr>
        <w:fldChar w:fldCharType="end"/>
      </w:r>
      <w:r w:rsidR="00F03FAF">
        <w:instrText>)</w:instrText>
      </w:r>
      <w:r w:rsidR="00F03FAF">
        <w:fldChar w:fldCharType="end"/>
      </w:r>
    </w:p>
    <w:p w14:paraId="01267C6B" w14:textId="77777777" w:rsidR="00CE6CA2" w:rsidRDefault="00CE6CA2" w:rsidP="00CE6CA2">
      <w:pPr>
        <w:ind w:firstLine="420"/>
        <w:rPr>
          <w:szCs w:val="24"/>
        </w:rPr>
      </w:pPr>
      <w:r w:rsidRPr="00CE6CA2">
        <w:rPr>
          <w:rFonts w:hint="eastAsia"/>
          <w:szCs w:val="24"/>
        </w:rPr>
        <w:t>步骤</w:t>
      </w:r>
      <w:r w:rsidRPr="00CE6CA2">
        <w:rPr>
          <w:rFonts w:hint="eastAsia"/>
          <w:szCs w:val="24"/>
        </w:rPr>
        <w:t>2.</w:t>
      </w:r>
      <w:r w:rsidRPr="00CE6CA2">
        <w:rPr>
          <w:rFonts w:hint="eastAsia"/>
          <w:szCs w:val="24"/>
        </w:rPr>
        <w:t>在</w:t>
      </w:r>
      <w:r w:rsidRPr="00CE6CA2">
        <w:rPr>
          <w:rFonts w:hint="eastAsia"/>
          <w:szCs w:val="24"/>
        </w:rPr>
        <w:t>t</w:t>
      </w:r>
      <w:r w:rsidRPr="00CE6CA2">
        <w:rPr>
          <w:rFonts w:hint="eastAsia"/>
          <w:szCs w:val="24"/>
        </w:rPr>
        <w:t>时刻，根据调度器存储单元存储的资源块</w:t>
      </w:r>
      <w:r w:rsidRPr="00CE6CA2">
        <w:rPr>
          <w:rFonts w:hint="eastAsia"/>
          <w:szCs w:val="24"/>
        </w:rPr>
        <w:t>RB i</w:t>
      </w:r>
      <w:r w:rsidRPr="00CE6CA2">
        <w:rPr>
          <w:rFonts w:hint="eastAsia"/>
          <w:szCs w:val="24"/>
        </w:rPr>
        <w:t>上的过去</w:t>
      </w:r>
      <w:r w:rsidRPr="00CE6CA2">
        <w:rPr>
          <w:rFonts w:hint="eastAsia"/>
          <w:szCs w:val="24"/>
        </w:rPr>
        <w:t>n</w:t>
      </w:r>
      <w:r w:rsidRPr="00CE6CA2">
        <w:rPr>
          <w:rFonts w:hint="eastAsia"/>
          <w:szCs w:val="24"/>
        </w:rPr>
        <w:t>个时刻的历史调度信息</w:t>
      </w:r>
      <w:r w:rsidRPr="00CE6CA2">
        <w:rPr>
          <w:szCs w:val="24"/>
        </w:rPr>
        <w:object w:dxaOrig="2079" w:dyaOrig="380" w14:anchorId="732D52D5">
          <v:shape id="_x0000_i1270" type="#_x0000_t75" style="width:104.25pt;height:18.75pt" o:ole="">
            <v:imagedata r:id="rId475" o:title=""/>
          </v:shape>
          <o:OLEObject Type="Embed" ProgID="Equation.DSMT4" ShapeID="_x0000_i1270" DrawAspect="Content" ObjectID="_1524383545" r:id="rId476"/>
        </w:object>
      </w:r>
      <w:r w:rsidRPr="00CE6CA2">
        <w:rPr>
          <w:rFonts w:hint="eastAsia"/>
          <w:szCs w:val="24"/>
        </w:rPr>
        <w:t>，根据下式计算用户</w:t>
      </w:r>
      <w:r w:rsidRPr="00CE6CA2">
        <w:rPr>
          <w:rFonts w:hint="eastAsia"/>
          <w:szCs w:val="24"/>
        </w:rPr>
        <w:t>k</w:t>
      </w:r>
      <w:r w:rsidRPr="00CE6CA2">
        <w:rPr>
          <w:rFonts w:hint="eastAsia"/>
          <w:szCs w:val="24"/>
        </w:rPr>
        <w:t>在</w:t>
      </w:r>
      <w:r w:rsidRPr="00CE6CA2">
        <w:rPr>
          <w:rFonts w:hint="eastAsia"/>
          <w:szCs w:val="24"/>
        </w:rPr>
        <w:t>RB i</w:t>
      </w:r>
      <w:r w:rsidRPr="00CE6CA2">
        <w:rPr>
          <w:rFonts w:hint="eastAsia"/>
          <w:szCs w:val="24"/>
        </w:rPr>
        <w:t>上的</w:t>
      </w:r>
      <w:r w:rsidRPr="00CE6CA2">
        <w:rPr>
          <w:rFonts w:hint="eastAsia"/>
          <w:szCs w:val="24"/>
        </w:rPr>
        <w:t>PF</w:t>
      </w:r>
      <w:r w:rsidRPr="00CE6CA2">
        <w:rPr>
          <w:rFonts w:hint="eastAsia"/>
          <w:szCs w:val="24"/>
        </w:rPr>
        <w:t>修正因子</w:t>
      </w:r>
      <w:r w:rsidRPr="00CE6CA2">
        <w:rPr>
          <w:szCs w:val="24"/>
        </w:rPr>
        <w:object w:dxaOrig="440" w:dyaOrig="400" w14:anchorId="2CCFB007">
          <v:shape id="_x0000_i1271" type="#_x0000_t75" style="width:22.5pt;height:21pt" o:ole="">
            <v:imagedata r:id="rId477" o:title=""/>
          </v:shape>
          <o:OLEObject Type="Embed" ProgID="Equation.DSMT4" ShapeID="_x0000_i1271" DrawAspect="Content" ObjectID="_1524383546" r:id="rId478"/>
        </w:object>
      </w:r>
      <w:r w:rsidRPr="00CE6CA2">
        <w:rPr>
          <w:rFonts w:hint="eastAsia"/>
          <w:szCs w:val="24"/>
        </w:rPr>
        <w:t>。</w:t>
      </w:r>
    </w:p>
    <w:p w14:paraId="3C7FB577" w14:textId="77777777" w:rsidR="00CE6CA2" w:rsidRPr="00533A40" w:rsidRDefault="00CE6CA2" w:rsidP="00E3097E">
      <w:pPr>
        <w:pStyle w:val="MTDisplayEquation"/>
        <w:jc w:val="right"/>
      </w:pPr>
      <w:r>
        <w:tab/>
      </w:r>
      <w:r w:rsidRPr="00CE6CA2">
        <w:rPr>
          <w:position w:val="-96"/>
        </w:rPr>
        <w:object w:dxaOrig="3760" w:dyaOrig="2040" w14:anchorId="36A0D46F">
          <v:shape id="_x0000_i1272" type="#_x0000_t75" style="width:188.25pt;height:101.25pt" o:ole="">
            <v:imagedata r:id="rId479" o:title=""/>
          </v:shape>
          <o:OLEObject Type="Embed" ProgID="Equation.DSMT4" ShapeID="_x0000_i1272" DrawAspect="Content" ObjectID="_1524383547" r:id="rId480"/>
        </w:object>
      </w:r>
      <w:r w:rsidR="00C10C61">
        <w:rPr>
          <w:rFonts w:hint="eastAsia"/>
          <w:position w:val="-96"/>
        </w:rPr>
        <w:tab/>
      </w:r>
      <w:r>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44</w:instrText>
      </w:r>
      <w:r w:rsidR="00E8426C">
        <w:rPr>
          <w:noProof/>
        </w:rPr>
        <w:fldChar w:fldCharType="end"/>
      </w:r>
      <w:r w:rsidR="00F03FAF">
        <w:instrText>)</w:instrText>
      </w:r>
      <w:r w:rsidR="00F03FAF">
        <w:fldChar w:fldCharType="end"/>
      </w:r>
    </w:p>
    <w:p w14:paraId="0A617099" w14:textId="77777777" w:rsidR="00CE6CA2" w:rsidRPr="00CE6CA2" w:rsidRDefault="00CE6CA2" w:rsidP="00533A40">
      <w:pPr>
        <w:ind w:firstLine="420"/>
        <w:rPr>
          <w:szCs w:val="24"/>
        </w:rPr>
      </w:pPr>
      <w:r w:rsidRPr="00CE6CA2">
        <w:rPr>
          <w:rFonts w:hint="eastAsia"/>
          <w:szCs w:val="24"/>
        </w:rPr>
        <w:t>其中，</w:t>
      </w:r>
      <w:r w:rsidRPr="00CE6CA2">
        <w:rPr>
          <w:szCs w:val="24"/>
        </w:rPr>
        <w:object w:dxaOrig="520" w:dyaOrig="380" w14:anchorId="530282A3">
          <v:shape id="_x0000_i1273" type="#_x0000_t75" style="width:27pt;height:18.75pt" o:ole="">
            <v:imagedata r:id="rId481" o:title=""/>
          </v:shape>
          <o:OLEObject Type="Embed" ProgID="Equation.DSMT4" ShapeID="_x0000_i1273" DrawAspect="Content" ObjectID="_1524383548" r:id="rId482"/>
        </w:object>
      </w:r>
      <w:r w:rsidRPr="00CE6CA2">
        <w:rPr>
          <w:szCs w:val="24"/>
        </w:rPr>
        <w:t xml:space="preserve"> </w:t>
      </w:r>
      <w:r w:rsidRPr="00CE6CA2">
        <w:rPr>
          <w:rFonts w:hint="eastAsia"/>
          <w:szCs w:val="24"/>
        </w:rPr>
        <w:t>表示在第</w:t>
      </w:r>
      <w:r w:rsidRPr="00CE6CA2">
        <w:rPr>
          <w:rFonts w:hint="eastAsia"/>
          <w:szCs w:val="24"/>
        </w:rPr>
        <w:t>j</w:t>
      </w:r>
      <w:r w:rsidRPr="00CE6CA2">
        <w:rPr>
          <w:rFonts w:hint="eastAsia"/>
          <w:szCs w:val="24"/>
        </w:rPr>
        <w:t>个时刻，</w:t>
      </w:r>
      <w:r w:rsidRPr="00CE6CA2">
        <w:rPr>
          <w:rFonts w:hint="eastAsia"/>
          <w:szCs w:val="24"/>
        </w:rPr>
        <w:t>RB i</w:t>
      </w:r>
      <w:r w:rsidRPr="00CE6CA2">
        <w:rPr>
          <w:rFonts w:hint="eastAsia"/>
          <w:szCs w:val="24"/>
        </w:rPr>
        <w:t>上的调度用户。</w:t>
      </w:r>
    </w:p>
    <w:p w14:paraId="57295EC5" w14:textId="77777777" w:rsidR="00CE6CA2" w:rsidRPr="00CE6CA2" w:rsidRDefault="00CE6CA2" w:rsidP="00533A40">
      <w:pPr>
        <w:ind w:firstLine="420"/>
        <w:rPr>
          <w:szCs w:val="24"/>
        </w:rPr>
      </w:pPr>
      <w:r w:rsidRPr="00CE6CA2">
        <w:rPr>
          <w:rFonts w:hint="eastAsia"/>
          <w:szCs w:val="24"/>
        </w:rPr>
        <w:t>步骤</w:t>
      </w:r>
      <w:r w:rsidRPr="00CE6CA2">
        <w:rPr>
          <w:rFonts w:hint="eastAsia"/>
          <w:szCs w:val="24"/>
        </w:rPr>
        <w:t>3.</w:t>
      </w:r>
      <w:r w:rsidRPr="00CE6CA2">
        <w:rPr>
          <w:rFonts w:hint="eastAsia"/>
          <w:szCs w:val="24"/>
        </w:rPr>
        <w:t>计算最终</w:t>
      </w:r>
      <w:r w:rsidRPr="00CE6CA2">
        <w:rPr>
          <w:rFonts w:hint="eastAsia"/>
          <w:szCs w:val="24"/>
        </w:rPr>
        <w:t>t</w:t>
      </w:r>
      <w:r w:rsidRPr="00CE6CA2">
        <w:rPr>
          <w:rFonts w:hint="eastAsia"/>
          <w:szCs w:val="24"/>
        </w:rPr>
        <w:t>时刻用户</w:t>
      </w:r>
      <w:r w:rsidRPr="00CE6CA2">
        <w:rPr>
          <w:rFonts w:hint="eastAsia"/>
          <w:szCs w:val="24"/>
        </w:rPr>
        <w:t>k</w:t>
      </w:r>
      <w:r w:rsidRPr="00CE6CA2">
        <w:rPr>
          <w:rFonts w:hint="eastAsia"/>
          <w:szCs w:val="24"/>
        </w:rPr>
        <w:t>在</w:t>
      </w:r>
      <w:r w:rsidRPr="00CE6CA2">
        <w:rPr>
          <w:rFonts w:hint="eastAsia"/>
          <w:szCs w:val="24"/>
        </w:rPr>
        <w:t>RB i</w:t>
      </w:r>
      <w:r w:rsidRPr="00CE6CA2">
        <w:rPr>
          <w:rFonts w:hint="eastAsia"/>
          <w:szCs w:val="24"/>
        </w:rPr>
        <w:t>上的优先级</w:t>
      </w:r>
      <w:r w:rsidRPr="00CE6CA2">
        <w:rPr>
          <w:szCs w:val="24"/>
        </w:rPr>
        <w:object w:dxaOrig="460" w:dyaOrig="460" w14:anchorId="225A78AA">
          <v:shape id="_x0000_i1274" type="#_x0000_t75" style="width:23.25pt;height:23.25pt" o:ole="">
            <v:imagedata r:id="rId483" o:title=""/>
          </v:shape>
          <o:OLEObject Type="Embed" ProgID="Equation.DSMT4" ShapeID="_x0000_i1274" DrawAspect="Content" ObjectID="_1524383549" r:id="rId484"/>
        </w:object>
      </w:r>
      <w:r w:rsidRPr="00CE6CA2">
        <w:rPr>
          <w:rFonts w:hint="eastAsia"/>
          <w:szCs w:val="24"/>
        </w:rPr>
        <w:t>，并按照优先级排序。其中</w:t>
      </w:r>
      <w:r w:rsidRPr="00CE6CA2">
        <w:rPr>
          <w:szCs w:val="24"/>
        </w:rPr>
        <w:object w:dxaOrig="1640" w:dyaOrig="460" w14:anchorId="03D3D63F">
          <v:shape id="_x0000_i1275" type="#_x0000_t75" style="width:81.75pt;height:23.25pt" o:ole="">
            <v:imagedata r:id="rId485" o:title=""/>
          </v:shape>
          <o:OLEObject Type="Embed" ProgID="Equation.DSMT4" ShapeID="_x0000_i1275" DrawAspect="Content" ObjectID="_1524383550" r:id="rId486"/>
        </w:object>
      </w:r>
      <w:r w:rsidRPr="00CE6CA2">
        <w:rPr>
          <w:rFonts w:hint="eastAsia"/>
          <w:szCs w:val="24"/>
        </w:rPr>
        <w:t>。</w:t>
      </w:r>
    </w:p>
    <w:p w14:paraId="69258674" w14:textId="77777777" w:rsidR="00CE6CA2" w:rsidRDefault="00CE6CA2" w:rsidP="00CE6CA2">
      <w:pPr>
        <w:ind w:firstLine="420"/>
        <w:rPr>
          <w:szCs w:val="24"/>
        </w:rPr>
      </w:pPr>
      <w:r w:rsidRPr="00CE6CA2">
        <w:rPr>
          <w:rFonts w:hint="eastAsia"/>
          <w:szCs w:val="24"/>
        </w:rPr>
        <w:t>步骤</w:t>
      </w:r>
      <w:r w:rsidRPr="00CE6CA2">
        <w:rPr>
          <w:rFonts w:hint="eastAsia"/>
          <w:szCs w:val="24"/>
        </w:rPr>
        <w:t>4.</w:t>
      </w:r>
      <w:r w:rsidRPr="00CE6CA2">
        <w:rPr>
          <w:rFonts w:hint="eastAsia"/>
          <w:szCs w:val="24"/>
        </w:rPr>
        <w:t>选择满足上行调度单载波特性情况下优先级最大的用户作为调度结果。</w:t>
      </w:r>
    </w:p>
    <w:p w14:paraId="5FA3F6A4" w14:textId="77777777" w:rsidR="00F7690B" w:rsidRPr="00F7690B" w:rsidRDefault="00F7690B" w:rsidP="00F7690B">
      <w:pPr>
        <w:pStyle w:val="ab"/>
        <w:numPr>
          <w:ilvl w:val="0"/>
          <w:numId w:val="15"/>
        </w:numPr>
        <w:ind w:firstLineChars="0"/>
        <w:rPr>
          <w:b/>
          <w:sz w:val="24"/>
          <w:szCs w:val="24"/>
        </w:rPr>
      </w:pPr>
      <w:r w:rsidRPr="00F7690B">
        <w:rPr>
          <w:rFonts w:hint="eastAsia"/>
          <w:b/>
          <w:sz w:val="24"/>
          <w:szCs w:val="24"/>
        </w:rPr>
        <w:t>上行</w:t>
      </w:r>
      <w:r w:rsidRPr="00F7690B">
        <w:rPr>
          <w:b/>
          <w:sz w:val="24"/>
          <w:szCs w:val="24"/>
        </w:rPr>
        <w:t>MU</w:t>
      </w:r>
      <w:r w:rsidRPr="00F7690B">
        <w:rPr>
          <w:rFonts w:hint="eastAsia"/>
          <w:b/>
          <w:sz w:val="24"/>
          <w:szCs w:val="24"/>
        </w:rPr>
        <w:t>调度</w:t>
      </w:r>
    </w:p>
    <w:p w14:paraId="3039DE00" w14:textId="77777777" w:rsidR="00F7690B" w:rsidRDefault="00F7690B" w:rsidP="00EB2389">
      <w:pPr>
        <w:ind w:firstLine="360"/>
      </w:pPr>
      <w:r>
        <w:rPr>
          <w:rFonts w:hint="eastAsia"/>
        </w:rPr>
        <w:t>上行</w:t>
      </w:r>
      <w:r>
        <w:t>MU</w:t>
      </w:r>
      <w:r>
        <w:rPr>
          <w:rFonts w:hint="eastAsia"/>
        </w:rPr>
        <w:t>调度考虑单载波特性，配对用户传输带宽相同，具体算法如下：</w:t>
      </w:r>
    </w:p>
    <w:p w14:paraId="37067979" w14:textId="77777777" w:rsidR="00F7690B" w:rsidRDefault="00F7690B" w:rsidP="00EB2389">
      <w:r>
        <w:rPr>
          <w:rFonts w:hint="eastAsia"/>
        </w:rPr>
        <w:t>初始化：</w:t>
      </w:r>
    </w:p>
    <w:p w14:paraId="0E6ED7C6" w14:textId="77777777" w:rsidR="00F7690B" w:rsidRDefault="00F7690B" w:rsidP="00EB2389">
      <w:pPr>
        <w:ind w:leftChars="175" w:left="420"/>
      </w:pPr>
      <w:r>
        <w:rPr>
          <w:rFonts w:hint="eastAsia"/>
        </w:rPr>
        <w:t>用户记为集合</w:t>
      </w:r>
      <w:r>
        <w:rPr>
          <w:position w:val="-14"/>
          <w:sz w:val="21"/>
        </w:rPr>
        <w:object w:dxaOrig="1440" w:dyaOrig="420" w14:anchorId="70CEE31C">
          <v:shape id="_x0000_i1276" type="#_x0000_t75" style="width:1in;height:21pt" o:ole="">
            <v:imagedata r:id="rId414" o:title=""/>
          </v:shape>
          <o:OLEObject Type="Embed" ProgID="Equation.DSMT4" ShapeID="_x0000_i1276" DrawAspect="Content" ObjectID="_1524383551" r:id="rId487"/>
        </w:object>
      </w:r>
      <w:r>
        <w:t xml:space="preserve"> </w:t>
      </w:r>
      <w:r>
        <w:rPr>
          <w:rFonts w:hint="eastAsia"/>
        </w:rPr>
        <w:t>；</w:t>
      </w:r>
    </w:p>
    <w:p w14:paraId="4D587EFA" w14:textId="77777777" w:rsidR="00F7690B" w:rsidRDefault="00F7690B" w:rsidP="00EB2389">
      <w:pPr>
        <w:ind w:leftChars="175" w:left="420"/>
      </w:pPr>
      <w:r>
        <w:rPr>
          <w:rFonts w:hint="eastAsia"/>
        </w:rPr>
        <w:lastRenderedPageBreak/>
        <w:t>用户累积吞吐量为</w:t>
      </w:r>
      <w:r>
        <w:rPr>
          <w:position w:val="-18"/>
          <w:sz w:val="21"/>
        </w:rPr>
        <w:object w:dxaOrig="630" w:dyaOrig="495" w14:anchorId="4BEB9A2A">
          <v:shape id="_x0000_i1277" type="#_x0000_t75" style="width:31.5pt;height:24.75pt" o:ole="">
            <v:imagedata r:id="rId416" o:title=""/>
          </v:shape>
          <o:OLEObject Type="Embed" ProgID="Equation.DSMT4" ShapeID="_x0000_i1277" DrawAspect="Content" ObjectID="_1524383552" r:id="rId488"/>
        </w:object>
      </w:r>
      <w:r>
        <w:rPr>
          <w:rFonts w:hint="eastAsia"/>
        </w:rPr>
        <w:t>；</w:t>
      </w:r>
    </w:p>
    <w:p w14:paraId="570C1190" w14:textId="77777777" w:rsidR="00F7690B" w:rsidRDefault="00F7690B" w:rsidP="00EB2389">
      <w:pPr>
        <w:ind w:leftChars="175" w:left="420"/>
      </w:pPr>
      <w:r>
        <w:rPr>
          <w:rFonts w:hint="eastAsia"/>
        </w:rPr>
        <w:t>未分配子带集合</w:t>
      </w:r>
      <w:r>
        <w:rPr>
          <w:position w:val="-18"/>
          <w:sz w:val="21"/>
        </w:rPr>
        <w:object w:dxaOrig="1320" w:dyaOrig="495" w14:anchorId="288613CD">
          <v:shape id="_x0000_i1278" type="#_x0000_t75" style="width:66pt;height:24.75pt" o:ole="">
            <v:imagedata r:id="rId418" o:title=""/>
          </v:shape>
          <o:OLEObject Type="Embed" ProgID="Equation.DSMT4" ShapeID="_x0000_i1278" DrawAspect="Content" ObjectID="_1524383553" r:id="rId489"/>
        </w:object>
      </w:r>
      <w:r>
        <w:t xml:space="preserve"> </w:t>
      </w:r>
      <w:r>
        <w:rPr>
          <w:rFonts w:hint="eastAsia"/>
        </w:rPr>
        <w:t>；</w:t>
      </w:r>
    </w:p>
    <w:p w14:paraId="050AABDD" w14:textId="77777777" w:rsidR="00F7690B" w:rsidRDefault="00F7690B" w:rsidP="00EB2389">
      <w:pPr>
        <w:ind w:firstLine="420"/>
      </w:pPr>
      <w:r>
        <w:rPr>
          <w:rFonts w:hint="eastAsia"/>
        </w:rPr>
        <w:t>已分配给用户</w:t>
      </w:r>
      <w:r>
        <w:rPr>
          <w:position w:val="-10"/>
          <w:sz w:val="21"/>
        </w:rPr>
        <w:object w:dxaOrig="210" w:dyaOrig="330" w14:anchorId="3AB27172">
          <v:shape id="_x0000_i1279" type="#_x0000_t75" style="width:9.75pt;height:16.5pt" o:ole="">
            <v:imagedata r:id="rId420" o:title=""/>
          </v:shape>
          <o:OLEObject Type="Embed" ProgID="Equation.DSMT4" ShapeID="_x0000_i1279" DrawAspect="Content" ObjectID="_1524383554" r:id="rId490"/>
        </w:object>
      </w:r>
      <w:r>
        <w:t xml:space="preserve"> </w:t>
      </w:r>
      <w:r>
        <w:rPr>
          <w:rFonts w:hint="eastAsia"/>
        </w:rPr>
        <w:t>的子带集合</w:t>
      </w:r>
      <w:r>
        <w:rPr>
          <w:position w:val="-14"/>
          <w:sz w:val="21"/>
        </w:rPr>
        <w:object w:dxaOrig="1170" w:dyaOrig="420" w14:anchorId="6AB6F150">
          <v:shape id="_x0000_i1280" type="#_x0000_t75" style="width:58.5pt;height:21pt" o:ole="">
            <v:imagedata r:id="rId422" o:title=""/>
          </v:shape>
          <o:OLEObject Type="Embed" ProgID="Equation.DSMT4" ShapeID="_x0000_i1280" DrawAspect="Content" ObjectID="_1524383555" r:id="rId491"/>
        </w:object>
      </w:r>
      <w:r>
        <w:t xml:space="preserve"> </w:t>
      </w:r>
      <w:r>
        <w:rPr>
          <w:rFonts w:hint="eastAsia"/>
        </w:rPr>
        <w:t>；</w:t>
      </w:r>
    </w:p>
    <w:p w14:paraId="056FFC01" w14:textId="77777777" w:rsidR="00F7690B" w:rsidRDefault="00F7690B" w:rsidP="00EB2389">
      <w:r>
        <w:rPr>
          <w:rFonts w:hint="eastAsia"/>
        </w:rPr>
        <w:t>计算</w:t>
      </w:r>
      <w:r>
        <w:t>SU PF</w:t>
      </w:r>
      <w:r>
        <w:rPr>
          <w:rFonts w:hint="eastAsia"/>
        </w:rPr>
        <w:t>因子：</w:t>
      </w:r>
    </w:p>
    <w:p w14:paraId="3423671D" w14:textId="77777777" w:rsidR="00F7690B" w:rsidRDefault="00F7690B" w:rsidP="00EB2389">
      <w:pPr>
        <w:ind w:leftChars="200" w:left="480"/>
        <w:jc w:val="center"/>
      </w:pPr>
      <w:r>
        <w:rPr>
          <w:position w:val="-30"/>
          <w:sz w:val="21"/>
        </w:rPr>
        <w:object w:dxaOrig="1395" w:dyaOrig="735" w14:anchorId="07546E2C">
          <v:shape id="_x0000_i1281" type="#_x0000_t75" style="width:69.75pt;height:36.75pt" o:ole="">
            <v:imagedata r:id="rId492" o:title=""/>
          </v:shape>
          <o:OLEObject Type="Embed" ProgID="Equation.DSMT4" ShapeID="_x0000_i1281" DrawAspect="Content" ObjectID="_1524383556" r:id="rId493"/>
        </w:object>
      </w:r>
    </w:p>
    <w:p w14:paraId="4D379894" w14:textId="77777777" w:rsidR="00F7690B" w:rsidRDefault="00F7690B" w:rsidP="00EB2389">
      <w:pPr>
        <w:ind w:leftChars="200" w:left="480"/>
      </w:pPr>
      <w:r>
        <w:rPr>
          <w:position w:val="-14"/>
        </w:rPr>
        <w:object w:dxaOrig="630" w:dyaOrig="390" w14:anchorId="4D1334DF">
          <v:shape id="_x0000_i1282" type="#_x0000_t75" style="width:31.5pt;height:20.25pt" o:ole="">
            <v:imagedata r:id="rId494" o:title=""/>
          </v:shape>
          <o:OLEObject Type="Embed" ProgID="Equation.DSMT4" ShapeID="_x0000_i1282" DrawAspect="Content" ObjectID="_1524383557" r:id="rId495"/>
        </w:object>
      </w:r>
      <w:r>
        <w:t xml:space="preserve"> </w:t>
      </w:r>
      <w:r>
        <w:rPr>
          <w:rFonts w:hint="eastAsia"/>
        </w:rPr>
        <w:t>表示用户</w:t>
      </w:r>
      <w:r>
        <w:rPr>
          <w:position w:val="-6"/>
        </w:rPr>
        <w:object w:dxaOrig="195" w:dyaOrig="285" w14:anchorId="74E03343">
          <v:shape id="_x0000_i1283" type="#_x0000_t75" style="width:9.75pt;height:13.5pt" o:ole="">
            <v:imagedata r:id="rId496" o:title=""/>
          </v:shape>
          <o:OLEObject Type="Embed" ProgID="Equation.DSMT4" ShapeID="_x0000_i1283" DrawAspect="Content" ObjectID="_1524383558" r:id="rId497"/>
        </w:object>
      </w:r>
      <w:r>
        <w:rPr>
          <w:rFonts w:hint="eastAsia"/>
        </w:rPr>
        <w:t>在子带</w:t>
      </w:r>
      <w:r>
        <w:rPr>
          <w:position w:val="-6"/>
        </w:rPr>
        <w:object w:dxaOrig="195" w:dyaOrig="210" w14:anchorId="581B92E4">
          <v:shape id="_x0000_i1284" type="#_x0000_t75" style="width:9.75pt;height:9.75pt" o:ole="">
            <v:imagedata r:id="rId498" o:title=""/>
          </v:shape>
          <o:OLEObject Type="Embed" ProgID="Equation.DSMT4" ShapeID="_x0000_i1284" DrawAspect="Content" ObjectID="_1524383559" r:id="rId499"/>
        </w:object>
      </w:r>
      <w:r>
        <w:rPr>
          <w:rFonts w:hint="eastAsia"/>
        </w:rPr>
        <w:t>上的</w:t>
      </w:r>
      <w:r>
        <w:t>PF</w:t>
      </w:r>
      <w:r>
        <w:rPr>
          <w:rFonts w:hint="eastAsia"/>
        </w:rPr>
        <w:t>因子。</w:t>
      </w:r>
    </w:p>
    <w:p w14:paraId="68E545D2" w14:textId="77777777" w:rsidR="00F7690B" w:rsidRDefault="00F7690B" w:rsidP="00EB2389">
      <w:r>
        <w:rPr>
          <w:rFonts w:hint="eastAsia"/>
        </w:rPr>
        <w:t>计算</w:t>
      </w:r>
      <w:r>
        <w:t>MU PF</w:t>
      </w:r>
      <w:r>
        <w:rPr>
          <w:rFonts w:hint="eastAsia"/>
        </w:rPr>
        <w:t>因子：</w:t>
      </w:r>
    </w:p>
    <w:p w14:paraId="3EB4843F" w14:textId="77777777" w:rsidR="00F7690B" w:rsidRDefault="00F7690B" w:rsidP="00EB2389">
      <w:pPr>
        <w:ind w:firstLine="420"/>
        <w:jc w:val="center"/>
      </w:pPr>
      <w:r>
        <w:rPr>
          <w:position w:val="-30"/>
          <w:sz w:val="21"/>
        </w:rPr>
        <w:object w:dxaOrig="2175" w:dyaOrig="735" w14:anchorId="34DF10EA">
          <v:shape id="_x0000_i1285" type="#_x0000_t75" style="width:108.75pt;height:36.75pt" o:ole="">
            <v:imagedata r:id="rId500" o:title=""/>
          </v:shape>
          <o:OLEObject Type="Embed" ProgID="Equation.DSMT4" ShapeID="_x0000_i1285" DrawAspect="Content" ObjectID="_1524383560" r:id="rId501"/>
        </w:object>
      </w:r>
    </w:p>
    <w:p w14:paraId="2E424180" w14:textId="77777777" w:rsidR="00F7690B" w:rsidRDefault="00F7690B" w:rsidP="00EB2389">
      <w:r>
        <w:rPr>
          <w:position w:val="-14"/>
        </w:rPr>
        <w:object w:dxaOrig="735" w:dyaOrig="390" w14:anchorId="6C98C3E9">
          <v:shape id="_x0000_i1286" type="#_x0000_t75" style="width:36.75pt;height:20.25pt" o:ole="">
            <v:imagedata r:id="rId502" o:title=""/>
          </v:shape>
          <o:OLEObject Type="Embed" ProgID="Equation.DSMT4" ShapeID="_x0000_i1286" DrawAspect="Content" ObjectID="_1524383561" r:id="rId503"/>
        </w:object>
      </w:r>
      <w:r>
        <w:rPr>
          <w:rFonts w:hint="eastAsia"/>
        </w:rPr>
        <w:t>表示用户</w:t>
      </w:r>
      <w:r>
        <w:rPr>
          <w:position w:val="-6"/>
        </w:rPr>
        <w:object w:dxaOrig="195" w:dyaOrig="285" w14:anchorId="3BA0B8DB">
          <v:shape id="_x0000_i1287" type="#_x0000_t75" style="width:9.75pt;height:13.5pt" o:ole="">
            <v:imagedata r:id="rId504" o:title=""/>
          </v:shape>
          <o:OLEObject Type="Embed" ProgID="Equation.DSMT4" ShapeID="_x0000_i1287" DrawAspect="Content" ObjectID="_1524383562" r:id="rId505"/>
        </w:object>
      </w:r>
      <w:r>
        <w:rPr>
          <w:rFonts w:hint="eastAsia"/>
        </w:rPr>
        <w:t>在子带</w:t>
      </w:r>
      <w:r>
        <w:t>n</w:t>
      </w:r>
      <w:r>
        <w:rPr>
          <w:rFonts w:hint="eastAsia"/>
        </w:rPr>
        <w:t>上与任何可配对用户</w:t>
      </w:r>
      <w:r>
        <w:t>l</w:t>
      </w:r>
      <w:r>
        <w:rPr>
          <w:rFonts w:hint="eastAsia"/>
        </w:rPr>
        <w:t>的</w:t>
      </w:r>
      <w:r>
        <w:t>MU PF</w:t>
      </w:r>
      <w:r>
        <w:rPr>
          <w:rFonts w:hint="eastAsia"/>
        </w:rPr>
        <w:t>因子。</w:t>
      </w:r>
    </w:p>
    <w:p w14:paraId="3ED79275" w14:textId="77777777" w:rsidR="00F7690B" w:rsidRDefault="00F7690B" w:rsidP="00EB2389">
      <w:r>
        <w:rPr>
          <w:position w:val="-14"/>
        </w:rPr>
        <w:object w:dxaOrig="675" w:dyaOrig="390" w14:anchorId="1FE0831A">
          <v:shape id="_x0000_i1288" type="#_x0000_t75" style="width:33.75pt;height:20.25pt" o:ole="">
            <v:imagedata r:id="rId506" o:title=""/>
          </v:shape>
          <o:OLEObject Type="Embed" ProgID="Equation.DSMT4" ShapeID="_x0000_i1288" DrawAspect="Content" ObjectID="_1524383563" r:id="rId507"/>
        </w:object>
      </w:r>
      <w:r>
        <w:rPr>
          <w:rFonts w:hint="eastAsia"/>
        </w:rPr>
        <w:t>表示在子带</w:t>
      </w:r>
      <w:r>
        <w:t>n</w:t>
      </w:r>
      <w:r>
        <w:rPr>
          <w:rFonts w:hint="eastAsia"/>
        </w:rPr>
        <w:t>上，用户</w:t>
      </w:r>
      <w:r>
        <w:t>k</w:t>
      </w:r>
      <w:r>
        <w:rPr>
          <w:rFonts w:hint="eastAsia"/>
        </w:rPr>
        <w:t>和用户</w:t>
      </w:r>
      <w:r>
        <w:t>l</w:t>
      </w:r>
      <w:r>
        <w:rPr>
          <w:rFonts w:hint="eastAsia"/>
        </w:rPr>
        <w:t>空间复用可获得的瞬时速率。</w:t>
      </w:r>
    </w:p>
    <w:p w14:paraId="6F1A6CDD" w14:textId="77777777" w:rsidR="00F7690B" w:rsidRDefault="00F7690B" w:rsidP="00EB2389">
      <w:r>
        <w:rPr>
          <w:rFonts w:hint="eastAsia"/>
        </w:rPr>
        <w:t>在</w:t>
      </w:r>
      <w:r>
        <w:t>(1)(2)</w:t>
      </w:r>
      <w:r>
        <w:rPr>
          <w:rFonts w:hint="eastAsia"/>
        </w:rPr>
        <w:t>中计算的所有</w:t>
      </w:r>
      <w:r>
        <w:t>UE</w:t>
      </w:r>
      <w:r>
        <w:rPr>
          <w:rFonts w:hint="eastAsia"/>
        </w:rPr>
        <w:t>和</w:t>
      </w:r>
      <w:r>
        <w:t>UE pairs</w:t>
      </w:r>
      <w:r>
        <w:rPr>
          <w:rFonts w:hint="eastAsia"/>
        </w:rPr>
        <w:t>中，选出在所有子带上优先级最大的</w:t>
      </w:r>
      <w:r>
        <w:t>SU PF</w:t>
      </w:r>
      <w:r>
        <w:rPr>
          <w:rFonts w:hint="eastAsia"/>
        </w:rPr>
        <w:t>因子和</w:t>
      </w:r>
      <w:r>
        <w:t>MU PF</w:t>
      </w:r>
      <w:r>
        <w:rPr>
          <w:rFonts w:hint="eastAsia"/>
        </w:rPr>
        <w:t>因子：</w:t>
      </w:r>
    </w:p>
    <w:p w14:paraId="63CF5CBC" w14:textId="77777777" w:rsidR="00F7690B" w:rsidRDefault="00F7690B" w:rsidP="00EB2389">
      <w:r>
        <w:rPr>
          <w:position w:val="-26"/>
          <w:sz w:val="21"/>
        </w:rPr>
        <w:object w:dxaOrig="2850" w:dyaOrig="510" w14:anchorId="0312323F">
          <v:shape id="_x0000_i1289" type="#_x0000_t75" style="width:142.5pt;height:25.5pt" o:ole="">
            <v:imagedata r:id="rId508" o:title=""/>
          </v:shape>
          <o:OLEObject Type="Embed" ProgID="Equation.DSMT4" ShapeID="_x0000_i1289" DrawAspect="Content" ObjectID="_1524383564" r:id="rId509"/>
        </w:object>
      </w:r>
    </w:p>
    <w:p w14:paraId="25257B47" w14:textId="77777777" w:rsidR="00F7690B" w:rsidRDefault="00F7690B" w:rsidP="00EB2389">
      <w:r>
        <w:rPr>
          <w:position w:val="-26"/>
          <w:sz w:val="21"/>
        </w:rPr>
        <w:object w:dxaOrig="4050" w:dyaOrig="540" w14:anchorId="6C1E5E65">
          <v:shape id="_x0000_i1290" type="#_x0000_t75" style="width:202.5pt;height:27pt" o:ole="">
            <v:imagedata r:id="rId510" o:title=""/>
          </v:shape>
          <o:OLEObject Type="Embed" ProgID="Equation.DSMT4" ShapeID="_x0000_i1290" DrawAspect="Content" ObjectID="_1524383565" r:id="rId511"/>
        </w:object>
      </w:r>
    </w:p>
    <w:p w14:paraId="29F72A9C" w14:textId="77777777" w:rsidR="00F7690B" w:rsidRDefault="00F7690B" w:rsidP="00EB2389">
      <w:r>
        <w:rPr>
          <w:rFonts w:hint="eastAsia"/>
        </w:rPr>
        <w:t>比较</w:t>
      </w:r>
      <w:r>
        <w:t>SU</w:t>
      </w:r>
      <w:r>
        <w:rPr>
          <w:rFonts w:hint="eastAsia"/>
        </w:rPr>
        <w:t>和</w:t>
      </w:r>
      <w:r>
        <w:t>MU</w:t>
      </w:r>
      <w:r>
        <w:rPr>
          <w:rFonts w:hint="eastAsia"/>
        </w:rPr>
        <w:t>选出的</w:t>
      </w:r>
      <w:r>
        <w:t>UE</w:t>
      </w:r>
      <w:r>
        <w:rPr>
          <w:rFonts w:hint="eastAsia"/>
        </w:rPr>
        <w:t>和</w:t>
      </w:r>
      <w:r>
        <w:t>UE pairs</w:t>
      </w:r>
      <w:r>
        <w:rPr>
          <w:rFonts w:hint="eastAsia"/>
        </w:rPr>
        <w:t>，较大者为当前</w:t>
      </w:r>
      <w:r>
        <w:t>RB</w:t>
      </w:r>
      <w:r>
        <w:rPr>
          <w:rFonts w:hint="eastAsia"/>
        </w:rPr>
        <w:t>的调度结果。</w:t>
      </w:r>
    </w:p>
    <w:p w14:paraId="0A2A7805" w14:textId="77777777" w:rsidR="00F7690B" w:rsidRDefault="00F7690B" w:rsidP="00EB2389">
      <w:r>
        <w:rPr>
          <w:rFonts w:hint="eastAsia"/>
        </w:rPr>
        <w:t>扩展</w:t>
      </w:r>
      <w:r>
        <w:t>(3)</w:t>
      </w:r>
      <w:r>
        <w:rPr>
          <w:rFonts w:hint="eastAsia"/>
        </w:rPr>
        <w:t>中的</w:t>
      </w:r>
      <w:r>
        <w:t>UE(s)</w:t>
      </w:r>
      <w:r>
        <w:rPr>
          <w:rFonts w:hint="eastAsia"/>
        </w:rPr>
        <w:t>直到满足如下条件之一：</w:t>
      </w:r>
    </w:p>
    <w:p w14:paraId="1A4B0706" w14:textId="77777777" w:rsidR="00F7690B" w:rsidRDefault="00F7690B" w:rsidP="00EB2389">
      <w:r>
        <w:rPr>
          <w:rFonts w:hint="eastAsia"/>
        </w:rPr>
        <w:t>另有</w:t>
      </w:r>
      <w:r>
        <w:t>UE</w:t>
      </w:r>
      <w:r>
        <w:rPr>
          <w:rFonts w:hint="eastAsia"/>
        </w:rPr>
        <w:t>或</w:t>
      </w:r>
      <w:r>
        <w:t>UE pairs</w:t>
      </w:r>
      <w:r>
        <w:rPr>
          <w:rFonts w:hint="eastAsia"/>
        </w:rPr>
        <w:t>有更高的</w:t>
      </w:r>
      <w:r>
        <w:t>SU/MU</w:t>
      </w:r>
      <w:r>
        <w:rPr>
          <w:rFonts w:hint="eastAsia"/>
        </w:rPr>
        <w:t>优先级</w:t>
      </w:r>
    </w:p>
    <w:p w14:paraId="4B59354A" w14:textId="77777777" w:rsidR="00F7690B" w:rsidRDefault="00F7690B" w:rsidP="00EB2389">
      <w:r>
        <w:t>(3)</w:t>
      </w:r>
      <w:r>
        <w:rPr>
          <w:rFonts w:hint="eastAsia"/>
        </w:rPr>
        <w:t>中选出的</w:t>
      </w:r>
      <w:r>
        <w:t>UE(s)</w:t>
      </w:r>
      <w:r>
        <w:rPr>
          <w:rFonts w:hint="eastAsia"/>
        </w:rPr>
        <w:t>有至少</w:t>
      </w:r>
      <w:r>
        <w:t>1</w:t>
      </w:r>
      <w:r>
        <w:rPr>
          <w:rFonts w:hint="eastAsia"/>
        </w:rPr>
        <w:t>个超过最大功率限制</w:t>
      </w:r>
    </w:p>
    <w:p w14:paraId="385E35FE" w14:textId="77777777" w:rsidR="00F7690B" w:rsidRDefault="00F7690B" w:rsidP="00EB2389">
      <w:r>
        <w:rPr>
          <w:rFonts w:hint="eastAsia"/>
        </w:rPr>
        <w:t>将</w:t>
      </w:r>
      <w:r>
        <w:t>(3)(4)</w:t>
      </w:r>
      <w:r>
        <w:rPr>
          <w:rFonts w:hint="eastAsia"/>
        </w:rPr>
        <w:t>中分配的子带的优先级置为</w:t>
      </w:r>
      <w:r>
        <w:t>0</w:t>
      </w:r>
      <w:r>
        <w:rPr>
          <w:rFonts w:hint="eastAsia"/>
        </w:rPr>
        <w:t>。</w:t>
      </w:r>
    </w:p>
    <w:p w14:paraId="114A3083" w14:textId="77777777" w:rsidR="00F7690B" w:rsidRDefault="00F7690B" w:rsidP="00EB2389">
      <w:r>
        <w:rPr>
          <w:rFonts w:hint="eastAsia"/>
        </w:rPr>
        <w:t>如果</w:t>
      </w:r>
      <w:r>
        <w:t>(3)(4)</w:t>
      </w:r>
      <w:r>
        <w:rPr>
          <w:rFonts w:hint="eastAsia"/>
        </w:rPr>
        <w:t>中分配的</w:t>
      </w:r>
      <w:r>
        <w:t>UEs</w:t>
      </w:r>
      <w:r>
        <w:rPr>
          <w:rFonts w:hint="eastAsia"/>
        </w:rPr>
        <w:t>的功率达到最大或分配的子带数达到最大（</w:t>
      </w:r>
      <w:r>
        <w:t>1</w:t>
      </w:r>
      <w:r>
        <w:rPr>
          <w:rFonts w:hint="eastAsia"/>
        </w:rPr>
        <w:t>），则置</w:t>
      </w:r>
      <w:r>
        <w:t>UEs</w:t>
      </w:r>
      <w:r>
        <w:rPr>
          <w:rFonts w:hint="eastAsia"/>
        </w:rPr>
        <w:t>的所有优先</w:t>
      </w:r>
      <w:r>
        <w:rPr>
          <w:rFonts w:hint="eastAsia"/>
        </w:rPr>
        <w:lastRenderedPageBreak/>
        <w:t>级为</w:t>
      </w:r>
      <w:r>
        <w:t>0</w:t>
      </w:r>
      <w:r>
        <w:rPr>
          <w:rFonts w:hint="eastAsia"/>
        </w:rPr>
        <w:t>。</w:t>
      </w:r>
    </w:p>
    <w:p w14:paraId="6633BFE5" w14:textId="77777777" w:rsidR="00F7690B" w:rsidRDefault="00F7690B" w:rsidP="00EB2389">
      <w:r>
        <w:rPr>
          <w:rFonts w:hint="eastAsia"/>
        </w:rPr>
        <w:t>执行</w:t>
      </w:r>
      <w:r>
        <w:t>(3)(4)</w:t>
      </w:r>
      <w:r>
        <w:rPr>
          <w:rFonts w:hint="eastAsia"/>
        </w:rPr>
        <w:t>直到所有</w:t>
      </w:r>
      <w:r>
        <w:t>UEs</w:t>
      </w:r>
      <w:r>
        <w:rPr>
          <w:rFonts w:hint="eastAsia"/>
        </w:rPr>
        <w:t>达到</w:t>
      </w:r>
      <w:r>
        <w:t>(6)</w:t>
      </w:r>
      <w:r>
        <w:rPr>
          <w:rFonts w:hint="eastAsia"/>
        </w:rPr>
        <w:t>中的条件</w:t>
      </w:r>
    </w:p>
    <w:p w14:paraId="6A5597C5" w14:textId="77777777" w:rsidR="00F7690B" w:rsidRDefault="00F7690B" w:rsidP="00EB2389">
      <w:r>
        <w:rPr>
          <w:rFonts w:hint="eastAsia"/>
        </w:rPr>
        <w:t>收集未分配的</w:t>
      </w:r>
      <w:r>
        <w:t>RB</w:t>
      </w:r>
      <w:r>
        <w:rPr>
          <w:rFonts w:hint="eastAsia"/>
        </w:rPr>
        <w:t>，将该</w:t>
      </w:r>
      <w:r>
        <w:t>RB</w:t>
      </w:r>
      <w:r>
        <w:rPr>
          <w:rFonts w:hint="eastAsia"/>
        </w:rPr>
        <w:t>分配给邻近的已经分配的</w:t>
      </w:r>
      <w:r>
        <w:t>UE/UE pairs</w:t>
      </w:r>
      <w:r>
        <w:rPr>
          <w:rFonts w:hint="eastAsia"/>
        </w:rPr>
        <w:t>中</w:t>
      </w:r>
      <w:r>
        <w:t>PF</w:t>
      </w:r>
      <w:r>
        <w:rPr>
          <w:rFonts w:hint="eastAsia"/>
        </w:rPr>
        <w:t>因子较大者。</w:t>
      </w:r>
    </w:p>
    <w:p w14:paraId="70AC49C3" w14:textId="77777777" w:rsidR="00F7690B" w:rsidRDefault="00F7690B" w:rsidP="00EB2389">
      <w:r>
        <w:rPr>
          <w:rFonts w:hint="eastAsia"/>
        </w:rPr>
        <w:t>将调度结果写入</w:t>
      </w:r>
      <w:r>
        <w:t>ScheduleInfoWrite_UL</w:t>
      </w:r>
      <w:r>
        <w:rPr>
          <w:rFonts w:hint="eastAsia"/>
        </w:rPr>
        <w:t>中。</w:t>
      </w:r>
    </w:p>
    <w:p w14:paraId="1C96BEF2" w14:textId="77777777" w:rsidR="00F7690B" w:rsidRPr="00CE6CA2" w:rsidRDefault="00F7690B" w:rsidP="00CE6CA2">
      <w:pPr>
        <w:ind w:firstLine="420"/>
        <w:rPr>
          <w:szCs w:val="24"/>
        </w:rPr>
      </w:pPr>
    </w:p>
    <w:p w14:paraId="5E27FC30" w14:textId="77777777" w:rsidR="00EE46D9" w:rsidRPr="00774694" w:rsidRDefault="00EE46D9" w:rsidP="00EE46D9">
      <w:pPr>
        <w:pStyle w:val="3"/>
      </w:pPr>
      <w:bookmarkStart w:id="199" w:name="_Toc344200318"/>
      <w:bookmarkStart w:id="200" w:name="_Toc331409122"/>
      <w:bookmarkStart w:id="201" w:name="_Toc331409218"/>
      <w:r w:rsidRPr="00774694">
        <w:rPr>
          <w:rFonts w:hint="eastAsia"/>
        </w:rPr>
        <w:t>功率控制</w:t>
      </w:r>
      <w:bookmarkEnd w:id="199"/>
    </w:p>
    <w:p w14:paraId="3F02B912" w14:textId="77777777" w:rsidR="00EE46D9" w:rsidRPr="00DE3FAA" w:rsidRDefault="00EE46D9" w:rsidP="00EE46D9">
      <w:pPr>
        <w:pStyle w:val="af5"/>
        <w:ind w:firstLine="480"/>
        <w:rPr>
          <w:rFonts w:eastAsia="宋体"/>
          <w:sz w:val="24"/>
          <w:szCs w:val="24"/>
        </w:rPr>
      </w:pPr>
      <w:r w:rsidRPr="00DE3FAA">
        <w:rPr>
          <w:rFonts w:eastAsia="宋体" w:hint="eastAsia"/>
          <w:sz w:val="24"/>
          <w:szCs w:val="24"/>
        </w:rPr>
        <w:t>功率控制通过调用</w:t>
      </w:r>
      <w:r w:rsidRPr="00DE3FAA">
        <w:rPr>
          <w:rFonts w:eastAsia="宋体" w:hint="eastAsia"/>
          <w:sz w:val="24"/>
          <w:szCs w:val="24"/>
        </w:rPr>
        <w:t>PoweControl</w:t>
      </w:r>
      <w:r w:rsidRPr="00DE3FAA">
        <w:rPr>
          <w:rFonts w:eastAsia="宋体" w:hint="eastAsia"/>
          <w:sz w:val="24"/>
          <w:szCs w:val="24"/>
        </w:rPr>
        <w:t>函数实现，</w:t>
      </w:r>
      <w:r w:rsidRPr="00DE3FAA">
        <w:rPr>
          <w:rFonts w:eastAsia="宋体" w:hint="eastAsia"/>
          <w:sz w:val="24"/>
          <w:szCs w:val="24"/>
        </w:rPr>
        <w:t>PoweControl</w:t>
      </w:r>
      <w:r w:rsidRPr="00DE3FAA">
        <w:rPr>
          <w:rFonts w:eastAsia="宋体" w:hint="eastAsia"/>
          <w:sz w:val="24"/>
          <w:szCs w:val="24"/>
        </w:rPr>
        <w:t>函数中根据上行下行进行了不同的功率控制计算，但基本流程都是一样的，具体流程图见</w:t>
      </w:r>
      <w:r w:rsidR="00772BBA">
        <w:rPr>
          <w:rFonts w:eastAsia="宋体"/>
          <w:sz w:val="24"/>
          <w:szCs w:val="24"/>
        </w:rPr>
        <w:fldChar w:fldCharType="begin"/>
      </w:r>
      <w:r w:rsidR="00772BBA">
        <w:rPr>
          <w:rFonts w:eastAsia="宋体"/>
          <w:sz w:val="24"/>
          <w:szCs w:val="24"/>
        </w:rPr>
        <w:instrText xml:space="preserve"> REF _Ref342401435 \h  \* MERGEFORMAT </w:instrText>
      </w:r>
      <w:r w:rsidR="00772BBA">
        <w:rPr>
          <w:rFonts w:eastAsia="宋体"/>
          <w:sz w:val="24"/>
          <w:szCs w:val="24"/>
        </w:rPr>
      </w:r>
      <w:r w:rsidR="00772BBA">
        <w:rPr>
          <w:rFonts w:eastAsia="宋体"/>
          <w:sz w:val="24"/>
          <w:szCs w:val="24"/>
        </w:rPr>
        <w:fldChar w:fldCharType="separate"/>
      </w:r>
      <w:r w:rsidR="00C10C61" w:rsidRPr="00C10C61">
        <w:rPr>
          <w:rFonts w:eastAsia="宋体" w:hint="eastAsia"/>
          <w:sz w:val="24"/>
          <w:szCs w:val="24"/>
        </w:rPr>
        <w:t>图</w:t>
      </w:r>
      <w:r w:rsidR="00C10C61" w:rsidRPr="00C10C61">
        <w:rPr>
          <w:rFonts w:eastAsia="宋体" w:hint="eastAsia"/>
          <w:sz w:val="24"/>
          <w:szCs w:val="24"/>
        </w:rPr>
        <w:t xml:space="preserve"> </w:t>
      </w:r>
      <w:r w:rsidR="00C10C61" w:rsidRPr="00C10C61">
        <w:rPr>
          <w:rFonts w:eastAsia="宋体"/>
          <w:sz w:val="24"/>
          <w:szCs w:val="24"/>
        </w:rPr>
        <w:t>3.2</w:t>
      </w:r>
      <w:r w:rsidR="00C10C61" w:rsidRPr="00C10C61">
        <w:rPr>
          <w:rFonts w:eastAsia="宋体"/>
          <w:sz w:val="24"/>
          <w:szCs w:val="24"/>
        </w:rPr>
        <w:noBreakHyphen/>
        <w:t>10</w:t>
      </w:r>
      <w:r w:rsidR="00772BBA">
        <w:rPr>
          <w:rFonts w:eastAsia="宋体"/>
          <w:sz w:val="24"/>
          <w:szCs w:val="24"/>
        </w:rPr>
        <w:fldChar w:fldCharType="end"/>
      </w:r>
      <w:r w:rsidRPr="00DE3FAA">
        <w:rPr>
          <w:rFonts w:eastAsia="宋体" w:hint="eastAsia"/>
          <w:sz w:val="24"/>
          <w:szCs w:val="24"/>
        </w:rPr>
        <w:t>：</w:t>
      </w:r>
    </w:p>
    <w:p w14:paraId="6682B623" w14:textId="77777777" w:rsidR="00EE46D9" w:rsidRDefault="00EE46D9" w:rsidP="00EE46D9">
      <w:pPr>
        <w:pStyle w:val="af5"/>
        <w:keepNext/>
        <w:ind w:firstLine="400"/>
        <w:jc w:val="center"/>
      </w:pPr>
      <w:r>
        <w:object w:dxaOrig="3800" w:dyaOrig="7146" w14:anchorId="64183BC8">
          <v:shape id="_x0000_i1291" type="#_x0000_t75" style="width:105pt;height:195.75pt" o:ole="">
            <v:imagedata r:id="rId512" o:title=""/>
          </v:shape>
          <o:OLEObject Type="Embed" ProgID="Visio.Drawing.11" ShapeID="_x0000_i1291" DrawAspect="Content" ObjectID="_1524383566" r:id="rId513"/>
        </w:object>
      </w:r>
    </w:p>
    <w:p w14:paraId="3F924B4F" w14:textId="77777777" w:rsidR="00EE46D9" w:rsidRDefault="00EE46D9" w:rsidP="00EE46D9">
      <w:pPr>
        <w:pStyle w:val="ad"/>
      </w:pPr>
      <w:bookmarkStart w:id="202" w:name="_Ref342401435"/>
      <w:bookmarkStart w:id="203" w:name="_Ref342401430"/>
      <w:r>
        <w:rPr>
          <w:rFonts w:hint="eastAsia"/>
        </w:rPr>
        <w:t>图</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3.2</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图</w:instrText>
      </w:r>
      <w:r w:rsidR="006550EB">
        <w:rPr>
          <w:rFonts w:hint="eastAsia"/>
        </w:rPr>
        <w:instrText xml:space="preserve"> \* ARABIC \s 2</w:instrText>
      </w:r>
      <w:r w:rsidR="006550EB">
        <w:instrText xml:space="preserve"> </w:instrText>
      </w:r>
      <w:r w:rsidR="006550EB">
        <w:fldChar w:fldCharType="separate"/>
      </w:r>
      <w:r w:rsidR="006550EB">
        <w:rPr>
          <w:noProof/>
        </w:rPr>
        <w:t>10</w:t>
      </w:r>
      <w:r w:rsidR="006550EB">
        <w:fldChar w:fldCharType="end"/>
      </w:r>
      <w:del w:id="204" w:author="李志成" w:date="2013-05-14T21:04:00Z">
        <w:r w:rsidR="00302091" w:rsidDel="006550EB">
          <w:fldChar w:fldCharType="begin"/>
        </w:r>
        <w:r w:rsidR="00302091" w:rsidDel="006550EB">
          <w:delInstrText xml:space="preserve"> </w:delInstrText>
        </w:r>
        <w:r w:rsidR="00302091" w:rsidDel="006550EB">
          <w:rPr>
            <w:rFonts w:hint="eastAsia"/>
          </w:rPr>
          <w:delInstrText>STYLEREF 2 \s</w:delInstrText>
        </w:r>
        <w:r w:rsidR="00302091" w:rsidDel="006550EB">
          <w:delInstrText xml:space="preserve"> </w:delInstrText>
        </w:r>
        <w:r w:rsidR="00302091" w:rsidDel="006550EB">
          <w:fldChar w:fldCharType="separate"/>
        </w:r>
        <w:r w:rsidR="00C10C61" w:rsidDel="006550EB">
          <w:rPr>
            <w:noProof/>
          </w:rPr>
          <w:delText>3.2</w:delText>
        </w:r>
        <w:r w:rsidR="00302091" w:rsidDel="006550EB">
          <w:fldChar w:fldCharType="end"/>
        </w:r>
        <w:r w:rsidR="00302091" w:rsidDel="006550EB">
          <w:noBreakHyphen/>
        </w:r>
        <w:r w:rsidR="00302091" w:rsidDel="006550EB">
          <w:fldChar w:fldCharType="begin"/>
        </w:r>
        <w:r w:rsidR="00302091" w:rsidDel="006550EB">
          <w:delInstrText xml:space="preserve"> </w:delInstrText>
        </w:r>
        <w:r w:rsidR="00302091" w:rsidDel="006550EB">
          <w:rPr>
            <w:rFonts w:hint="eastAsia"/>
          </w:rPr>
          <w:delInstrText xml:space="preserve">SEQ </w:delInstrText>
        </w:r>
        <w:r w:rsidR="00302091" w:rsidDel="006550EB">
          <w:rPr>
            <w:rFonts w:hint="eastAsia"/>
          </w:rPr>
          <w:delInstrText>图</w:delInstrText>
        </w:r>
        <w:r w:rsidR="00302091" w:rsidDel="006550EB">
          <w:rPr>
            <w:rFonts w:hint="eastAsia"/>
          </w:rPr>
          <w:delInstrText xml:space="preserve"> \* ARABIC \s 2</w:delInstrText>
        </w:r>
        <w:r w:rsidR="00302091" w:rsidDel="006550EB">
          <w:delInstrText xml:space="preserve"> </w:delInstrText>
        </w:r>
        <w:r w:rsidR="00302091" w:rsidDel="006550EB">
          <w:fldChar w:fldCharType="separate"/>
        </w:r>
        <w:r w:rsidR="00C10C61" w:rsidDel="006550EB">
          <w:rPr>
            <w:noProof/>
          </w:rPr>
          <w:delText>10</w:delText>
        </w:r>
        <w:r w:rsidR="00302091" w:rsidDel="006550EB">
          <w:fldChar w:fldCharType="end"/>
        </w:r>
      </w:del>
      <w:bookmarkEnd w:id="202"/>
      <w:r w:rsidRPr="004E0DDC">
        <w:rPr>
          <w:rFonts w:hint="eastAsia"/>
          <w:szCs w:val="24"/>
        </w:rPr>
        <w:t>功率控制流程图</w:t>
      </w:r>
      <w:bookmarkEnd w:id="203"/>
    </w:p>
    <w:p w14:paraId="6A5FF36F" w14:textId="77777777" w:rsidR="00EE46D9" w:rsidRPr="00DE3FAA" w:rsidRDefault="00EE46D9" w:rsidP="00EE46D9">
      <w:pPr>
        <w:ind w:firstLineChars="200" w:firstLine="480"/>
        <w:rPr>
          <w:szCs w:val="24"/>
        </w:rPr>
      </w:pPr>
      <w:r w:rsidRPr="00DE3FAA">
        <w:rPr>
          <w:rFonts w:hint="eastAsia"/>
          <w:szCs w:val="24"/>
        </w:rPr>
        <w:t>由流程图可以看出，在功率控制的过程中，首先检查用户是否被调度，如果调度到该用户，则根据公式计算发送功率，最后再将发送功率写入到用户类</w:t>
      </w:r>
      <w:r w:rsidRPr="00DE3FAA">
        <w:rPr>
          <w:rFonts w:hint="eastAsia"/>
          <w:szCs w:val="24"/>
        </w:rPr>
        <w:t>cUE</w:t>
      </w:r>
      <w:r w:rsidRPr="00DE3FAA">
        <w:rPr>
          <w:rFonts w:hint="eastAsia"/>
          <w:szCs w:val="24"/>
        </w:rPr>
        <w:t>的相应信息中。根据不同的上下行情况，发送功率的计算方式略有不同，在上行情况，需要在根据路径损耗等计算出的发送功率和发送功率上限中选择较小值作为最终的发送功率，对于下行情况，则直接使用计算的发送功率即可。</w:t>
      </w:r>
    </w:p>
    <w:p w14:paraId="7E0ACC14" w14:textId="77777777" w:rsidR="00EE46D9" w:rsidRPr="00DE3FAA" w:rsidRDefault="00EE46D9" w:rsidP="00EE46D9">
      <w:pPr>
        <w:ind w:firstLineChars="200" w:firstLine="480"/>
        <w:rPr>
          <w:szCs w:val="24"/>
        </w:rPr>
      </w:pPr>
      <w:r w:rsidRPr="00DE3FAA">
        <w:rPr>
          <w:rFonts w:hint="eastAsia"/>
          <w:szCs w:val="24"/>
        </w:rPr>
        <w:t>下行功率控制算法原理如下：</w:t>
      </w:r>
    </w:p>
    <w:p w14:paraId="7F440489" w14:textId="77777777" w:rsidR="00EE46D9" w:rsidRPr="00DE3FAA" w:rsidRDefault="00EE46D9" w:rsidP="00EE46D9">
      <w:pPr>
        <w:ind w:firstLineChars="200" w:firstLine="480"/>
        <w:rPr>
          <w:szCs w:val="24"/>
        </w:rPr>
      </w:pPr>
      <w:r w:rsidRPr="00DE3FAA">
        <w:rPr>
          <w:rFonts w:hint="eastAsia"/>
          <w:szCs w:val="24"/>
        </w:rPr>
        <w:lastRenderedPageBreak/>
        <w:t>下行功率控制可以由如下的公式来表示：</w:t>
      </w:r>
    </w:p>
    <w:p w14:paraId="6F6F03E9" w14:textId="77777777" w:rsidR="00EE46D9" w:rsidRDefault="00EE46D9" w:rsidP="00EE46D9">
      <w:pPr>
        <w:jc w:val="right"/>
      </w:pPr>
      <w:r>
        <w:tab/>
      </w:r>
      <w:r w:rsidRPr="00F81FEC">
        <w:rPr>
          <w:position w:val="-12"/>
        </w:rPr>
        <w:object w:dxaOrig="2670" w:dyaOrig="360" w14:anchorId="10BA5894">
          <v:shape id="_x0000_i1292" type="#_x0000_t75" style="width:132.75pt;height:19.5pt" o:ole="">
            <v:imagedata r:id="rId514" o:title=""/>
          </v:shape>
          <o:OLEObject Type="Embed" ProgID="Equation.DSMT4" ShapeID="_x0000_i1292" DrawAspect="Content" ObjectID="_1524383567" r:id="rId515"/>
        </w:objec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45</w:instrText>
      </w:r>
      <w:r w:rsidR="00E8426C">
        <w:rPr>
          <w:noProof/>
        </w:rPr>
        <w:fldChar w:fldCharType="end"/>
      </w:r>
      <w:r w:rsidR="00F03FAF">
        <w:instrText>)</w:instrText>
      </w:r>
      <w:r w:rsidR="00F03FAF">
        <w:fldChar w:fldCharType="end"/>
      </w:r>
    </w:p>
    <w:p w14:paraId="10F60380" w14:textId="77777777" w:rsidR="00EE46D9" w:rsidRPr="00DE3FAA" w:rsidRDefault="00EE46D9" w:rsidP="00EE46D9">
      <w:pPr>
        <w:ind w:firstLineChars="200" w:firstLine="480"/>
        <w:rPr>
          <w:szCs w:val="24"/>
        </w:rPr>
      </w:pPr>
      <w:r w:rsidRPr="00DE3FAA">
        <w:rPr>
          <w:rFonts w:hint="eastAsia"/>
          <w:szCs w:val="24"/>
        </w:rPr>
        <w:t>其中参数解释如下：</w:t>
      </w:r>
    </w:p>
    <w:p w14:paraId="48F0F0BC" w14:textId="77777777" w:rsidR="00EE46D9" w:rsidRPr="00DE3FAA" w:rsidRDefault="00EE46D9" w:rsidP="00EE46D9">
      <w:pPr>
        <w:ind w:firstLineChars="200" w:firstLine="480"/>
        <w:rPr>
          <w:szCs w:val="24"/>
        </w:rPr>
      </w:pPr>
      <w:r w:rsidRPr="00DE3FAA">
        <w:rPr>
          <w:szCs w:val="24"/>
        </w:rPr>
        <w:object w:dxaOrig="390" w:dyaOrig="360" w14:anchorId="57E4CEFA">
          <v:shape id="_x0000_i1293" type="#_x0000_t75" style="width:18.75pt;height:19.5pt" o:ole="">
            <v:imagedata r:id="rId516" o:title=""/>
          </v:shape>
          <o:OLEObject Type="Embed" ProgID="Equation.DSMT4" ShapeID="_x0000_i1293" DrawAspect="Content" ObjectID="_1524383568" r:id="rId517"/>
        </w:object>
      </w:r>
      <w:r w:rsidRPr="00DE3FAA">
        <w:rPr>
          <w:rFonts w:hint="eastAsia"/>
          <w:szCs w:val="24"/>
        </w:rPr>
        <w:t>：</w:t>
      </w:r>
      <w:r w:rsidR="00564AC1">
        <w:rPr>
          <w:rFonts w:hint="eastAsia"/>
          <w:szCs w:val="24"/>
        </w:rPr>
        <w:t>eNB</w:t>
      </w:r>
      <w:r w:rsidRPr="00DE3FAA">
        <w:rPr>
          <w:rFonts w:hint="eastAsia"/>
          <w:szCs w:val="24"/>
        </w:rPr>
        <w:t>的发射功率；</w:t>
      </w:r>
    </w:p>
    <w:p w14:paraId="5E502EB7" w14:textId="77777777" w:rsidR="00EE46D9" w:rsidRPr="00DE3FAA" w:rsidRDefault="00EE46D9" w:rsidP="00EE46D9">
      <w:pPr>
        <w:ind w:firstLineChars="200" w:firstLine="480"/>
        <w:rPr>
          <w:szCs w:val="24"/>
        </w:rPr>
      </w:pPr>
      <w:r w:rsidRPr="00DE3FAA">
        <w:rPr>
          <w:szCs w:val="24"/>
        </w:rPr>
        <w:object w:dxaOrig="495" w:dyaOrig="360" w14:anchorId="7FE522E9">
          <v:shape id="_x0000_i1294" type="#_x0000_t75" style="width:26.25pt;height:19.5pt" o:ole="">
            <v:imagedata r:id="rId518" o:title=""/>
          </v:shape>
          <o:OLEObject Type="Embed" ProgID="Equation.DSMT4" ShapeID="_x0000_i1294" DrawAspect="Content" ObjectID="_1524383569" r:id="rId519"/>
        </w:object>
      </w:r>
      <w:r w:rsidRPr="00DE3FAA">
        <w:rPr>
          <w:rFonts w:hint="eastAsia"/>
          <w:szCs w:val="24"/>
        </w:rPr>
        <w:t>：</w:t>
      </w:r>
      <w:r w:rsidR="009A13CE">
        <w:rPr>
          <w:rFonts w:hint="eastAsia"/>
          <w:szCs w:val="24"/>
        </w:rPr>
        <w:t>eNB</w:t>
      </w:r>
      <w:r w:rsidRPr="00DE3FAA">
        <w:rPr>
          <w:rFonts w:hint="eastAsia"/>
          <w:szCs w:val="24"/>
        </w:rPr>
        <w:t>端所允许的最大发射功率；</w:t>
      </w:r>
    </w:p>
    <w:p w14:paraId="451D1B31" w14:textId="77777777" w:rsidR="00EE46D9" w:rsidRPr="00DE3FAA" w:rsidRDefault="00EE46D9" w:rsidP="00772BBA">
      <w:pPr>
        <w:ind w:firstLineChars="200" w:firstLine="480"/>
        <w:rPr>
          <w:szCs w:val="24"/>
        </w:rPr>
      </w:pPr>
      <w:r w:rsidRPr="00DE3FAA">
        <w:rPr>
          <w:szCs w:val="24"/>
        </w:rPr>
        <w:object w:dxaOrig="315" w:dyaOrig="270" w14:anchorId="14793989">
          <v:shape id="_x0000_i1295" type="#_x0000_t75" style="width:17.25pt;height:13.5pt" o:ole="">
            <v:imagedata r:id="rId520" o:title=""/>
          </v:shape>
          <o:OLEObject Type="Embed" ProgID="Equation.DSMT4" ShapeID="_x0000_i1295" DrawAspect="Content" ObjectID="_1524383570" r:id="rId521"/>
        </w:object>
      </w:r>
      <w:r w:rsidRPr="00DE3FAA">
        <w:rPr>
          <w:rFonts w:hint="eastAsia"/>
          <w:szCs w:val="24"/>
        </w:rPr>
        <w:t>：分配给</w:t>
      </w:r>
      <w:r w:rsidRPr="00DE3FAA">
        <w:rPr>
          <w:szCs w:val="24"/>
        </w:rPr>
        <w:t>UE</w:t>
      </w:r>
      <w:r w:rsidRPr="00DE3FAA">
        <w:rPr>
          <w:rFonts w:hint="eastAsia"/>
          <w:szCs w:val="24"/>
        </w:rPr>
        <w:t>的</w:t>
      </w:r>
      <w:r w:rsidRPr="00DE3FAA">
        <w:rPr>
          <w:szCs w:val="24"/>
        </w:rPr>
        <w:t>RB</w:t>
      </w:r>
      <w:r w:rsidRPr="00DE3FAA">
        <w:rPr>
          <w:rFonts w:hint="eastAsia"/>
          <w:szCs w:val="24"/>
        </w:rPr>
        <w:t>的数目；</w:t>
      </w:r>
    </w:p>
    <w:p w14:paraId="08A8F22F" w14:textId="77777777" w:rsidR="00EE46D9" w:rsidRPr="00DE3FAA" w:rsidRDefault="00EE46D9" w:rsidP="00EE46D9">
      <w:pPr>
        <w:ind w:firstLineChars="200" w:firstLine="480"/>
        <w:rPr>
          <w:szCs w:val="24"/>
        </w:rPr>
      </w:pPr>
      <w:r w:rsidRPr="00DE3FAA">
        <w:rPr>
          <w:rFonts w:hint="eastAsia"/>
          <w:szCs w:val="24"/>
        </w:rPr>
        <w:t>上行功率控制算法原理如下：</w:t>
      </w:r>
    </w:p>
    <w:p w14:paraId="545F9E35" w14:textId="77777777" w:rsidR="00EE46D9" w:rsidRPr="00DE3FAA" w:rsidRDefault="00EE46D9" w:rsidP="00EE46D9">
      <w:pPr>
        <w:ind w:firstLineChars="200" w:firstLine="480"/>
        <w:rPr>
          <w:szCs w:val="24"/>
        </w:rPr>
      </w:pPr>
      <w:r w:rsidRPr="00DE3FAA">
        <w:rPr>
          <w:rFonts w:hint="eastAsia"/>
          <w:szCs w:val="24"/>
        </w:rPr>
        <w:t>上行功率控制可以由如下的公式来表示：</w:t>
      </w:r>
    </w:p>
    <w:p w14:paraId="73454CBD" w14:textId="77777777" w:rsidR="00EE46D9" w:rsidRDefault="00EE46D9" w:rsidP="00EE46D9">
      <w:pPr>
        <w:wordWrap w:val="0"/>
        <w:jc w:val="right"/>
      </w:pPr>
      <w:r>
        <w:tab/>
      </w:r>
      <w:r w:rsidRPr="00F81FEC">
        <w:rPr>
          <w:position w:val="-32"/>
        </w:rPr>
        <w:object w:dxaOrig="4305" w:dyaOrig="750" w14:anchorId="09A0FE09">
          <v:shape id="_x0000_i1296" type="#_x0000_t75" style="width:214.5pt;height:36pt" o:ole="">
            <v:imagedata r:id="rId522" o:title=""/>
          </v:shape>
          <o:OLEObject Type="Embed" ProgID="Equation.DSMT4" ShapeID="_x0000_i1296" DrawAspect="Content" ObjectID="_1524383571" r:id="rId523"/>
        </w:object>
      </w:r>
      <w:r>
        <w:rPr>
          <w:rFonts w:eastAsiaTheme="minorEastAsia"/>
        </w:rPr>
        <w:t xml:space="preserve">                   </w:t>
      </w:r>
      <w:r>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w:instrText>
      </w:r>
      <w:r w:rsidR="00E8426C">
        <w:instrText xml:space="preserve">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46</w:instrText>
      </w:r>
      <w:r w:rsidR="00E8426C">
        <w:rPr>
          <w:noProof/>
        </w:rPr>
        <w:fldChar w:fldCharType="end"/>
      </w:r>
      <w:r w:rsidR="00F03FAF">
        <w:instrText>)</w:instrText>
      </w:r>
      <w:r w:rsidR="00F03FAF">
        <w:fldChar w:fldCharType="end"/>
      </w:r>
    </w:p>
    <w:p w14:paraId="449DE7AB" w14:textId="77777777" w:rsidR="00EE46D9" w:rsidRPr="00DE3FAA" w:rsidRDefault="00EE46D9" w:rsidP="00EE46D9">
      <w:pPr>
        <w:ind w:firstLineChars="200" w:firstLine="480"/>
        <w:rPr>
          <w:szCs w:val="24"/>
        </w:rPr>
      </w:pPr>
      <w:r w:rsidRPr="00DE3FAA">
        <w:rPr>
          <w:rFonts w:hint="eastAsia"/>
          <w:szCs w:val="24"/>
        </w:rPr>
        <w:t>其中参数解释如下：</w:t>
      </w:r>
    </w:p>
    <w:p w14:paraId="78CD7272" w14:textId="77777777" w:rsidR="00EE46D9" w:rsidRPr="00DE3FAA" w:rsidRDefault="00EE46D9" w:rsidP="00EE46D9">
      <w:pPr>
        <w:ind w:firstLineChars="200" w:firstLine="480"/>
        <w:rPr>
          <w:szCs w:val="24"/>
        </w:rPr>
      </w:pPr>
      <w:r w:rsidRPr="00DE3FAA">
        <w:rPr>
          <w:szCs w:val="24"/>
        </w:rPr>
        <w:object w:dxaOrig="360" w:dyaOrig="360" w14:anchorId="003E5AC4">
          <v:shape id="_x0000_i1297" type="#_x0000_t75" style="width:19.5pt;height:19.5pt" o:ole="">
            <v:imagedata r:id="rId524" o:title=""/>
          </v:shape>
          <o:OLEObject Type="Embed" ProgID="Equation.DSMT4" ShapeID="_x0000_i1297" DrawAspect="Content" ObjectID="_1524383572" r:id="rId525"/>
        </w:object>
      </w:r>
      <w:r w:rsidRPr="00DE3FAA">
        <w:rPr>
          <w:rFonts w:hint="eastAsia"/>
          <w:szCs w:val="24"/>
        </w:rPr>
        <w:t>：</w:t>
      </w:r>
      <w:r w:rsidRPr="00DE3FAA">
        <w:rPr>
          <w:szCs w:val="24"/>
        </w:rPr>
        <w:t>UE</w:t>
      </w:r>
      <w:r w:rsidRPr="00DE3FAA">
        <w:rPr>
          <w:rFonts w:hint="eastAsia"/>
          <w:szCs w:val="24"/>
        </w:rPr>
        <w:t>的发射功率；</w:t>
      </w:r>
    </w:p>
    <w:p w14:paraId="7CAC6BC2" w14:textId="77777777" w:rsidR="00EE46D9" w:rsidRPr="00DE3FAA" w:rsidRDefault="00EE46D9" w:rsidP="00EE46D9">
      <w:pPr>
        <w:ind w:firstLineChars="200" w:firstLine="480"/>
        <w:rPr>
          <w:szCs w:val="24"/>
        </w:rPr>
      </w:pPr>
      <w:r w:rsidRPr="00DE3FAA">
        <w:rPr>
          <w:szCs w:val="24"/>
        </w:rPr>
        <w:object w:dxaOrig="495" w:dyaOrig="360" w14:anchorId="732CCD38">
          <v:shape id="_x0000_i1298" type="#_x0000_t75" style="width:26.25pt;height:19.5pt" o:ole="">
            <v:imagedata r:id="rId518" o:title=""/>
          </v:shape>
          <o:OLEObject Type="Embed" ProgID="Equation.DSMT4" ShapeID="_x0000_i1298" DrawAspect="Content" ObjectID="_1524383573" r:id="rId526"/>
        </w:object>
      </w:r>
      <w:r w:rsidRPr="00DE3FAA">
        <w:rPr>
          <w:rFonts w:hint="eastAsia"/>
          <w:szCs w:val="24"/>
        </w:rPr>
        <w:t>：</w:t>
      </w:r>
      <w:r w:rsidRPr="00DE3FAA">
        <w:rPr>
          <w:szCs w:val="24"/>
        </w:rPr>
        <w:t>UE</w:t>
      </w:r>
      <w:r w:rsidRPr="00DE3FAA">
        <w:rPr>
          <w:rFonts w:hint="eastAsia"/>
          <w:szCs w:val="24"/>
        </w:rPr>
        <w:t>端所允许的最大发射功率；</w:t>
      </w:r>
    </w:p>
    <w:p w14:paraId="7DAEE47D" w14:textId="77777777" w:rsidR="00EE46D9" w:rsidRPr="00DE3FAA" w:rsidRDefault="00EE46D9" w:rsidP="00EE46D9">
      <w:pPr>
        <w:ind w:firstLineChars="200" w:firstLine="480"/>
        <w:rPr>
          <w:szCs w:val="24"/>
        </w:rPr>
      </w:pPr>
      <w:r w:rsidRPr="00DE3FAA">
        <w:rPr>
          <w:szCs w:val="24"/>
        </w:rPr>
        <w:object w:dxaOrig="315" w:dyaOrig="270" w14:anchorId="18C9CA25">
          <v:shape id="_x0000_i1299" type="#_x0000_t75" style="width:17.25pt;height:13.5pt" o:ole="">
            <v:imagedata r:id="rId520" o:title=""/>
          </v:shape>
          <o:OLEObject Type="Embed" ProgID="Equation.DSMT4" ShapeID="_x0000_i1299" DrawAspect="Content" ObjectID="_1524383574" r:id="rId527"/>
        </w:object>
      </w:r>
      <w:r w:rsidRPr="00DE3FAA">
        <w:rPr>
          <w:rFonts w:hint="eastAsia"/>
          <w:szCs w:val="24"/>
        </w:rPr>
        <w:t>：分配给</w:t>
      </w:r>
      <w:r w:rsidRPr="00DE3FAA">
        <w:rPr>
          <w:szCs w:val="24"/>
        </w:rPr>
        <w:t>UE</w:t>
      </w:r>
      <w:r w:rsidRPr="00DE3FAA">
        <w:rPr>
          <w:rFonts w:hint="eastAsia"/>
          <w:szCs w:val="24"/>
        </w:rPr>
        <w:t>的</w:t>
      </w:r>
      <w:r w:rsidRPr="00DE3FAA">
        <w:rPr>
          <w:szCs w:val="24"/>
        </w:rPr>
        <w:t>RB</w:t>
      </w:r>
      <w:r w:rsidRPr="00DE3FAA">
        <w:rPr>
          <w:rFonts w:hint="eastAsia"/>
          <w:szCs w:val="24"/>
        </w:rPr>
        <w:t>的数目；</w:t>
      </w:r>
    </w:p>
    <w:p w14:paraId="398088B8" w14:textId="77777777" w:rsidR="00EE46D9" w:rsidRPr="00DE3FAA" w:rsidRDefault="00EE46D9" w:rsidP="00EE46D9">
      <w:pPr>
        <w:ind w:firstLineChars="200" w:firstLine="480"/>
        <w:rPr>
          <w:szCs w:val="24"/>
        </w:rPr>
      </w:pPr>
      <w:r w:rsidRPr="00DE3FAA">
        <w:rPr>
          <w:szCs w:val="24"/>
        </w:rPr>
        <w:object w:dxaOrig="420" w:dyaOrig="360" w14:anchorId="105CA56B">
          <v:shape id="_x0000_i1300" type="#_x0000_t75" style="width:21pt;height:19.5pt" o:ole="">
            <v:imagedata r:id="rId528" o:title=""/>
          </v:shape>
          <o:OLEObject Type="Embed" ProgID="Equation.DSMT4" ShapeID="_x0000_i1300" DrawAspect="Content" ObjectID="_1524383575" r:id="rId529"/>
        </w:object>
      </w:r>
      <w:r w:rsidRPr="00DE3FAA">
        <w:rPr>
          <w:rFonts w:hint="eastAsia"/>
          <w:szCs w:val="24"/>
        </w:rPr>
        <w:t>：</w:t>
      </w:r>
      <w:r w:rsidRPr="00DE3FAA">
        <w:rPr>
          <w:szCs w:val="24"/>
        </w:rPr>
        <w:t>UE</w:t>
      </w:r>
      <w:r w:rsidRPr="00DE3FAA">
        <w:rPr>
          <w:rFonts w:hint="eastAsia"/>
          <w:szCs w:val="24"/>
        </w:rPr>
        <w:t>与服务扇区间的路径损耗；</w:t>
      </w:r>
    </w:p>
    <w:p w14:paraId="1309D7AF" w14:textId="77777777" w:rsidR="00EE46D9" w:rsidRPr="00DE3FAA" w:rsidRDefault="00EE46D9" w:rsidP="00EE46D9">
      <w:pPr>
        <w:ind w:firstLineChars="200" w:firstLine="480"/>
        <w:rPr>
          <w:szCs w:val="24"/>
        </w:rPr>
      </w:pPr>
      <w:r w:rsidRPr="00DE3FAA">
        <w:rPr>
          <w:szCs w:val="24"/>
        </w:rPr>
        <w:object w:dxaOrig="240" w:dyaOrig="210" w14:anchorId="4D42A148">
          <v:shape id="_x0000_i1301" type="#_x0000_t75" style="width:12pt;height:12pt" o:ole="">
            <v:imagedata r:id="rId530" o:title=""/>
          </v:shape>
          <o:OLEObject Type="Embed" ProgID="Equation.DSMT4" ShapeID="_x0000_i1301" DrawAspect="Content" ObjectID="_1524383576" r:id="rId531"/>
        </w:object>
      </w:r>
      <w:r w:rsidRPr="00DE3FAA">
        <w:rPr>
          <w:rFonts w:hint="eastAsia"/>
          <w:szCs w:val="24"/>
        </w:rPr>
        <w:t>：部分补偿因子，由仿真场景确定；</w:t>
      </w:r>
    </w:p>
    <w:p w14:paraId="7BA40A12" w14:textId="77777777" w:rsidR="00EE46D9" w:rsidRDefault="00EE46D9" w:rsidP="00545699">
      <w:pPr>
        <w:ind w:firstLineChars="200" w:firstLine="480"/>
      </w:pPr>
      <w:r w:rsidRPr="00DE3FAA">
        <w:rPr>
          <w:szCs w:val="24"/>
        </w:rPr>
        <w:object w:dxaOrig="270" w:dyaOrig="360" w14:anchorId="103235D4">
          <v:shape id="_x0000_i1302" type="#_x0000_t75" style="width:13.5pt;height:19.5pt" o:ole="">
            <v:imagedata r:id="rId532" o:title=""/>
          </v:shape>
          <o:OLEObject Type="Embed" ProgID="Equation.DSMT4" ShapeID="_x0000_i1302" DrawAspect="Content" ObjectID="_1524383577" r:id="rId533"/>
        </w:object>
      </w:r>
      <w:r w:rsidRPr="00DE3FAA">
        <w:rPr>
          <w:rFonts w:hint="eastAsia"/>
          <w:szCs w:val="24"/>
        </w:rPr>
        <w:t>：小区标称功率，由仿真场景确定。</w:t>
      </w:r>
    </w:p>
    <w:p w14:paraId="5F2348E7" w14:textId="77777777" w:rsidR="00CD4FED" w:rsidRPr="00774694" w:rsidRDefault="00CD4FED" w:rsidP="00774694">
      <w:pPr>
        <w:pStyle w:val="3"/>
      </w:pPr>
      <w:bookmarkStart w:id="205" w:name="_Toc344200319"/>
      <w:r w:rsidRPr="00774694">
        <w:rPr>
          <w:rFonts w:hint="eastAsia"/>
        </w:rPr>
        <w:t>生成数据包</w:t>
      </w:r>
      <w:bookmarkEnd w:id="200"/>
      <w:bookmarkEnd w:id="201"/>
      <w:bookmarkEnd w:id="205"/>
    </w:p>
    <w:p w14:paraId="67B0A334" w14:textId="77777777" w:rsidR="00CD4FED" w:rsidRPr="00DE3FAA" w:rsidRDefault="00CD4FED" w:rsidP="00CD4FED">
      <w:pPr>
        <w:ind w:firstLineChars="200" w:firstLine="480"/>
        <w:rPr>
          <w:szCs w:val="24"/>
        </w:rPr>
      </w:pPr>
      <w:r w:rsidRPr="00DE3FAA">
        <w:rPr>
          <w:rFonts w:hint="eastAsia"/>
          <w:szCs w:val="24"/>
        </w:rPr>
        <w:t>生成数据包主要是需要计算传输数据包的大小，通过调用</w:t>
      </w:r>
      <w:r w:rsidRPr="00DE3FAA">
        <w:rPr>
          <w:rFonts w:hint="eastAsia"/>
          <w:szCs w:val="24"/>
        </w:rPr>
        <w:t>Traffic</w:t>
      </w:r>
      <w:r w:rsidRPr="00DE3FAA">
        <w:rPr>
          <w:rFonts w:hint="eastAsia"/>
          <w:szCs w:val="24"/>
        </w:rPr>
        <w:t>函数实现，具体流程图如</w:t>
      </w:r>
      <w:r w:rsidR="00935769">
        <w:rPr>
          <w:szCs w:val="24"/>
        </w:rPr>
        <w:fldChar w:fldCharType="begin"/>
      </w:r>
      <w:r w:rsidR="00536F7A">
        <w:rPr>
          <w:szCs w:val="24"/>
        </w:rPr>
        <w:instrText xml:space="preserve"> </w:instrText>
      </w:r>
      <w:r w:rsidR="00536F7A">
        <w:rPr>
          <w:rFonts w:hint="eastAsia"/>
          <w:szCs w:val="24"/>
        </w:rPr>
        <w:instrText>REF _Ref331417330 \h</w:instrText>
      </w:r>
      <w:r w:rsidR="00536F7A">
        <w:rPr>
          <w:szCs w:val="24"/>
        </w:rPr>
        <w:instrText xml:space="preserve"> </w:instrText>
      </w:r>
      <w:r w:rsidR="00935769">
        <w:rPr>
          <w:szCs w:val="24"/>
        </w:rPr>
      </w:r>
      <w:r w:rsidR="00935769">
        <w:rPr>
          <w:szCs w:val="24"/>
        </w:rPr>
        <w:fldChar w:fldCharType="separate"/>
      </w:r>
      <w:r w:rsidR="00C10C61">
        <w:rPr>
          <w:rFonts w:hint="eastAsia"/>
        </w:rPr>
        <w:t>图</w:t>
      </w:r>
      <w:r w:rsidR="00C10C61">
        <w:rPr>
          <w:rFonts w:hint="eastAsia"/>
        </w:rPr>
        <w:t xml:space="preserve"> </w:t>
      </w:r>
      <w:r w:rsidR="00C10C61">
        <w:rPr>
          <w:noProof/>
        </w:rPr>
        <w:t>3.2</w:t>
      </w:r>
      <w:r w:rsidR="00C10C61">
        <w:noBreakHyphen/>
      </w:r>
      <w:r w:rsidR="00C10C61">
        <w:rPr>
          <w:noProof/>
        </w:rPr>
        <w:t>11</w:t>
      </w:r>
      <w:r w:rsidR="00935769">
        <w:rPr>
          <w:szCs w:val="24"/>
        </w:rPr>
        <w:fldChar w:fldCharType="end"/>
      </w:r>
      <w:r w:rsidRPr="00DE3FAA">
        <w:rPr>
          <w:rFonts w:hint="eastAsia"/>
          <w:szCs w:val="24"/>
        </w:rPr>
        <w:t>：</w:t>
      </w:r>
    </w:p>
    <w:p w14:paraId="7E71E132" w14:textId="77777777" w:rsidR="008E56CF" w:rsidRDefault="00CD4FED" w:rsidP="008E56CF">
      <w:pPr>
        <w:pStyle w:val="af5"/>
        <w:keepNext/>
        <w:ind w:firstLine="400"/>
        <w:jc w:val="center"/>
      </w:pPr>
      <w:r>
        <w:object w:dxaOrig="9332" w:dyaOrig="5728" w14:anchorId="7147C45A">
          <v:shape id="_x0000_i1303" type="#_x0000_t75" style="width:251.25pt;height:153.75pt" o:ole="">
            <v:imagedata r:id="rId534" o:title=""/>
          </v:shape>
          <o:OLEObject Type="Embed" ProgID="Visio.Drawing.11" ShapeID="_x0000_i1303" DrawAspect="Content" ObjectID="_1524383578" r:id="rId535"/>
        </w:object>
      </w:r>
    </w:p>
    <w:p w14:paraId="71D93D29" w14:textId="77777777" w:rsidR="00CD4FED" w:rsidRDefault="008E56CF" w:rsidP="008E56CF">
      <w:pPr>
        <w:pStyle w:val="ad"/>
      </w:pPr>
      <w:bookmarkStart w:id="206" w:name="_Ref331417330"/>
      <w:r>
        <w:rPr>
          <w:rFonts w:hint="eastAsia"/>
        </w:rPr>
        <w:t>图</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3.2</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图</w:instrText>
      </w:r>
      <w:r w:rsidR="006550EB">
        <w:rPr>
          <w:rFonts w:hint="eastAsia"/>
        </w:rPr>
        <w:instrText xml:space="preserve"> \* ARABIC \s 2</w:instrText>
      </w:r>
      <w:r w:rsidR="006550EB">
        <w:instrText xml:space="preserve"> </w:instrText>
      </w:r>
      <w:r w:rsidR="006550EB">
        <w:fldChar w:fldCharType="separate"/>
      </w:r>
      <w:r w:rsidR="006550EB">
        <w:rPr>
          <w:noProof/>
        </w:rPr>
        <w:t>11</w:t>
      </w:r>
      <w:r w:rsidR="006550EB">
        <w:fldChar w:fldCharType="end"/>
      </w:r>
      <w:del w:id="207" w:author="李志成" w:date="2013-05-14T21:04:00Z">
        <w:r w:rsidR="00302091" w:rsidDel="006550EB">
          <w:fldChar w:fldCharType="begin"/>
        </w:r>
        <w:r w:rsidR="00302091" w:rsidDel="006550EB">
          <w:delInstrText xml:space="preserve"> </w:delInstrText>
        </w:r>
        <w:r w:rsidR="00302091" w:rsidDel="006550EB">
          <w:rPr>
            <w:rFonts w:hint="eastAsia"/>
          </w:rPr>
          <w:delInstrText>STYLEREF 2 \s</w:delInstrText>
        </w:r>
        <w:r w:rsidR="00302091" w:rsidDel="006550EB">
          <w:delInstrText xml:space="preserve"> </w:delInstrText>
        </w:r>
        <w:r w:rsidR="00302091" w:rsidDel="006550EB">
          <w:fldChar w:fldCharType="separate"/>
        </w:r>
        <w:r w:rsidR="00C10C61" w:rsidDel="006550EB">
          <w:rPr>
            <w:noProof/>
          </w:rPr>
          <w:delText>3.2</w:delText>
        </w:r>
        <w:r w:rsidR="00302091" w:rsidDel="006550EB">
          <w:fldChar w:fldCharType="end"/>
        </w:r>
        <w:r w:rsidR="00302091" w:rsidDel="006550EB">
          <w:noBreakHyphen/>
        </w:r>
        <w:r w:rsidR="00302091" w:rsidDel="006550EB">
          <w:fldChar w:fldCharType="begin"/>
        </w:r>
        <w:r w:rsidR="00302091" w:rsidDel="006550EB">
          <w:delInstrText xml:space="preserve"> </w:delInstrText>
        </w:r>
        <w:r w:rsidR="00302091" w:rsidDel="006550EB">
          <w:rPr>
            <w:rFonts w:hint="eastAsia"/>
          </w:rPr>
          <w:delInstrText xml:space="preserve">SEQ </w:delInstrText>
        </w:r>
        <w:r w:rsidR="00302091" w:rsidDel="006550EB">
          <w:rPr>
            <w:rFonts w:hint="eastAsia"/>
          </w:rPr>
          <w:delInstrText>图</w:delInstrText>
        </w:r>
        <w:r w:rsidR="00302091" w:rsidDel="006550EB">
          <w:rPr>
            <w:rFonts w:hint="eastAsia"/>
          </w:rPr>
          <w:delInstrText xml:space="preserve"> \* ARABIC \s 2</w:delInstrText>
        </w:r>
        <w:r w:rsidR="00302091" w:rsidDel="006550EB">
          <w:delInstrText xml:space="preserve"> </w:delInstrText>
        </w:r>
        <w:r w:rsidR="00302091" w:rsidDel="006550EB">
          <w:fldChar w:fldCharType="separate"/>
        </w:r>
        <w:r w:rsidR="00C10C61" w:rsidDel="006550EB">
          <w:rPr>
            <w:noProof/>
          </w:rPr>
          <w:delText>11</w:delText>
        </w:r>
        <w:r w:rsidR="00302091" w:rsidDel="006550EB">
          <w:fldChar w:fldCharType="end"/>
        </w:r>
      </w:del>
      <w:bookmarkEnd w:id="206"/>
      <w:r w:rsidRPr="004E0DDC">
        <w:rPr>
          <w:rFonts w:hint="eastAsia"/>
          <w:szCs w:val="24"/>
        </w:rPr>
        <w:t>生成</w:t>
      </w:r>
      <w:r w:rsidRPr="004E0DDC">
        <w:rPr>
          <w:rFonts w:hint="eastAsia"/>
          <w:szCs w:val="24"/>
        </w:rPr>
        <w:t>MAC</w:t>
      </w:r>
      <w:r w:rsidRPr="004E0DDC">
        <w:rPr>
          <w:rFonts w:hint="eastAsia"/>
          <w:szCs w:val="24"/>
        </w:rPr>
        <w:t>包流程图</w:t>
      </w:r>
    </w:p>
    <w:p w14:paraId="360C53CB" w14:textId="77777777" w:rsidR="00CD4FED" w:rsidRDefault="00CD4FED" w:rsidP="00CD4FED">
      <w:pPr>
        <w:ind w:firstLineChars="200" w:firstLine="480"/>
        <w:rPr>
          <w:szCs w:val="24"/>
        </w:rPr>
      </w:pPr>
      <w:r w:rsidRPr="00DE3FAA">
        <w:rPr>
          <w:rFonts w:hint="eastAsia"/>
          <w:szCs w:val="24"/>
        </w:rPr>
        <w:t>由流程图可以看出，首先需要清除上个</w:t>
      </w:r>
      <w:r w:rsidRPr="00DE3FAA">
        <w:rPr>
          <w:rFonts w:hint="eastAsia"/>
          <w:szCs w:val="24"/>
        </w:rPr>
        <w:t>TTI</w:t>
      </w:r>
      <w:r w:rsidRPr="00DE3FAA">
        <w:rPr>
          <w:rFonts w:hint="eastAsia"/>
          <w:szCs w:val="24"/>
        </w:rPr>
        <w:t>用户的</w:t>
      </w:r>
      <w:r w:rsidRPr="00DE3FAA">
        <w:rPr>
          <w:rFonts w:hint="eastAsia"/>
          <w:szCs w:val="24"/>
        </w:rPr>
        <w:t>RE</w:t>
      </w:r>
      <w:r w:rsidRPr="00DE3FAA">
        <w:rPr>
          <w:rFonts w:hint="eastAsia"/>
          <w:szCs w:val="24"/>
        </w:rPr>
        <w:t>数的信息，再统计本次</w:t>
      </w:r>
      <w:r w:rsidRPr="00DE3FAA">
        <w:rPr>
          <w:rFonts w:hint="eastAsia"/>
          <w:szCs w:val="24"/>
        </w:rPr>
        <w:t>TTI</w:t>
      </w:r>
      <w:r w:rsidRPr="00DE3FAA">
        <w:rPr>
          <w:rFonts w:hint="eastAsia"/>
          <w:szCs w:val="24"/>
        </w:rPr>
        <w:t>中用户的</w:t>
      </w:r>
      <w:r w:rsidRPr="00DE3FAA">
        <w:rPr>
          <w:rFonts w:hint="eastAsia"/>
          <w:szCs w:val="24"/>
        </w:rPr>
        <w:t>RE</w:t>
      </w:r>
      <w:r w:rsidRPr="00DE3FAA">
        <w:rPr>
          <w:rFonts w:hint="eastAsia"/>
          <w:szCs w:val="24"/>
        </w:rPr>
        <w:t>数信息，以便于计算传输数据包的大小；在选择</w:t>
      </w:r>
      <w:r w:rsidRPr="00DE3FAA">
        <w:rPr>
          <w:rFonts w:hint="eastAsia"/>
          <w:szCs w:val="24"/>
        </w:rPr>
        <w:t>HARQ</w:t>
      </w:r>
      <w:r w:rsidRPr="00DE3FAA">
        <w:rPr>
          <w:rFonts w:hint="eastAsia"/>
          <w:szCs w:val="24"/>
        </w:rPr>
        <w:t>入口时，选择的</w:t>
      </w:r>
      <w:r w:rsidRPr="00DE3FAA">
        <w:rPr>
          <w:rFonts w:hint="eastAsia"/>
          <w:szCs w:val="24"/>
        </w:rPr>
        <w:t>HARQ</w:t>
      </w:r>
      <w:r w:rsidRPr="00DE3FAA">
        <w:rPr>
          <w:rFonts w:hint="eastAsia"/>
          <w:szCs w:val="24"/>
        </w:rPr>
        <w:t>进程是除去用户所有码字对应的</w:t>
      </w:r>
      <w:r w:rsidRPr="00DE3FAA">
        <w:rPr>
          <w:rFonts w:hint="eastAsia"/>
          <w:szCs w:val="24"/>
        </w:rPr>
        <w:t>HARQ</w:t>
      </w:r>
      <w:r w:rsidRPr="00DE3FAA">
        <w:rPr>
          <w:rFonts w:hint="eastAsia"/>
          <w:szCs w:val="24"/>
        </w:rPr>
        <w:t>进程后</w:t>
      </w:r>
      <w:r w:rsidRPr="00DE3FAA">
        <w:rPr>
          <w:rFonts w:hint="eastAsia"/>
          <w:szCs w:val="24"/>
        </w:rPr>
        <w:t>HARQ</w:t>
      </w:r>
      <w:r w:rsidRPr="00DE3FAA">
        <w:rPr>
          <w:rFonts w:hint="eastAsia"/>
          <w:szCs w:val="24"/>
        </w:rPr>
        <w:t>进程；之后，再根据重传状态</w:t>
      </w:r>
      <w:r w:rsidR="003B1211">
        <w:rPr>
          <w:rFonts w:hint="eastAsia"/>
          <w:szCs w:val="24"/>
        </w:rPr>
        <w:t>判断</w:t>
      </w:r>
      <w:r w:rsidRPr="00DE3FAA">
        <w:rPr>
          <w:rFonts w:hint="eastAsia"/>
          <w:szCs w:val="24"/>
        </w:rPr>
        <w:t>是否是新的传输，如果是新的传输，则需计算</w:t>
      </w:r>
      <w:r w:rsidR="00564AC1">
        <w:rPr>
          <w:rFonts w:hint="eastAsia"/>
          <w:szCs w:val="24"/>
        </w:rPr>
        <w:t>发送数据包大小</w:t>
      </w:r>
      <w:r w:rsidRPr="00DE3FAA">
        <w:rPr>
          <w:rFonts w:hint="eastAsia"/>
          <w:szCs w:val="24"/>
        </w:rPr>
        <w:t>，如果是重传数据，则计算重传数据包的大小。</w:t>
      </w:r>
      <w:r w:rsidR="00E506B3">
        <w:rPr>
          <w:rFonts w:hint="eastAsia"/>
          <w:szCs w:val="24"/>
        </w:rPr>
        <w:t>重传包的大小和初传包的大小可能不同，比如使用</w:t>
      </w:r>
      <w:r w:rsidR="00E506B3">
        <w:rPr>
          <w:rFonts w:hint="eastAsia"/>
          <w:szCs w:val="24"/>
        </w:rPr>
        <w:t>IR</w:t>
      </w:r>
      <w:r w:rsidR="00E506B3">
        <w:rPr>
          <w:rFonts w:hint="eastAsia"/>
          <w:szCs w:val="24"/>
        </w:rPr>
        <w:t>或者调度分配的</w:t>
      </w:r>
      <w:r w:rsidR="00E506B3">
        <w:rPr>
          <w:rFonts w:hint="eastAsia"/>
          <w:szCs w:val="24"/>
        </w:rPr>
        <w:t>RB</w:t>
      </w:r>
      <w:r w:rsidR="00E506B3">
        <w:rPr>
          <w:rFonts w:hint="eastAsia"/>
          <w:szCs w:val="24"/>
        </w:rPr>
        <w:t>数目不同时，但是累加吞吐量时使用的是初传包大小。初传包大小根据</w:t>
      </w:r>
      <w:r w:rsidR="00E506B3">
        <w:rPr>
          <w:rFonts w:hint="eastAsia"/>
          <w:szCs w:val="24"/>
        </w:rPr>
        <w:t>MCS</w:t>
      </w:r>
      <w:r w:rsidR="00E506B3">
        <w:rPr>
          <w:rFonts w:hint="eastAsia"/>
          <w:szCs w:val="24"/>
        </w:rPr>
        <w:t>等级、层数、分配</w:t>
      </w:r>
      <w:r w:rsidR="00E506B3">
        <w:rPr>
          <w:rFonts w:hint="eastAsia"/>
          <w:szCs w:val="24"/>
        </w:rPr>
        <w:t>RB</w:t>
      </w:r>
      <w:r w:rsidR="00E506B3">
        <w:rPr>
          <w:rFonts w:hint="eastAsia"/>
          <w:szCs w:val="24"/>
        </w:rPr>
        <w:t>数</w:t>
      </w:r>
      <w:r w:rsidR="00C21C32">
        <w:rPr>
          <w:rFonts w:hint="eastAsia"/>
          <w:szCs w:val="24"/>
        </w:rPr>
        <w:t>与</w:t>
      </w:r>
      <w:r w:rsidR="00E506B3">
        <w:rPr>
          <w:rFonts w:hint="eastAsia"/>
          <w:szCs w:val="24"/>
        </w:rPr>
        <w:t>36.213</w:t>
      </w:r>
      <w:r w:rsidR="00E506B3">
        <w:rPr>
          <w:rFonts w:hint="eastAsia"/>
          <w:szCs w:val="24"/>
        </w:rPr>
        <w:t>中的</w:t>
      </w:r>
      <w:r w:rsidR="00C21C32">
        <w:rPr>
          <w:rFonts w:hint="eastAsia"/>
          <w:szCs w:val="24"/>
        </w:rPr>
        <w:t>Transport Block Size Table</w:t>
      </w:r>
      <w:r w:rsidR="00C21C32">
        <w:rPr>
          <w:rFonts w:hint="eastAsia"/>
          <w:szCs w:val="24"/>
        </w:rPr>
        <w:t>进行比较选择最接近的包大小。</w:t>
      </w:r>
    </w:p>
    <w:p w14:paraId="11F75D01" w14:textId="77777777" w:rsidR="00DC7F89" w:rsidRDefault="00BC0ADF" w:rsidP="00DC7F89">
      <w:pPr>
        <w:pStyle w:val="3"/>
      </w:pPr>
      <w:bookmarkStart w:id="208" w:name="_Ref339377767"/>
      <w:bookmarkStart w:id="209" w:name="_Toc344200320"/>
      <w:r w:rsidRPr="00FC365F">
        <w:t>FTP</w:t>
      </w:r>
      <w:r w:rsidRPr="00FC365F">
        <w:t>业务源</w:t>
      </w:r>
      <w:bookmarkEnd w:id="208"/>
      <w:bookmarkEnd w:id="209"/>
    </w:p>
    <w:p w14:paraId="59B7A310" w14:textId="77777777" w:rsidR="00DC7F89" w:rsidRDefault="00DC7F89" w:rsidP="00DC7F89">
      <w:r>
        <w:tab/>
      </w:r>
      <w:r>
        <w:rPr>
          <w:rFonts w:hint="eastAsia"/>
        </w:rPr>
        <w:t>系统级仿真平台支持</w:t>
      </w:r>
      <w:r>
        <w:t>36.814</w:t>
      </w:r>
      <w:r>
        <w:rPr>
          <w:rFonts w:hint="eastAsia"/>
        </w:rPr>
        <w:t>中的</w:t>
      </w:r>
      <w:r>
        <w:t>Mode 1</w:t>
      </w:r>
      <w:r>
        <w:rPr>
          <w:rFonts w:hint="eastAsia"/>
        </w:rPr>
        <w:t>。其传输模型参考</w:t>
      </w:r>
      <w:r>
        <w:t>25.892 A3.4.2</w:t>
      </w:r>
      <w:r>
        <w:rPr>
          <w:rFonts w:hint="eastAsia"/>
        </w:rPr>
        <w:t>，业务模型按照</w:t>
      </w:r>
      <w:r>
        <w:t>36.814 A2.1.3</w:t>
      </w:r>
      <w:r>
        <w:rPr>
          <w:rFonts w:hint="eastAsia"/>
        </w:rPr>
        <w:t>，主要内容如下：</w:t>
      </w:r>
    </w:p>
    <w:p w14:paraId="74F78363" w14:textId="77777777" w:rsidR="00DC7F89" w:rsidRPr="00DC7F89" w:rsidRDefault="00DC7F89" w:rsidP="00DC7F89">
      <w:pPr>
        <w:pStyle w:val="ab"/>
        <w:numPr>
          <w:ilvl w:val="0"/>
          <w:numId w:val="97"/>
        </w:numPr>
        <w:ind w:firstLineChars="0"/>
        <w:rPr>
          <w:b/>
          <w:sz w:val="24"/>
          <w:szCs w:val="24"/>
        </w:rPr>
      </w:pPr>
      <w:r w:rsidRPr="00DC7F89">
        <w:rPr>
          <w:b/>
          <w:sz w:val="24"/>
          <w:szCs w:val="24"/>
        </w:rPr>
        <w:t>FTP</w:t>
      </w:r>
      <w:r w:rsidRPr="00DC7F89">
        <w:rPr>
          <w:rFonts w:hint="eastAsia"/>
          <w:b/>
          <w:sz w:val="24"/>
          <w:szCs w:val="24"/>
        </w:rPr>
        <w:t>业务源模型</w:t>
      </w:r>
    </w:p>
    <w:p w14:paraId="5678605A" w14:textId="77777777" w:rsidR="00DC7F89" w:rsidRPr="00DC7F89" w:rsidRDefault="00DC7F89" w:rsidP="00302091">
      <w:pPr>
        <w:ind w:firstLine="360"/>
      </w:pPr>
      <w:r>
        <w:t>36.814</w:t>
      </w:r>
      <w:r>
        <w:rPr>
          <w:rFonts w:hint="eastAsia"/>
        </w:rPr>
        <w:t>中有两种</w:t>
      </w:r>
      <w:r>
        <w:t>FTP</w:t>
      </w:r>
      <w:r>
        <w:rPr>
          <w:rFonts w:hint="eastAsia"/>
        </w:rPr>
        <w:t>模型，本系统级仿真平台只实现</w:t>
      </w:r>
      <w:r>
        <w:t>Mode 1</w:t>
      </w:r>
      <w:r>
        <w:rPr>
          <w:rFonts w:hint="eastAsia"/>
        </w:rPr>
        <w:t>。下表里除了</w:t>
      </w:r>
      <w:r>
        <w:t>FTP traffic Mode 1</w:t>
      </w:r>
      <w:r>
        <w:rPr>
          <w:rFonts w:hint="eastAsia"/>
        </w:rPr>
        <w:t>的参数。下图是</w:t>
      </w:r>
      <w:r>
        <w:t>Mode 1</w:t>
      </w:r>
      <w:r>
        <w:rPr>
          <w:rFonts w:hint="eastAsia"/>
        </w:rPr>
        <w:t>用户到达示意图。</w:t>
      </w:r>
      <w:r>
        <w:t>Mode 1</w:t>
      </w:r>
      <w:r>
        <w:rPr>
          <w:rFonts w:hint="eastAsia"/>
        </w:rPr>
        <w:t>定义的文件大小</w:t>
      </w:r>
      <w:r>
        <w:t>S=2Mbytes</w:t>
      </w:r>
      <w:r>
        <w:rPr>
          <w:rFonts w:hint="eastAsia"/>
        </w:rPr>
        <w:t>，但是，为节省仿真时间也可采用</w:t>
      </w:r>
      <w:r>
        <w:t>S=0.5Mbytes</w:t>
      </w:r>
      <w:r>
        <w:rPr>
          <w:rFonts w:hint="eastAsia"/>
        </w:rPr>
        <w:t>的文件大小。仿真平台中使用的是</w:t>
      </w:r>
      <w:r>
        <w:t>1Mbytes</w:t>
      </w:r>
      <w:r>
        <w:rPr>
          <w:rFonts w:hint="eastAsia"/>
        </w:rPr>
        <w:t>的文件大小。另一点需要说明的是，对于一个用户，每次至多有一个文件需要传输，也即一个用户至多有一个</w:t>
      </w:r>
      <w:r>
        <w:t>FTP session</w:t>
      </w:r>
      <w:r>
        <w:rPr>
          <w:rFonts w:hint="eastAsia"/>
        </w:rPr>
        <w:t>。</w:t>
      </w:r>
    </w:p>
    <w:p w14:paraId="63155268" w14:textId="77777777" w:rsidR="00DC7F89" w:rsidRDefault="00D27196" w:rsidP="00D27196">
      <w:pPr>
        <w:pStyle w:val="ad"/>
      </w:pPr>
      <w:r>
        <w:rPr>
          <w:rFonts w:hint="eastAsia"/>
        </w:rPr>
        <w:lastRenderedPageBreak/>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3.2</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7</w:t>
      </w:r>
      <w:r w:rsidR="006550EB">
        <w:fldChar w:fldCharType="end"/>
      </w:r>
      <w:r>
        <w:rPr>
          <w:rFonts w:hint="eastAsia"/>
        </w:rPr>
        <w:t xml:space="preserve"> </w:t>
      </w:r>
      <w:r w:rsidR="00DC7F89">
        <w:t>FTP traffic model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125"/>
      </w:tblGrid>
      <w:tr w:rsidR="00DC7F89" w14:paraId="0201DFB6" w14:textId="77777777" w:rsidTr="000F0209">
        <w:trPr>
          <w:trHeight w:val="239"/>
          <w:jc w:val="center"/>
        </w:trPr>
        <w:tc>
          <w:tcPr>
            <w:tcW w:w="1668" w:type="dxa"/>
            <w:tcBorders>
              <w:top w:val="single" w:sz="4" w:space="0" w:color="auto"/>
              <w:left w:val="single" w:sz="4" w:space="0" w:color="auto"/>
              <w:bottom w:val="single" w:sz="4" w:space="0" w:color="auto"/>
              <w:right w:val="single" w:sz="4" w:space="0" w:color="auto"/>
            </w:tcBorders>
            <w:hideMark/>
          </w:tcPr>
          <w:p w14:paraId="44074755" w14:textId="77777777" w:rsidR="00DC7F89" w:rsidRDefault="00DC7F89">
            <w:pPr>
              <w:rPr>
                <w:rFonts w:asciiTheme="minorHAnsi" w:eastAsiaTheme="minorEastAsia" w:hAnsiTheme="minorHAnsi"/>
                <w:sz w:val="21"/>
              </w:rPr>
            </w:pPr>
            <w:r>
              <w:t>Parameter</w:t>
            </w:r>
          </w:p>
        </w:tc>
        <w:tc>
          <w:tcPr>
            <w:tcW w:w="7125" w:type="dxa"/>
            <w:tcBorders>
              <w:top w:val="single" w:sz="4" w:space="0" w:color="auto"/>
              <w:left w:val="single" w:sz="4" w:space="0" w:color="auto"/>
              <w:bottom w:val="single" w:sz="4" w:space="0" w:color="auto"/>
              <w:right w:val="single" w:sz="4" w:space="0" w:color="auto"/>
            </w:tcBorders>
            <w:hideMark/>
          </w:tcPr>
          <w:p w14:paraId="664862C4" w14:textId="77777777" w:rsidR="00DC7F89" w:rsidRDefault="00DC7F89">
            <w:pPr>
              <w:rPr>
                <w:rFonts w:asciiTheme="minorHAnsi" w:eastAsiaTheme="minorEastAsia" w:hAnsiTheme="minorHAnsi"/>
                <w:sz w:val="21"/>
              </w:rPr>
            </w:pPr>
            <w:r>
              <w:t>Statistical Characterization</w:t>
            </w:r>
          </w:p>
        </w:tc>
      </w:tr>
      <w:tr w:rsidR="00DC7F89" w14:paraId="567591E2" w14:textId="77777777" w:rsidTr="000F0209">
        <w:trPr>
          <w:trHeight w:val="467"/>
          <w:jc w:val="center"/>
        </w:trPr>
        <w:tc>
          <w:tcPr>
            <w:tcW w:w="1668" w:type="dxa"/>
            <w:tcBorders>
              <w:top w:val="single" w:sz="4" w:space="0" w:color="auto"/>
              <w:left w:val="single" w:sz="4" w:space="0" w:color="auto"/>
              <w:bottom w:val="single" w:sz="4" w:space="0" w:color="auto"/>
              <w:right w:val="single" w:sz="4" w:space="0" w:color="auto"/>
            </w:tcBorders>
          </w:tcPr>
          <w:p w14:paraId="1CEFE8D0" w14:textId="77777777" w:rsidR="00DC7F89" w:rsidRDefault="00DC7F89">
            <w:pPr>
              <w:rPr>
                <w:rFonts w:eastAsiaTheme="minorEastAsia"/>
              </w:rPr>
            </w:pPr>
            <w:r>
              <w:t>File size, S</w:t>
            </w:r>
          </w:p>
          <w:p w14:paraId="3AC34709" w14:textId="77777777" w:rsidR="00DC7F89" w:rsidRDefault="00DC7F89">
            <w:pPr>
              <w:rPr>
                <w:rFonts w:asciiTheme="minorHAnsi" w:eastAsiaTheme="minorEastAsia" w:hAnsiTheme="minorHAnsi"/>
                <w:sz w:val="21"/>
              </w:rPr>
            </w:pPr>
          </w:p>
        </w:tc>
        <w:tc>
          <w:tcPr>
            <w:tcW w:w="7125" w:type="dxa"/>
            <w:tcBorders>
              <w:top w:val="single" w:sz="4" w:space="0" w:color="auto"/>
              <w:left w:val="single" w:sz="4" w:space="0" w:color="auto"/>
              <w:bottom w:val="single" w:sz="4" w:space="0" w:color="auto"/>
              <w:right w:val="single" w:sz="4" w:space="0" w:color="auto"/>
            </w:tcBorders>
            <w:hideMark/>
          </w:tcPr>
          <w:p w14:paraId="7088FC15" w14:textId="77777777" w:rsidR="00DC7F89" w:rsidRDefault="00DC7F89">
            <w:pPr>
              <w:rPr>
                <w:rFonts w:eastAsiaTheme="minorEastAsia"/>
              </w:rPr>
            </w:pPr>
            <w:r>
              <w:t>2 Mbytes (0.5 Mbytes optional)</w:t>
            </w:r>
          </w:p>
          <w:p w14:paraId="523BAD56" w14:textId="77777777" w:rsidR="00DC7F89" w:rsidRDefault="00DC7F89">
            <w:pPr>
              <w:rPr>
                <w:rFonts w:asciiTheme="minorHAnsi" w:eastAsiaTheme="minorEastAsia" w:hAnsiTheme="minorHAnsi"/>
                <w:sz w:val="21"/>
              </w:rPr>
            </w:pPr>
            <w:r>
              <w:t xml:space="preserve"> (one user downloads a single file)</w:t>
            </w:r>
          </w:p>
        </w:tc>
      </w:tr>
      <w:tr w:rsidR="00DC7F89" w14:paraId="5A5706BB" w14:textId="77777777" w:rsidTr="000F0209">
        <w:trPr>
          <w:trHeight w:val="488"/>
          <w:jc w:val="center"/>
        </w:trPr>
        <w:tc>
          <w:tcPr>
            <w:tcW w:w="1668" w:type="dxa"/>
            <w:tcBorders>
              <w:top w:val="single" w:sz="4" w:space="0" w:color="auto"/>
              <w:left w:val="single" w:sz="4" w:space="0" w:color="auto"/>
              <w:bottom w:val="single" w:sz="4" w:space="0" w:color="auto"/>
              <w:right w:val="single" w:sz="4" w:space="0" w:color="auto"/>
            </w:tcBorders>
            <w:hideMark/>
          </w:tcPr>
          <w:p w14:paraId="776A7C8A" w14:textId="77777777" w:rsidR="00DC7F89" w:rsidRDefault="00DC7F89">
            <w:pPr>
              <w:rPr>
                <w:rFonts w:asciiTheme="minorHAnsi" w:eastAsiaTheme="minorEastAsia" w:hAnsiTheme="minorHAnsi"/>
                <w:sz w:val="21"/>
              </w:rPr>
            </w:pPr>
            <w:r>
              <w:t xml:space="preserve">User arrival rate </w:t>
            </w:r>
            <w:r>
              <w:rPr>
                <w:rFonts w:hint="eastAsia"/>
              </w:rPr>
              <w:t>λ</w:t>
            </w:r>
          </w:p>
        </w:tc>
        <w:tc>
          <w:tcPr>
            <w:tcW w:w="7125" w:type="dxa"/>
            <w:tcBorders>
              <w:top w:val="single" w:sz="4" w:space="0" w:color="auto"/>
              <w:left w:val="single" w:sz="4" w:space="0" w:color="auto"/>
              <w:bottom w:val="single" w:sz="4" w:space="0" w:color="auto"/>
              <w:right w:val="single" w:sz="4" w:space="0" w:color="auto"/>
            </w:tcBorders>
            <w:hideMark/>
          </w:tcPr>
          <w:p w14:paraId="4B38BA7C" w14:textId="77777777" w:rsidR="00DC7F89" w:rsidRDefault="00DC7F89">
            <w:pPr>
              <w:rPr>
                <w:rFonts w:asciiTheme="minorHAnsi" w:eastAsiaTheme="minorEastAsia" w:hAnsiTheme="minorHAnsi"/>
                <w:sz w:val="21"/>
              </w:rPr>
            </w:pPr>
            <w:r>
              <w:t xml:space="preserve">Poisson distributed with arrival rate </w:t>
            </w:r>
            <w:r>
              <w:rPr>
                <w:rFonts w:hint="eastAsia"/>
              </w:rPr>
              <w:t>λ</w:t>
            </w:r>
          </w:p>
        </w:tc>
      </w:tr>
    </w:tbl>
    <w:p w14:paraId="57AA0C0C" w14:textId="77777777" w:rsidR="00DC7F89" w:rsidRDefault="00DC7F89" w:rsidP="00DC7F89">
      <w:pPr>
        <w:rPr>
          <w:rFonts w:asciiTheme="minorHAnsi" w:eastAsiaTheme="minorEastAsia" w:hAnsiTheme="minorHAnsi" w:cstheme="minorBidi"/>
          <w:sz w:val="21"/>
        </w:rPr>
      </w:pPr>
    </w:p>
    <w:p w14:paraId="319D1994" w14:textId="77777777" w:rsidR="00DC7F89" w:rsidRDefault="00DC7F89" w:rsidP="000F0209">
      <w:pPr>
        <w:jc w:val="center"/>
      </w:pPr>
      <w:r>
        <w:rPr>
          <w:noProof/>
        </w:rPr>
        <w:drawing>
          <wp:inline distT="0" distB="0" distL="0" distR="0" wp14:anchorId="6944B5B1" wp14:editId="0BFB3107">
            <wp:extent cx="4422775" cy="7207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4422775" cy="720725"/>
                    </a:xfrm>
                    <a:prstGeom prst="rect">
                      <a:avLst/>
                    </a:prstGeom>
                    <a:noFill/>
                    <a:ln>
                      <a:noFill/>
                    </a:ln>
                  </pic:spPr>
                </pic:pic>
              </a:graphicData>
            </a:graphic>
          </wp:inline>
        </w:drawing>
      </w:r>
    </w:p>
    <w:p w14:paraId="72EB07D9" w14:textId="77777777" w:rsidR="00410899" w:rsidRPr="00410899" w:rsidRDefault="00410899" w:rsidP="000F0209">
      <w:pPr>
        <w:pStyle w:val="ad"/>
      </w:pPr>
      <w:r>
        <w:rPr>
          <w:rFonts w:hint="eastAsia"/>
        </w:rPr>
        <w:t>图</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3.2</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图</w:instrText>
      </w:r>
      <w:r w:rsidR="006550EB">
        <w:rPr>
          <w:rFonts w:hint="eastAsia"/>
        </w:rPr>
        <w:instrText xml:space="preserve"> \* ARABIC \s 2</w:instrText>
      </w:r>
      <w:r w:rsidR="006550EB">
        <w:instrText xml:space="preserve"> </w:instrText>
      </w:r>
      <w:r w:rsidR="006550EB">
        <w:fldChar w:fldCharType="separate"/>
      </w:r>
      <w:r w:rsidR="006550EB">
        <w:rPr>
          <w:noProof/>
        </w:rPr>
        <w:t>12</w:t>
      </w:r>
      <w:r w:rsidR="006550EB">
        <w:fldChar w:fldCharType="end"/>
      </w:r>
      <w:del w:id="210" w:author="李志成" w:date="2013-05-14T21:04:00Z">
        <w:r w:rsidR="00302091" w:rsidDel="006550EB">
          <w:fldChar w:fldCharType="begin"/>
        </w:r>
        <w:r w:rsidR="00302091" w:rsidDel="006550EB">
          <w:delInstrText xml:space="preserve"> </w:delInstrText>
        </w:r>
        <w:r w:rsidR="00302091" w:rsidDel="006550EB">
          <w:rPr>
            <w:rFonts w:hint="eastAsia"/>
          </w:rPr>
          <w:delInstrText>STYLEREF 2 \s</w:delInstrText>
        </w:r>
        <w:r w:rsidR="00302091" w:rsidDel="006550EB">
          <w:delInstrText xml:space="preserve"> </w:delInstrText>
        </w:r>
        <w:r w:rsidR="00302091" w:rsidDel="006550EB">
          <w:fldChar w:fldCharType="separate"/>
        </w:r>
        <w:r w:rsidR="00C10C61" w:rsidDel="006550EB">
          <w:rPr>
            <w:noProof/>
          </w:rPr>
          <w:delText>3.2</w:delText>
        </w:r>
        <w:r w:rsidR="00302091" w:rsidDel="006550EB">
          <w:fldChar w:fldCharType="end"/>
        </w:r>
        <w:r w:rsidR="00302091" w:rsidDel="006550EB">
          <w:noBreakHyphen/>
        </w:r>
        <w:r w:rsidR="00302091" w:rsidDel="006550EB">
          <w:fldChar w:fldCharType="begin"/>
        </w:r>
        <w:r w:rsidR="00302091" w:rsidDel="006550EB">
          <w:delInstrText xml:space="preserve"> </w:delInstrText>
        </w:r>
        <w:r w:rsidR="00302091" w:rsidDel="006550EB">
          <w:rPr>
            <w:rFonts w:hint="eastAsia"/>
          </w:rPr>
          <w:delInstrText xml:space="preserve">SEQ </w:delInstrText>
        </w:r>
        <w:r w:rsidR="00302091" w:rsidDel="006550EB">
          <w:rPr>
            <w:rFonts w:hint="eastAsia"/>
          </w:rPr>
          <w:delInstrText>图</w:delInstrText>
        </w:r>
        <w:r w:rsidR="00302091" w:rsidDel="006550EB">
          <w:rPr>
            <w:rFonts w:hint="eastAsia"/>
          </w:rPr>
          <w:delInstrText xml:space="preserve"> \* ARABIC \s 2</w:delInstrText>
        </w:r>
        <w:r w:rsidR="00302091" w:rsidDel="006550EB">
          <w:delInstrText xml:space="preserve"> </w:delInstrText>
        </w:r>
        <w:r w:rsidR="00302091" w:rsidDel="006550EB">
          <w:fldChar w:fldCharType="separate"/>
        </w:r>
        <w:r w:rsidR="00C10C61" w:rsidDel="006550EB">
          <w:rPr>
            <w:noProof/>
          </w:rPr>
          <w:delText>12</w:delText>
        </w:r>
        <w:r w:rsidR="00302091" w:rsidDel="006550EB">
          <w:fldChar w:fldCharType="end"/>
        </w:r>
      </w:del>
      <w:r>
        <w:rPr>
          <w:rFonts w:hint="eastAsia"/>
        </w:rPr>
        <w:t xml:space="preserve"> </w:t>
      </w:r>
      <w:r w:rsidR="00DC7F89">
        <w:t>FTP Model 1</w:t>
      </w:r>
      <w:r w:rsidR="00DC7F89">
        <w:rPr>
          <w:rFonts w:hint="eastAsia"/>
        </w:rPr>
        <w:t>业务生成</w:t>
      </w:r>
    </w:p>
    <w:p w14:paraId="3D98FBCE" w14:textId="77777777" w:rsidR="00DC7F89" w:rsidRDefault="00DC7F89" w:rsidP="000F0209">
      <w:pPr>
        <w:ind w:firstLine="420"/>
      </w:pPr>
      <w:r>
        <w:rPr>
          <w:rFonts w:hint="eastAsia"/>
        </w:rPr>
        <w:t>其中对于</w:t>
      </w:r>
      <w:r>
        <w:t>0.5Mbytes</w:t>
      </w:r>
      <w:r>
        <w:rPr>
          <w:rFonts w:hint="eastAsia"/>
        </w:rPr>
        <w:t>的文件，λ的可能取值范围为：</w:t>
      </w:r>
      <w:r>
        <w:t>[0.5,1,1.5,2,2.5]</w:t>
      </w:r>
      <w:r>
        <w:rPr>
          <w:rFonts w:hint="eastAsia"/>
        </w:rPr>
        <w:t>，对于</w:t>
      </w:r>
      <w:r>
        <w:t>2Mbytes</w:t>
      </w:r>
      <w:r>
        <w:rPr>
          <w:rFonts w:hint="eastAsia"/>
        </w:rPr>
        <w:t>的文件，λ的可能取值范围为：</w:t>
      </w:r>
      <w:r>
        <w:t>[0.12,0.25,0.37,0.5,0.625]</w:t>
      </w:r>
      <w:r>
        <w:rPr>
          <w:rFonts w:hint="eastAsia"/>
        </w:rPr>
        <w:t>。采用上述λ的取值，在</w:t>
      </w:r>
      <w:r>
        <w:t>non-CoMP SU-MIMO</w:t>
      </w:r>
      <w:r>
        <w:rPr>
          <w:rFonts w:hint="eastAsia"/>
        </w:rPr>
        <w:t>场景下可实现使</w:t>
      </w:r>
      <w:r>
        <w:t>Resource Utilization</w:t>
      </w:r>
      <w:r>
        <w:rPr>
          <w:rFonts w:hint="eastAsia"/>
        </w:rPr>
        <w:t>（</w:t>
      </w:r>
      <w:r>
        <w:t>RU</w:t>
      </w:r>
      <w:r>
        <w:rPr>
          <w:rFonts w:hint="eastAsia"/>
        </w:rPr>
        <w:t>）满足从</w:t>
      </w:r>
      <w:r>
        <w:t>10%</w:t>
      </w:r>
      <w:r>
        <w:rPr>
          <w:rFonts w:hint="eastAsia"/>
        </w:rPr>
        <w:t>到</w:t>
      </w:r>
      <w:r>
        <w:t>50%</w:t>
      </w:r>
      <w:r>
        <w:rPr>
          <w:rFonts w:hint="eastAsia"/>
        </w:rPr>
        <w:t>的各种情况。。</w:t>
      </w:r>
    </w:p>
    <w:p w14:paraId="3100DDEF" w14:textId="77777777" w:rsidR="00DC7F89" w:rsidRPr="000F0209" w:rsidRDefault="00DC7F89" w:rsidP="000F0209">
      <w:pPr>
        <w:pStyle w:val="ab"/>
        <w:numPr>
          <w:ilvl w:val="0"/>
          <w:numId w:val="97"/>
        </w:numPr>
        <w:ind w:firstLineChars="0"/>
        <w:rPr>
          <w:b/>
          <w:sz w:val="24"/>
          <w:szCs w:val="24"/>
        </w:rPr>
      </w:pPr>
      <w:r w:rsidRPr="000F0209">
        <w:rPr>
          <w:rFonts w:hint="eastAsia"/>
          <w:b/>
          <w:sz w:val="24"/>
          <w:szCs w:val="24"/>
        </w:rPr>
        <w:t>性能指标</w:t>
      </w:r>
    </w:p>
    <w:p w14:paraId="094EFA56" w14:textId="77777777" w:rsidR="00DC7F89" w:rsidRDefault="00DC7F89" w:rsidP="000F0209">
      <w:pPr>
        <w:ind w:firstLine="360"/>
      </w:pPr>
      <w:r>
        <w:t>Mean</w:t>
      </w:r>
      <w:r>
        <w:rPr>
          <w:rFonts w:hint="eastAsia"/>
        </w:rPr>
        <w:t>，</w:t>
      </w:r>
      <w:r>
        <w:t>5</w:t>
      </w:r>
      <w:r>
        <w:rPr>
          <w:rFonts w:hint="eastAsia"/>
        </w:rPr>
        <w:t>、</w:t>
      </w:r>
      <w:r>
        <w:t>50% user throughput</w:t>
      </w:r>
      <w:r>
        <w:rPr>
          <w:rFonts w:hint="eastAsia"/>
        </w:rPr>
        <w:t>，其中</w:t>
      </w:r>
    </w:p>
    <w:p w14:paraId="35E666EC" w14:textId="77777777" w:rsidR="00DC7F89" w:rsidRDefault="00410899" w:rsidP="00E3097E">
      <w:pPr>
        <w:pStyle w:val="MTDisplayEquation"/>
        <w:jc w:val="right"/>
      </w:pPr>
      <w:r>
        <w:tab/>
      </w:r>
      <w:r w:rsidRPr="00410899">
        <w:rPr>
          <w:position w:val="-24"/>
        </w:rPr>
        <w:object w:dxaOrig="4740" w:dyaOrig="620" w14:anchorId="3E949855">
          <v:shape id="_x0000_i1304" type="#_x0000_t75" style="width:236.25pt;height:31.5pt" o:ole="">
            <v:imagedata r:id="rId537" o:title=""/>
          </v:shape>
          <o:OLEObject Type="Embed" ProgID="Equation.DSMT4" ShapeID="_x0000_i1304" DrawAspect="Content" ObjectID="_1524383579" r:id="rId538"/>
        </w:object>
      </w:r>
      <w:r w:rsidR="00C10C61">
        <w:rPr>
          <w:rFonts w:hint="eastAsia"/>
          <w:position w:val="-24"/>
        </w:rPr>
        <w:tab/>
      </w:r>
      <w:r>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47</w:instrText>
      </w:r>
      <w:r w:rsidR="00E8426C">
        <w:rPr>
          <w:noProof/>
        </w:rPr>
        <w:fldChar w:fldCharType="end"/>
      </w:r>
      <w:r w:rsidR="00F03FAF">
        <w:instrText>)</w:instrText>
      </w:r>
      <w:r w:rsidR="00F03FAF">
        <w:fldChar w:fldCharType="end"/>
      </w:r>
    </w:p>
    <w:p w14:paraId="63072F9E" w14:textId="77777777" w:rsidR="00DC7F89" w:rsidRDefault="00DC7F89" w:rsidP="000F0209">
      <w:pPr>
        <w:ind w:firstLine="420"/>
      </w:pPr>
      <w:r>
        <w:t>Served cell throughput</w:t>
      </w:r>
    </w:p>
    <w:p w14:paraId="25BAAFF8" w14:textId="77777777" w:rsidR="00DC7F89" w:rsidRDefault="00DC7F89" w:rsidP="00E3097E">
      <w:pPr>
        <w:jc w:val="right"/>
      </w:pPr>
      <w:r>
        <w:rPr>
          <w:rFonts w:asciiTheme="minorHAnsi" w:eastAsiaTheme="minorEastAsia" w:hAnsiTheme="minorHAnsi" w:cstheme="minorBidi"/>
          <w:sz w:val="21"/>
        </w:rPr>
        <w:object w:dxaOrig="7245" w:dyaOrig="615" w14:anchorId="65A4D6F5">
          <v:shape id="_x0000_i1305" type="#_x0000_t75" style="width:362.25pt;height:30pt" o:ole="">
            <v:imagedata r:id="rId539" o:title=""/>
          </v:shape>
          <o:OLEObject Type="Embed" ProgID="Equation.DSMT4" ShapeID="_x0000_i1305" DrawAspect="Content" ObjectID="_1524383580" r:id="rId540"/>
        </w:object>
      </w:r>
      <w:r>
        <w:t xml:space="preserve"> </w:t>
      </w:r>
      <w:r w:rsidR="00C10C61">
        <w:rPr>
          <w:rFonts w:hint="eastAsia"/>
        </w:rPr>
        <w:tab/>
      </w:r>
      <w:r>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48</w:instrText>
      </w:r>
      <w:r w:rsidR="00E8426C">
        <w:rPr>
          <w:noProof/>
        </w:rPr>
        <w:fldChar w:fldCharType="end"/>
      </w:r>
      <w:r w:rsidR="00F03FAF">
        <w:instrText>)</w:instrText>
      </w:r>
      <w:r w:rsidR="00F03FAF">
        <w:fldChar w:fldCharType="end"/>
      </w:r>
    </w:p>
    <w:p w14:paraId="05FD8255" w14:textId="77777777" w:rsidR="00DC7F89" w:rsidRDefault="00DC7F89" w:rsidP="000F0209">
      <w:pPr>
        <w:ind w:firstLine="420"/>
      </w:pPr>
      <w:r>
        <w:t>Resource utilization (RU)</w:t>
      </w:r>
    </w:p>
    <w:p w14:paraId="697DA40F" w14:textId="77777777" w:rsidR="00DC7F89" w:rsidRDefault="00DC7F89" w:rsidP="00E3097E">
      <w:pPr>
        <w:jc w:val="right"/>
      </w:pPr>
      <w:r>
        <w:rPr>
          <w:rFonts w:asciiTheme="minorHAnsi" w:eastAsiaTheme="minorEastAsia" w:hAnsiTheme="minorHAnsi" w:cstheme="minorBidi"/>
          <w:sz w:val="21"/>
        </w:rPr>
        <w:object w:dxaOrig="8925" w:dyaOrig="660" w14:anchorId="7FD76C49">
          <v:shape id="_x0000_i1306" type="#_x0000_t75" style="width:446.25pt;height:33pt" o:ole="">
            <v:imagedata r:id="rId541" o:title=""/>
          </v:shape>
          <o:OLEObject Type="Embed" ProgID="Equation.DSMT4" ShapeID="_x0000_i1306" DrawAspect="Content" ObjectID="_1524383581" r:id="rId542"/>
        </w:object>
      </w:r>
      <w:r w:rsidR="00C10C61">
        <w:rPr>
          <w:rFonts w:asciiTheme="minorHAnsi" w:eastAsiaTheme="minorEastAsia" w:hAnsiTheme="minorHAnsi" w:cstheme="minorBidi" w:hint="eastAsia"/>
          <w:sz w:val="21"/>
        </w:rPr>
        <w:tab/>
      </w:r>
      <w:r>
        <w:t xml:space="preserve"> </w:t>
      </w:r>
      <w:r>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49</w:instrText>
      </w:r>
      <w:r w:rsidR="00E8426C">
        <w:rPr>
          <w:noProof/>
        </w:rPr>
        <w:fldChar w:fldCharType="end"/>
      </w:r>
      <w:r w:rsidR="00F03FAF">
        <w:instrText>)</w:instrText>
      </w:r>
      <w:r w:rsidR="00F03FAF">
        <w:fldChar w:fldCharType="end"/>
      </w:r>
    </w:p>
    <w:p w14:paraId="140BC199" w14:textId="77777777" w:rsidR="00DC7F89" w:rsidRPr="000F0209" w:rsidRDefault="00DC7F89" w:rsidP="000F0209">
      <w:pPr>
        <w:pStyle w:val="ab"/>
        <w:numPr>
          <w:ilvl w:val="0"/>
          <w:numId w:val="97"/>
        </w:numPr>
        <w:ind w:firstLineChars="0"/>
        <w:rPr>
          <w:b/>
          <w:sz w:val="24"/>
          <w:szCs w:val="24"/>
        </w:rPr>
      </w:pPr>
      <w:r w:rsidRPr="000F0209">
        <w:rPr>
          <w:rFonts w:hint="eastAsia"/>
          <w:b/>
          <w:sz w:val="24"/>
          <w:szCs w:val="24"/>
        </w:rPr>
        <w:t>文件丢包准则</w:t>
      </w:r>
    </w:p>
    <w:p w14:paraId="220EBE82" w14:textId="77777777" w:rsidR="00DC7F89" w:rsidRDefault="00DC7F89" w:rsidP="000F0209">
      <w:pPr>
        <w:ind w:firstLine="420"/>
      </w:pPr>
      <w:r>
        <w:rPr>
          <w:rFonts w:hint="eastAsia"/>
        </w:rPr>
        <w:t>为保证高负载情况下的系统稳定性，丢弃传输时间超过最大传输时间</w:t>
      </w:r>
      <w:r>
        <w:t>T_drop</w:t>
      </w:r>
      <w:r>
        <w:rPr>
          <w:rFonts w:hint="eastAsia"/>
        </w:rPr>
        <w:t>的文件。</w:t>
      </w:r>
    </w:p>
    <w:p w14:paraId="2AAF5659" w14:textId="77777777" w:rsidR="00DC7F89" w:rsidRDefault="00DC7F89" w:rsidP="000F0209">
      <w:pPr>
        <w:ind w:left="420" w:firstLine="420"/>
      </w:pPr>
      <w:r>
        <w:rPr>
          <w:rFonts w:hint="eastAsia"/>
        </w:rPr>
        <w:lastRenderedPageBreak/>
        <w:t>当文件大小</w:t>
      </w:r>
      <w:r>
        <w:t>S=0.5Mbyte</w:t>
      </w:r>
      <w:r>
        <w:rPr>
          <w:rFonts w:hint="eastAsia"/>
        </w:rPr>
        <w:t>，则</w:t>
      </w:r>
      <w:r>
        <w:t>T_drop=8s;</w:t>
      </w:r>
    </w:p>
    <w:p w14:paraId="239054FF" w14:textId="77777777" w:rsidR="00DC7F89" w:rsidRDefault="00DC7F89" w:rsidP="000F0209">
      <w:pPr>
        <w:ind w:left="420" w:firstLine="420"/>
      </w:pPr>
      <w:r>
        <w:rPr>
          <w:rFonts w:hint="eastAsia"/>
        </w:rPr>
        <w:t>当文件大小</w:t>
      </w:r>
      <w:r>
        <w:t>S=2Mbyte</w:t>
      </w:r>
      <w:r>
        <w:rPr>
          <w:rFonts w:hint="eastAsia"/>
        </w:rPr>
        <w:t>，则</w:t>
      </w:r>
      <w:r>
        <w:t>T_drop=32s</w:t>
      </w:r>
      <w:r>
        <w:rPr>
          <w:rFonts w:hint="eastAsia"/>
        </w:rPr>
        <w:t>。</w:t>
      </w:r>
    </w:p>
    <w:p w14:paraId="73198B1B" w14:textId="77777777" w:rsidR="00DC7F89" w:rsidRDefault="00DC7F89" w:rsidP="00DC7F89">
      <w:r>
        <w:tab/>
      </w:r>
      <w:r>
        <w:rPr>
          <w:rFonts w:hint="eastAsia"/>
        </w:rPr>
        <w:t>对于</w:t>
      </w:r>
      <w:r>
        <w:t>HARQ</w:t>
      </w:r>
      <w:r>
        <w:rPr>
          <w:rFonts w:hint="eastAsia"/>
        </w:rPr>
        <w:t>重传失败的处理，如果系统中搭建了</w:t>
      </w:r>
      <w:r>
        <w:t>RLC ACK</w:t>
      </w:r>
      <w:r>
        <w:rPr>
          <w:rFonts w:hint="eastAsia"/>
        </w:rPr>
        <w:t>机制，则在</w:t>
      </w:r>
      <w:r>
        <w:t>MAC error rate</w:t>
      </w:r>
      <w:r>
        <w:rPr>
          <w:rFonts w:hint="eastAsia"/>
        </w:rPr>
        <w:t>高于</w:t>
      </w:r>
      <w:r>
        <w:t>3%</w:t>
      </w:r>
      <w:r>
        <w:rPr>
          <w:rFonts w:hint="eastAsia"/>
        </w:rPr>
        <w:t>时，判断该</w:t>
      </w:r>
      <w:r>
        <w:t>UE FTP</w:t>
      </w:r>
      <w:r>
        <w:rPr>
          <w:rFonts w:hint="eastAsia"/>
        </w:rPr>
        <w:t>传输失败，丢掉文件并断开</w:t>
      </w:r>
      <w:r>
        <w:t>UE</w:t>
      </w:r>
      <w:r>
        <w:rPr>
          <w:rFonts w:hint="eastAsia"/>
        </w:rPr>
        <w:t>链接；如果系统中无</w:t>
      </w:r>
      <w:r>
        <w:t>RLC</w:t>
      </w:r>
      <w:r>
        <w:rPr>
          <w:rFonts w:hint="eastAsia"/>
        </w:rPr>
        <w:t>重传机制，则近似认为到达</w:t>
      </w:r>
      <w:r>
        <w:t>MAC</w:t>
      </w:r>
      <w:r>
        <w:rPr>
          <w:rFonts w:hint="eastAsia"/>
        </w:rPr>
        <w:t>层</w:t>
      </w:r>
      <w:r>
        <w:t>HARQ</w:t>
      </w:r>
      <w:r>
        <w:rPr>
          <w:rFonts w:hint="eastAsia"/>
        </w:rPr>
        <w:t>最大重传次数后丢包。为了能够与采用</w:t>
      </w:r>
      <w:r>
        <w:t>RLC ACK</w:t>
      </w:r>
      <w:r>
        <w:rPr>
          <w:rFonts w:hint="eastAsia"/>
        </w:rPr>
        <w:t>机制时的仿真假设相匹配，设置</w:t>
      </w:r>
      <w:r>
        <w:t>HARQ</w:t>
      </w:r>
      <w:r>
        <w:rPr>
          <w:rFonts w:hint="eastAsia"/>
        </w:rPr>
        <w:t>最大重传次数时要考虑到</w:t>
      </w:r>
      <w:r>
        <w:t>RLC</w:t>
      </w:r>
      <w:r>
        <w:rPr>
          <w:rFonts w:hint="eastAsia"/>
        </w:rPr>
        <w:t>重传，例如若</w:t>
      </w:r>
      <w:r>
        <w:t>Full Buffer</w:t>
      </w:r>
      <w:r>
        <w:rPr>
          <w:rFonts w:hint="eastAsia"/>
        </w:rPr>
        <w:t>下最大重传次数设为</w:t>
      </w:r>
      <w:r>
        <w:t>4</w:t>
      </w:r>
      <w:r>
        <w:rPr>
          <w:rFonts w:hint="eastAsia"/>
        </w:rPr>
        <w:t>，假设</w:t>
      </w:r>
      <w:r>
        <w:t>RLC</w:t>
      </w:r>
      <w:r>
        <w:rPr>
          <w:rFonts w:hint="eastAsia"/>
        </w:rPr>
        <w:t>最大重传为</w:t>
      </w:r>
      <w:r>
        <w:t>3</w:t>
      </w:r>
      <w:r>
        <w:rPr>
          <w:rFonts w:hint="eastAsia"/>
        </w:rPr>
        <w:t>次，则应将</w:t>
      </w:r>
      <w:r>
        <w:t>HARQ</w:t>
      </w:r>
      <w:r>
        <w:rPr>
          <w:rFonts w:hint="eastAsia"/>
        </w:rPr>
        <w:t>最大重传次数设为</w:t>
      </w:r>
      <w:r>
        <w:t>12</w:t>
      </w:r>
      <w:r>
        <w:rPr>
          <w:rFonts w:hint="eastAsia"/>
        </w:rPr>
        <w:t>。</w:t>
      </w:r>
    </w:p>
    <w:p w14:paraId="35FA8E29" w14:textId="77777777" w:rsidR="00DC7F89" w:rsidRPr="000F0209" w:rsidRDefault="00DC7F89" w:rsidP="000F0209">
      <w:pPr>
        <w:pStyle w:val="ab"/>
        <w:numPr>
          <w:ilvl w:val="0"/>
          <w:numId w:val="97"/>
        </w:numPr>
        <w:ind w:firstLineChars="0"/>
        <w:rPr>
          <w:b/>
          <w:sz w:val="24"/>
          <w:szCs w:val="24"/>
        </w:rPr>
      </w:pPr>
      <w:r w:rsidRPr="000F0209">
        <w:rPr>
          <w:rFonts w:hint="eastAsia"/>
          <w:b/>
          <w:sz w:val="24"/>
          <w:szCs w:val="24"/>
        </w:rPr>
        <w:t>文件到达率</w:t>
      </w:r>
      <w:r w:rsidRPr="000F0209">
        <w:rPr>
          <w:b/>
          <w:sz w:val="24"/>
          <w:szCs w:val="24"/>
        </w:rPr>
        <w:object w:dxaOrig="210" w:dyaOrig="270" w14:anchorId="06623352">
          <v:shape id="_x0000_i1307" type="#_x0000_t75" style="width:9.75pt;height:13.5pt" o:ole="">
            <v:imagedata r:id="rId543" o:title=""/>
          </v:shape>
          <o:OLEObject Type="Embed" ProgID="Equation.DSMT4" ShapeID="_x0000_i1307" DrawAspect="Content" ObjectID="_1524383582" r:id="rId544"/>
        </w:object>
      </w:r>
      <w:r w:rsidRPr="000F0209">
        <w:rPr>
          <w:rFonts w:hint="eastAsia"/>
          <w:b/>
          <w:sz w:val="24"/>
          <w:szCs w:val="24"/>
        </w:rPr>
        <w:t>估计</w:t>
      </w:r>
    </w:p>
    <w:p w14:paraId="682C7E67" w14:textId="77777777" w:rsidR="00DC7F89" w:rsidRDefault="00DC7F89" w:rsidP="000F0209">
      <w:pPr>
        <w:ind w:firstLine="360"/>
      </w:pPr>
      <w:r>
        <w:rPr>
          <w:rFonts w:hint="eastAsia"/>
        </w:rPr>
        <w:t>对于</w:t>
      </w:r>
      <w:r>
        <w:t>FTP Model 1</w:t>
      </w:r>
      <w:r>
        <w:rPr>
          <w:rFonts w:hint="eastAsia"/>
        </w:rPr>
        <w:t>，有下式</w:t>
      </w:r>
    </w:p>
    <w:p w14:paraId="0DFA2883" w14:textId="77777777" w:rsidR="00DC7F89" w:rsidRDefault="00A42501" w:rsidP="00E3097E">
      <w:pPr>
        <w:pStyle w:val="MTDisplayEquation"/>
        <w:jc w:val="right"/>
      </w:pPr>
      <w:r>
        <w:tab/>
      </w:r>
      <w:r w:rsidRPr="000F0209">
        <w:rPr>
          <w:position w:val="-6"/>
        </w:rPr>
        <w:object w:dxaOrig="1980" w:dyaOrig="279" w14:anchorId="00577B94">
          <v:shape id="_x0000_i1308" type="#_x0000_t75" style="width:99pt;height:13.5pt" o:ole="">
            <v:imagedata r:id="rId545" o:title=""/>
          </v:shape>
          <o:OLEObject Type="Embed" ProgID="Equation.DSMT4" ShapeID="_x0000_i1308" DrawAspect="Content" ObjectID="_1524383583" r:id="rId546"/>
        </w:object>
      </w:r>
      <w:r w:rsidR="00C10C61">
        <w:rPr>
          <w:rFonts w:hint="eastAsia"/>
          <w:position w:val="-6"/>
        </w:rPr>
        <w:tab/>
      </w:r>
      <w:r>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50</w:instrText>
      </w:r>
      <w:r w:rsidR="00E8426C">
        <w:rPr>
          <w:noProof/>
        </w:rPr>
        <w:fldChar w:fldCharType="end"/>
      </w:r>
      <w:r w:rsidR="00F03FAF">
        <w:instrText>)</w:instrText>
      </w:r>
      <w:r w:rsidR="00F03FAF">
        <w:fldChar w:fldCharType="end"/>
      </w:r>
    </w:p>
    <w:p w14:paraId="50F0DD11" w14:textId="77777777" w:rsidR="00DC7F89" w:rsidRDefault="00DC7F89" w:rsidP="000F0209">
      <w:pPr>
        <w:ind w:firstLine="420"/>
      </w:pPr>
      <w:r>
        <w:rPr>
          <w:rFonts w:hint="eastAsia"/>
        </w:rPr>
        <w:t>对于</w:t>
      </w:r>
      <w:r>
        <w:t>LTE 2</w:t>
      </w:r>
      <w:r>
        <w:rPr>
          <w:rFonts w:hint="eastAsia"/>
        </w:rPr>
        <w:t>×</w:t>
      </w:r>
      <w:r>
        <w:t>2 10MHz</w:t>
      </w:r>
      <w:r>
        <w:rPr>
          <w:rFonts w:hint="eastAsia"/>
        </w:rPr>
        <w:t>的系统，当</w:t>
      </w:r>
      <w:r>
        <w:t>S=0.5Mbyte=4Mbit</w:t>
      </w:r>
      <w:r>
        <w:rPr>
          <w:rFonts w:hint="eastAsia"/>
        </w:rPr>
        <w:t>，当</w:t>
      </w:r>
      <w:r>
        <w:t>offered load</w:t>
      </w:r>
      <w:r>
        <w:rPr>
          <w:rFonts w:hint="eastAsia"/>
        </w:rPr>
        <w:t>在</w:t>
      </w:r>
      <w:r>
        <w:t>[2 4 6 8 10]Mbps</w:t>
      </w:r>
      <w:r>
        <w:rPr>
          <w:rFonts w:hint="eastAsia"/>
        </w:rPr>
        <w:t>范围内取值，可以实现</w:t>
      </w:r>
      <w:r>
        <w:t>RU</w:t>
      </w:r>
      <w:r>
        <w:rPr>
          <w:rFonts w:hint="eastAsia"/>
        </w:rPr>
        <w:t>分别为</w:t>
      </w:r>
      <w:r>
        <w:t>[10%,50%]</w:t>
      </w:r>
      <w:r>
        <w:rPr>
          <w:rFonts w:hint="eastAsia"/>
        </w:rPr>
        <w:t>。</w:t>
      </w:r>
    </w:p>
    <w:p w14:paraId="435DA6D9" w14:textId="77777777" w:rsidR="00A42501" w:rsidRDefault="00A42501" w:rsidP="00E3097E">
      <w:pPr>
        <w:pStyle w:val="MTDisplayEquation"/>
        <w:jc w:val="right"/>
      </w:pPr>
      <w:r>
        <w:tab/>
      </w:r>
      <w:r w:rsidRPr="000F0209">
        <w:rPr>
          <w:position w:val="-10"/>
        </w:rPr>
        <w:object w:dxaOrig="5520" w:dyaOrig="320" w14:anchorId="372C8561">
          <v:shape id="_x0000_i1309" type="#_x0000_t75" style="width:276pt;height:15.75pt" o:ole="">
            <v:imagedata r:id="rId547" o:title=""/>
          </v:shape>
          <o:OLEObject Type="Embed" ProgID="Equation.DSMT4" ShapeID="_x0000_i1309" DrawAspect="Content" ObjectID="_1524383584" r:id="rId548"/>
        </w:object>
      </w:r>
      <w:r w:rsidR="00C10C61">
        <w:rPr>
          <w:rFonts w:hint="eastAsia"/>
          <w:position w:val="-10"/>
        </w:rPr>
        <w:tab/>
      </w:r>
      <w:r>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51</w:instrText>
      </w:r>
      <w:r w:rsidR="00E8426C">
        <w:rPr>
          <w:noProof/>
        </w:rPr>
        <w:fldChar w:fldCharType="end"/>
      </w:r>
      <w:r w:rsidR="00F03FAF">
        <w:instrText>)</w:instrText>
      </w:r>
      <w:r w:rsidR="00F03FAF">
        <w:fldChar w:fldCharType="end"/>
      </w:r>
    </w:p>
    <w:p w14:paraId="7AD6AC38" w14:textId="77777777" w:rsidR="00DC7F89" w:rsidRDefault="00DC7F89" w:rsidP="000F0209">
      <w:pPr>
        <w:ind w:firstLine="420"/>
      </w:pPr>
      <w:r>
        <w:rPr>
          <w:rFonts w:hint="eastAsia"/>
        </w:rPr>
        <w:t>程序实现流程如下图所示：</w:t>
      </w:r>
    </w:p>
    <w:p w14:paraId="1899D4EF" w14:textId="77777777" w:rsidR="00DC7F89" w:rsidRDefault="00DC7F89" w:rsidP="000F0209">
      <w:pPr>
        <w:jc w:val="center"/>
      </w:pPr>
      <w:r>
        <w:rPr>
          <w:rFonts w:asciiTheme="minorHAnsi" w:eastAsiaTheme="minorEastAsia" w:hAnsiTheme="minorHAnsi" w:cstheme="minorBidi"/>
          <w:sz w:val="21"/>
        </w:rPr>
        <w:object w:dxaOrig="6300" w:dyaOrig="4425" w14:anchorId="42059EF3">
          <v:shape id="_x0000_i1310" type="#_x0000_t75" style="width:315.75pt;height:222pt" o:ole="">
            <v:imagedata r:id="rId549" o:title=""/>
          </v:shape>
          <o:OLEObject Type="Embed" ProgID="Visio.Drawing.11" ShapeID="_x0000_i1310" DrawAspect="Content" ObjectID="_1524383585" r:id="rId550"/>
        </w:object>
      </w:r>
    </w:p>
    <w:p w14:paraId="608AA093" w14:textId="77777777" w:rsidR="00DC7F89" w:rsidRDefault="00DC7F89" w:rsidP="00A42501">
      <w:pPr>
        <w:jc w:val="center"/>
      </w:pPr>
      <w:r>
        <w:rPr>
          <w:rFonts w:hint="eastAsia"/>
        </w:rPr>
        <w:t>图</w:t>
      </w:r>
      <w:r>
        <w:t xml:space="preserve"> </w:t>
      </w:r>
      <w:r w:rsidR="00E8426C">
        <w:fldChar w:fldCharType="begin"/>
      </w:r>
      <w:r w:rsidR="00E8426C">
        <w:instrText xml:space="preserve"> STYLEREF 2 \s </w:instrText>
      </w:r>
      <w:r w:rsidR="00E8426C">
        <w:fldChar w:fldCharType="separate"/>
      </w:r>
      <w:r w:rsidR="006550EB">
        <w:rPr>
          <w:noProof/>
        </w:rPr>
        <w:t>3.2</w:t>
      </w:r>
      <w:r w:rsidR="00E8426C">
        <w:rPr>
          <w:noProof/>
        </w:rPr>
        <w:fldChar w:fldCharType="end"/>
      </w:r>
      <w:r w:rsidR="006550EB">
        <w:t>—</w:t>
      </w:r>
      <w:r w:rsidR="006550EB">
        <w:fldChar w:fldCharType="begin"/>
      </w:r>
      <w:r w:rsidR="006550EB">
        <w:instrText xml:space="preserve"> SEQ </w:instrText>
      </w:r>
      <w:r w:rsidR="006550EB">
        <w:instrText>图</w:instrText>
      </w:r>
      <w:r w:rsidR="006550EB">
        <w:instrText xml:space="preserve"> \* ARABIC \s 2 </w:instrText>
      </w:r>
      <w:r w:rsidR="006550EB">
        <w:fldChar w:fldCharType="separate"/>
      </w:r>
      <w:r w:rsidR="006550EB">
        <w:rPr>
          <w:noProof/>
        </w:rPr>
        <w:t>13</w:t>
      </w:r>
      <w:r w:rsidR="006550EB">
        <w:fldChar w:fldCharType="end"/>
      </w:r>
      <w:del w:id="211" w:author="李志成" w:date="2013-05-14T21:04:00Z">
        <w:r w:rsidR="00B45328" w:rsidDel="006550EB">
          <w:fldChar w:fldCharType="begin"/>
        </w:r>
        <w:r w:rsidR="00B45328" w:rsidDel="006550EB">
          <w:delInstrText xml:space="preserve"> STYLEREF 2 \s </w:delInstrText>
        </w:r>
        <w:r w:rsidR="00B45328" w:rsidDel="006550EB">
          <w:fldChar w:fldCharType="separate"/>
        </w:r>
        <w:r w:rsidR="00C10C61" w:rsidDel="006550EB">
          <w:rPr>
            <w:noProof/>
          </w:rPr>
          <w:delText>3.2</w:delText>
        </w:r>
        <w:r w:rsidR="00B45328" w:rsidDel="006550EB">
          <w:rPr>
            <w:noProof/>
          </w:rPr>
          <w:fldChar w:fldCharType="end"/>
        </w:r>
        <w:r w:rsidR="00302091" w:rsidDel="006550EB">
          <w:noBreakHyphen/>
        </w:r>
        <w:r w:rsidR="00302091" w:rsidDel="006550EB">
          <w:fldChar w:fldCharType="begin"/>
        </w:r>
        <w:r w:rsidR="00302091" w:rsidDel="006550EB">
          <w:delInstrText xml:space="preserve"> SEQ </w:delInstrText>
        </w:r>
        <w:r w:rsidR="00302091" w:rsidDel="006550EB">
          <w:delInstrText>图</w:delInstrText>
        </w:r>
        <w:r w:rsidR="00302091" w:rsidDel="006550EB">
          <w:delInstrText xml:space="preserve"> \* ARABIC \s 2 </w:delInstrText>
        </w:r>
        <w:r w:rsidR="00302091" w:rsidDel="006550EB">
          <w:fldChar w:fldCharType="separate"/>
        </w:r>
        <w:r w:rsidR="00C10C61" w:rsidDel="006550EB">
          <w:rPr>
            <w:noProof/>
          </w:rPr>
          <w:delText>13</w:delText>
        </w:r>
        <w:r w:rsidR="00302091" w:rsidDel="006550EB">
          <w:fldChar w:fldCharType="end"/>
        </w:r>
      </w:del>
      <w:r>
        <w:t xml:space="preserve"> FTP</w:t>
      </w:r>
      <w:r>
        <w:rPr>
          <w:rFonts w:hint="eastAsia"/>
        </w:rPr>
        <w:t>业务源程序流程图</w:t>
      </w:r>
    </w:p>
    <w:p w14:paraId="413F19BE" w14:textId="77777777" w:rsidR="00DC7F89" w:rsidRDefault="00DC7F89" w:rsidP="00DC7F89">
      <w:r>
        <w:tab/>
        <w:t>FTP</w:t>
      </w:r>
      <w:r>
        <w:rPr>
          <w:rFonts w:hint="eastAsia"/>
        </w:rPr>
        <w:t>业务源实现包括</w:t>
      </w:r>
      <w:r>
        <w:t>FTP Session</w:t>
      </w:r>
      <w:r>
        <w:rPr>
          <w:rFonts w:hint="eastAsia"/>
        </w:rPr>
        <w:t>产生、根据</w:t>
      </w:r>
      <w:r>
        <w:t>ACK/NACK</w:t>
      </w:r>
      <w:r>
        <w:rPr>
          <w:rFonts w:hint="eastAsia"/>
        </w:rPr>
        <w:t>进行</w:t>
      </w:r>
      <w:r>
        <w:t>FTP</w:t>
      </w:r>
      <w:r>
        <w:rPr>
          <w:rFonts w:hint="eastAsia"/>
        </w:rPr>
        <w:t>业务吞吐量累计及丢</w:t>
      </w:r>
      <w:r>
        <w:rPr>
          <w:rFonts w:hint="eastAsia"/>
        </w:rPr>
        <w:lastRenderedPageBreak/>
        <w:t>包处理、对</w:t>
      </w:r>
      <w:r>
        <w:t>FTP</w:t>
      </w:r>
      <w:r>
        <w:rPr>
          <w:rFonts w:hint="eastAsia"/>
        </w:rPr>
        <w:t>业务进行</w:t>
      </w:r>
      <w:r>
        <w:t>Weighted PF</w:t>
      </w:r>
      <w:r>
        <w:rPr>
          <w:rFonts w:hint="eastAsia"/>
        </w:rPr>
        <w:t>调度、生成</w:t>
      </w:r>
      <w:r>
        <w:t>FTP</w:t>
      </w:r>
      <w:r>
        <w:rPr>
          <w:rFonts w:hint="eastAsia"/>
        </w:rPr>
        <w:t>数据包并处理、</w:t>
      </w:r>
      <w:r>
        <w:t>FTP Session</w:t>
      </w:r>
      <w:r>
        <w:rPr>
          <w:rFonts w:hint="eastAsia"/>
        </w:rPr>
        <w:t>结束。下面以上各部分进行详细介绍。</w:t>
      </w:r>
    </w:p>
    <w:p w14:paraId="2CCB6EE8" w14:textId="77777777" w:rsidR="00DC7F89" w:rsidRPr="000F0209" w:rsidRDefault="00DC7F89" w:rsidP="000F0209">
      <w:pPr>
        <w:pStyle w:val="ab"/>
        <w:numPr>
          <w:ilvl w:val="0"/>
          <w:numId w:val="97"/>
        </w:numPr>
        <w:ind w:firstLineChars="0"/>
        <w:rPr>
          <w:b/>
          <w:sz w:val="24"/>
          <w:szCs w:val="24"/>
        </w:rPr>
      </w:pPr>
      <w:r w:rsidRPr="000F0209">
        <w:rPr>
          <w:b/>
          <w:sz w:val="24"/>
          <w:szCs w:val="24"/>
        </w:rPr>
        <w:t>FTP Session</w:t>
      </w:r>
      <w:r w:rsidRPr="000F0209">
        <w:rPr>
          <w:rFonts w:hint="eastAsia"/>
          <w:b/>
          <w:sz w:val="24"/>
          <w:szCs w:val="24"/>
        </w:rPr>
        <w:t>产生</w:t>
      </w:r>
    </w:p>
    <w:p w14:paraId="136A8ECE" w14:textId="77777777" w:rsidR="00DC7F89" w:rsidRDefault="00DC7F89" w:rsidP="000F0209">
      <w:pPr>
        <w:ind w:firstLine="360"/>
      </w:pPr>
      <w:r>
        <w:rPr>
          <w:rFonts w:hint="eastAsia"/>
        </w:rPr>
        <w:t>针对</w:t>
      </w:r>
      <w:r>
        <w:t>FTP</w:t>
      </w:r>
      <w:r>
        <w:rPr>
          <w:rFonts w:hint="eastAsia"/>
        </w:rPr>
        <w:t>业务：在每个</w:t>
      </w:r>
      <w:r>
        <w:t>TTI</w:t>
      </w:r>
      <w:r>
        <w:rPr>
          <w:rFonts w:hint="eastAsia"/>
        </w:rPr>
        <w:t>，一个用户若有</w:t>
      </w:r>
      <w:r>
        <w:t>FTP Session</w:t>
      </w:r>
      <w:r>
        <w:rPr>
          <w:rFonts w:hint="eastAsia"/>
        </w:rPr>
        <w:t>则处理呼叫请求，否则不处理该呼叫请求。用户有一个</w:t>
      </w:r>
      <w:r>
        <w:t>FTP Session</w:t>
      </w:r>
      <w:r>
        <w:rPr>
          <w:rFonts w:hint="eastAsia"/>
        </w:rPr>
        <w:t>就意味着该用户要下载一个</w:t>
      </w:r>
      <w:r>
        <w:t>FTP</w:t>
      </w:r>
      <w:r>
        <w:rPr>
          <w:rFonts w:hint="eastAsia"/>
        </w:rPr>
        <w:t>文件，文件大小为</w:t>
      </w:r>
      <w:r>
        <w:t>S</w:t>
      </w:r>
      <w:r>
        <w:rPr>
          <w:rFonts w:hint="eastAsia"/>
        </w:rPr>
        <w:t>（可通过</w:t>
      </w:r>
      <w:r>
        <w:t>Traffic.h</w:t>
      </w:r>
      <w:r>
        <w:rPr>
          <w:rFonts w:hint="eastAsia"/>
        </w:rPr>
        <w:t>配置）。一个用户在同一个时间点，至多有一个</w:t>
      </w:r>
      <w:r>
        <w:t>FTP session</w:t>
      </w:r>
      <w:r>
        <w:rPr>
          <w:rFonts w:hint="eastAsia"/>
        </w:rPr>
        <w:t>，并且在每个</w:t>
      </w:r>
      <w:r>
        <w:t>FTP Session</w:t>
      </w:r>
      <w:r>
        <w:rPr>
          <w:rFonts w:hint="eastAsia"/>
        </w:rPr>
        <w:t>中只下载一个文件，这个文件完成或下载判定为文件传输失败后该</w:t>
      </w:r>
      <w:r>
        <w:t>FTP Session</w:t>
      </w:r>
      <w:r>
        <w:rPr>
          <w:rFonts w:hint="eastAsia"/>
        </w:rPr>
        <w:t>结束。</w:t>
      </w:r>
    </w:p>
    <w:p w14:paraId="79F5241D" w14:textId="77777777" w:rsidR="00DC7F89" w:rsidRDefault="00DC7F89" w:rsidP="000F0209">
      <w:pPr>
        <w:ind w:firstLine="360"/>
      </w:pPr>
      <w:r>
        <w:rPr>
          <w:rFonts w:hint="eastAsia"/>
        </w:rPr>
        <w:t>在每个</w:t>
      </w:r>
      <w:r>
        <w:t>TTI</w:t>
      </w:r>
      <w:r>
        <w:rPr>
          <w:rFonts w:hint="eastAsia"/>
        </w:rPr>
        <w:t>遍历呼叫请求时间链表</w:t>
      </w:r>
      <w:r>
        <w:t>cEventLstCallSetup</w:t>
      </w:r>
      <w:r>
        <w:rPr>
          <w:rFonts w:hint="eastAsia"/>
        </w:rPr>
        <w:t>时，产生</w:t>
      </w:r>
      <w:r>
        <w:t>FTP Session</w:t>
      </w:r>
      <w:r>
        <w:rPr>
          <w:rFonts w:hint="eastAsia"/>
        </w:rPr>
        <w:t>：对每一个用户请求事件做一次伯努利实验，使用二项分布</w:t>
      </w:r>
      <w:r>
        <w:rPr>
          <w:rFonts w:asciiTheme="minorHAnsi" w:eastAsiaTheme="minorEastAsia" w:hAnsiTheme="minorHAnsi" w:cstheme="minorBidi"/>
          <w:sz w:val="21"/>
        </w:rPr>
        <w:object w:dxaOrig="2385" w:dyaOrig="300" w14:anchorId="6CAFA7CB">
          <v:shape id="_x0000_i1311" type="#_x0000_t75" style="width:119.25pt;height:15pt" o:ole="">
            <v:imagedata r:id="rId551" o:title=""/>
          </v:shape>
          <o:OLEObject Type="Embed" ProgID="Equation.DSMT4" ShapeID="_x0000_i1311" DrawAspect="Content" ObjectID="_1524383586" r:id="rId552"/>
        </w:object>
      </w:r>
      <w:r>
        <w:t xml:space="preserve"> </w:t>
      </w:r>
      <w:r>
        <w:rPr>
          <w:rFonts w:hint="eastAsia"/>
        </w:rPr>
        <w:t>逼近服从参数为</w:t>
      </w:r>
      <w:r>
        <w:rPr>
          <w:rFonts w:asciiTheme="minorHAnsi" w:eastAsiaTheme="minorEastAsia" w:hAnsiTheme="minorHAnsi" w:cstheme="minorBidi"/>
          <w:sz w:val="21"/>
        </w:rPr>
        <w:object w:dxaOrig="210" w:dyaOrig="285" w14:anchorId="29C4F695">
          <v:shape id="_x0000_i1312" type="#_x0000_t75" style="width:9.75pt;height:13.5pt" o:ole="">
            <v:imagedata r:id="rId553" o:title=""/>
          </v:shape>
          <o:OLEObject Type="Embed" ProgID="Equation.DSMT4" ShapeID="_x0000_i1312" DrawAspect="Content" ObjectID="_1524383587" r:id="rId554"/>
        </w:object>
      </w:r>
      <w:r>
        <w:t xml:space="preserve"> </w:t>
      </w:r>
      <w:r>
        <w:rPr>
          <w:rFonts w:hint="eastAsia"/>
        </w:rPr>
        <w:t>的泊松分布。其中，</w:t>
      </w:r>
      <w:r>
        <w:rPr>
          <w:rFonts w:asciiTheme="minorHAnsi" w:eastAsiaTheme="minorEastAsia" w:hAnsiTheme="minorHAnsi" w:cstheme="minorBidi"/>
          <w:sz w:val="21"/>
        </w:rPr>
        <w:object w:dxaOrig="1485" w:dyaOrig="285" w14:anchorId="043471E6">
          <v:shape id="_x0000_i1313" type="#_x0000_t75" style="width:74.25pt;height:13.5pt" o:ole="">
            <v:imagedata r:id="rId555" o:title=""/>
          </v:shape>
          <o:OLEObject Type="Embed" ProgID="Equation.DSMT4" ShapeID="_x0000_i1313" DrawAspect="Content" ObjectID="_1524383588" r:id="rId556"/>
        </w:object>
      </w:r>
      <w:r>
        <w:rPr>
          <w:rFonts w:hint="eastAsia"/>
        </w:rPr>
        <w:t>是当前小区未接入的用户数量，即没有</w:t>
      </w:r>
      <w:r>
        <w:t>FTP Session</w:t>
      </w:r>
      <w:r>
        <w:rPr>
          <w:rFonts w:hint="eastAsia"/>
        </w:rPr>
        <w:t>的用户数量，</w:t>
      </w:r>
      <w:r>
        <w:rPr>
          <w:rFonts w:asciiTheme="minorHAnsi" w:eastAsiaTheme="minorEastAsia" w:hAnsiTheme="minorHAnsi" w:cstheme="minorBidi"/>
          <w:sz w:val="21"/>
        </w:rPr>
        <w:object w:dxaOrig="3285" w:dyaOrig="420" w14:anchorId="6B0227C5">
          <v:shape id="_x0000_i1314" type="#_x0000_t75" style="width:164.25pt;height:21pt" o:ole="">
            <v:imagedata r:id="rId557" o:title=""/>
          </v:shape>
          <o:OLEObject Type="Embed" ProgID="Equation.DSMT4" ShapeID="_x0000_i1314" DrawAspect="Content" ObjectID="_1524383589" r:id="rId558"/>
        </w:object>
      </w:r>
      <w:r>
        <w:rPr>
          <w:rFonts w:hint="eastAsia"/>
        </w:rPr>
        <w:t>，</w:t>
      </w:r>
      <w:r>
        <w:rPr>
          <w:rFonts w:asciiTheme="minorHAnsi" w:eastAsiaTheme="minorEastAsia" w:hAnsiTheme="minorHAnsi" w:cstheme="minorBidi"/>
          <w:sz w:val="21"/>
        </w:rPr>
        <w:object w:dxaOrig="2595" w:dyaOrig="345" w14:anchorId="4CBC98A4">
          <v:shape id="_x0000_i1315" type="#_x0000_t75" style="width:130.5pt;height:17.25pt" o:ole="">
            <v:imagedata r:id="rId559" o:title=""/>
          </v:shape>
          <o:OLEObject Type="Embed" ProgID="Equation.DSMT4" ShapeID="_x0000_i1315" DrawAspect="Content" ObjectID="_1524383590" r:id="rId560"/>
        </w:object>
      </w:r>
      <w:r>
        <w:rPr>
          <w:rFonts w:hint="eastAsia"/>
        </w:rPr>
        <w:t>。</w:t>
      </w:r>
    </w:p>
    <w:p w14:paraId="4C775DFA" w14:textId="77777777" w:rsidR="00DC7F89" w:rsidRDefault="00DC7F89" w:rsidP="000F0209">
      <w:pPr>
        <w:ind w:firstLine="360"/>
      </w:pPr>
      <w:r>
        <w:t>FTP Session</w:t>
      </w:r>
      <w:r>
        <w:rPr>
          <w:rFonts w:hint="eastAsia"/>
        </w:rPr>
        <w:t>产生的具体流程如下：</w:t>
      </w:r>
    </w:p>
    <w:p w14:paraId="1A5D19F6" w14:textId="77777777" w:rsidR="00DC7F89" w:rsidRDefault="00DC7F89" w:rsidP="000F0209">
      <w:pPr>
        <w:jc w:val="center"/>
      </w:pPr>
      <w:r>
        <w:rPr>
          <w:rFonts w:asciiTheme="minorHAnsi" w:eastAsiaTheme="minorEastAsia" w:hAnsiTheme="minorHAnsi" w:cstheme="minorBidi"/>
          <w:sz w:val="21"/>
        </w:rPr>
        <w:object w:dxaOrig="5805" w:dyaOrig="6240" w14:anchorId="7A38B0F4">
          <v:shape id="_x0000_i1316" type="#_x0000_t75" style="width:289.5pt;height:313.5pt" o:ole="">
            <v:imagedata r:id="rId561" o:title=""/>
          </v:shape>
          <o:OLEObject Type="Embed" ProgID="Visio.Drawing.11" ShapeID="_x0000_i1316" DrawAspect="Content" ObjectID="_1524383591" r:id="rId562"/>
        </w:object>
      </w:r>
    </w:p>
    <w:p w14:paraId="00B9B98E" w14:textId="77777777" w:rsidR="00DC7F89" w:rsidRDefault="00DC7F89" w:rsidP="000F0209">
      <w:pPr>
        <w:jc w:val="center"/>
      </w:pPr>
      <w:r>
        <w:rPr>
          <w:rFonts w:hint="eastAsia"/>
        </w:rPr>
        <w:lastRenderedPageBreak/>
        <w:t>图</w:t>
      </w:r>
      <w:r>
        <w:t xml:space="preserve"> </w:t>
      </w:r>
      <w:r w:rsidR="00E8426C">
        <w:fldChar w:fldCharType="begin"/>
      </w:r>
      <w:r w:rsidR="00E8426C">
        <w:instrText xml:space="preserve"> STYLEREF 2 \s </w:instrText>
      </w:r>
      <w:r w:rsidR="00E8426C">
        <w:fldChar w:fldCharType="separate"/>
      </w:r>
      <w:r w:rsidR="006550EB">
        <w:rPr>
          <w:noProof/>
        </w:rPr>
        <w:t>3.2</w:t>
      </w:r>
      <w:r w:rsidR="00E8426C">
        <w:rPr>
          <w:noProof/>
        </w:rPr>
        <w:fldChar w:fldCharType="end"/>
      </w:r>
      <w:r w:rsidR="006550EB">
        <w:t>—</w:t>
      </w:r>
      <w:r w:rsidR="006550EB">
        <w:fldChar w:fldCharType="begin"/>
      </w:r>
      <w:r w:rsidR="006550EB">
        <w:instrText xml:space="preserve"> SEQ </w:instrText>
      </w:r>
      <w:r w:rsidR="006550EB">
        <w:instrText>图</w:instrText>
      </w:r>
      <w:r w:rsidR="006550EB">
        <w:instrText xml:space="preserve"> \* ARABIC \s 2 </w:instrText>
      </w:r>
      <w:r w:rsidR="006550EB">
        <w:fldChar w:fldCharType="separate"/>
      </w:r>
      <w:r w:rsidR="006550EB">
        <w:rPr>
          <w:noProof/>
        </w:rPr>
        <w:t>14</w:t>
      </w:r>
      <w:r w:rsidR="006550EB">
        <w:fldChar w:fldCharType="end"/>
      </w:r>
      <w:del w:id="212" w:author="李志成" w:date="2013-05-14T21:04:00Z">
        <w:r w:rsidR="00B45328" w:rsidDel="006550EB">
          <w:fldChar w:fldCharType="begin"/>
        </w:r>
        <w:r w:rsidR="00B45328" w:rsidDel="006550EB">
          <w:delInstrText xml:space="preserve"> STYLEREF 2 \s </w:delInstrText>
        </w:r>
        <w:r w:rsidR="00B45328" w:rsidDel="006550EB">
          <w:fldChar w:fldCharType="separate"/>
        </w:r>
        <w:r w:rsidR="00C10C61" w:rsidDel="006550EB">
          <w:rPr>
            <w:noProof/>
          </w:rPr>
          <w:delText>3.2</w:delText>
        </w:r>
        <w:r w:rsidR="00B45328" w:rsidDel="006550EB">
          <w:rPr>
            <w:noProof/>
          </w:rPr>
          <w:fldChar w:fldCharType="end"/>
        </w:r>
        <w:r w:rsidR="00302091" w:rsidDel="006550EB">
          <w:noBreakHyphen/>
        </w:r>
        <w:r w:rsidR="00302091" w:rsidDel="006550EB">
          <w:fldChar w:fldCharType="begin"/>
        </w:r>
        <w:r w:rsidR="00302091" w:rsidDel="006550EB">
          <w:delInstrText xml:space="preserve"> SEQ </w:delInstrText>
        </w:r>
        <w:r w:rsidR="00302091" w:rsidDel="006550EB">
          <w:delInstrText>图</w:delInstrText>
        </w:r>
        <w:r w:rsidR="00302091" w:rsidDel="006550EB">
          <w:delInstrText xml:space="preserve"> \* ARABIC \s 2 </w:delInstrText>
        </w:r>
        <w:r w:rsidR="00302091" w:rsidDel="006550EB">
          <w:fldChar w:fldCharType="separate"/>
        </w:r>
        <w:r w:rsidR="00C10C61" w:rsidDel="006550EB">
          <w:rPr>
            <w:noProof/>
          </w:rPr>
          <w:delText>14</w:delText>
        </w:r>
        <w:r w:rsidR="00302091" w:rsidDel="006550EB">
          <w:fldChar w:fldCharType="end"/>
        </w:r>
      </w:del>
      <w:r>
        <w:t xml:space="preserve"> FTP Session</w:t>
      </w:r>
      <w:r>
        <w:rPr>
          <w:rFonts w:hint="eastAsia"/>
        </w:rPr>
        <w:t>产生流程</w:t>
      </w:r>
    </w:p>
    <w:p w14:paraId="70101F20" w14:textId="77777777" w:rsidR="00DC7F89" w:rsidRPr="000F0209" w:rsidRDefault="00DC7F89" w:rsidP="000F0209">
      <w:pPr>
        <w:pStyle w:val="ab"/>
        <w:numPr>
          <w:ilvl w:val="0"/>
          <w:numId w:val="97"/>
        </w:numPr>
        <w:ind w:firstLineChars="0"/>
        <w:rPr>
          <w:b/>
          <w:sz w:val="24"/>
          <w:szCs w:val="24"/>
        </w:rPr>
      </w:pPr>
      <w:r w:rsidRPr="000F0209">
        <w:rPr>
          <w:b/>
          <w:sz w:val="24"/>
          <w:szCs w:val="24"/>
        </w:rPr>
        <w:t>FTP HARQ</w:t>
      </w:r>
      <w:r w:rsidRPr="000F0209">
        <w:rPr>
          <w:rFonts w:hint="eastAsia"/>
          <w:b/>
          <w:sz w:val="24"/>
          <w:szCs w:val="24"/>
        </w:rPr>
        <w:t>处理</w:t>
      </w:r>
    </w:p>
    <w:p w14:paraId="358704B7" w14:textId="77777777" w:rsidR="00DC7F89" w:rsidRDefault="00DC7F89" w:rsidP="000F0209">
      <w:pPr>
        <w:ind w:firstLine="360"/>
      </w:pPr>
      <w:r>
        <w:rPr>
          <w:rFonts w:hint="eastAsia"/>
        </w:rPr>
        <w:t>在</w:t>
      </w:r>
      <w:r>
        <w:t>Full Buffer HARQ</w:t>
      </w:r>
      <w:r>
        <w:rPr>
          <w:rFonts w:hint="eastAsia"/>
        </w:rPr>
        <w:t>模块中增加</w:t>
      </w:r>
      <w:r>
        <w:t>UpdateTrafficInfo</w:t>
      </w:r>
      <w:r>
        <w:rPr>
          <w:rFonts w:hint="eastAsia"/>
        </w:rPr>
        <w:t>，以根据</w:t>
      </w:r>
      <w:r>
        <w:t>ACK/NACK</w:t>
      </w:r>
      <w:r>
        <w:rPr>
          <w:rFonts w:hint="eastAsia"/>
        </w:rPr>
        <w:t>进行</w:t>
      </w:r>
      <w:r>
        <w:t>FTP</w:t>
      </w:r>
      <w:r>
        <w:rPr>
          <w:rFonts w:hint="eastAsia"/>
        </w:rPr>
        <w:t>文件处理。若是</w:t>
      </w:r>
      <w:r>
        <w:t>ACK</w:t>
      </w:r>
      <w:r>
        <w:rPr>
          <w:rFonts w:hint="eastAsia"/>
        </w:rPr>
        <w:t>，则累加当前用户接收文件大小，并根据已接收文件大小判断是否接收完成。当接收完成则将文件的大小累加到吞吐量中，并设置相关变量表示该用户的</w:t>
      </w:r>
      <w:r>
        <w:t>FTP Session</w:t>
      </w:r>
      <w:r>
        <w:rPr>
          <w:rFonts w:hint="eastAsia"/>
        </w:rPr>
        <w:t>在当前</w:t>
      </w:r>
      <w:r>
        <w:t>TTI</w:t>
      </w:r>
      <w:r>
        <w:rPr>
          <w:rFonts w:hint="eastAsia"/>
        </w:rPr>
        <w:t>内结束；否则需要判断是否超时。若是</w:t>
      </w:r>
      <w:r>
        <w:t>NACK</w:t>
      </w:r>
      <w:r>
        <w:rPr>
          <w:rFonts w:hint="eastAsia"/>
        </w:rPr>
        <w:t>，则判断是否达到最大重传次数或者超过最大时延。需要注意的是，处理中要考虑到当前用户传输为两个码字时码字间的相互影响。比如说，当前</w:t>
      </w:r>
      <w:r>
        <w:t>TTI</w:t>
      </w:r>
      <w:r>
        <w:rPr>
          <w:rFonts w:hint="eastAsia"/>
        </w:rPr>
        <w:t>该用户双流传输，两个码字，则</w:t>
      </w:r>
      <w:r>
        <w:t>HARQ</w:t>
      </w:r>
      <w:r>
        <w:rPr>
          <w:rFonts w:hint="eastAsia"/>
        </w:rPr>
        <w:t>判断的时候先判断第一个码字是否接收成功累加接收文件大小或者超过最大重传次数或者超过最大传输时间，如果第一个码字判断为丢包则第二个码字不再进行任何判断。</w:t>
      </w:r>
    </w:p>
    <w:p w14:paraId="17CCA9B0" w14:textId="77777777" w:rsidR="00DC7F89" w:rsidRDefault="00DC7F89" w:rsidP="000F0209">
      <w:pPr>
        <w:ind w:firstLine="360"/>
      </w:pPr>
      <w:r>
        <w:rPr>
          <w:rFonts w:hint="eastAsia"/>
        </w:rPr>
        <w:t>具体流程如下图所示：</w:t>
      </w:r>
    </w:p>
    <w:p w14:paraId="21968A2C" w14:textId="77777777" w:rsidR="000F0209" w:rsidRDefault="00DC7F89" w:rsidP="000F0209">
      <w:pPr>
        <w:jc w:val="center"/>
        <w:rPr>
          <w:rFonts w:asciiTheme="minorHAnsi" w:eastAsiaTheme="minorEastAsia" w:hAnsiTheme="minorHAnsi" w:cstheme="minorBidi"/>
          <w:sz w:val="21"/>
        </w:rPr>
      </w:pPr>
      <w:r>
        <w:rPr>
          <w:rFonts w:asciiTheme="minorHAnsi" w:eastAsiaTheme="minorEastAsia" w:hAnsiTheme="minorHAnsi" w:cstheme="minorBidi"/>
          <w:sz w:val="21"/>
        </w:rPr>
        <w:object w:dxaOrig="8310" w:dyaOrig="8130" w14:anchorId="6BE977A0">
          <v:shape id="_x0000_i1317" type="#_x0000_t75" style="width:417pt;height:408pt" o:ole="">
            <v:imagedata r:id="rId563" o:title=""/>
          </v:shape>
          <o:OLEObject Type="Embed" ProgID="Visio.Drawing.11" ShapeID="_x0000_i1317" DrawAspect="Content" ObjectID="_1524383592" r:id="rId564"/>
        </w:object>
      </w:r>
    </w:p>
    <w:p w14:paraId="273F8D88" w14:textId="77777777" w:rsidR="00DC7F89" w:rsidRDefault="00DC7F89" w:rsidP="000F0209">
      <w:pPr>
        <w:jc w:val="center"/>
      </w:pPr>
      <w:r>
        <w:rPr>
          <w:rFonts w:hint="eastAsia"/>
        </w:rPr>
        <w:t>图</w:t>
      </w:r>
      <w:r>
        <w:t xml:space="preserve"> </w:t>
      </w:r>
      <w:r w:rsidR="00E8426C">
        <w:fldChar w:fldCharType="begin"/>
      </w:r>
      <w:r w:rsidR="00E8426C">
        <w:instrText xml:space="preserve"> STYLEREF 2 \s </w:instrText>
      </w:r>
      <w:r w:rsidR="00E8426C">
        <w:fldChar w:fldCharType="separate"/>
      </w:r>
      <w:r w:rsidR="006550EB">
        <w:rPr>
          <w:noProof/>
        </w:rPr>
        <w:t>3.2</w:t>
      </w:r>
      <w:r w:rsidR="00E8426C">
        <w:rPr>
          <w:noProof/>
        </w:rPr>
        <w:fldChar w:fldCharType="end"/>
      </w:r>
      <w:r w:rsidR="006550EB">
        <w:t>—</w:t>
      </w:r>
      <w:r w:rsidR="006550EB">
        <w:fldChar w:fldCharType="begin"/>
      </w:r>
      <w:r w:rsidR="006550EB">
        <w:instrText xml:space="preserve"> SEQ </w:instrText>
      </w:r>
      <w:r w:rsidR="006550EB">
        <w:instrText>图</w:instrText>
      </w:r>
      <w:r w:rsidR="006550EB">
        <w:instrText xml:space="preserve"> \* ARABIC \s 2 </w:instrText>
      </w:r>
      <w:r w:rsidR="006550EB">
        <w:fldChar w:fldCharType="separate"/>
      </w:r>
      <w:r w:rsidR="006550EB">
        <w:rPr>
          <w:noProof/>
        </w:rPr>
        <w:t>15</w:t>
      </w:r>
      <w:r w:rsidR="006550EB">
        <w:fldChar w:fldCharType="end"/>
      </w:r>
      <w:del w:id="213" w:author="李志成" w:date="2013-05-14T21:04:00Z">
        <w:r w:rsidR="00B45328" w:rsidDel="006550EB">
          <w:fldChar w:fldCharType="begin"/>
        </w:r>
        <w:r w:rsidR="00B45328" w:rsidDel="006550EB">
          <w:delInstrText xml:space="preserve"> STYLEREF 2 \s </w:delInstrText>
        </w:r>
        <w:r w:rsidR="00B45328" w:rsidDel="006550EB">
          <w:fldChar w:fldCharType="separate"/>
        </w:r>
        <w:r w:rsidR="00C10C61" w:rsidDel="006550EB">
          <w:rPr>
            <w:noProof/>
          </w:rPr>
          <w:delText>3.2</w:delText>
        </w:r>
        <w:r w:rsidR="00B45328" w:rsidDel="006550EB">
          <w:rPr>
            <w:noProof/>
          </w:rPr>
          <w:fldChar w:fldCharType="end"/>
        </w:r>
        <w:r w:rsidR="00302091" w:rsidDel="006550EB">
          <w:noBreakHyphen/>
        </w:r>
        <w:r w:rsidR="00302091" w:rsidDel="006550EB">
          <w:fldChar w:fldCharType="begin"/>
        </w:r>
        <w:r w:rsidR="00302091" w:rsidDel="006550EB">
          <w:delInstrText xml:space="preserve"> SEQ </w:delInstrText>
        </w:r>
        <w:r w:rsidR="00302091" w:rsidDel="006550EB">
          <w:delInstrText>图</w:delInstrText>
        </w:r>
        <w:r w:rsidR="00302091" w:rsidDel="006550EB">
          <w:delInstrText xml:space="preserve"> \* ARABIC \s 2 </w:delInstrText>
        </w:r>
        <w:r w:rsidR="00302091" w:rsidDel="006550EB">
          <w:fldChar w:fldCharType="separate"/>
        </w:r>
        <w:r w:rsidR="00C10C61" w:rsidDel="006550EB">
          <w:rPr>
            <w:noProof/>
          </w:rPr>
          <w:delText>15</w:delText>
        </w:r>
        <w:r w:rsidR="00302091" w:rsidDel="006550EB">
          <w:fldChar w:fldCharType="end"/>
        </w:r>
      </w:del>
      <w:r>
        <w:t xml:space="preserve"> FTP HARQ</w:t>
      </w:r>
      <w:r>
        <w:rPr>
          <w:rFonts w:hint="eastAsia"/>
        </w:rPr>
        <w:t>处理流程</w:t>
      </w:r>
    </w:p>
    <w:p w14:paraId="4C256230" w14:textId="77777777" w:rsidR="00DC7F89" w:rsidRPr="000F0209" w:rsidRDefault="00DC7F89" w:rsidP="000F0209">
      <w:pPr>
        <w:pStyle w:val="ab"/>
        <w:numPr>
          <w:ilvl w:val="0"/>
          <w:numId w:val="97"/>
        </w:numPr>
        <w:ind w:firstLineChars="0"/>
        <w:rPr>
          <w:b/>
          <w:sz w:val="24"/>
          <w:szCs w:val="24"/>
        </w:rPr>
      </w:pPr>
      <w:r w:rsidRPr="000F0209">
        <w:rPr>
          <w:b/>
          <w:sz w:val="24"/>
          <w:szCs w:val="24"/>
        </w:rPr>
        <w:t>FTP WPF</w:t>
      </w:r>
      <w:r w:rsidRPr="000F0209">
        <w:rPr>
          <w:rFonts w:hint="eastAsia"/>
          <w:b/>
          <w:sz w:val="24"/>
          <w:szCs w:val="24"/>
        </w:rPr>
        <w:t>调度</w:t>
      </w:r>
    </w:p>
    <w:p w14:paraId="5134A5BA" w14:textId="77777777" w:rsidR="00DC7F89" w:rsidRDefault="00DC7F89" w:rsidP="00DC7F89">
      <w:r>
        <w:rPr>
          <w:rFonts w:hint="eastAsia"/>
        </w:rPr>
        <w:t>初始化：</w:t>
      </w:r>
    </w:p>
    <w:p w14:paraId="6BC6A5B0" w14:textId="77777777" w:rsidR="00DC7F89" w:rsidRDefault="00DC7F89" w:rsidP="000F0209">
      <w:pPr>
        <w:ind w:firstLine="420"/>
      </w:pPr>
      <w:r>
        <w:rPr>
          <w:rFonts w:hint="eastAsia"/>
        </w:rPr>
        <w:t>在接纳用户中取满足以下条件的用户为集合</w:t>
      </w:r>
      <w:r>
        <w:rPr>
          <w:rFonts w:asciiTheme="minorHAnsi" w:eastAsiaTheme="minorEastAsia" w:hAnsiTheme="minorHAnsi" w:cstheme="minorBidi"/>
          <w:sz w:val="21"/>
        </w:rPr>
        <w:object w:dxaOrig="1500" w:dyaOrig="420" w14:anchorId="769F200B">
          <v:shape id="_x0000_i1318" type="#_x0000_t75" style="width:74.25pt;height:21pt" o:ole="">
            <v:imagedata r:id="rId565" o:title=""/>
          </v:shape>
          <o:OLEObject Type="Embed" ProgID="Equation.DSMT4" ShapeID="_x0000_i1318" DrawAspect="Content" ObjectID="_1524383593" r:id="rId566"/>
        </w:object>
      </w:r>
      <w:r>
        <w:rPr>
          <w:rFonts w:hint="eastAsia"/>
        </w:rPr>
        <w:t>：</w:t>
      </w:r>
    </w:p>
    <w:p w14:paraId="3ECF37F7" w14:textId="77777777" w:rsidR="00DC7F89" w:rsidRDefault="00DC7F89" w:rsidP="000F0209">
      <w:pPr>
        <w:ind w:left="420" w:firstLine="420"/>
      </w:pPr>
      <w:r>
        <w:rPr>
          <w:rFonts w:hint="eastAsia"/>
        </w:rPr>
        <w:t>用户未丢包；</w:t>
      </w:r>
    </w:p>
    <w:p w14:paraId="2EA2CF48" w14:textId="77777777" w:rsidR="00DC7F89" w:rsidRDefault="00DC7F89" w:rsidP="000F0209">
      <w:pPr>
        <w:ind w:left="420" w:firstLine="420"/>
      </w:pPr>
      <w:r>
        <w:rPr>
          <w:rFonts w:hint="eastAsia"/>
        </w:rPr>
        <w:t>用户</w:t>
      </w:r>
      <w:r>
        <w:t>FTP</w:t>
      </w:r>
      <w:r>
        <w:rPr>
          <w:rFonts w:hint="eastAsia"/>
        </w:rPr>
        <w:t>文件接收未完成；</w:t>
      </w:r>
    </w:p>
    <w:p w14:paraId="36F6BAC0" w14:textId="77777777" w:rsidR="00DC7F89" w:rsidRDefault="00DC7F89" w:rsidP="000F0209">
      <w:pPr>
        <w:ind w:left="420" w:firstLine="420"/>
      </w:pPr>
      <w:r>
        <w:rPr>
          <w:rFonts w:hint="eastAsia"/>
        </w:rPr>
        <w:t>用户</w:t>
      </w:r>
      <w:r>
        <w:t>FTP</w:t>
      </w:r>
      <w:r>
        <w:rPr>
          <w:rFonts w:hint="eastAsia"/>
        </w:rPr>
        <w:t>文件未发送完成或文件发送完成（接收未完成）但当前传输为重传。</w:t>
      </w:r>
    </w:p>
    <w:p w14:paraId="32671711" w14:textId="77777777" w:rsidR="00DC7F89" w:rsidRDefault="00DC7F89" w:rsidP="00DC7F89">
      <w:r>
        <w:t xml:space="preserve">for UE i = 1 : </w:t>
      </w:r>
      <w:r>
        <w:rPr>
          <w:rFonts w:asciiTheme="minorHAnsi" w:eastAsiaTheme="minorEastAsia" w:hAnsiTheme="minorHAnsi" w:cstheme="minorBidi"/>
          <w:sz w:val="21"/>
        </w:rPr>
        <w:object w:dxaOrig="1395" w:dyaOrig="420" w14:anchorId="519D4DFD">
          <v:shape id="_x0000_i1319" type="#_x0000_t75" style="width:69.75pt;height:21pt" o:ole="">
            <v:imagedata r:id="rId567" o:title=""/>
          </v:shape>
          <o:OLEObject Type="Embed" ProgID="Equation.DSMT4" ShapeID="_x0000_i1319" DrawAspect="Content" ObjectID="_1524383594" r:id="rId568"/>
        </w:object>
      </w:r>
      <w:r>
        <w:t xml:space="preserve"> </w:t>
      </w:r>
    </w:p>
    <w:p w14:paraId="37ECAD4F" w14:textId="77777777" w:rsidR="00DC7F89" w:rsidRDefault="00DC7F89" w:rsidP="000F0209">
      <w:pPr>
        <w:pStyle w:val="ab"/>
        <w:numPr>
          <w:ilvl w:val="0"/>
          <w:numId w:val="47"/>
        </w:numPr>
        <w:ind w:firstLineChars="0"/>
      </w:pPr>
      <w:r>
        <w:rPr>
          <w:rFonts w:hint="eastAsia"/>
        </w:rPr>
        <w:lastRenderedPageBreak/>
        <w:t>读取每个码字的</w:t>
      </w:r>
      <w:r>
        <w:t>CQI_subband</w:t>
      </w:r>
      <w:r>
        <w:rPr>
          <w:rFonts w:hint="eastAsia"/>
        </w:rPr>
        <w:t>信息，根据</w:t>
      </w:r>
      <w:r>
        <w:t>CQI</w:t>
      </w:r>
      <w:r>
        <w:rPr>
          <w:rFonts w:hint="eastAsia"/>
        </w:rPr>
        <w:t>选</w:t>
      </w:r>
      <w:r>
        <w:t>MCS</w:t>
      </w:r>
      <w:r>
        <w:rPr>
          <w:rFonts w:hint="eastAsia"/>
        </w:rPr>
        <w:t>等级，再从</w:t>
      </w:r>
      <w:r>
        <w:t>MCS</w:t>
      </w:r>
      <w:r>
        <w:rPr>
          <w:rFonts w:hint="eastAsia"/>
        </w:rPr>
        <w:t>映射到该用户的谱效率</w:t>
      </w:r>
      <w:r>
        <w:rPr>
          <w:rFonts w:asciiTheme="minorHAnsi" w:eastAsiaTheme="minorEastAsia" w:hAnsiTheme="minorHAnsi" w:cstheme="minorBidi"/>
        </w:rPr>
        <w:object w:dxaOrig="240" w:dyaOrig="375" w14:anchorId="1AC5D6D4">
          <v:shape id="_x0000_i1320" type="#_x0000_t75" style="width:12pt;height:19.5pt" o:ole="">
            <v:imagedata r:id="rId569" o:title=""/>
          </v:shape>
          <o:OLEObject Type="Embed" ProgID="Equation.DSMT4" ShapeID="_x0000_i1320" DrawAspect="Content" ObjectID="_1524383595" r:id="rId570"/>
        </w:object>
      </w:r>
      <w:r>
        <w:t xml:space="preserve"> </w:t>
      </w:r>
      <w:r>
        <w:rPr>
          <w:rFonts w:hint="eastAsia"/>
        </w:rPr>
        <w:t>。</w:t>
      </w:r>
    </w:p>
    <w:p w14:paraId="0DC18A24" w14:textId="77777777" w:rsidR="00DC7F89" w:rsidRDefault="00DC7F89" w:rsidP="000F0209">
      <w:pPr>
        <w:pStyle w:val="ab"/>
        <w:numPr>
          <w:ilvl w:val="0"/>
          <w:numId w:val="47"/>
        </w:numPr>
        <w:ind w:firstLineChars="0"/>
      </w:pPr>
      <w:r>
        <w:rPr>
          <w:rFonts w:hint="eastAsia"/>
        </w:rPr>
        <w:t>求</w:t>
      </w:r>
      <w:r>
        <w:t>PF</w:t>
      </w:r>
      <w:r>
        <w:rPr>
          <w:rFonts w:hint="eastAsia"/>
        </w:rPr>
        <w:t>因子：</w:t>
      </w:r>
    </w:p>
    <w:p w14:paraId="54DD43C5" w14:textId="77777777" w:rsidR="00DC7F89" w:rsidRDefault="000F0209" w:rsidP="00773E98">
      <w:pPr>
        <w:pStyle w:val="MTDisplayEquation"/>
        <w:jc w:val="right"/>
      </w:pPr>
      <w:r>
        <w:tab/>
      </w:r>
      <w:r w:rsidRPr="000F0209">
        <w:rPr>
          <w:position w:val="-30"/>
        </w:rPr>
        <w:object w:dxaOrig="1900" w:dyaOrig="680" w14:anchorId="32CF366B">
          <v:shape id="_x0000_i1321" type="#_x0000_t75" style="width:95.25pt;height:33.75pt" o:ole="">
            <v:imagedata r:id="rId571" o:title=""/>
          </v:shape>
          <o:OLEObject Type="Embed" ProgID="Equation.DSMT4" ShapeID="_x0000_i1321" DrawAspect="Content" ObjectID="_1524383596" r:id="rId572"/>
        </w:object>
      </w:r>
      <w:r w:rsidR="00C10C61">
        <w:rPr>
          <w:rFonts w:hint="eastAsia"/>
          <w:position w:val="-30"/>
        </w:rPr>
        <w:tab/>
      </w:r>
      <w:r>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52</w:instrText>
      </w:r>
      <w:r w:rsidR="00E8426C">
        <w:rPr>
          <w:noProof/>
        </w:rPr>
        <w:fldChar w:fldCharType="end"/>
      </w:r>
      <w:r w:rsidR="00F03FAF">
        <w:instrText>)</w:instrText>
      </w:r>
      <w:r w:rsidR="00F03FAF">
        <w:fldChar w:fldCharType="end"/>
      </w:r>
    </w:p>
    <w:p w14:paraId="477DBB5A" w14:textId="77777777" w:rsidR="00DC7F89" w:rsidRDefault="00DC7F89" w:rsidP="000F0209">
      <w:pPr>
        <w:ind w:left="840" w:firstLine="420"/>
      </w:pPr>
      <w:r>
        <w:rPr>
          <w:rFonts w:hint="eastAsia"/>
        </w:rPr>
        <w:t>其中，</w:t>
      </w:r>
      <w:r>
        <w:rPr>
          <w:rFonts w:asciiTheme="minorHAnsi" w:eastAsiaTheme="minorEastAsia" w:hAnsiTheme="minorHAnsi" w:cstheme="minorBidi"/>
          <w:sz w:val="21"/>
        </w:rPr>
        <w:object w:dxaOrig="795" w:dyaOrig="375" w14:anchorId="52677193">
          <v:shape id="_x0000_i1322" type="#_x0000_t75" style="width:39pt;height:19.5pt" o:ole="">
            <v:imagedata r:id="rId573" o:title=""/>
          </v:shape>
          <o:OLEObject Type="Embed" ProgID="Equation.DSMT4" ShapeID="_x0000_i1322" DrawAspect="Content" ObjectID="_1524383597" r:id="rId574"/>
        </w:object>
      </w:r>
      <w:r>
        <w:t xml:space="preserve"> </w:t>
      </w:r>
      <w:r>
        <w:rPr>
          <w:rFonts w:hint="eastAsia"/>
        </w:rPr>
        <w:t>是用户在满足最大时延要求的情况下需使用的最小比特率，即：</w:t>
      </w:r>
    </w:p>
    <w:p w14:paraId="3D893CEB" w14:textId="77777777" w:rsidR="00DC7F89" w:rsidRDefault="000F0209" w:rsidP="00773E98">
      <w:pPr>
        <w:pStyle w:val="MTDisplayEquation"/>
        <w:jc w:val="right"/>
      </w:pPr>
      <w:r>
        <w:tab/>
      </w:r>
      <w:r w:rsidRPr="000F0209">
        <w:rPr>
          <w:position w:val="-28"/>
        </w:rPr>
        <w:object w:dxaOrig="4080" w:dyaOrig="660" w14:anchorId="657CF1E9">
          <v:shape id="_x0000_i1323" type="#_x0000_t75" style="width:204pt;height:33pt" o:ole="">
            <v:imagedata r:id="rId575" o:title=""/>
          </v:shape>
          <o:OLEObject Type="Embed" ProgID="Equation.DSMT4" ShapeID="_x0000_i1323" DrawAspect="Content" ObjectID="_1524383598" r:id="rId576"/>
        </w:object>
      </w:r>
      <w:r w:rsidR="00C10C61">
        <w:rPr>
          <w:rFonts w:hint="eastAsia"/>
          <w:position w:val="-28"/>
        </w:rPr>
        <w:tab/>
      </w:r>
      <w:r>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53</w:instrText>
      </w:r>
      <w:r w:rsidR="00E8426C">
        <w:rPr>
          <w:noProof/>
        </w:rPr>
        <w:fldChar w:fldCharType="end"/>
      </w:r>
      <w:r w:rsidR="00F03FAF">
        <w:instrText>)</w:instrText>
      </w:r>
      <w:r w:rsidR="00F03FAF">
        <w:fldChar w:fldCharType="end"/>
      </w:r>
    </w:p>
    <w:p w14:paraId="54F2D950" w14:textId="77777777" w:rsidR="00DC7F89" w:rsidRDefault="00DC7F89" w:rsidP="000F0209">
      <w:pPr>
        <w:ind w:left="840" w:firstLine="420"/>
      </w:pPr>
      <w:r>
        <w:rPr>
          <w:rFonts w:asciiTheme="minorHAnsi" w:eastAsiaTheme="minorEastAsia" w:hAnsiTheme="minorHAnsi" w:cstheme="minorBidi"/>
          <w:sz w:val="21"/>
        </w:rPr>
        <w:object w:dxaOrig="495" w:dyaOrig="375" w14:anchorId="05596BDD">
          <v:shape id="_x0000_i1324" type="#_x0000_t75" style="width:24.75pt;height:19.5pt" o:ole="">
            <v:imagedata r:id="rId577" o:title=""/>
          </v:shape>
          <o:OLEObject Type="Embed" ProgID="Equation.DSMT4" ShapeID="_x0000_i1324" DrawAspect="Content" ObjectID="_1524383599" r:id="rId578"/>
        </w:object>
      </w:r>
      <w:r>
        <w:rPr>
          <w:rFonts w:hint="eastAsia"/>
        </w:rPr>
        <w:t>是用户的平均吞吐量：</w:t>
      </w:r>
    </w:p>
    <w:p w14:paraId="0387B905" w14:textId="77777777" w:rsidR="00DC7F89" w:rsidRDefault="000F0209" w:rsidP="00773E98">
      <w:pPr>
        <w:pStyle w:val="MTDisplayEquation"/>
        <w:jc w:val="right"/>
      </w:pPr>
      <w:r>
        <w:tab/>
      </w:r>
      <w:r w:rsidRPr="000F0209">
        <w:rPr>
          <w:position w:val="-32"/>
        </w:rPr>
        <w:object w:dxaOrig="3519" w:dyaOrig="760" w14:anchorId="528BA632">
          <v:shape id="_x0000_i1325" type="#_x0000_t75" style="width:176.25pt;height:38.25pt" o:ole="">
            <v:imagedata r:id="rId579" o:title=""/>
          </v:shape>
          <o:OLEObject Type="Embed" ProgID="Equation.DSMT4" ShapeID="_x0000_i1325" DrawAspect="Content" ObjectID="_1524383600" r:id="rId580"/>
        </w:object>
      </w:r>
      <w:r w:rsidR="00C10C61">
        <w:rPr>
          <w:rFonts w:hint="eastAsia"/>
          <w:position w:val="-32"/>
        </w:rPr>
        <w:tab/>
      </w:r>
      <w:r>
        <w:tab/>
      </w:r>
      <w:r w:rsidR="00F03FAF">
        <w:fldChar w:fldCharType="begin"/>
      </w:r>
      <w:r w:rsidR="00F03FAF">
        <w:instrText xml:space="preserve"> MACROBUTTON MTPlaceRef \* MERGEFORMAT </w:instrText>
      </w:r>
      <w:r w:rsidR="00F03FAF">
        <w:fldChar w:fldCharType="begin"/>
      </w:r>
      <w:r w:rsidR="00F03FAF">
        <w:instrText xml:space="preserve"> SEQ MTEqn \h \* MERGEFORMAT </w:instrText>
      </w:r>
      <w:r w:rsidR="00F03FAF">
        <w:fldChar w:fldCharType="end"/>
      </w:r>
      <w:r w:rsidR="00F03FAF">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rsidR="00F03FAF">
        <w:instrText>-</w:instrText>
      </w:r>
      <w:r w:rsidR="00E8426C">
        <w:fldChar w:fldCharType="begin"/>
      </w:r>
      <w:r w:rsidR="00E8426C">
        <w:instrText xml:space="preserve"> SEQ MTEqn \c \* Arabic \* MERGEFORMAT </w:instrText>
      </w:r>
      <w:r w:rsidR="00E8426C">
        <w:fldChar w:fldCharType="separate"/>
      </w:r>
      <w:r w:rsidR="00C10C61">
        <w:rPr>
          <w:noProof/>
        </w:rPr>
        <w:instrText>54</w:instrText>
      </w:r>
      <w:r w:rsidR="00E8426C">
        <w:rPr>
          <w:noProof/>
        </w:rPr>
        <w:fldChar w:fldCharType="end"/>
      </w:r>
      <w:r w:rsidR="00F03FAF">
        <w:instrText>)</w:instrText>
      </w:r>
      <w:r w:rsidR="00F03FAF">
        <w:fldChar w:fldCharType="end"/>
      </w:r>
    </w:p>
    <w:p w14:paraId="08D197F6" w14:textId="77777777" w:rsidR="00DC7F89" w:rsidRDefault="00DC7F89" w:rsidP="000F0209">
      <w:pPr>
        <w:ind w:left="840" w:firstLine="420"/>
      </w:pPr>
      <w:r>
        <w:rPr>
          <w:rFonts w:hint="eastAsia"/>
        </w:rPr>
        <w:t>其中</w:t>
      </w:r>
      <w:r>
        <w:rPr>
          <w:rFonts w:asciiTheme="minorHAnsi" w:eastAsiaTheme="minorEastAsia" w:hAnsiTheme="minorHAnsi" w:cstheme="minorBidi"/>
          <w:sz w:val="21"/>
        </w:rPr>
        <w:object w:dxaOrig="240" w:dyaOrig="375" w14:anchorId="5273ACBF">
          <v:shape id="_x0000_i1326" type="#_x0000_t75" style="width:12pt;height:19.5pt" o:ole="">
            <v:imagedata r:id="rId581" o:title=""/>
          </v:shape>
          <o:OLEObject Type="Embed" ProgID="Equation.DSMT4" ShapeID="_x0000_i1326" DrawAspect="Content" ObjectID="_1524383601" r:id="rId582"/>
        </w:object>
      </w:r>
      <w:r>
        <w:rPr>
          <w:rFonts w:hint="eastAsia"/>
        </w:rPr>
        <w:t>是上个</w:t>
      </w:r>
      <w:r>
        <w:t>TTI</w:t>
      </w:r>
      <w:r>
        <w:rPr>
          <w:rFonts w:hint="eastAsia"/>
        </w:rPr>
        <w:t>内用户正确接收的用户吞吐量。（已在</w:t>
      </w:r>
      <w:r>
        <w:t>HARQ</w:t>
      </w:r>
      <w:r>
        <w:rPr>
          <w:rFonts w:hint="eastAsia"/>
        </w:rPr>
        <w:t>过程中更新），</w:t>
      </w:r>
      <w:r>
        <w:rPr>
          <w:rFonts w:asciiTheme="minorHAnsi" w:eastAsiaTheme="minorEastAsia" w:hAnsiTheme="minorHAnsi" w:cstheme="minorBidi"/>
          <w:sz w:val="21"/>
        </w:rPr>
        <w:object w:dxaOrig="300" w:dyaOrig="375" w14:anchorId="3AB6FA65">
          <v:shape id="_x0000_i1327" type="#_x0000_t75" style="width:15pt;height:19.5pt" o:ole="">
            <v:imagedata r:id="rId583" o:title=""/>
          </v:shape>
          <o:OLEObject Type="Embed" ProgID="Equation.DSMT4" ShapeID="_x0000_i1327" DrawAspect="Content" ObjectID="_1524383602" r:id="rId584"/>
        </w:object>
      </w:r>
      <w:r>
        <w:t xml:space="preserve"> </w:t>
      </w:r>
      <w:r>
        <w:rPr>
          <w:rFonts w:hint="eastAsia"/>
        </w:rPr>
        <w:t>表示用户</w:t>
      </w:r>
      <w:r>
        <w:t>i</w:t>
      </w:r>
      <w:r>
        <w:rPr>
          <w:rFonts w:hint="eastAsia"/>
        </w:rPr>
        <w:t>的窗长，其大小要考虑用户业务时长和最大时延以及</w:t>
      </w:r>
      <w:r>
        <w:t>PF</w:t>
      </w:r>
      <w:r>
        <w:rPr>
          <w:rFonts w:hint="eastAsia"/>
        </w:rPr>
        <w:t>的收敛速度。如果用户在第</w:t>
      </w:r>
      <w:r>
        <w:t>n</w:t>
      </w:r>
      <w:r>
        <w:rPr>
          <w:rFonts w:hint="eastAsia"/>
        </w:rPr>
        <w:t>个</w:t>
      </w:r>
      <w:r>
        <w:t>TTI</w:t>
      </w:r>
      <w:r>
        <w:rPr>
          <w:rFonts w:hint="eastAsia"/>
        </w:rPr>
        <w:t>被调度则</w:t>
      </w:r>
      <w:r>
        <w:rPr>
          <w:rFonts w:asciiTheme="minorHAnsi" w:eastAsiaTheme="minorEastAsia" w:hAnsiTheme="minorHAnsi" w:cstheme="minorBidi"/>
          <w:sz w:val="21"/>
        </w:rPr>
        <w:object w:dxaOrig="555" w:dyaOrig="375" w14:anchorId="18B0DAD2">
          <v:shape id="_x0000_i1328" type="#_x0000_t75" style="width:27.75pt;height:19.5pt" o:ole="">
            <v:imagedata r:id="rId585" o:title=""/>
          </v:shape>
          <o:OLEObject Type="Embed" ProgID="Equation.DSMT4" ShapeID="_x0000_i1328" DrawAspect="Content" ObjectID="_1524383603" r:id="rId586"/>
        </w:object>
      </w:r>
      <w:r>
        <w:rPr>
          <w:rFonts w:hint="eastAsia"/>
        </w:rPr>
        <w:t>等于</w:t>
      </w:r>
      <w:r>
        <w:t>1</w:t>
      </w:r>
      <w:r>
        <w:rPr>
          <w:rFonts w:hint="eastAsia"/>
        </w:rPr>
        <w:t>，否则为</w:t>
      </w:r>
      <w:r>
        <w:t>0</w:t>
      </w:r>
      <w:r>
        <w:rPr>
          <w:rFonts w:hint="eastAsia"/>
        </w:rPr>
        <w:t>。</w:t>
      </w:r>
    </w:p>
    <w:p w14:paraId="6BBF731C" w14:textId="77777777" w:rsidR="00DC7F89" w:rsidRDefault="00DC7F89" w:rsidP="000F0209">
      <w:pPr>
        <w:pStyle w:val="ab"/>
        <w:numPr>
          <w:ilvl w:val="0"/>
          <w:numId w:val="98"/>
        </w:numPr>
        <w:ind w:firstLineChars="0"/>
      </w:pPr>
      <w:r>
        <w:rPr>
          <w:rFonts w:hint="eastAsia"/>
        </w:rPr>
        <w:t>调度用户为</w:t>
      </w:r>
      <w:r>
        <w:object w:dxaOrig="1245" w:dyaOrig="435" w14:anchorId="53C773DE">
          <v:shape id="_x0000_i1329" type="#_x0000_t75" style="width:62.25pt;height:21.75pt" o:ole="">
            <v:imagedata r:id="rId587" o:title=""/>
          </v:shape>
          <o:OLEObject Type="Embed" ProgID="Equation.DSMT4" ShapeID="_x0000_i1329" DrawAspect="Content" ObjectID="_1524383604" r:id="rId588"/>
        </w:object>
      </w:r>
      <w:r>
        <w:t xml:space="preserve"> </w:t>
      </w:r>
    </w:p>
    <w:p w14:paraId="2AAFE299" w14:textId="77777777" w:rsidR="00DC7F89" w:rsidRDefault="00DC7F89" w:rsidP="00DC7F89">
      <w:r>
        <w:t>end for;</w:t>
      </w:r>
    </w:p>
    <w:p w14:paraId="3894D0F0" w14:textId="77777777" w:rsidR="00DC7F89" w:rsidRPr="000F0209" w:rsidRDefault="00DC7F89" w:rsidP="000F0209">
      <w:pPr>
        <w:pStyle w:val="ab"/>
        <w:numPr>
          <w:ilvl w:val="0"/>
          <w:numId w:val="97"/>
        </w:numPr>
        <w:ind w:firstLineChars="0"/>
        <w:rPr>
          <w:b/>
          <w:sz w:val="24"/>
          <w:szCs w:val="24"/>
        </w:rPr>
      </w:pPr>
      <w:r w:rsidRPr="000F0209">
        <w:rPr>
          <w:b/>
          <w:sz w:val="24"/>
          <w:szCs w:val="24"/>
        </w:rPr>
        <w:t>FTP</w:t>
      </w:r>
      <w:r w:rsidRPr="000F0209">
        <w:rPr>
          <w:rFonts w:hint="eastAsia"/>
          <w:b/>
          <w:sz w:val="24"/>
          <w:szCs w:val="24"/>
        </w:rPr>
        <w:t>数据包处理</w:t>
      </w:r>
    </w:p>
    <w:p w14:paraId="40205A5C" w14:textId="77777777" w:rsidR="00DC7F89" w:rsidRDefault="00DC7F89" w:rsidP="000F0209">
      <w:pPr>
        <w:ind w:firstLine="360"/>
      </w:pPr>
      <w:r>
        <w:rPr>
          <w:rFonts w:hint="eastAsia"/>
        </w:rPr>
        <w:t>在</w:t>
      </w:r>
      <w:r>
        <w:t>Full Buffer</w:t>
      </w:r>
      <w:r>
        <w:rPr>
          <w:rFonts w:hint="eastAsia"/>
        </w:rPr>
        <w:t>生成数据包模块中增加部分代码，该部分代码只在业务类型为</w:t>
      </w:r>
      <w:r>
        <w:t>FTP</w:t>
      </w:r>
      <w:r>
        <w:rPr>
          <w:rFonts w:hint="eastAsia"/>
        </w:rPr>
        <w:t>时运行。功能为根据计算得出的数据包大小，统计当前</w:t>
      </w:r>
      <w:r>
        <w:t>FTP Session</w:t>
      </w:r>
      <w:r>
        <w:rPr>
          <w:rFonts w:hint="eastAsia"/>
        </w:rPr>
        <w:t>内已发送文件的大小。在以下两种情况下，置发送数据包大小为零：</w:t>
      </w:r>
    </w:p>
    <w:p w14:paraId="343746BA" w14:textId="77777777" w:rsidR="00DC7F89" w:rsidRDefault="00DC7F89" w:rsidP="000F0209">
      <w:pPr>
        <w:pStyle w:val="ab"/>
        <w:numPr>
          <w:ilvl w:val="0"/>
          <w:numId w:val="98"/>
        </w:numPr>
        <w:ind w:firstLineChars="0"/>
      </w:pPr>
      <w:r>
        <w:rPr>
          <w:rFonts w:hint="eastAsia"/>
        </w:rPr>
        <w:t>用户文件传输失败，文件丢包；</w:t>
      </w:r>
    </w:p>
    <w:p w14:paraId="47A1161A" w14:textId="77777777" w:rsidR="00DC7F89" w:rsidRDefault="00DC7F89" w:rsidP="000F0209">
      <w:pPr>
        <w:pStyle w:val="ab"/>
        <w:numPr>
          <w:ilvl w:val="0"/>
          <w:numId w:val="98"/>
        </w:numPr>
        <w:ind w:firstLineChars="0"/>
      </w:pPr>
      <w:r>
        <w:rPr>
          <w:rFonts w:hint="eastAsia"/>
        </w:rPr>
        <w:t>用户在当前</w:t>
      </w:r>
      <w:r>
        <w:t>FTP Session</w:t>
      </w:r>
      <w:r>
        <w:rPr>
          <w:rFonts w:hint="eastAsia"/>
        </w:rPr>
        <w:t>内发送完成；</w:t>
      </w:r>
    </w:p>
    <w:p w14:paraId="09D9B6B2" w14:textId="77777777" w:rsidR="00DC7F89" w:rsidRPr="000F0209" w:rsidRDefault="00DC7F89" w:rsidP="000F0209">
      <w:pPr>
        <w:pStyle w:val="ab"/>
        <w:numPr>
          <w:ilvl w:val="0"/>
          <w:numId w:val="97"/>
        </w:numPr>
        <w:ind w:firstLineChars="0"/>
        <w:rPr>
          <w:b/>
          <w:sz w:val="24"/>
          <w:szCs w:val="24"/>
        </w:rPr>
      </w:pPr>
      <w:r w:rsidRPr="000F0209">
        <w:rPr>
          <w:b/>
          <w:sz w:val="24"/>
          <w:szCs w:val="24"/>
        </w:rPr>
        <w:t>FTP Session</w:t>
      </w:r>
      <w:r w:rsidRPr="000F0209">
        <w:rPr>
          <w:rFonts w:hint="eastAsia"/>
          <w:b/>
          <w:sz w:val="24"/>
          <w:szCs w:val="24"/>
        </w:rPr>
        <w:t>结束</w:t>
      </w:r>
    </w:p>
    <w:p w14:paraId="00427694" w14:textId="77777777" w:rsidR="00DC7F89" w:rsidRPr="00DC7F89" w:rsidRDefault="00DC7F89" w:rsidP="000F0209">
      <w:pPr>
        <w:ind w:firstLine="360"/>
      </w:pPr>
      <w:r>
        <w:rPr>
          <w:rFonts w:hint="eastAsia"/>
        </w:rPr>
        <w:lastRenderedPageBreak/>
        <w:t>主要功能为根据用户</w:t>
      </w:r>
      <w:r>
        <w:t>FTP</w:t>
      </w:r>
      <w:r>
        <w:rPr>
          <w:rFonts w:hint="eastAsia"/>
        </w:rPr>
        <w:t>文件下载情况，对完成下载和丢包用户执行</w:t>
      </w:r>
      <w:r>
        <w:t>FTP Session</w:t>
      </w:r>
      <w:r>
        <w:rPr>
          <w:rFonts w:hint="eastAsia"/>
        </w:rPr>
        <w:t>结束处理，释放系统资源。</w:t>
      </w:r>
    </w:p>
    <w:p w14:paraId="10CBA9D1" w14:textId="77777777" w:rsidR="003A04C8" w:rsidRDefault="00AD6434">
      <w:pPr>
        <w:pStyle w:val="3"/>
      </w:pPr>
      <w:bookmarkStart w:id="214" w:name="_Toc344200321"/>
      <w:r>
        <w:rPr>
          <w:rFonts w:hint="eastAsia"/>
        </w:rPr>
        <w:t>非理想信道估计</w:t>
      </w:r>
      <w:bookmarkEnd w:id="214"/>
    </w:p>
    <w:p w14:paraId="703E642E" w14:textId="77777777" w:rsidR="003A04C8" w:rsidRDefault="00AD6434">
      <w:pPr>
        <w:ind w:firstLine="420"/>
        <w:rPr>
          <w:szCs w:val="24"/>
        </w:rPr>
      </w:pPr>
      <w:r>
        <w:rPr>
          <w:rFonts w:hint="eastAsia"/>
          <w:szCs w:val="24"/>
        </w:rPr>
        <w:t>链路级提供信道误差，基于</w:t>
      </w:r>
      <w:r>
        <w:rPr>
          <w:rFonts w:hint="eastAsia"/>
          <w:szCs w:val="24"/>
        </w:rPr>
        <w:t>CRS</w:t>
      </w:r>
      <w:r>
        <w:rPr>
          <w:rFonts w:hint="eastAsia"/>
          <w:szCs w:val="24"/>
        </w:rPr>
        <w:t>，得到的信道估计误差建模用</w:t>
      </w:r>
      <w:r>
        <w:rPr>
          <w:rFonts w:hint="eastAsia"/>
          <w:szCs w:val="24"/>
        </w:rPr>
        <w:t>MSE</w:t>
      </w:r>
      <w:r>
        <w:rPr>
          <w:rFonts w:hint="eastAsia"/>
          <w:szCs w:val="24"/>
        </w:rPr>
        <w:t>曲线如下表所示：</w:t>
      </w:r>
    </w:p>
    <w:p w14:paraId="24963C31" w14:textId="77777777" w:rsidR="003A04C8" w:rsidRDefault="00D27196" w:rsidP="00D27196">
      <w:pPr>
        <w:pStyle w:val="ad"/>
        <w:rPr>
          <w:szCs w:val="24"/>
        </w:rPr>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3.2</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8</w:t>
      </w:r>
      <w:r w:rsidR="006550EB">
        <w:fldChar w:fldCharType="end"/>
      </w:r>
      <w:r>
        <w:rPr>
          <w:rFonts w:hint="eastAsia"/>
        </w:rPr>
        <w:t xml:space="preserve"> </w:t>
      </w:r>
      <w:r w:rsidR="00AD6434">
        <w:rPr>
          <w:rFonts w:hint="eastAsia"/>
        </w:rPr>
        <w:t>信道估计误差建模用</w:t>
      </w:r>
      <w:r w:rsidR="00AD6434">
        <w:rPr>
          <w:rFonts w:hint="eastAsia"/>
        </w:rPr>
        <w:t>MSE</w:t>
      </w:r>
    </w:p>
    <w:tbl>
      <w:tblPr>
        <w:tblStyle w:val="ac"/>
        <w:tblW w:w="0" w:type="auto"/>
        <w:tblLook w:val="04A0" w:firstRow="1" w:lastRow="0" w:firstColumn="1" w:lastColumn="0" w:noHBand="0" w:noVBand="1"/>
      </w:tblPr>
      <w:tblGrid>
        <w:gridCol w:w="1116"/>
        <w:gridCol w:w="936"/>
        <w:gridCol w:w="936"/>
        <w:gridCol w:w="936"/>
        <w:gridCol w:w="936"/>
        <w:gridCol w:w="936"/>
        <w:gridCol w:w="936"/>
        <w:gridCol w:w="936"/>
        <w:gridCol w:w="936"/>
        <w:gridCol w:w="936"/>
      </w:tblGrid>
      <w:tr w:rsidR="00AD6434" w:rsidRPr="00960159" w14:paraId="4673B4AC" w14:textId="77777777" w:rsidTr="00AD6434">
        <w:trPr>
          <w:trHeight w:val="270"/>
        </w:trPr>
        <w:tc>
          <w:tcPr>
            <w:tcW w:w="0" w:type="auto"/>
            <w:noWrap/>
            <w:hideMark/>
          </w:tcPr>
          <w:p w14:paraId="328FFD0B" w14:textId="77777777" w:rsidR="00AD6434" w:rsidRPr="00960159" w:rsidRDefault="006E44CB" w:rsidP="00AD6434">
            <w:pPr>
              <w:widowControl/>
              <w:spacing w:line="240" w:lineRule="auto"/>
              <w:jc w:val="both"/>
              <w:rPr>
                <w:rFonts w:ascii="宋体" w:hAnsi="宋体" w:cs="宋体"/>
                <w:color w:val="000000"/>
                <w:kern w:val="0"/>
                <w:sz w:val="18"/>
              </w:rPr>
            </w:pPr>
            <w:r w:rsidRPr="006E44CB">
              <w:rPr>
                <w:rFonts w:ascii="宋体" w:hAnsi="宋体" w:cs="宋体"/>
                <w:color w:val="000000"/>
                <w:kern w:val="0"/>
                <w:sz w:val="18"/>
              </w:rPr>
              <w:t>PUSCH</w:t>
            </w:r>
          </w:p>
          <w:p w14:paraId="58EB4F49" w14:textId="77777777" w:rsidR="0045458D" w:rsidRPr="00960159" w:rsidRDefault="006E44CB" w:rsidP="00AD6434">
            <w:pPr>
              <w:widowControl/>
              <w:spacing w:line="240" w:lineRule="auto"/>
              <w:jc w:val="both"/>
              <w:rPr>
                <w:rFonts w:ascii="宋体" w:hAnsi="宋体" w:cs="宋体"/>
                <w:color w:val="000000"/>
                <w:kern w:val="0"/>
                <w:sz w:val="18"/>
              </w:rPr>
            </w:pPr>
            <w:r w:rsidRPr="006E44CB">
              <w:rPr>
                <w:rFonts w:ascii="宋体" w:hAnsi="宋体" w:cs="宋体"/>
                <w:color w:val="000000"/>
                <w:kern w:val="0"/>
                <w:sz w:val="18"/>
              </w:rPr>
              <w:t>SINR（dB）</w:t>
            </w:r>
          </w:p>
        </w:tc>
        <w:tc>
          <w:tcPr>
            <w:tcW w:w="0" w:type="auto"/>
            <w:noWrap/>
            <w:hideMark/>
          </w:tcPr>
          <w:p w14:paraId="564D7783"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-10</w:t>
            </w:r>
          </w:p>
        </w:tc>
        <w:tc>
          <w:tcPr>
            <w:tcW w:w="0" w:type="auto"/>
            <w:noWrap/>
            <w:hideMark/>
          </w:tcPr>
          <w:p w14:paraId="74EECE2E"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-5</w:t>
            </w:r>
          </w:p>
        </w:tc>
        <w:tc>
          <w:tcPr>
            <w:tcW w:w="0" w:type="auto"/>
            <w:noWrap/>
            <w:hideMark/>
          </w:tcPr>
          <w:p w14:paraId="0868A2A4"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0</w:t>
            </w:r>
          </w:p>
        </w:tc>
        <w:tc>
          <w:tcPr>
            <w:tcW w:w="0" w:type="auto"/>
            <w:noWrap/>
            <w:hideMark/>
          </w:tcPr>
          <w:p w14:paraId="31341EA8"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5</w:t>
            </w:r>
          </w:p>
        </w:tc>
        <w:tc>
          <w:tcPr>
            <w:tcW w:w="0" w:type="auto"/>
            <w:noWrap/>
            <w:hideMark/>
          </w:tcPr>
          <w:p w14:paraId="3788EBE6"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10</w:t>
            </w:r>
          </w:p>
        </w:tc>
        <w:tc>
          <w:tcPr>
            <w:tcW w:w="0" w:type="auto"/>
            <w:noWrap/>
            <w:hideMark/>
          </w:tcPr>
          <w:p w14:paraId="1ACE9A5E"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15</w:t>
            </w:r>
          </w:p>
        </w:tc>
        <w:tc>
          <w:tcPr>
            <w:tcW w:w="0" w:type="auto"/>
            <w:noWrap/>
            <w:hideMark/>
          </w:tcPr>
          <w:p w14:paraId="0304CA64"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20</w:t>
            </w:r>
          </w:p>
        </w:tc>
        <w:tc>
          <w:tcPr>
            <w:tcW w:w="0" w:type="auto"/>
            <w:noWrap/>
            <w:hideMark/>
          </w:tcPr>
          <w:p w14:paraId="69D50151"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25</w:t>
            </w:r>
          </w:p>
        </w:tc>
        <w:tc>
          <w:tcPr>
            <w:tcW w:w="0" w:type="auto"/>
            <w:noWrap/>
            <w:hideMark/>
          </w:tcPr>
          <w:p w14:paraId="2BA079F7"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30</w:t>
            </w:r>
          </w:p>
        </w:tc>
      </w:tr>
      <w:tr w:rsidR="00AD6434" w:rsidRPr="00960159" w14:paraId="6F202999" w14:textId="77777777" w:rsidTr="00AD6434">
        <w:trPr>
          <w:trHeight w:val="270"/>
        </w:trPr>
        <w:tc>
          <w:tcPr>
            <w:tcW w:w="0" w:type="auto"/>
            <w:noWrap/>
            <w:hideMark/>
          </w:tcPr>
          <w:p w14:paraId="5FE7104F" w14:textId="77777777" w:rsidR="00AD6434" w:rsidRPr="00960159" w:rsidRDefault="006E44CB" w:rsidP="00AD6434">
            <w:pPr>
              <w:widowControl/>
              <w:spacing w:line="240" w:lineRule="auto"/>
              <w:jc w:val="both"/>
              <w:rPr>
                <w:rFonts w:ascii="宋体" w:hAnsi="宋体" w:cs="宋体"/>
                <w:color w:val="000000"/>
                <w:kern w:val="0"/>
                <w:sz w:val="18"/>
              </w:rPr>
            </w:pPr>
            <w:r w:rsidRPr="006E44CB">
              <w:rPr>
                <w:rFonts w:ascii="宋体" w:hAnsi="宋体" w:cs="宋体"/>
                <w:color w:val="000000"/>
                <w:kern w:val="0"/>
                <w:sz w:val="18"/>
              </w:rPr>
              <w:t>MSE</w:t>
            </w:r>
          </w:p>
        </w:tc>
        <w:tc>
          <w:tcPr>
            <w:tcW w:w="0" w:type="auto"/>
            <w:noWrap/>
            <w:hideMark/>
          </w:tcPr>
          <w:p w14:paraId="3E69A122"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0.30065</w:t>
            </w:r>
          </w:p>
        </w:tc>
        <w:tc>
          <w:tcPr>
            <w:tcW w:w="0" w:type="auto"/>
            <w:noWrap/>
            <w:hideMark/>
          </w:tcPr>
          <w:p w14:paraId="7557678C"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0.145573</w:t>
            </w:r>
          </w:p>
        </w:tc>
        <w:tc>
          <w:tcPr>
            <w:tcW w:w="0" w:type="auto"/>
            <w:noWrap/>
            <w:hideMark/>
          </w:tcPr>
          <w:p w14:paraId="352C49AA"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0.051635</w:t>
            </w:r>
          </w:p>
        </w:tc>
        <w:tc>
          <w:tcPr>
            <w:tcW w:w="0" w:type="auto"/>
            <w:noWrap/>
            <w:hideMark/>
          </w:tcPr>
          <w:p w14:paraId="7F12D67F"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0.016091</w:t>
            </w:r>
          </w:p>
        </w:tc>
        <w:tc>
          <w:tcPr>
            <w:tcW w:w="0" w:type="auto"/>
            <w:noWrap/>
            <w:hideMark/>
          </w:tcPr>
          <w:p w14:paraId="10BBBAE1"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0.006239</w:t>
            </w:r>
          </w:p>
        </w:tc>
        <w:tc>
          <w:tcPr>
            <w:tcW w:w="0" w:type="auto"/>
            <w:noWrap/>
            <w:hideMark/>
          </w:tcPr>
          <w:p w14:paraId="0CFCFD38"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0.001959</w:t>
            </w:r>
          </w:p>
        </w:tc>
        <w:tc>
          <w:tcPr>
            <w:tcW w:w="0" w:type="auto"/>
            <w:noWrap/>
            <w:hideMark/>
          </w:tcPr>
          <w:p w14:paraId="608AF8A7"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0.000678</w:t>
            </w:r>
          </w:p>
        </w:tc>
        <w:tc>
          <w:tcPr>
            <w:tcW w:w="0" w:type="auto"/>
            <w:noWrap/>
            <w:hideMark/>
          </w:tcPr>
          <w:p w14:paraId="4E71F80F"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0.000235</w:t>
            </w:r>
          </w:p>
        </w:tc>
        <w:tc>
          <w:tcPr>
            <w:tcW w:w="0" w:type="auto"/>
            <w:noWrap/>
            <w:hideMark/>
          </w:tcPr>
          <w:p w14:paraId="054625AE"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9.80E-05</w:t>
            </w:r>
          </w:p>
        </w:tc>
      </w:tr>
      <w:tr w:rsidR="00AD6434" w:rsidRPr="00960159" w14:paraId="4EA453B8" w14:textId="77777777" w:rsidTr="00AD6434">
        <w:trPr>
          <w:trHeight w:val="270"/>
        </w:trPr>
        <w:tc>
          <w:tcPr>
            <w:tcW w:w="0" w:type="auto"/>
            <w:noWrap/>
            <w:hideMark/>
          </w:tcPr>
          <w:p w14:paraId="3FE8C4EC" w14:textId="77777777" w:rsidR="00AD6434" w:rsidRPr="00960159" w:rsidRDefault="006E44CB" w:rsidP="00AD6434">
            <w:pPr>
              <w:widowControl/>
              <w:spacing w:line="240" w:lineRule="auto"/>
              <w:jc w:val="both"/>
              <w:rPr>
                <w:rFonts w:ascii="宋体" w:hAnsi="宋体" w:cs="宋体"/>
                <w:color w:val="000000"/>
                <w:kern w:val="0"/>
                <w:sz w:val="18"/>
              </w:rPr>
            </w:pPr>
            <w:r w:rsidRPr="006E44CB">
              <w:rPr>
                <w:rFonts w:ascii="宋体" w:hAnsi="宋体" w:cs="宋体"/>
                <w:color w:val="000000"/>
                <w:kern w:val="0"/>
                <w:sz w:val="18"/>
              </w:rPr>
              <w:t>PDSCH</w:t>
            </w:r>
          </w:p>
          <w:p w14:paraId="5FD772C4" w14:textId="77777777" w:rsidR="0045458D" w:rsidRPr="00960159" w:rsidRDefault="006E44CB" w:rsidP="00AD6434">
            <w:pPr>
              <w:widowControl/>
              <w:spacing w:line="240" w:lineRule="auto"/>
              <w:jc w:val="both"/>
              <w:rPr>
                <w:rFonts w:ascii="宋体" w:hAnsi="宋体" w:cs="宋体"/>
                <w:color w:val="000000"/>
                <w:kern w:val="0"/>
                <w:sz w:val="18"/>
              </w:rPr>
            </w:pPr>
            <w:r w:rsidRPr="006E44CB">
              <w:rPr>
                <w:rFonts w:ascii="宋体" w:hAnsi="宋体" w:cs="宋体"/>
                <w:color w:val="000000"/>
                <w:kern w:val="0"/>
                <w:sz w:val="18"/>
              </w:rPr>
              <w:t>SINR(dB)</w:t>
            </w:r>
          </w:p>
        </w:tc>
        <w:tc>
          <w:tcPr>
            <w:tcW w:w="0" w:type="auto"/>
            <w:noWrap/>
            <w:hideMark/>
          </w:tcPr>
          <w:p w14:paraId="675AABA8"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-10</w:t>
            </w:r>
          </w:p>
        </w:tc>
        <w:tc>
          <w:tcPr>
            <w:tcW w:w="0" w:type="auto"/>
            <w:noWrap/>
            <w:hideMark/>
          </w:tcPr>
          <w:p w14:paraId="1C783FCC"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-5</w:t>
            </w:r>
          </w:p>
        </w:tc>
        <w:tc>
          <w:tcPr>
            <w:tcW w:w="0" w:type="auto"/>
            <w:noWrap/>
            <w:hideMark/>
          </w:tcPr>
          <w:p w14:paraId="4C3440F0"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0</w:t>
            </w:r>
          </w:p>
        </w:tc>
        <w:tc>
          <w:tcPr>
            <w:tcW w:w="0" w:type="auto"/>
            <w:noWrap/>
            <w:hideMark/>
          </w:tcPr>
          <w:p w14:paraId="0BAC0A23"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5</w:t>
            </w:r>
          </w:p>
        </w:tc>
        <w:tc>
          <w:tcPr>
            <w:tcW w:w="0" w:type="auto"/>
            <w:noWrap/>
            <w:hideMark/>
          </w:tcPr>
          <w:p w14:paraId="620D971C"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10</w:t>
            </w:r>
          </w:p>
        </w:tc>
        <w:tc>
          <w:tcPr>
            <w:tcW w:w="0" w:type="auto"/>
            <w:noWrap/>
            <w:hideMark/>
          </w:tcPr>
          <w:p w14:paraId="3E6B086E"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15</w:t>
            </w:r>
          </w:p>
        </w:tc>
        <w:tc>
          <w:tcPr>
            <w:tcW w:w="0" w:type="auto"/>
            <w:noWrap/>
            <w:hideMark/>
          </w:tcPr>
          <w:p w14:paraId="2B2F3615"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20</w:t>
            </w:r>
          </w:p>
        </w:tc>
        <w:tc>
          <w:tcPr>
            <w:tcW w:w="0" w:type="auto"/>
            <w:noWrap/>
            <w:hideMark/>
          </w:tcPr>
          <w:p w14:paraId="4D3AA077"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25</w:t>
            </w:r>
          </w:p>
        </w:tc>
        <w:tc>
          <w:tcPr>
            <w:tcW w:w="0" w:type="auto"/>
            <w:noWrap/>
            <w:hideMark/>
          </w:tcPr>
          <w:p w14:paraId="5D2AD117"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30</w:t>
            </w:r>
          </w:p>
        </w:tc>
      </w:tr>
      <w:tr w:rsidR="00AD6434" w:rsidRPr="00960159" w14:paraId="7E8B5FED" w14:textId="77777777" w:rsidTr="00AD6434">
        <w:trPr>
          <w:trHeight w:val="270"/>
        </w:trPr>
        <w:tc>
          <w:tcPr>
            <w:tcW w:w="0" w:type="auto"/>
            <w:noWrap/>
            <w:hideMark/>
          </w:tcPr>
          <w:p w14:paraId="112C970F" w14:textId="77777777" w:rsidR="00AD6434" w:rsidRPr="00960159" w:rsidRDefault="006E44CB" w:rsidP="00AD6434">
            <w:pPr>
              <w:widowControl/>
              <w:spacing w:line="240" w:lineRule="auto"/>
              <w:jc w:val="both"/>
              <w:rPr>
                <w:rFonts w:ascii="宋体" w:hAnsi="宋体" w:cs="宋体"/>
                <w:color w:val="000000"/>
                <w:kern w:val="0"/>
                <w:sz w:val="18"/>
              </w:rPr>
            </w:pPr>
            <w:r w:rsidRPr="006E44CB">
              <w:rPr>
                <w:rFonts w:ascii="宋体" w:hAnsi="宋体" w:cs="宋体"/>
                <w:color w:val="000000"/>
                <w:kern w:val="0"/>
                <w:sz w:val="18"/>
              </w:rPr>
              <w:t>MSE</w:t>
            </w:r>
          </w:p>
        </w:tc>
        <w:tc>
          <w:tcPr>
            <w:tcW w:w="0" w:type="auto"/>
            <w:noWrap/>
            <w:hideMark/>
          </w:tcPr>
          <w:p w14:paraId="76ABCC6C"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0.753448</w:t>
            </w:r>
          </w:p>
        </w:tc>
        <w:tc>
          <w:tcPr>
            <w:tcW w:w="0" w:type="auto"/>
            <w:noWrap/>
            <w:hideMark/>
          </w:tcPr>
          <w:p w14:paraId="37CE515B"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0.42246</w:t>
            </w:r>
          </w:p>
        </w:tc>
        <w:tc>
          <w:tcPr>
            <w:tcW w:w="0" w:type="auto"/>
            <w:noWrap/>
            <w:hideMark/>
          </w:tcPr>
          <w:p w14:paraId="0113EF4C"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0.195163</w:t>
            </w:r>
          </w:p>
        </w:tc>
        <w:tc>
          <w:tcPr>
            <w:tcW w:w="0" w:type="auto"/>
            <w:noWrap/>
            <w:hideMark/>
          </w:tcPr>
          <w:p w14:paraId="74CFE4EA"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0.070453</w:t>
            </w:r>
          </w:p>
        </w:tc>
        <w:tc>
          <w:tcPr>
            <w:tcW w:w="0" w:type="auto"/>
            <w:noWrap/>
            <w:hideMark/>
          </w:tcPr>
          <w:p w14:paraId="668DC896"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0.027903</w:t>
            </w:r>
          </w:p>
        </w:tc>
        <w:tc>
          <w:tcPr>
            <w:tcW w:w="0" w:type="auto"/>
            <w:noWrap/>
            <w:hideMark/>
          </w:tcPr>
          <w:p w14:paraId="6855174E"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0.009241</w:t>
            </w:r>
          </w:p>
        </w:tc>
        <w:tc>
          <w:tcPr>
            <w:tcW w:w="0" w:type="auto"/>
            <w:noWrap/>
            <w:hideMark/>
          </w:tcPr>
          <w:p w14:paraId="236BEBFF"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0.003412</w:t>
            </w:r>
          </w:p>
        </w:tc>
        <w:tc>
          <w:tcPr>
            <w:tcW w:w="0" w:type="auto"/>
            <w:noWrap/>
            <w:hideMark/>
          </w:tcPr>
          <w:p w14:paraId="7E49553F"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0.001371</w:t>
            </w:r>
          </w:p>
        </w:tc>
        <w:tc>
          <w:tcPr>
            <w:tcW w:w="0" w:type="auto"/>
            <w:noWrap/>
            <w:hideMark/>
          </w:tcPr>
          <w:p w14:paraId="5E585A41" w14:textId="77777777" w:rsidR="00AD6434" w:rsidRPr="00960159" w:rsidRDefault="006E44CB" w:rsidP="00AD6434">
            <w:pPr>
              <w:widowControl/>
              <w:spacing w:line="240" w:lineRule="auto"/>
              <w:jc w:val="right"/>
              <w:rPr>
                <w:rFonts w:ascii="宋体" w:hAnsi="宋体" w:cs="宋体"/>
                <w:color w:val="000000"/>
                <w:kern w:val="0"/>
                <w:sz w:val="18"/>
              </w:rPr>
            </w:pPr>
            <w:r w:rsidRPr="006E44CB">
              <w:rPr>
                <w:rFonts w:ascii="宋体" w:hAnsi="宋体" w:cs="宋体"/>
                <w:color w:val="000000"/>
                <w:kern w:val="0"/>
                <w:sz w:val="18"/>
              </w:rPr>
              <w:t>0.00058</w:t>
            </w:r>
          </w:p>
        </w:tc>
      </w:tr>
    </w:tbl>
    <w:p w14:paraId="43EC1204" w14:textId="77777777" w:rsidR="003A04C8" w:rsidRDefault="00AD6434">
      <w:pPr>
        <w:ind w:left="420"/>
        <w:rPr>
          <w:szCs w:val="24"/>
        </w:rPr>
      </w:pPr>
      <w:r>
        <w:rPr>
          <w:rFonts w:hint="eastAsia"/>
          <w:szCs w:val="24"/>
        </w:rPr>
        <w:t>上表中，</w:t>
      </w:r>
      <w:r w:rsidRPr="00AD6434">
        <w:rPr>
          <w:rFonts w:hint="eastAsia"/>
          <w:szCs w:val="24"/>
        </w:rPr>
        <w:t>第一行为</w:t>
      </w:r>
      <w:r w:rsidRPr="00AD6434">
        <w:rPr>
          <w:rFonts w:hint="eastAsia"/>
          <w:szCs w:val="24"/>
        </w:rPr>
        <w:t>SINR</w:t>
      </w:r>
      <w:r w:rsidRPr="00AD6434">
        <w:rPr>
          <w:rFonts w:hint="eastAsia"/>
          <w:szCs w:val="24"/>
        </w:rPr>
        <w:t>（</w:t>
      </w:r>
      <w:r w:rsidRPr="00AD6434">
        <w:rPr>
          <w:rFonts w:hint="eastAsia"/>
          <w:szCs w:val="24"/>
        </w:rPr>
        <w:t>dB</w:t>
      </w:r>
      <w:r w:rsidRPr="00AD6434">
        <w:rPr>
          <w:rFonts w:hint="eastAsia"/>
          <w:szCs w:val="24"/>
        </w:rPr>
        <w:t>），第二行为</w:t>
      </w:r>
      <w:r w:rsidRPr="00AD6434">
        <w:rPr>
          <w:rFonts w:hint="eastAsia"/>
          <w:szCs w:val="24"/>
        </w:rPr>
        <w:t>MSE</w:t>
      </w:r>
      <w:r w:rsidRPr="00AD6434">
        <w:rPr>
          <w:rFonts w:hint="eastAsia"/>
          <w:szCs w:val="24"/>
        </w:rPr>
        <w:t>（大尺度衰落为</w:t>
      </w:r>
      <w:r w:rsidRPr="00AD6434">
        <w:rPr>
          <w:rFonts w:hint="eastAsia"/>
          <w:szCs w:val="24"/>
        </w:rPr>
        <w:t>1</w:t>
      </w:r>
      <w:r w:rsidRPr="00AD6434">
        <w:rPr>
          <w:rFonts w:hint="eastAsia"/>
          <w:szCs w:val="24"/>
        </w:rPr>
        <w:t>时的估计误差的平方）</w:t>
      </w:r>
      <w:r w:rsidR="0045458D">
        <w:rPr>
          <w:rFonts w:hint="eastAsia"/>
          <w:szCs w:val="24"/>
        </w:rPr>
        <w:t>。</w:t>
      </w:r>
    </w:p>
    <w:p w14:paraId="527BF44D" w14:textId="77777777" w:rsidR="00853699" w:rsidRDefault="00DA27E4">
      <w:pPr>
        <w:rPr>
          <w:szCs w:val="24"/>
        </w:rPr>
      </w:pPr>
      <w:r>
        <w:rPr>
          <w:rFonts w:hint="eastAsia"/>
          <w:szCs w:val="24"/>
        </w:rPr>
        <w:tab/>
      </w:r>
      <w:r w:rsidR="00997C1E">
        <w:rPr>
          <w:rFonts w:hint="eastAsia"/>
          <w:szCs w:val="24"/>
        </w:rPr>
        <w:t>在非理想信道估计中，下行</w:t>
      </w:r>
      <w:r>
        <w:rPr>
          <w:rFonts w:hint="eastAsia"/>
          <w:szCs w:val="24"/>
        </w:rPr>
        <w:t>在用户反馈</w:t>
      </w:r>
      <w:r w:rsidR="00997C1E">
        <w:rPr>
          <w:rFonts w:hint="eastAsia"/>
          <w:szCs w:val="24"/>
        </w:rPr>
        <w:t>和</w:t>
      </w:r>
      <w:r w:rsidR="00997C1E">
        <w:rPr>
          <w:rFonts w:hint="eastAsia"/>
          <w:szCs w:val="24"/>
        </w:rPr>
        <w:t>HARQ</w:t>
      </w:r>
      <w:r w:rsidR="00997C1E">
        <w:rPr>
          <w:rFonts w:hint="eastAsia"/>
          <w:szCs w:val="24"/>
        </w:rPr>
        <w:t>前载干比计算</w:t>
      </w:r>
      <w:r>
        <w:rPr>
          <w:rFonts w:hint="eastAsia"/>
          <w:szCs w:val="24"/>
        </w:rPr>
        <w:t>时使用非理想信道估计。反馈时计算所需的干扰在使用</w:t>
      </w:r>
      <w:r>
        <w:rPr>
          <w:rFonts w:hint="eastAsia"/>
          <w:szCs w:val="24"/>
        </w:rPr>
        <w:t>MMSE IRC</w:t>
      </w:r>
      <w:r>
        <w:rPr>
          <w:rFonts w:hint="eastAsia"/>
          <w:szCs w:val="24"/>
        </w:rPr>
        <w:t>时，使用包含小尺度的干扰；在使用</w:t>
      </w:r>
      <w:r>
        <w:rPr>
          <w:rFonts w:hint="eastAsia"/>
          <w:szCs w:val="24"/>
        </w:rPr>
        <w:t>MMSE OPT1</w:t>
      </w:r>
      <w:r>
        <w:rPr>
          <w:rFonts w:hint="eastAsia"/>
          <w:szCs w:val="24"/>
        </w:rPr>
        <w:t>时，</w:t>
      </w:r>
      <w:r w:rsidR="00997C1E">
        <w:rPr>
          <w:rFonts w:hint="eastAsia"/>
          <w:szCs w:val="24"/>
        </w:rPr>
        <w:t>反馈计算</w:t>
      </w:r>
      <w:r>
        <w:rPr>
          <w:rFonts w:hint="eastAsia"/>
          <w:szCs w:val="24"/>
        </w:rPr>
        <w:t>使用不包含小尺度的干扰代替</w:t>
      </w:r>
      <w:r w:rsidR="003E69D2">
        <w:rPr>
          <w:rFonts w:hint="eastAsia"/>
          <w:szCs w:val="24"/>
        </w:rPr>
        <w:t>（理想信道</w:t>
      </w:r>
      <w:r w:rsidR="00997C1E">
        <w:rPr>
          <w:rFonts w:hint="eastAsia"/>
          <w:szCs w:val="24"/>
        </w:rPr>
        <w:t>估计反馈计算和</w:t>
      </w:r>
      <w:r w:rsidR="00997C1E">
        <w:rPr>
          <w:rFonts w:hint="eastAsia"/>
          <w:szCs w:val="24"/>
        </w:rPr>
        <w:t>HARQ</w:t>
      </w:r>
      <w:r w:rsidR="00997C1E">
        <w:rPr>
          <w:rFonts w:hint="eastAsia"/>
          <w:szCs w:val="24"/>
        </w:rPr>
        <w:t>前载干比计算包含小尺度</w:t>
      </w:r>
      <w:r w:rsidR="003E69D2">
        <w:rPr>
          <w:rFonts w:hint="eastAsia"/>
          <w:szCs w:val="24"/>
        </w:rPr>
        <w:t>）</w:t>
      </w:r>
      <w:r>
        <w:rPr>
          <w:rFonts w:hint="eastAsia"/>
          <w:szCs w:val="24"/>
        </w:rPr>
        <w:t>。</w:t>
      </w:r>
      <w:r w:rsidR="00997C1E">
        <w:rPr>
          <w:rFonts w:hint="eastAsia"/>
          <w:szCs w:val="24"/>
        </w:rPr>
        <w:t>HARQ</w:t>
      </w:r>
      <w:r w:rsidR="00997C1E">
        <w:rPr>
          <w:rFonts w:hint="eastAsia"/>
          <w:szCs w:val="24"/>
        </w:rPr>
        <w:t>前的载干比计算在检测矩阵中使用非理想信道估计。</w:t>
      </w:r>
      <w:r w:rsidR="00CC5369">
        <w:rPr>
          <w:rFonts w:hint="eastAsia"/>
          <w:szCs w:val="24"/>
        </w:rPr>
        <w:t>由于假设使用</w:t>
      </w:r>
      <w:r w:rsidR="00CC5369">
        <w:rPr>
          <w:rFonts w:hint="eastAsia"/>
          <w:szCs w:val="24"/>
        </w:rPr>
        <w:t>CRS</w:t>
      </w:r>
      <w:r w:rsidR="00CC5369">
        <w:rPr>
          <w:rFonts w:hint="eastAsia"/>
          <w:szCs w:val="24"/>
        </w:rPr>
        <w:t>进行非理想信道估计，故查找</w:t>
      </w:r>
      <w:r w:rsidR="00CC5369">
        <w:rPr>
          <w:rFonts w:hint="eastAsia"/>
          <w:szCs w:val="24"/>
        </w:rPr>
        <w:t>MSE</w:t>
      </w:r>
      <w:r w:rsidR="00CC5369">
        <w:rPr>
          <w:rFonts w:hint="eastAsia"/>
          <w:szCs w:val="24"/>
        </w:rPr>
        <w:t>曲线所计算的载干比分子信号部分不使用预编码</w:t>
      </w:r>
      <w:r w:rsidR="00C21C32">
        <w:rPr>
          <w:rFonts w:hint="eastAsia"/>
          <w:szCs w:val="24"/>
        </w:rPr>
        <w:t>，分母计算考虑预编码</w:t>
      </w:r>
      <w:r w:rsidR="00CC5369">
        <w:rPr>
          <w:rFonts w:hint="eastAsia"/>
          <w:szCs w:val="24"/>
        </w:rPr>
        <w:t>。</w:t>
      </w:r>
      <w:r w:rsidR="00853699">
        <w:rPr>
          <w:rFonts w:hint="eastAsia"/>
          <w:szCs w:val="24"/>
        </w:rPr>
        <w:t>载干比计算表达式如下：</w:t>
      </w:r>
    </w:p>
    <w:p w14:paraId="7858076F" w14:textId="77777777" w:rsidR="00853699" w:rsidRPr="00853699" w:rsidRDefault="00853699" w:rsidP="00853699">
      <w:pPr>
        <w:pStyle w:val="MTDisplayEquation"/>
        <w:jc w:val="right"/>
      </w:pPr>
      <w:r>
        <w:tab/>
      </w:r>
      <w:r w:rsidRPr="00853699">
        <w:rPr>
          <w:position w:val="-34"/>
        </w:rPr>
        <w:object w:dxaOrig="1860" w:dyaOrig="780" w14:anchorId="25B4F3BA">
          <v:shape id="_x0000_i1330" type="#_x0000_t75" style="width:93pt;height:39pt" o:ole="">
            <v:imagedata r:id="rId589" o:title=""/>
          </v:shape>
          <o:OLEObject Type="Embed" ProgID="Equation.DSMT4" ShapeID="_x0000_i1330" DrawAspect="Content" ObjectID="_1524383605" r:id="rId590"/>
        </w:object>
      </w:r>
      <w:r w:rsidR="00C10C61">
        <w:rPr>
          <w:rFonts w:hint="eastAsia"/>
        </w:rP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8426C">
        <w:fldChar w:fldCharType="begin"/>
      </w:r>
      <w:r w:rsidR="00E8426C">
        <w:instrText xml:space="preserve"> SEQ MTChap \c \* Arabic \* MERGEFORMAT </w:instrText>
      </w:r>
      <w:r w:rsidR="00E8426C">
        <w:fldChar w:fldCharType="separate"/>
      </w:r>
      <w:r w:rsidR="00C10C61">
        <w:rPr>
          <w:noProof/>
        </w:rPr>
        <w:instrText>3</w:instrText>
      </w:r>
      <w:r w:rsidR="00E8426C">
        <w:rPr>
          <w:noProof/>
        </w:rPr>
        <w:fldChar w:fldCharType="end"/>
      </w:r>
      <w:r>
        <w:instrText>-</w:instrText>
      </w:r>
      <w:r w:rsidR="00E8426C">
        <w:fldChar w:fldCharType="begin"/>
      </w:r>
      <w:r w:rsidR="00E8426C">
        <w:instrText xml:space="preserve"> SEQ MTEqn \c \* Arabic \* MERGEFORMAT </w:instrText>
      </w:r>
      <w:r w:rsidR="00E8426C">
        <w:fldChar w:fldCharType="separate"/>
      </w:r>
      <w:r w:rsidR="00C10C61">
        <w:rPr>
          <w:noProof/>
        </w:rPr>
        <w:instrText>55</w:instrText>
      </w:r>
      <w:r w:rsidR="00E8426C">
        <w:rPr>
          <w:noProof/>
        </w:rPr>
        <w:fldChar w:fldCharType="end"/>
      </w:r>
      <w:r>
        <w:instrText>)</w:instrText>
      </w:r>
      <w:r>
        <w:fldChar w:fldCharType="end"/>
      </w:r>
    </w:p>
    <w:p w14:paraId="642228E1" w14:textId="77777777" w:rsidR="003A04C8" w:rsidRDefault="00C10C61" w:rsidP="00853699">
      <w:pPr>
        <w:rPr>
          <w:ins w:id="215" w:author="李志成" w:date="2013-05-14T20:06:00Z"/>
          <w:szCs w:val="24"/>
        </w:rPr>
      </w:pPr>
      <w:r>
        <w:rPr>
          <w:rFonts w:hint="eastAsia"/>
          <w:szCs w:val="24"/>
        </w:rPr>
        <w:t>其中，</w:t>
      </w:r>
      <w:r>
        <w:rPr>
          <w:rFonts w:hint="eastAsia"/>
          <w:szCs w:val="24"/>
        </w:rPr>
        <w:t>C</w:t>
      </w:r>
      <w:r>
        <w:rPr>
          <w:rFonts w:hint="eastAsia"/>
          <w:szCs w:val="24"/>
        </w:rPr>
        <w:t>和</w:t>
      </w:r>
      <w:r>
        <w:rPr>
          <w:rFonts w:hint="eastAsia"/>
          <w:szCs w:val="24"/>
        </w:rPr>
        <w:t>I</w:t>
      </w:r>
      <w:r>
        <w:rPr>
          <w:rFonts w:hint="eastAsia"/>
          <w:szCs w:val="24"/>
        </w:rPr>
        <w:t>分别为信号和干扰的协方差矩阵，</w:t>
      </w:r>
      <w:r w:rsidRPr="00C10C61">
        <w:rPr>
          <w:position w:val="-10"/>
          <w:szCs w:val="24"/>
        </w:rPr>
        <w:object w:dxaOrig="1840" w:dyaOrig="320" w14:anchorId="29F6E583">
          <v:shape id="_x0000_i1331" type="#_x0000_t75" style="width:93pt;height:15.75pt" o:ole="">
            <v:imagedata r:id="rId591" o:title=""/>
          </v:shape>
          <o:OLEObject Type="Embed" ProgID="Equation.DSMT4" ShapeID="_x0000_i1331" DrawAspect="Content" ObjectID="_1524383606" r:id="rId592"/>
        </w:object>
      </w:r>
      <w:r>
        <w:rPr>
          <w:rFonts w:hint="eastAsia"/>
          <w:szCs w:val="24"/>
        </w:rPr>
        <w:t>。</w:t>
      </w:r>
      <w:r w:rsidR="00CC5369">
        <w:rPr>
          <w:rFonts w:hint="eastAsia"/>
          <w:szCs w:val="24"/>
        </w:rPr>
        <w:t>计算得出的</w:t>
      </w:r>
      <w:r w:rsidR="00CC5369">
        <w:rPr>
          <w:rFonts w:hint="eastAsia"/>
          <w:szCs w:val="24"/>
        </w:rPr>
        <w:t>SINR</w:t>
      </w:r>
      <w:r w:rsidR="00CC5369">
        <w:rPr>
          <w:rFonts w:hint="eastAsia"/>
          <w:szCs w:val="24"/>
        </w:rPr>
        <w:t>要考虑</w:t>
      </w:r>
      <w:r w:rsidR="00CC5369">
        <w:rPr>
          <w:rFonts w:hint="eastAsia"/>
          <w:szCs w:val="24"/>
        </w:rPr>
        <w:t>RS Power Boosting</w:t>
      </w:r>
      <w:r w:rsidR="00CC5369">
        <w:rPr>
          <w:rFonts w:hint="eastAsia"/>
          <w:szCs w:val="24"/>
        </w:rPr>
        <w:t>，即在计算得出的</w:t>
      </w:r>
      <w:r w:rsidR="00CC5369">
        <w:rPr>
          <w:rFonts w:hint="eastAsia"/>
          <w:szCs w:val="24"/>
        </w:rPr>
        <w:t>SINR</w:t>
      </w:r>
      <w:r w:rsidR="00CC5369">
        <w:rPr>
          <w:rFonts w:hint="eastAsia"/>
          <w:szCs w:val="24"/>
        </w:rPr>
        <w:t>基础上加上</w:t>
      </w:r>
      <w:r w:rsidR="00CC5369">
        <w:rPr>
          <w:rFonts w:hint="eastAsia"/>
          <w:szCs w:val="24"/>
        </w:rPr>
        <w:t>3dB</w:t>
      </w:r>
      <w:r w:rsidR="00CC5369">
        <w:rPr>
          <w:rFonts w:hint="eastAsia"/>
          <w:szCs w:val="24"/>
        </w:rPr>
        <w:t>后在进行</w:t>
      </w:r>
      <w:r w:rsidR="00CC5369">
        <w:rPr>
          <w:rFonts w:hint="eastAsia"/>
          <w:szCs w:val="24"/>
        </w:rPr>
        <w:t>MSE</w:t>
      </w:r>
      <w:r w:rsidR="00CC5369">
        <w:rPr>
          <w:rFonts w:hint="eastAsia"/>
          <w:szCs w:val="24"/>
        </w:rPr>
        <w:t>曲线的查找。</w:t>
      </w:r>
    </w:p>
    <w:p w14:paraId="0D872DD0" w14:textId="77777777" w:rsidR="00B20DBB" w:rsidRDefault="00B20DBB" w:rsidP="00853699">
      <w:pPr>
        <w:rPr>
          <w:ins w:id="216" w:author="李志成" w:date="2013-05-14T20:15:00Z"/>
          <w:szCs w:val="24"/>
        </w:rPr>
      </w:pPr>
      <w:ins w:id="217" w:author="李志成" w:date="2013-05-14T20:06:00Z">
        <w:r>
          <w:rPr>
            <w:rFonts w:hint="eastAsia"/>
            <w:szCs w:val="24"/>
          </w:rPr>
          <w:tab/>
        </w:r>
      </w:ins>
      <w:ins w:id="218" w:author="李志成" w:date="2013-05-14T20:07:00Z">
        <w:r>
          <w:rPr>
            <w:rFonts w:hint="eastAsia"/>
            <w:szCs w:val="24"/>
          </w:rPr>
          <w:t>平台不仅支持基于</w:t>
        </w:r>
        <w:r>
          <w:rPr>
            <w:rFonts w:hint="eastAsia"/>
            <w:szCs w:val="24"/>
          </w:rPr>
          <w:t>CRS</w:t>
        </w:r>
        <w:r>
          <w:rPr>
            <w:rFonts w:hint="eastAsia"/>
            <w:szCs w:val="24"/>
          </w:rPr>
          <w:t>的</w:t>
        </w:r>
      </w:ins>
      <w:ins w:id="219" w:author="李志成" w:date="2013-05-14T20:06:00Z">
        <w:r>
          <w:rPr>
            <w:rFonts w:hint="eastAsia"/>
            <w:szCs w:val="24"/>
          </w:rPr>
          <w:t>MMSE</w:t>
        </w:r>
        <w:r>
          <w:rPr>
            <w:rFonts w:hint="eastAsia"/>
            <w:szCs w:val="24"/>
          </w:rPr>
          <w:t>接收机，</w:t>
        </w:r>
      </w:ins>
      <w:ins w:id="220" w:author="李志成" w:date="2013-05-14T20:07:00Z">
        <w:r>
          <w:rPr>
            <w:rFonts w:hint="eastAsia"/>
            <w:szCs w:val="24"/>
          </w:rPr>
          <w:t>还支持基于</w:t>
        </w:r>
        <w:r>
          <w:rPr>
            <w:rFonts w:hint="eastAsia"/>
            <w:szCs w:val="24"/>
          </w:rPr>
          <w:t>DMRS</w:t>
        </w:r>
        <w:r>
          <w:rPr>
            <w:rFonts w:hint="eastAsia"/>
            <w:szCs w:val="24"/>
          </w:rPr>
          <w:t>的</w:t>
        </w:r>
        <w:r>
          <w:rPr>
            <w:rFonts w:hint="eastAsia"/>
            <w:szCs w:val="24"/>
          </w:rPr>
          <w:t>MMSE</w:t>
        </w:r>
        <w:r>
          <w:rPr>
            <w:rFonts w:hint="eastAsia"/>
            <w:szCs w:val="24"/>
          </w:rPr>
          <w:t>接收机，基于</w:t>
        </w:r>
        <w:r>
          <w:rPr>
            <w:rFonts w:hint="eastAsia"/>
            <w:szCs w:val="24"/>
          </w:rPr>
          <w:t>DMRS</w:t>
        </w:r>
      </w:ins>
      <w:ins w:id="221" w:author="李志成" w:date="2013-05-14T20:09:00Z">
        <w:r>
          <w:rPr>
            <w:rFonts w:hint="eastAsia"/>
            <w:szCs w:val="24"/>
          </w:rPr>
          <w:t>带来</w:t>
        </w:r>
      </w:ins>
      <w:ins w:id="222" w:author="李志成" w:date="2013-05-14T20:08:00Z">
        <w:r>
          <w:rPr>
            <w:rFonts w:hint="eastAsia"/>
            <w:szCs w:val="24"/>
          </w:rPr>
          <w:t>了预编码增益和接收分集增益，</w:t>
        </w:r>
      </w:ins>
      <w:ins w:id="223" w:author="李志成" w:date="2013-05-14T20:09:00Z">
        <w:r>
          <w:rPr>
            <w:rFonts w:hint="eastAsia"/>
            <w:szCs w:val="24"/>
          </w:rPr>
          <w:t>实际实现的时候，对于</w:t>
        </w:r>
      </w:ins>
      <w:ins w:id="224" w:author="李志成" w:date="2013-05-14T20:10:00Z">
        <w:r>
          <w:rPr>
            <w:rFonts w:hint="eastAsia"/>
            <w:szCs w:val="24"/>
          </w:rPr>
          <w:t>上述</w:t>
        </w:r>
      </w:ins>
      <w:ins w:id="225" w:author="李志成" w:date="2013-05-14T20:09:00Z">
        <w:r>
          <w:rPr>
            <w:rFonts w:hint="eastAsia"/>
            <w:szCs w:val="24"/>
          </w:rPr>
          <w:t>公式，分子部分应使用预编码。</w:t>
        </w:r>
      </w:ins>
    </w:p>
    <w:p w14:paraId="15F53186" w14:textId="77777777" w:rsidR="00B20DBB" w:rsidRDefault="00B20DBB">
      <w:pPr>
        <w:pStyle w:val="3"/>
        <w:rPr>
          <w:ins w:id="226" w:author="李志成" w:date="2013-05-14T20:16:00Z"/>
        </w:rPr>
        <w:pPrChange w:id="227" w:author="李志成" w:date="2013-05-14T20:15:00Z">
          <w:pPr/>
        </w:pPrChange>
      </w:pPr>
      <w:ins w:id="228" w:author="李志成" w:date="2013-05-14T20:15:00Z">
        <w:r>
          <w:rPr>
            <w:rFonts w:hint="eastAsia"/>
          </w:rPr>
          <w:lastRenderedPageBreak/>
          <w:t>开环链路自适应</w:t>
        </w:r>
      </w:ins>
    </w:p>
    <w:p w14:paraId="7A79948E" w14:textId="77777777" w:rsidR="003A4670" w:rsidRPr="009014EA" w:rsidRDefault="003A4670" w:rsidP="003A4670">
      <w:pPr>
        <w:spacing w:beforeLines="50" w:before="190" w:afterLines="50" w:after="190"/>
        <w:ind w:firstLine="420"/>
        <w:rPr>
          <w:ins w:id="229" w:author="李志成" w:date="2013-05-14T20:16:00Z"/>
          <w:szCs w:val="24"/>
        </w:rPr>
      </w:pPr>
      <w:ins w:id="230" w:author="李志成" w:date="2013-05-14T20:16:00Z">
        <w:r w:rsidRPr="009014EA">
          <w:rPr>
            <w:szCs w:val="24"/>
          </w:rPr>
          <w:t>开环链路自适应（</w:t>
        </w:r>
        <w:r w:rsidRPr="009014EA">
          <w:rPr>
            <w:szCs w:val="24"/>
          </w:rPr>
          <w:t>Open Loop Link Adaptive</w:t>
        </w:r>
        <w:r w:rsidRPr="009014EA">
          <w:rPr>
            <w:szCs w:val="24"/>
          </w:rPr>
          <w:t>，</w:t>
        </w:r>
        <w:r w:rsidRPr="009014EA">
          <w:rPr>
            <w:szCs w:val="24"/>
          </w:rPr>
          <w:t>OLLA</w:t>
        </w:r>
        <w:r w:rsidRPr="009014EA">
          <w:rPr>
            <w:szCs w:val="24"/>
          </w:rPr>
          <w:t>）程序实现流程如下图所示：</w:t>
        </w:r>
      </w:ins>
    </w:p>
    <w:p w14:paraId="2544F23D" w14:textId="77777777" w:rsidR="003A4670" w:rsidRDefault="003A4670" w:rsidP="003A4670">
      <w:pPr>
        <w:spacing w:beforeLines="50" w:before="190" w:afterLines="50" w:after="190"/>
        <w:jc w:val="center"/>
        <w:rPr>
          <w:ins w:id="231" w:author="李志成" w:date="2013-05-14T20:16:00Z"/>
          <w:szCs w:val="24"/>
        </w:rPr>
      </w:pPr>
      <w:ins w:id="232" w:author="李志成" w:date="2013-05-14T20:16:00Z">
        <w:r w:rsidRPr="009014EA">
          <w:rPr>
            <w:szCs w:val="24"/>
          </w:rPr>
          <w:object w:dxaOrig="6302" w:dyaOrig="4449" w14:anchorId="7FCF9C3E">
            <v:shape id="_x0000_i1332" type="#_x0000_t75" style="width:315.75pt;height:220.5pt" o:ole="">
              <v:imagedata r:id="rId593" o:title=""/>
            </v:shape>
            <o:OLEObject Type="Embed" ProgID="Visio.Drawing.11" ShapeID="_x0000_i1332" DrawAspect="Content" ObjectID="_1524383607" r:id="rId594"/>
          </w:object>
        </w:r>
      </w:ins>
    </w:p>
    <w:p w14:paraId="610DE24E" w14:textId="77777777" w:rsidR="003A4670" w:rsidRPr="009014EA" w:rsidRDefault="006550EB" w:rsidP="006550EB">
      <w:pPr>
        <w:pStyle w:val="ad"/>
        <w:rPr>
          <w:ins w:id="233" w:author="李志成" w:date="2013-05-14T20:16:00Z"/>
          <w:rFonts w:ascii="Times New Roman" w:eastAsiaTheme="minorEastAsia" w:hAnsi="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3.2</w:t>
      </w:r>
      <w:r>
        <w:fldChar w:fldCharType="end"/>
      </w:r>
      <w:r>
        <w:rPr>
          <w:rFonts w:hint="eastAsia"/>
        </w:rP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16</w:t>
      </w:r>
      <w:r>
        <w:fldChar w:fldCharType="end"/>
      </w:r>
      <w:ins w:id="234" w:author="李志成" w:date="2013-05-14T20:16:00Z">
        <w:r w:rsidR="003A4670">
          <w:rPr>
            <w:rFonts w:hint="eastAsia"/>
          </w:rPr>
          <w:t>OLLA</w:t>
        </w:r>
        <w:r w:rsidR="003A4670">
          <w:rPr>
            <w:rFonts w:hint="eastAsia"/>
          </w:rPr>
          <w:t>程序实现流程</w:t>
        </w:r>
      </w:ins>
    </w:p>
    <w:p w14:paraId="6CAFA380" w14:textId="77777777" w:rsidR="003A4670" w:rsidRPr="009014EA" w:rsidRDefault="003A4670" w:rsidP="003A4670">
      <w:pPr>
        <w:spacing w:beforeLines="50" w:before="190" w:afterLines="50" w:after="190"/>
        <w:rPr>
          <w:ins w:id="235" w:author="李志成" w:date="2013-05-14T20:16:00Z"/>
          <w:szCs w:val="24"/>
        </w:rPr>
      </w:pPr>
      <w:ins w:id="236" w:author="李志成" w:date="2013-05-14T20:16:00Z">
        <w:r w:rsidRPr="009014EA">
          <w:rPr>
            <w:szCs w:val="24"/>
          </w:rPr>
          <w:tab/>
          <w:t>OLLA</w:t>
        </w:r>
        <w:r w:rsidRPr="009014EA">
          <w:rPr>
            <w:szCs w:val="24"/>
          </w:rPr>
          <w:t>实现包括</w:t>
        </w:r>
        <w:r w:rsidRPr="009014EA">
          <w:rPr>
            <w:szCs w:val="24"/>
          </w:rPr>
          <w:t>HARQ</w:t>
        </w:r>
        <w:r w:rsidRPr="009014EA">
          <w:rPr>
            <w:szCs w:val="24"/>
          </w:rPr>
          <w:t>处理时的</w:t>
        </w:r>
        <w:r w:rsidRPr="009014EA">
          <w:rPr>
            <w:szCs w:val="24"/>
          </w:rPr>
          <w:t>OLLA Delta</w:t>
        </w:r>
        <w:r w:rsidRPr="009014EA">
          <w:rPr>
            <w:szCs w:val="24"/>
          </w:rPr>
          <w:t>修改以及对调度用户</w:t>
        </w:r>
        <w:r w:rsidRPr="009014EA">
          <w:rPr>
            <w:szCs w:val="24"/>
          </w:rPr>
          <w:t>MCS</w:t>
        </w:r>
        <w:r w:rsidRPr="009014EA">
          <w:rPr>
            <w:szCs w:val="24"/>
          </w:rPr>
          <w:t>等级的修正两部分。</w:t>
        </w:r>
      </w:ins>
    </w:p>
    <w:p w14:paraId="2920452F" w14:textId="77777777" w:rsidR="003A4670" w:rsidRDefault="003A4670" w:rsidP="003A4670">
      <w:pPr>
        <w:spacing w:beforeLines="50" w:before="190" w:afterLines="50" w:after="190"/>
        <w:ind w:firstLine="420"/>
        <w:rPr>
          <w:ins w:id="237" w:author="李志成" w:date="2013-05-14T20:16:00Z"/>
          <w:szCs w:val="24"/>
        </w:rPr>
      </w:pPr>
      <w:ins w:id="238" w:author="李志成" w:date="2013-05-14T20:16:00Z">
        <w:r w:rsidRPr="009014EA">
          <w:rPr>
            <w:szCs w:val="24"/>
          </w:rPr>
          <w:t>RANK 1</w:t>
        </w:r>
        <w:r w:rsidRPr="009014EA">
          <w:rPr>
            <w:szCs w:val="24"/>
          </w:rPr>
          <w:t>与</w:t>
        </w:r>
        <w:r w:rsidRPr="009014EA">
          <w:rPr>
            <w:szCs w:val="24"/>
          </w:rPr>
          <w:t>RANK</w:t>
        </w:r>
        <w:r w:rsidRPr="009014EA">
          <w:rPr>
            <w:szCs w:val="24"/>
          </w:rPr>
          <w:t>自适应的</w:t>
        </w:r>
        <w:r w:rsidRPr="009014EA">
          <w:rPr>
            <w:szCs w:val="24"/>
          </w:rPr>
          <w:t>OLLA Delta</w:t>
        </w:r>
        <w:r w:rsidRPr="009014EA">
          <w:rPr>
            <w:szCs w:val="24"/>
          </w:rPr>
          <w:t>不同，单流只有一个</w:t>
        </w:r>
        <w:r w:rsidRPr="009014EA">
          <w:rPr>
            <w:szCs w:val="24"/>
          </w:rPr>
          <w:t>OLLA Delta</w:t>
        </w:r>
        <w:r w:rsidRPr="009014EA">
          <w:rPr>
            <w:szCs w:val="24"/>
          </w:rPr>
          <w:t>变量</w:t>
        </w:r>
        <w:r>
          <w:rPr>
            <w:rFonts w:hint="eastAsia"/>
            <w:szCs w:val="24"/>
          </w:rPr>
          <w:t>；</w:t>
        </w:r>
        <w:r w:rsidRPr="009014EA">
          <w:rPr>
            <w:szCs w:val="24"/>
          </w:rPr>
          <w:t>双流时每个流有一个</w:t>
        </w:r>
        <w:r w:rsidRPr="009014EA">
          <w:rPr>
            <w:szCs w:val="24"/>
          </w:rPr>
          <w:t>OLLA Delta</w:t>
        </w:r>
        <w:r w:rsidRPr="009014EA">
          <w:rPr>
            <w:szCs w:val="24"/>
          </w:rPr>
          <w:t>变量，变量间相互独立。</w:t>
        </w:r>
        <w:r>
          <w:rPr>
            <w:rFonts w:hint="eastAsia"/>
            <w:szCs w:val="24"/>
          </w:rPr>
          <w:t>因此，对于每个</w:t>
        </w:r>
        <w:r>
          <w:rPr>
            <w:rFonts w:hint="eastAsia"/>
            <w:szCs w:val="24"/>
          </w:rPr>
          <w:t>UE</w:t>
        </w:r>
        <w:r>
          <w:rPr>
            <w:rFonts w:hint="eastAsia"/>
            <w:szCs w:val="24"/>
          </w:rPr>
          <w:t>，最多可能有</w:t>
        </w:r>
        <w:r>
          <w:rPr>
            <w:rFonts w:hint="eastAsia"/>
            <w:szCs w:val="24"/>
          </w:rPr>
          <w:t>3</w:t>
        </w:r>
        <w:r>
          <w:rPr>
            <w:rFonts w:hint="eastAsia"/>
            <w:szCs w:val="24"/>
          </w:rPr>
          <w:t>个</w:t>
        </w:r>
        <w:r>
          <w:rPr>
            <w:rFonts w:hint="eastAsia"/>
            <w:szCs w:val="24"/>
          </w:rPr>
          <w:t>OLLA delta</w:t>
        </w:r>
      </w:ins>
    </w:p>
    <w:p w14:paraId="560AF444" w14:textId="77777777" w:rsidR="003A4670" w:rsidRDefault="003A4670" w:rsidP="003A4670">
      <w:pPr>
        <w:spacing w:beforeLines="50" w:before="190" w:afterLines="50" w:after="190"/>
        <w:ind w:firstLine="420"/>
        <w:rPr>
          <w:ins w:id="239" w:author="李志成" w:date="2013-05-14T20:16:00Z"/>
          <w:szCs w:val="24"/>
        </w:rPr>
      </w:pPr>
      <w:ins w:id="240" w:author="李志成" w:date="2013-05-14T20:16:00Z">
        <w:r>
          <w:rPr>
            <w:rFonts w:hint="eastAsia"/>
            <w:szCs w:val="24"/>
          </w:rPr>
          <w:t>OLLA</w:t>
        </w:r>
        <w:r>
          <w:rPr>
            <w:rFonts w:hint="eastAsia"/>
            <w:szCs w:val="24"/>
          </w:rPr>
          <w:t>参数设置如下表所示：</w:t>
        </w:r>
      </w:ins>
    </w:p>
    <w:p w14:paraId="7D49A685" w14:textId="77777777" w:rsidR="003A4670" w:rsidRDefault="006550EB" w:rsidP="006550EB">
      <w:pPr>
        <w:pStyle w:val="ad"/>
        <w:rPr>
          <w:ins w:id="241" w:author="李志成" w:date="2013-05-14T20:16:00Z"/>
          <w:rFonts w:ascii="Times New Roman" w:hAnsi="Times New Roman"/>
          <w:sz w:val="24"/>
          <w:szCs w:val="24"/>
        </w:rPr>
      </w:pPr>
      <w:r>
        <w:rPr>
          <w:rFonts w:hint="eastAsia"/>
        </w:rPr>
        <w:t>表格</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3.2</w:t>
      </w:r>
      <w:r>
        <w:fldChar w:fldCharType="end"/>
      </w:r>
      <w:r>
        <w:rPr>
          <w:rFonts w:hint="eastAsia"/>
        </w:rP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2</w:instrText>
      </w:r>
      <w:r>
        <w:instrText xml:space="preserve"> </w:instrText>
      </w:r>
      <w:r>
        <w:fldChar w:fldCharType="separate"/>
      </w:r>
      <w:r>
        <w:rPr>
          <w:noProof/>
        </w:rPr>
        <w:t>9</w:t>
      </w:r>
      <w:r>
        <w:fldChar w:fldCharType="end"/>
      </w:r>
      <w:ins w:id="242" w:author="李志成" w:date="2013-05-14T20:16:00Z">
        <w:r w:rsidR="003A4670">
          <w:rPr>
            <w:rFonts w:hint="eastAsia"/>
          </w:rPr>
          <w:t>Definition.h</w:t>
        </w:r>
        <w:r w:rsidR="003A4670">
          <w:rPr>
            <w:rFonts w:hint="eastAsia"/>
          </w:rPr>
          <w:t>中</w:t>
        </w:r>
        <w:r w:rsidR="003A4670">
          <w:rPr>
            <w:rFonts w:hint="eastAsia"/>
          </w:rPr>
          <w:t>OLLA</w:t>
        </w:r>
        <w:r w:rsidR="003A4670">
          <w:rPr>
            <w:rFonts w:hint="eastAsia"/>
          </w:rPr>
          <w:t>参数设置</w:t>
        </w:r>
      </w:ins>
    </w:p>
    <w:tbl>
      <w:tblPr>
        <w:tblStyle w:val="ac"/>
        <w:tblW w:w="0" w:type="auto"/>
        <w:jc w:val="center"/>
        <w:tblLook w:val="04A0" w:firstRow="1" w:lastRow="0" w:firstColumn="1" w:lastColumn="0" w:noHBand="0" w:noVBand="1"/>
      </w:tblPr>
      <w:tblGrid>
        <w:gridCol w:w="2460"/>
        <w:gridCol w:w="2402"/>
      </w:tblGrid>
      <w:tr w:rsidR="003A4670" w14:paraId="58A8967D" w14:textId="77777777" w:rsidTr="003A4670">
        <w:trPr>
          <w:jc w:val="center"/>
          <w:ins w:id="243" w:author="李志成" w:date="2013-05-14T20:16:00Z"/>
        </w:trPr>
        <w:tc>
          <w:tcPr>
            <w:tcW w:w="2460" w:type="dxa"/>
          </w:tcPr>
          <w:p w14:paraId="0D864A02" w14:textId="77777777" w:rsidR="003A4670" w:rsidRDefault="003A4670" w:rsidP="003A4670">
            <w:pPr>
              <w:spacing w:beforeLines="50" w:before="190" w:afterLines="50" w:after="190"/>
              <w:rPr>
                <w:ins w:id="244" w:author="李志成" w:date="2013-05-14T20:16:00Z"/>
                <w:szCs w:val="24"/>
              </w:rPr>
            </w:pPr>
            <w:ins w:id="245" w:author="李志成" w:date="2013-05-14T20:16:00Z">
              <w:r>
                <w:rPr>
                  <w:rFonts w:hint="eastAsia"/>
                  <w:szCs w:val="24"/>
                </w:rPr>
                <w:t>参数</w:t>
              </w:r>
            </w:ins>
          </w:p>
        </w:tc>
        <w:tc>
          <w:tcPr>
            <w:tcW w:w="2402" w:type="dxa"/>
          </w:tcPr>
          <w:p w14:paraId="73D1F4C8" w14:textId="77777777" w:rsidR="003A4670" w:rsidRDefault="003A4670" w:rsidP="003A4670">
            <w:pPr>
              <w:spacing w:beforeLines="50" w:before="190" w:afterLines="50" w:after="190"/>
              <w:rPr>
                <w:ins w:id="246" w:author="李志成" w:date="2013-05-14T20:16:00Z"/>
                <w:szCs w:val="24"/>
              </w:rPr>
            </w:pPr>
            <w:ins w:id="247" w:author="李志成" w:date="2013-05-14T20:16:00Z">
              <w:r>
                <w:rPr>
                  <w:rFonts w:hint="eastAsia"/>
                  <w:szCs w:val="24"/>
                </w:rPr>
                <w:t>含义</w:t>
              </w:r>
            </w:ins>
          </w:p>
        </w:tc>
      </w:tr>
      <w:tr w:rsidR="003A4670" w14:paraId="298E5E72" w14:textId="77777777" w:rsidTr="003A4670">
        <w:trPr>
          <w:jc w:val="center"/>
          <w:ins w:id="248" w:author="李志成" w:date="2013-05-14T20:16:00Z"/>
        </w:trPr>
        <w:tc>
          <w:tcPr>
            <w:tcW w:w="2460" w:type="dxa"/>
          </w:tcPr>
          <w:p w14:paraId="56A220BC" w14:textId="77777777" w:rsidR="003A4670" w:rsidRDefault="003A4670" w:rsidP="003A4670">
            <w:pPr>
              <w:spacing w:beforeLines="50" w:before="190" w:afterLines="50" w:after="190"/>
              <w:rPr>
                <w:ins w:id="249" w:author="李志成" w:date="2013-05-14T20:16:00Z"/>
                <w:szCs w:val="24"/>
              </w:rPr>
            </w:pPr>
            <w:ins w:id="250" w:author="李志成" w:date="2013-05-14T20:16:00Z">
              <w:r>
                <w:rPr>
                  <w:rFonts w:hint="eastAsia"/>
                  <w:szCs w:val="24"/>
                </w:rPr>
                <w:lastRenderedPageBreak/>
                <w:t>OLLA_STEP</w:t>
              </w:r>
            </w:ins>
          </w:p>
        </w:tc>
        <w:tc>
          <w:tcPr>
            <w:tcW w:w="2402" w:type="dxa"/>
          </w:tcPr>
          <w:p w14:paraId="24CEB8A5" w14:textId="77777777" w:rsidR="003A4670" w:rsidRDefault="003A4670" w:rsidP="003A4670">
            <w:pPr>
              <w:spacing w:beforeLines="50" w:before="190" w:afterLines="50" w:after="190"/>
              <w:rPr>
                <w:ins w:id="251" w:author="李志成" w:date="2013-05-14T20:16:00Z"/>
                <w:szCs w:val="24"/>
              </w:rPr>
            </w:pPr>
            <w:ins w:id="252" w:author="李志成" w:date="2013-05-14T20:16:00Z">
              <w:r>
                <w:rPr>
                  <w:rFonts w:hint="eastAsia"/>
                  <w:szCs w:val="24"/>
                </w:rPr>
                <w:t>OLLA Delta</w:t>
              </w:r>
              <w:r>
                <w:rPr>
                  <w:rFonts w:hint="eastAsia"/>
                  <w:szCs w:val="24"/>
                </w:rPr>
                <w:t>步长</w:t>
              </w:r>
            </w:ins>
          </w:p>
        </w:tc>
      </w:tr>
      <w:tr w:rsidR="003A4670" w14:paraId="54F1D26A" w14:textId="77777777" w:rsidTr="003A4670">
        <w:trPr>
          <w:jc w:val="center"/>
          <w:ins w:id="253" w:author="李志成" w:date="2013-05-14T20:16:00Z"/>
        </w:trPr>
        <w:tc>
          <w:tcPr>
            <w:tcW w:w="2460" w:type="dxa"/>
          </w:tcPr>
          <w:p w14:paraId="55CA0059" w14:textId="77777777" w:rsidR="003A4670" w:rsidRDefault="003A4670" w:rsidP="003A4670">
            <w:pPr>
              <w:spacing w:beforeLines="50" w:before="190" w:afterLines="50" w:after="190"/>
              <w:rPr>
                <w:ins w:id="254" w:author="李志成" w:date="2013-05-14T20:16:00Z"/>
                <w:szCs w:val="24"/>
              </w:rPr>
            </w:pPr>
            <w:ins w:id="255" w:author="李志成" w:date="2013-05-14T20:16:00Z">
              <w:r>
                <w:rPr>
                  <w:rFonts w:hint="eastAsia"/>
                  <w:szCs w:val="24"/>
                </w:rPr>
                <w:t>OLLA_INC_STEP</w:t>
              </w:r>
            </w:ins>
          </w:p>
        </w:tc>
        <w:tc>
          <w:tcPr>
            <w:tcW w:w="2402" w:type="dxa"/>
          </w:tcPr>
          <w:p w14:paraId="417C345E" w14:textId="77777777" w:rsidR="003A4670" w:rsidRDefault="003A4670" w:rsidP="003A4670">
            <w:pPr>
              <w:spacing w:beforeLines="50" w:before="190" w:afterLines="50" w:after="190"/>
              <w:rPr>
                <w:ins w:id="256" w:author="李志成" w:date="2013-05-14T20:16:00Z"/>
                <w:szCs w:val="24"/>
              </w:rPr>
            </w:pPr>
            <w:ins w:id="257" w:author="李志成" w:date="2013-05-14T20:16:00Z">
              <w:r>
                <w:rPr>
                  <w:rFonts w:hint="eastAsia"/>
                  <w:szCs w:val="24"/>
                </w:rPr>
                <w:t>OLLA Delta</w:t>
              </w:r>
              <w:r>
                <w:rPr>
                  <w:rFonts w:hint="eastAsia"/>
                  <w:szCs w:val="24"/>
                </w:rPr>
                <w:t>增步长</w:t>
              </w:r>
            </w:ins>
          </w:p>
        </w:tc>
      </w:tr>
      <w:tr w:rsidR="003A4670" w14:paraId="3CC87349" w14:textId="77777777" w:rsidTr="003A4670">
        <w:trPr>
          <w:jc w:val="center"/>
          <w:ins w:id="258" w:author="李志成" w:date="2013-05-14T20:16:00Z"/>
        </w:trPr>
        <w:tc>
          <w:tcPr>
            <w:tcW w:w="2460" w:type="dxa"/>
          </w:tcPr>
          <w:p w14:paraId="5C22054C" w14:textId="77777777" w:rsidR="003A4670" w:rsidRDefault="003A4670" w:rsidP="003A4670">
            <w:pPr>
              <w:spacing w:beforeLines="50" w:before="190" w:afterLines="50" w:after="190"/>
              <w:rPr>
                <w:ins w:id="259" w:author="李志成" w:date="2013-05-14T20:16:00Z"/>
                <w:szCs w:val="24"/>
              </w:rPr>
            </w:pPr>
            <w:ins w:id="260" w:author="李志成" w:date="2013-05-14T20:16:00Z">
              <w:r>
                <w:rPr>
                  <w:rFonts w:hint="eastAsia"/>
                  <w:szCs w:val="24"/>
                </w:rPr>
                <w:t>OLLA_DEC_STEP</w:t>
              </w:r>
            </w:ins>
          </w:p>
        </w:tc>
        <w:tc>
          <w:tcPr>
            <w:tcW w:w="2402" w:type="dxa"/>
          </w:tcPr>
          <w:p w14:paraId="203217D1" w14:textId="77777777" w:rsidR="003A4670" w:rsidRDefault="003A4670" w:rsidP="003A4670">
            <w:pPr>
              <w:spacing w:beforeLines="50" w:before="190" w:afterLines="50" w:after="190"/>
              <w:rPr>
                <w:ins w:id="261" w:author="李志成" w:date="2013-05-14T20:16:00Z"/>
                <w:szCs w:val="24"/>
              </w:rPr>
            </w:pPr>
            <w:ins w:id="262" w:author="李志成" w:date="2013-05-14T20:16:00Z">
              <w:r>
                <w:rPr>
                  <w:rFonts w:hint="eastAsia"/>
                  <w:szCs w:val="24"/>
                </w:rPr>
                <w:t>OLLA Delta</w:t>
              </w:r>
              <w:r>
                <w:rPr>
                  <w:rFonts w:hint="eastAsia"/>
                  <w:szCs w:val="24"/>
                </w:rPr>
                <w:t>减步长</w:t>
              </w:r>
            </w:ins>
          </w:p>
        </w:tc>
      </w:tr>
    </w:tbl>
    <w:p w14:paraId="70FB807F" w14:textId="77777777" w:rsidR="003A4670" w:rsidRDefault="003A4670" w:rsidP="003A4670">
      <w:pPr>
        <w:pStyle w:val="ab"/>
        <w:numPr>
          <w:ilvl w:val="0"/>
          <w:numId w:val="113"/>
        </w:numPr>
        <w:spacing w:beforeLines="50" w:before="190" w:afterLines="50" w:after="190" w:line="240" w:lineRule="auto"/>
        <w:ind w:firstLineChars="0"/>
        <w:rPr>
          <w:ins w:id="263" w:author="李志成" w:date="2013-05-14T20:16:00Z"/>
          <w:b/>
          <w:sz w:val="24"/>
          <w:szCs w:val="24"/>
        </w:rPr>
      </w:pPr>
      <w:ins w:id="264" w:author="李志成" w:date="2013-05-14T20:16:00Z">
        <w:r w:rsidRPr="00546A58">
          <w:rPr>
            <w:rFonts w:hint="eastAsia"/>
            <w:b/>
            <w:sz w:val="24"/>
            <w:szCs w:val="24"/>
          </w:rPr>
          <w:t>OLLA Delta</w:t>
        </w:r>
        <w:r w:rsidRPr="00546A58">
          <w:rPr>
            <w:rFonts w:hint="eastAsia"/>
            <w:b/>
            <w:sz w:val="24"/>
            <w:szCs w:val="24"/>
          </w:rPr>
          <w:t>修改</w:t>
        </w:r>
      </w:ins>
    </w:p>
    <w:p w14:paraId="7B7D8530" w14:textId="77777777" w:rsidR="003A4670" w:rsidRDefault="003A4670" w:rsidP="003A4670">
      <w:pPr>
        <w:pStyle w:val="ab"/>
        <w:spacing w:beforeLines="50" w:before="190" w:afterLines="50" w:after="190"/>
        <w:ind w:left="420" w:firstLineChars="0" w:firstLine="0"/>
        <w:rPr>
          <w:ins w:id="265" w:author="李志成" w:date="2013-05-14T20:16:00Z"/>
          <w:sz w:val="24"/>
          <w:szCs w:val="24"/>
        </w:rPr>
      </w:pPr>
      <w:ins w:id="266" w:author="李志成" w:date="2013-05-14T20:16:00Z">
        <w:r>
          <w:rPr>
            <w:rFonts w:hint="eastAsia"/>
            <w:sz w:val="24"/>
            <w:szCs w:val="24"/>
          </w:rPr>
          <w:t>对于当前码字：</w:t>
        </w:r>
      </w:ins>
    </w:p>
    <w:p w14:paraId="196B88C9" w14:textId="77777777" w:rsidR="003A4670" w:rsidRDefault="003A4670" w:rsidP="003A4670">
      <w:pPr>
        <w:spacing w:beforeLines="50" w:before="190" w:afterLines="50" w:after="190"/>
        <w:ind w:firstLine="420"/>
        <w:rPr>
          <w:ins w:id="267" w:author="李志成" w:date="2013-05-14T20:16:00Z"/>
          <w:szCs w:val="24"/>
        </w:rPr>
      </w:pPr>
      <w:ins w:id="268" w:author="李志成" w:date="2013-05-14T20:16:00Z">
        <w:r w:rsidRPr="00546A58">
          <w:rPr>
            <w:szCs w:val="24"/>
          </w:rPr>
          <w:t>HARQ NACK</w:t>
        </w:r>
        <w:r w:rsidRPr="00546A58">
          <w:rPr>
            <w:rFonts w:hint="eastAsia"/>
            <w:szCs w:val="24"/>
          </w:rPr>
          <w:t>时</w:t>
        </w:r>
        <w:r>
          <w:rPr>
            <w:rFonts w:hint="eastAsia"/>
            <w:szCs w:val="24"/>
          </w:rPr>
          <w:t>：</w:t>
        </w:r>
      </w:ins>
    </w:p>
    <w:p w14:paraId="4D6B54B8" w14:textId="77777777" w:rsidR="003A4670" w:rsidRDefault="003A4670" w:rsidP="003A4670">
      <w:pPr>
        <w:pStyle w:val="MTDisplayEquation"/>
        <w:spacing w:before="120" w:after="120"/>
        <w:rPr>
          <w:ins w:id="269" w:author="李志成" w:date="2013-05-14T20:16:00Z"/>
        </w:rPr>
      </w:pPr>
      <w:ins w:id="270" w:author="李志成" w:date="2013-05-14T20:16:00Z">
        <w:r>
          <w:tab/>
        </w:r>
      </w:ins>
      <w:ins w:id="271" w:author="李志成" w:date="2013-05-14T20:16:00Z">
        <w:r w:rsidRPr="00A97D24">
          <w:rPr>
            <w:position w:val="-10"/>
          </w:rPr>
          <w:object w:dxaOrig="3940" w:dyaOrig="320" w14:anchorId="5AA9E591">
            <v:shape id="_x0000_i1333" type="#_x0000_t75" style="width:198.75pt;height:16.5pt" o:ole="">
              <v:imagedata r:id="rId595" o:title=""/>
            </v:shape>
            <o:OLEObject Type="Embed" ProgID="Equation.DSMT4" ShapeID="_x0000_i1333" DrawAspect="Content" ObjectID="_1524383608" r:id="rId596"/>
          </w:object>
        </w:r>
      </w:ins>
      <w:ins w:id="272" w:author="李志成" w:date="2013-05-14T20:16:00Z">
        <w:r>
          <w:t xml:space="preserve"> </w:t>
        </w:r>
      </w:ins>
    </w:p>
    <w:p w14:paraId="299DFE8C" w14:textId="77777777" w:rsidR="003A4670" w:rsidRDefault="003A4670" w:rsidP="003A4670">
      <w:pPr>
        <w:spacing w:beforeLines="50" w:before="190" w:afterLines="50" w:after="190"/>
        <w:ind w:firstLine="420"/>
        <w:rPr>
          <w:ins w:id="273" w:author="李志成" w:date="2013-05-14T20:16:00Z"/>
          <w:szCs w:val="24"/>
        </w:rPr>
      </w:pPr>
      <w:ins w:id="274" w:author="李志成" w:date="2013-05-14T20:16:00Z">
        <w:r w:rsidRPr="00546A58">
          <w:rPr>
            <w:szCs w:val="24"/>
          </w:rPr>
          <w:t xml:space="preserve">HARQ ACK &amp;&amp; </w:t>
        </w:r>
        <w:r w:rsidRPr="00546A58">
          <w:rPr>
            <w:rFonts w:hint="eastAsia"/>
            <w:szCs w:val="24"/>
          </w:rPr>
          <w:t>首次发送时</w:t>
        </w:r>
        <w:r>
          <w:rPr>
            <w:rFonts w:hint="eastAsia"/>
            <w:szCs w:val="24"/>
          </w:rPr>
          <w:t>：</w:t>
        </w:r>
      </w:ins>
    </w:p>
    <w:p w14:paraId="2D3B0352" w14:textId="77777777" w:rsidR="003A4670" w:rsidRDefault="003A4670" w:rsidP="003A4670">
      <w:pPr>
        <w:pStyle w:val="MTDisplayEquation"/>
        <w:spacing w:before="120" w:after="120"/>
        <w:rPr>
          <w:ins w:id="275" w:author="李志成" w:date="2013-05-14T20:16:00Z"/>
        </w:rPr>
      </w:pPr>
      <w:ins w:id="276" w:author="李志成" w:date="2013-05-14T20:16:00Z">
        <w:r>
          <w:tab/>
        </w:r>
      </w:ins>
      <w:ins w:id="277" w:author="李志成" w:date="2013-05-14T20:16:00Z">
        <w:r w:rsidRPr="00A97D24">
          <w:rPr>
            <w:position w:val="-10"/>
          </w:rPr>
          <w:object w:dxaOrig="3860" w:dyaOrig="320" w14:anchorId="42D8CD02">
            <v:shape id="_x0000_i1334" type="#_x0000_t75" style="width:192pt;height:16.5pt" o:ole="">
              <v:imagedata r:id="rId597" o:title=""/>
            </v:shape>
            <o:OLEObject Type="Embed" ProgID="Equation.DSMT4" ShapeID="_x0000_i1334" DrawAspect="Content" ObjectID="_1524383609" r:id="rId598"/>
          </w:object>
        </w:r>
      </w:ins>
      <w:ins w:id="278" w:author="李志成" w:date="2013-05-14T20:16:00Z">
        <w:r>
          <w:t xml:space="preserve"> </w:t>
        </w:r>
      </w:ins>
    </w:p>
    <w:p w14:paraId="4BFB3F0C" w14:textId="77777777" w:rsidR="003A4670" w:rsidRPr="00546A58" w:rsidRDefault="003A4670" w:rsidP="003A4670">
      <w:pPr>
        <w:spacing w:beforeLines="50" w:before="190" w:afterLines="50" w:after="190"/>
        <w:ind w:firstLine="420"/>
        <w:rPr>
          <w:ins w:id="279" w:author="李志成" w:date="2013-05-14T20:16:00Z"/>
          <w:szCs w:val="24"/>
        </w:rPr>
      </w:pPr>
      <w:ins w:id="280" w:author="李志成" w:date="2013-05-14T20:16:00Z">
        <w:r>
          <w:rPr>
            <w:rFonts w:hint="eastAsia"/>
            <w:szCs w:val="24"/>
          </w:rPr>
          <w:t>其中，</w:t>
        </w:r>
      </w:ins>
      <w:ins w:id="281" w:author="李志成" w:date="2013-05-14T20:16:00Z">
        <w:r w:rsidRPr="00A97D24">
          <w:rPr>
            <w:position w:val="-10"/>
            <w:szCs w:val="24"/>
          </w:rPr>
          <w:object w:dxaOrig="760" w:dyaOrig="320" w14:anchorId="123D9DB2">
            <v:shape id="_x0000_i1335" type="#_x0000_t75" style="width:39pt;height:16.5pt" o:ole="">
              <v:imagedata r:id="rId599" o:title=""/>
            </v:shape>
            <o:OLEObject Type="Embed" ProgID="Equation.DSMT4" ShapeID="_x0000_i1335" DrawAspect="Content" ObjectID="_1524383610" r:id="rId600"/>
          </w:object>
        </w:r>
      </w:ins>
      <w:ins w:id="282" w:author="李志成" w:date="2013-05-14T20:16:00Z">
        <w:r>
          <w:rPr>
            <w:szCs w:val="24"/>
          </w:rPr>
          <w:t xml:space="preserve"> </w:t>
        </w:r>
        <w:r>
          <w:rPr>
            <w:rFonts w:hint="eastAsia"/>
            <w:szCs w:val="24"/>
          </w:rPr>
          <w:t>表示流数，</w:t>
        </w:r>
      </w:ins>
      <w:ins w:id="283" w:author="李志成" w:date="2013-05-14T20:16:00Z">
        <w:r w:rsidRPr="00A97D24">
          <w:rPr>
            <w:position w:val="-6"/>
            <w:szCs w:val="24"/>
          </w:rPr>
          <w:object w:dxaOrig="600" w:dyaOrig="279" w14:anchorId="60D77294">
            <v:shape id="_x0000_i1336" type="#_x0000_t75" style="width:28.5pt;height:13.5pt" o:ole="">
              <v:imagedata r:id="rId601" o:title=""/>
            </v:shape>
            <o:OLEObject Type="Embed" ProgID="Equation.DSMT4" ShapeID="_x0000_i1336" DrawAspect="Content" ObjectID="_1524383611" r:id="rId602"/>
          </w:object>
        </w:r>
      </w:ins>
      <w:ins w:id="284" w:author="李志成" w:date="2013-05-14T20:16:00Z">
        <w:r>
          <w:rPr>
            <w:szCs w:val="24"/>
          </w:rPr>
          <w:t xml:space="preserve"> </w:t>
        </w:r>
        <w:r w:rsidRPr="00546A58">
          <w:rPr>
            <w:rFonts w:hint="eastAsia"/>
            <w:szCs w:val="24"/>
          </w:rPr>
          <w:t>。</w:t>
        </w:r>
      </w:ins>
    </w:p>
    <w:p w14:paraId="00AE9C89" w14:textId="77777777" w:rsidR="003A4670" w:rsidRPr="00546A58" w:rsidRDefault="003A4670" w:rsidP="003A4670">
      <w:pPr>
        <w:pStyle w:val="ab"/>
        <w:numPr>
          <w:ilvl w:val="0"/>
          <w:numId w:val="113"/>
        </w:numPr>
        <w:spacing w:beforeLines="50" w:before="190" w:afterLines="50" w:after="190" w:line="240" w:lineRule="auto"/>
        <w:ind w:firstLineChars="0"/>
        <w:rPr>
          <w:ins w:id="285" w:author="李志成" w:date="2013-05-14T20:16:00Z"/>
          <w:b/>
          <w:sz w:val="24"/>
          <w:szCs w:val="24"/>
        </w:rPr>
      </w:pPr>
      <w:ins w:id="286" w:author="李志成" w:date="2013-05-14T20:16:00Z">
        <w:r>
          <w:rPr>
            <w:rFonts w:hint="eastAsia"/>
            <w:b/>
            <w:sz w:val="24"/>
            <w:szCs w:val="24"/>
          </w:rPr>
          <w:t>MCS</w:t>
        </w:r>
        <w:r>
          <w:rPr>
            <w:rFonts w:hint="eastAsia"/>
            <w:b/>
            <w:sz w:val="24"/>
            <w:szCs w:val="24"/>
          </w:rPr>
          <w:t>等级修正</w:t>
        </w:r>
      </w:ins>
    </w:p>
    <w:p w14:paraId="45B7D9D5" w14:textId="77777777" w:rsidR="003A4670" w:rsidRPr="009014EA" w:rsidRDefault="003A4670" w:rsidP="003A4670">
      <w:pPr>
        <w:pStyle w:val="MTDisplayEquation"/>
        <w:spacing w:before="120" w:after="120"/>
        <w:rPr>
          <w:ins w:id="287" w:author="李志成" w:date="2013-05-14T20:16:00Z"/>
        </w:rPr>
      </w:pPr>
      <w:ins w:id="288" w:author="李志成" w:date="2013-05-14T20:16:00Z">
        <w:r>
          <w:tab/>
        </w:r>
      </w:ins>
      <w:ins w:id="289" w:author="李志成" w:date="2013-05-14T20:16:00Z">
        <w:r w:rsidRPr="00273913">
          <w:rPr>
            <w:position w:val="-28"/>
          </w:rPr>
          <w:object w:dxaOrig="4500" w:dyaOrig="660" w14:anchorId="44538B74">
            <v:shape id="_x0000_i1337" type="#_x0000_t75" style="width:225.75pt;height:32.25pt" o:ole="">
              <v:imagedata r:id="rId603" o:title=""/>
            </v:shape>
            <o:OLEObject Type="Embed" ProgID="Equation.DSMT4" ShapeID="_x0000_i1337" DrawAspect="Content" ObjectID="_1524383612" r:id="rId604"/>
          </w:object>
        </w:r>
      </w:ins>
      <w:ins w:id="290" w:author="李志成" w:date="2013-05-14T20:16:00Z">
        <w:r>
          <w:t xml:space="preserve"> </w:t>
        </w:r>
      </w:ins>
    </w:p>
    <w:p w14:paraId="392CA4B6" w14:textId="77777777" w:rsidR="003A4670" w:rsidRPr="003A4670" w:rsidRDefault="003A4670" w:rsidP="003A4670"/>
    <w:p w14:paraId="00B7A161" w14:textId="77777777" w:rsidR="00442C81" w:rsidRDefault="00442C81">
      <w:pPr>
        <w:widowControl/>
        <w:spacing w:line="240" w:lineRule="auto"/>
        <w:ind w:firstLine="198"/>
        <w:rPr>
          <w:szCs w:val="24"/>
        </w:rPr>
      </w:pPr>
      <w:r>
        <w:rPr>
          <w:b/>
          <w:bCs/>
          <w:szCs w:val="24"/>
        </w:rPr>
        <w:br w:type="page"/>
      </w:r>
    </w:p>
    <w:p w14:paraId="1FB6AFC0" w14:textId="77777777" w:rsidR="003133AE" w:rsidRDefault="003133AE" w:rsidP="003133AE">
      <w:pPr>
        <w:pStyle w:val="1"/>
        <w:tabs>
          <w:tab w:val="clear" w:pos="4820"/>
          <w:tab w:val="num" w:pos="1134"/>
        </w:tabs>
        <w:ind w:left="0"/>
      </w:pPr>
      <w:r>
        <w:lastRenderedPageBreak/>
        <w:tab/>
      </w:r>
      <w:bookmarkStart w:id="291" w:name="_Toc344200322"/>
      <w:r>
        <w:rPr>
          <w:rFonts w:hint="eastAsia"/>
        </w:rPr>
        <w:t>仿真结果及校准</w:t>
      </w:r>
      <w:bookmarkEnd w:id="291"/>
    </w:p>
    <w:p w14:paraId="3E81245B" w14:textId="77777777" w:rsidR="003133AE" w:rsidRPr="00913FD1" w:rsidRDefault="003133AE" w:rsidP="003133AE">
      <w:pPr>
        <w:ind w:left="432"/>
        <w:rPr>
          <w:rFonts w:asciiTheme="minorEastAsia" w:hAnsiTheme="minorEastAsia"/>
        </w:rPr>
      </w:pPr>
      <w:r w:rsidRPr="00913FD1">
        <w:rPr>
          <w:rFonts w:asciiTheme="minorEastAsia" w:hAnsiTheme="minorEastAsia" w:hint="eastAsia"/>
        </w:rPr>
        <w:t>系</w:t>
      </w:r>
      <w:r w:rsidRPr="00913FD1">
        <w:rPr>
          <w:rFonts w:asciiTheme="minorEastAsia" w:hAnsiTheme="minorEastAsia" w:cs="宋体" w:hint="eastAsia"/>
        </w:rPr>
        <w:t>统级</w:t>
      </w:r>
      <w:r w:rsidRPr="00913FD1">
        <w:rPr>
          <w:rFonts w:asciiTheme="minorEastAsia" w:hAnsiTheme="minorEastAsia" w:cs="MS Mincho" w:hint="eastAsia"/>
        </w:rPr>
        <w:t>的仿真</w:t>
      </w:r>
      <w:r w:rsidRPr="00913FD1">
        <w:rPr>
          <w:rFonts w:asciiTheme="minorEastAsia" w:hAnsiTheme="minorEastAsia" w:cs="宋体" w:hint="eastAsia"/>
        </w:rPr>
        <w:t>测试</w:t>
      </w:r>
      <w:r w:rsidRPr="00913FD1">
        <w:rPr>
          <w:rFonts w:asciiTheme="minorEastAsia" w:hAnsiTheme="minorEastAsia" w:cs="MS Mincho" w:hint="eastAsia"/>
        </w:rPr>
        <w:t>用例包括两部分，同构网的</w:t>
      </w:r>
      <w:r w:rsidRPr="00913FD1">
        <w:rPr>
          <w:rFonts w:asciiTheme="minorEastAsia" w:hAnsiTheme="minorEastAsia" w:cs="宋体" w:hint="eastAsia"/>
        </w:rPr>
        <w:t>测试</w:t>
      </w:r>
      <w:r w:rsidRPr="00913FD1">
        <w:rPr>
          <w:rFonts w:asciiTheme="minorEastAsia" w:hAnsiTheme="minorEastAsia" w:cs="MS Mincho" w:hint="eastAsia"/>
        </w:rPr>
        <w:t>和异构网的</w:t>
      </w:r>
      <w:r w:rsidRPr="00913FD1">
        <w:rPr>
          <w:rFonts w:asciiTheme="minorEastAsia" w:hAnsiTheme="minorEastAsia" w:cs="宋体" w:hint="eastAsia"/>
        </w:rPr>
        <w:t>测试</w:t>
      </w:r>
      <w:r w:rsidRPr="00913FD1">
        <w:rPr>
          <w:rFonts w:asciiTheme="minorEastAsia" w:hAnsiTheme="minorEastAsia" w:cs="MS Mincho" w:hint="eastAsia"/>
        </w:rPr>
        <w:t>。</w:t>
      </w:r>
      <w:r w:rsidR="00C10C61" w:rsidRPr="006135AD">
        <w:rPr>
          <w:rFonts w:asciiTheme="minorEastAsia" w:hAnsiTheme="minorEastAsia" w:cs="MS Mincho"/>
          <w:color w:val="FFFFFF" w:themeColor="background1"/>
          <w:sz w:val="2"/>
        </w:rPr>
        <w:fldChar w:fldCharType="begin"/>
      </w:r>
      <w:r w:rsidR="00C10C61" w:rsidRPr="006135AD">
        <w:rPr>
          <w:rFonts w:asciiTheme="minorEastAsia" w:hAnsiTheme="minorEastAsia" w:cs="MS Mincho"/>
          <w:color w:val="FFFFFF" w:themeColor="background1"/>
          <w:sz w:val="2"/>
        </w:rPr>
        <w:instrText xml:space="preserve"> </w:instrText>
      </w:r>
      <w:r w:rsidR="00C10C61" w:rsidRPr="006135AD">
        <w:rPr>
          <w:rFonts w:asciiTheme="minorEastAsia" w:hAnsiTheme="minorEastAsia" w:cs="MS Mincho" w:hint="eastAsia"/>
          <w:color w:val="FFFFFF" w:themeColor="background1"/>
          <w:sz w:val="2"/>
        </w:rPr>
        <w:instrText>MACROBUTTON MTEditEquationSection2</w:instrText>
      </w:r>
      <w:r w:rsidR="00C10C61" w:rsidRPr="006135AD">
        <w:rPr>
          <w:rFonts w:asciiTheme="minorEastAsia" w:hAnsiTheme="minorEastAsia" w:cs="MS Mincho"/>
          <w:color w:val="FFFFFF" w:themeColor="background1"/>
          <w:sz w:val="2"/>
        </w:rPr>
        <w:instrText xml:space="preserve"> </w:instrText>
      </w:r>
      <w:r w:rsidR="00C10C61" w:rsidRPr="006135AD">
        <w:rPr>
          <w:rStyle w:val="MTEquationSection"/>
          <w:color w:val="FFFFFF" w:themeColor="background1"/>
          <w:sz w:val="2"/>
        </w:rPr>
        <w:instrText>Equation Chapter (Next) Section 1</w:instrText>
      </w:r>
      <w:r w:rsidR="00C10C61" w:rsidRPr="006135AD">
        <w:rPr>
          <w:rFonts w:asciiTheme="minorEastAsia" w:hAnsiTheme="minorEastAsia" w:cs="MS Mincho"/>
          <w:color w:val="FFFFFF" w:themeColor="background1"/>
          <w:sz w:val="2"/>
        </w:rPr>
        <w:fldChar w:fldCharType="begin"/>
      </w:r>
      <w:r w:rsidR="00C10C61" w:rsidRPr="006135AD">
        <w:rPr>
          <w:rFonts w:asciiTheme="minorEastAsia" w:hAnsiTheme="minorEastAsia" w:cs="MS Mincho"/>
          <w:color w:val="FFFFFF" w:themeColor="background1"/>
          <w:sz w:val="2"/>
        </w:rPr>
        <w:instrText xml:space="preserve"> SEQ MTEqn \r \h \* MERGEFORMAT </w:instrText>
      </w:r>
      <w:r w:rsidR="00C10C61" w:rsidRPr="006135AD">
        <w:rPr>
          <w:rFonts w:asciiTheme="minorEastAsia" w:hAnsiTheme="minorEastAsia" w:cs="MS Mincho"/>
          <w:color w:val="FFFFFF" w:themeColor="background1"/>
          <w:sz w:val="2"/>
        </w:rPr>
        <w:fldChar w:fldCharType="end"/>
      </w:r>
      <w:r w:rsidR="00C10C61" w:rsidRPr="006135AD">
        <w:rPr>
          <w:rFonts w:asciiTheme="minorEastAsia" w:hAnsiTheme="minorEastAsia" w:cs="MS Mincho"/>
          <w:color w:val="FFFFFF" w:themeColor="background1"/>
          <w:sz w:val="2"/>
        </w:rPr>
        <w:fldChar w:fldCharType="begin"/>
      </w:r>
      <w:r w:rsidR="00C10C61" w:rsidRPr="006135AD">
        <w:rPr>
          <w:rFonts w:asciiTheme="minorEastAsia" w:hAnsiTheme="minorEastAsia" w:cs="MS Mincho"/>
          <w:color w:val="FFFFFF" w:themeColor="background1"/>
          <w:sz w:val="2"/>
        </w:rPr>
        <w:instrText xml:space="preserve"> SEQ MTSec \r 1 \h \* MERGEFORMAT </w:instrText>
      </w:r>
      <w:r w:rsidR="00C10C61" w:rsidRPr="006135AD">
        <w:rPr>
          <w:rFonts w:asciiTheme="minorEastAsia" w:hAnsiTheme="minorEastAsia" w:cs="MS Mincho"/>
          <w:color w:val="FFFFFF" w:themeColor="background1"/>
          <w:sz w:val="2"/>
        </w:rPr>
        <w:fldChar w:fldCharType="end"/>
      </w:r>
      <w:r w:rsidR="00C10C61" w:rsidRPr="006135AD">
        <w:rPr>
          <w:rFonts w:asciiTheme="minorEastAsia" w:hAnsiTheme="minorEastAsia" w:cs="MS Mincho"/>
          <w:color w:val="FFFFFF" w:themeColor="background1"/>
          <w:sz w:val="2"/>
        </w:rPr>
        <w:fldChar w:fldCharType="begin"/>
      </w:r>
      <w:r w:rsidR="00C10C61" w:rsidRPr="006135AD">
        <w:rPr>
          <w:rFonts w:asciiTheme="minorEastAsia" w:hAnsiTheme="minorEastAsia" w:cs="MS Mincho"/>
          <w:color w:val="FFFFFF" w:themeColor="background1"/>
          <w:sz w:val="2"/>
        </w:rPr>
        <w:instrText xml:space="preserve"> SEQ MTChap \h \* MERGEFORMAT </w:instrText>
      </w:r>
      <w:r w:rsidR="00C10C61" w:rsidRPr="006135AD">
        <w:rPr>
          <w:rFonts w:asciiTheme="minorEastAsia" w:hAnsiTheme="minorEastAsia" w:cs="MS Mincho"/>
          <w:color w:val="FFFFFF" w:themeColor="background1"/>
          <w:sz w:val="2"/>
        </w:rPr>
        <w:fldChar w:fldCharType="end"/>
      </w:r>
      <w:r w:rsidR="00C10C61" w:rsidRPr="006135AD">
        <w:rPr>
          <w:rFonts w:asciiTheme="minorEastAsia" w:hAnsiTheme="minorEastAsia" w:cs="MS Mincho"/>
          <w:color w:val="FFFFFF" w:themeColor="background1"/>
          <w:sz w:val="2"/>
        </w:rPr>
        <w:fldChar w:fldCharType="end"/>
      </w:r>
    </w:p>
    <w:p w14:paraId="7B5C8099" w14:textId="77777777" w:rsidR="003133AE" w:rsidRPr="003133AE" w:rsidRDefault="003133AE" w:rsidP="008E56CF">
      <w:pPr>
        <w:pStyle w:val="2"/>
      </w:pPr>
      <w:bookmarkStart w:id="292" w:name="_Toc344200323"/>
      <w:r>
        <w:rPr>
          <w:rFonts w:hint="eastAsia"/>
        </w:rPr>
        <w:t>同构网仿真结果及校准</w:t>
      </w:r>
      <w:bookmarkEnd w:id="292"/>
    </w:p>
    <w:p w14:paraId="26BE6552" w14:textId="77777777" w:rsidR="003133AE" w:rsidRPr="008E56CF" w:rsidRDefault="003133AE" w:rsidP="008E56CF">
      <w:pPr>
        <w:ind w:firstLineChars="200" w:firstLine="480"/>
        <w:rPr>
          <w:szCs w:val="24"/>
        </w:rPr>
      </w:pPr>
      <w:r w:rsidRPr="008E56CF">
        <w:rPr>
          <w:rFonts w:hint="eastAsia"/>
          <w:szCs w:val="24"/>
        </w:rPr>
        <w:t>同构网的测试有校准和仿真分析，主要包括</w:t>
      </w:r>
      <w:r w:rsidRPr="008E56CF">
        <w:rPr>
          <w:szCs w:val="24"/>
        </w:rPr>
        <w:t>3GPP Case1</w:t>
      </w:r>
      <w:r w:rsidRPr="008E56CF">
        <w:rPr>
          <w:rFonts w:hint="eastAsia"/>
          <w:szCs w:val="24"/>
        </w:rPr>
        <w:t>，协议</w:t>
      </w:r>
      <w:r w:rsidRPr="008E56CF">
        <w:rPr>
          <w:szCs w:val="24"/>
        </w:rPr>
        <w:t>36.814</w:t>
      </w:r>
      <w:r w:rsidRPr="008E56CF">
        <w:rPr>
          <w:rFonts w:hint="eastAsia"/>
          <w:szCs w:val="24"/>
        </w:rPr>
        <w:t>和自评估的校准，仿真测试部分包括不同</w:t>
      </w:r>
      <w:r w:rsidRPr="008E56CF">
        <w:rPr>
          <w:szCs w:val="24"/>
        </w:rPr>
        <w:t>OLLA</w:t>
      </w:r>
      <w:r w:rsidRPr="008E56CF">
        <w:rPr>
          <w:rFonts w:hint="eastAsia"/>
          <w:szCs w:val="24"/>
        </w:rPr>
        <w:t>及不同天线相关性的仿真结果和分析。</w:t>
      </w:r>
    </w:p>
    <w:p w14:paraId="7141B874" w14:textId="77777777" w:rsidR="003133AE" w:rsidRDefault="00BA4834" w:rsidP="008E56CF">
      <w:pPr>
        <w:pStyle w:val="3"/>
        <w:rPr>
          <w:rFonts w:hAnsi="宋体"/>
        </w:rPr>
      </w:pPr>
      <w:bookmarkStart w:id="293" w:name="_Toc330150756"/>
      <w:bookmarkStart w:id="294" w:name="_Toc344200324"/>
      <w:r>
        <w:rPr>
          <w:rFonts w:hint="eastAsia"/>
        </w:rPr>
        <w:t>下行</w:t>
      </w:r>
      <w:r w:rsidR="003133AE">
        <w:t>3GPP Case 1</w:t>
      </w:r>
      <w:r w:rsidR="003133AE">
        <w:rPr>
          <w:rFonts w:hAnsi="宋体" w:hint="eastAsia"/>
        </w:rPr>
        <w:t>的校准</w:t>
      </w:r>
      <w:bookmarkEnd w:id="293"/>
      <w:bookmarkEnd w:id="294"/>
      <w:r w:rsidR="003133AE">
        <w:rPr>
          <w:rFonts w:hAnsi="宋体"/>
        </w:rPr>
        <w:tab/>
      </w:r>
      <w:r w:rsidR="003133AE">
        <w:rPr>
          <w:rFonts w:hAnsi="宋体"/>
        </w:rPr>
        <w:tab/>
      </w:r>
    </w:p>
    <w:p w14:paraId="014E26CA" w14:textId="77777777" w:rsidR="003133AE" w:rsidRPr="008E56CF" w:rsidRDefault="003133AE" w:rsidP="008E56CF">
      <w:pPr>
        <w:ind w:firstLineChars="200" w:firstLine="480"/>
        <w:rPr>
          <w:szCs w:val="24"/>
        </w:rPr>
      </w:pPr>
      <w:r w:rsidRPr="008E56CF">
        <w:rPr>
          <w:rFonts w:hint="eastAsia"/>
          <w:szCs w:val="24"/>
        </w:rPr>
        <w:t>按照</w:t>
      </w:r>
      <w:r w:rsidRPr="008E56CF">
        <w:rPr>
          <w:szCs w:val="24"/>
        </w:rPr>
        <w:t>3GPP</w:t>
      </w:r>
      <w:r w:rsidRPr="008E56CF">
        <w:rPr>
          <w:rFonts w:hint="eastAsia"/>
          <w:szCs w:val="24"/>
        </w:rPr>
        <w:t>自评估建议，平台先与</w:t>
      </w:r>
      <w:r w:rsidRPr="008E56CF">
        <w:rPr>
          <w:szCs w:val="24"/>
        </w:rPr>
        <w:t>3GPP 36.814</w:t>
      </w:r>
      <w:r w:rsidR="00BA4834">
        <w:rPr>
          <w:rFonts w:hint="eastAsia"/>
          <w:szCs w:val="24"/>
        </w:rPr>
        <w:t xml:space="preserve"> Case1</w:t>
      </w:r>
      <w:r w:rsidRPr="008E56CF">
        <w:rPr>
          <w:rFonts w:hint="eastAsia"/>
          <w:szCs w:val="24"/>
        </w:rPr>
        <w:t>给出的结果进行对比，以保证平台的可靠性。</w:t>
      </w:r>
    </w:p>
    <w:p w14:paraId="2E32D58C" w14:textId="77777777" w:rsidR="003133AE" w:rsidRDefault="003133AE" w:rsidP="0014623F">
      <w:pPr>
        <w:ind w:firstLine="420"/>
      </w:pPr>
      <w:r>
        <w:rPr>
          <w:rFonts w:cs="Arial" w:hint="eastAsia"/>
        </w:rPr>
        <w:t>仿真结果</w:t>
      </w:r>
      <w:r w:rsidR="0014623F">
        <w:rPr>
          <w:rFonts w:cs="Arial" w:hint="eastAsia"/>
        </w:rPr>
        <w:t>如下所示</w:t>
      </w:r>
      <w:r>
        <w:rPr>
          <w:rFonts w:cs="Arial" w:hint="eastAsia"/>
        </w:rPr>
        <w:t>：</w:t>
      </w:r>
    </w:p>
    <w:p w14:paraId="6F371E3F" w14:textId="77777777" w:rsidR="008E56CF" w:rsidRDefault="008E56CF" w:rsidP="008E56CF">
      <w:pPr>
        <w:pStyle w:val="ad"/>
        <w:keepNext/>
      </w:pPr>
      <w:bookmarkStart w:id="295" w:name="_Ref331417499"/>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1</w:t>
      </w:r>
      <w:r w:rsidR="006550EB">
        <w:fldChar w:fldCharType="end"/>
      </w:r>
      <w:bookmarkEnd w:id="295"/>
      <w:r>
        <w:t xml:space="preserve"> </w:t>
      </w:r>
      <w:r>
        <w:rPr>
          <w:rFonts w:hint="eastAsia"/>
        </w:rPr>
        <w:t>吞吐量仿真结果</w:t>
      </w:r>
    </w:p>
    <w:tbl>
      <w:tblPr>
        <w:tblW w:w="0" w:type="auto"/>
        <w:jc w:val="center"/>
        <w:tblLayout w:type="fixed"/>
        <w:tblLook w:val="0420" w:firstRow="1" w:lastRow="0" w:firstColumn="0" w:lastColumn="0" w:noHBand="0" w:noVBand="1"/>
      </w:tblPr>
      <w:tblGrid>
        <w:gridCol w:w="1342"/>
        <w:gridCol w:w="1476"/>
        <w:gridCol w:w="2134"/>
      </w:tblGrid>
      <w:tr w:rsidR="003133AE" w14:paraId="3FE68E4D" w14:textId="77777777" w:rsidTr="00DB6375">
        <w:trPr>
          <w:trHeight w:val="310"/>
          <w:jc w:val="center"/>
        </w:trPr>
        <w:tc>
          <w:tcPr>
            <w:tcW w:w="1342" w:type="dxa"/>
            <w:tcBorders>
              <w:top w:val="single" w:sz="4" w:space="0" w:color="auto"/>
              <w:left w:val="single" w:sz="4" w:space="0" w:color="auto"/>
              <w:bottom w:val="single" w:sz="4" w:space="0" w:color="auto"/>
              <w:right w:val="single" w:sz="4" w:space="0" w:color="auto"/>
            </w:tcBorders>
            <w:hideMark/>
          </w:tcPr>
          <w:p w14:paraId="309039AE" w14:textId="77777777" w:rsidR="003133AE" w:rsidRDefault="003133AE" w:rsidP="003133AE">
            <w:pPr>
              <w:ind w:left="2400" w:hangingChars="1000" w:hanging="2400"/>
              <w:jc w:val="center"/>
              <w:rPr>
                <w:rFonts w:ascii="Arial" w:hAnsi="Arial" w:cs="Arial"/>
              </w:rPr>
            </w:pPr>
            <w:r>
              <w:rPr>
                <w:rFonts w:cs="Arial"/>
              </w:rPr>
              <w:t>Metric</w:t>
            </w:r>
          </w:p>
        </w:tc>
        <w:tc>
          <w:tcPr>
            <w:tcW w:w="1476" w:type="dxa"/>
            <w:tcBorders>
              <w:top w:val="single" w:sz="4" w:space="0" w:color="auto"/>
              <w:left w:val="single" w:sz="4" w:space="0" w:color="auto"/>
              <w:bottom w:val="single" w:sz="4" w:space="0" w:color="auto"/>
              <w:right w:val="single" w:sz="4" w:space="0" w:color="auto"/>
            </w:tcBorders>
            <w:hideMark/>
          </w:tcPr>
          <w:p w14:paraId="2801A1E7" w14:textId="77777777" w:rsidR="003133AE" w:rsidRDefault="003133AE" w:rsidP="003133AE">
            <w:pPr>
              <w:ind w:left="2400" w:hangingChars="1000" w:hanging="2400"/>
              <w:jc w:val="center"/>
              <w:rPr>
                <w:rFonts w:ascii="Arial" w:hAnsi="Arial" w:cs="Arial"/>
              </w:rPr>
            </w:pPr>
            <w:r>
              <w:rPr>
                <w:rFonts w:cs="Arial" w:hint="eastAsia"/>
              </w:rPr>
              <w:t>校准值</w:t>
            </w:r>
          </w:p>
        </w:tc>
        <w:tc>
          <w:tcPr>
            <w:tcW w:w="2134" w:type="dxa"/>
            <w:tcBorders>
              <w:top w:val="single" w:sz="4" w:space="0" w:color="auto"/>
              <w:left w:val="single" w:sz="4" w:space="0" w:color="auto"/>
              <w:bottom w:val="single" w:sz="4" w:space="0" w:color="auto"/>
              <w:right w:val="single" w:sz="4" w:space="0" w:color="auto"/>
            </w:tcBorders>
            <w:hideMark/>
          </w:tcPr>
          <w:p w14:paraId="61ACDEA7" w14:textId="77777777" w:rsidR="003133AE" w:rsidRDefault="003133AE" w:rsidP="003133AE">
            <w:pPr>
              <w:ind w:left="2400" w:hangingChars="1000" w:hanging="2400"/>
              <w:jc w:val="center"/>
              <w:rPr>
                <w:rFonts w:ascii="Arial" w:hAnsi="Arial" w:cs="Arial"/>
              </w:rPr>
            </w:pPr>
            <w:r>
              <w:rPr>
                <w:rFonts w:cs="Arial" w:hint="eastAsia"/>
              </w:rPr>
              <w:t>仿真结果</w:t>
            </w:r>
          </w:p>
        </w:tc>
      </w:tr>
      <w:tr w:rsidR="003133AE" w14:paraId="7E3DEB34" w14:textId="77777777" w:rsidTr="00DB6375">
        <w:trPr>
          <w:trHeight w:val="277"/>
          <w:jc w:val="center"/>
        </w:trPr>
        <w:tc>
          <w:tcPr>
            <w:tcW w:w="1342" w:type="dxa"/>
            <w:tcBorders>
              <w:top w:val="single" w:sz="4" w:space="0" w:color="auto"/>
              <w:left w:val="single" w:sz="4" w:space="0" w:color="auto"/>
              <w:bottom w:val="single" w:sz="4" w:space="0" w:color="auto"/>
              <w:right w:val="single" w:sz="4" w:space="0" w:color="auto"/>
            </w:tcBorders>
            <w:hideMark/>
          </w:tcPr>
          <w:p w14:paraId="0AEDED74" w14:textId="77777777" w:rsidR="003133AE" w:rsidRDefault="003133AE" w:rsidP="003133AE">
            <w:pPr>
              <w:ind w:left="2400" w:hangingChars="1000" w:hanging="2400"/>
              <w:jc w:val="center"/>
              <w:rPr>
                <w:rFonts w:ascii="Arial" w:hAnsi="Arial" w:cs="Arial"/>
              </w:rPr>
            </w:pPr>
            <w:r>
              <w:rPr>
                <w:rFonts w:cs="Arial"/>
              </w:rPr>
              <w:t>Cell avg</w:t>
            </w:r>
          </w:p>
        </w:tc>
        <w:tc>
          <w:tcPr>
            <w:tcW w:w="1476" w:type="dxa"/>
            <w:tcBorders>
              <w:top w:val="single" w:sz="4" w:space="0" w:color="auto"/>
              <w:left w:val="single" w:sz="4" w:space="0" w:color="auto"/>
              <w:bottom w:val="single" w:sz="4" w:space="0" w:color="auto"/>
              <w:right w:val="single" w:sz="4" w:space="0" w:color="auto"/>
            </w:tcBorders>
            <w:hideMark/>
          </w:tcPr>
          <w:p w14:paraId="64BB2792" w14:textId="77777777" w:rsidR="003133AE" w:rsidRDefault="003133AE" w:rsidP="003133AE">
            <w:pPr>
              <w:ind w:left="2400" w:hangingChars="1000" w:hanging="2400"/>
              <w:jc w:val="center"/>
              <w:rPr>
                <w:rFonts w:ascii="Arial" w:hAnsi="Arial" w:cs="Arial"/>
              </w:rPr>
            </w:pPr>
            <w:r>
              <w:rPr>
                <w:rFonts w:cs="Arial"/>
              </w:rPr>
              <w:t>1.1</w:t>
            </w:r>
          </w:p>
        </w:tc>
        <w:tc>
          <w:tcPr>
            <w:tcW w:w="2134" w:type="dxa"/>
            <w:tcBorders>
              <w:top w:val="single" w:sz="4" w:space="0" w:color="auto"/>
              <w:left w:val="single" w:sz="4" w:space="0" w:color="auto"/>
              <w:bottom w:val="single" w:sz="4" w:space="0" w:color="auto"/>
              <w:right w:val="single" w:sz="4" w:space="0" w:color="auto"/>
            </w:tcBorders>
            <w:hideMark/>
          </w:tcPr>
          <w:p w14:paraId="7AEA0139" w14:textId="77777777" w:rsidR="003133AE" w:rsidRDefault="003133AE" w:rsidP="003133AE">
            <w:pPr>
              <w:ind w:left="2400" w:hangingChars="1000" w:hanging="2400"/>
              <w:jc w:val="center"/>
              <w:rPr>
                <w:rFonts w:ascii="Arial" w:hAnsi="Arial" w:cs="Arial"/>
              </w:rPr>
            </w:pPr>
            <w:r>
              <w:rPr>
                <w:rFonts w:cs="Arial"/>
              </w:rPr>
              <w:t>1.0997</w:t>
            </w:r>
          </w:p>
        </w:tc>
      </w:tr>
      <w:tr w:rsidR="003133AE" w14:paraId="7805213F" w14:textId="77777777" w:rsidTr="00DB6375">
        <w:trPr>
          <w:trHeight w:val="181"/>
          <w:jc w:val="center"/>
        </w:trPr>
        <w:tc>
          <w:tcPr>
            <w:tcW w:w="1342" w:type="dxa"/>
            <w:tcBorders>
              <w:top w:val="single" w:sz="4" w:space="0" w:color="auto"/>
              <w:left w:val="single" w:sz="4" w:space="0" w:color="auto"/>
              <w:bottom w:val="single" w:sz="4" w:space="0" w:color="auto"/>
              <w:right w:val="single" w:sz="4" w:space="0" w:color="auto"/>
            </w:tcBorders>
            <w:hideMark/>
          </w:tcPr>
          <w:p w14:paraId="287521B4" w14:textId="77777777" w:rsidR="003133AE" w:rsidRDefault="003133AE" w:rsidP="003133AE">
            <w:pPr>
              <w:ind w:left="2400" w:hangingChars="1000" w:hanging="2400"/>
              <w:jc w:val="center"/>
              <w:rPr>
                <w:rFonts w:ascii="Arial" w:hAnsi="Arial" w:cs="Arial"/>
              </w:rPr>
            </w:pPr>
            <w:r>
              <w:rPr>
                <w:rFonts w:cs="Arial"/>
              </w:rPr>
              <w:t>Celledge</w:t>
            </w:r>
          </w:p>
        </w:tc>
        <w:tc>
          <w:tcPr>
            <w:tcW w:w="1476" w:type="dxa"/>
            <w:tcBorders>
              <w:top w:val="single" w:sz="4" w:space="0" w:color="auto"/>
              <w:left w:val="single" w:sz="4" w:space="0" w:color="auto"/>
              <w:bottom w:val="single" w:sz="4" w:space="0" w:color="auto"/>
              <w:right w:val="single" w:sz="4" w:space="0" w:color="auto"/>
            </w:tcBorders>
            <w:hideMark/>
          </w:tcPr>
          <w:p w14:paraId="309ABAF4" w14:textId="77777777" w:rsidR="003133AE" w:rsidRDefault="003133AE" w:rsidP="003133AE">
            <w:pPr>
              <w:ind w:left="2400" w:hangingChars="1000" w:hanging="2400"/>
              <w:jc w:val="center"/>
              <w:rPr>
                <w:rFonts w:ascii="Arial" w:hAnsi="Arial" w:cs="Arial"/>
              </w:rPr>
            </w:pPr>
            <w:r>
              <w:rPr>
                <w:rFonts w:cs="Arial"/>
              </w:rPr>
              <w:t>0.026</w:t>
            </w:r>
          </w:p>
        </w:tc>
        <w:tc>
          <w:tcPr>
            <w:tcW w:w="2134" w:type="dxa"/>
            <w:tcBorders>
              <w:top w:val="single" w:sz="4" w:space="0" w:color="auto"/>
              <w:left w:val="single" w:sz="4" w:space="0" w:color="auto"/>
              <w:bottom w:val="single" w:sz="4" w:space="0" w:color="auto"/>
              <w:right w:val="single" w:sz="4" w:space="0" w:color="auto"/>
            </w:tcBorders>
            <w:hideMark/>
          </w:tcPr>
          <w:p w14:paraId="3B02DDD6" w14:textId="77777777" w:rsidR="003133AE" w:rsidRDefault="003133AE" w:rsidP="003133AE">
            <w:pPr>
              <w:ind w:left="2400" w:hangingChars="1000" w:hanging="2400"/>
              <w:jc w:val="center"/>
              <w:rPr>
                <w:rFonts w:ascii="Arial" w:hAnsi="Arial" w:cs="Arial"/>
              </w:rPr>
            </w:pPr>
            <w:r>
              <w:rPr>
                <w:rFonts w:cs="Arial"/>
              </w:rPr>
              <w:t>0.0268</w:t>
            </w:r>
          </w:p>
        </w:tc>
      </w:tr>
    </w:tbl>
    <w:p w14:paraId="77D96B2A" w14:textId="77777777" w:rsidR="00773E98" w:rsidRDefault="00773E98" w:rsidP="00D27196">
      <w:pPr>
        <w:pStyle w:val="ad"/>
      </w:pPr>
    </w:p>
    <w:p w14:paraId="6AF11F12" w14:textId="77777777" w:rsidR="001F558C" w:rsidRDefault="003A4670" w:rsidP="00D27196">
      <w:pPr>
        <w:pStyle w:val="ad"/>
      </w:pPr>
      <w:r>
        <w:rPr>
          <w:rFonts w:hint="eastAsia"/>
        </w:rPr>
        <w:t>图表</w:t>
      </w:r>
      <w:r>
        <w:rPr>
          <w:rFonts w:hint="eastAsia"/>
        </w:rPr>
        <w:t xml:space="preserve"> 3.2</w:t>
      </w:r>
      <w:del w:id="296" w:author="李志成" w:date="2013-05-14T20:24:00Z">
        <w:r w:rsidDel="003A4670">
          <w:rPr>
            <w:rFonts w:hint="eastAsia"/>
          </w:rPr>
          <w:delText>图表</w:delText>
        </w:r>
      </w:del>
      <w:r>
        <w:rPr>
          <w:rFonts w:hint="eastAsia"/>
        </w:rPr>
        <w:t xml:space="preserve"> 3.2</w:t>
      </w:r>
      <w:del w:id="297" w:author="李志成" w:date="2013-05-14T20:24:00Z">
        <w:r w:rsidR="00D27196" w:rsidDel="003A4670">
          <w:rPr>
            <w:rFonts w:hint="eastAsia"/>
          </w:rPr>
          <w:delText>图表</w:delText>
        </w:r>
      </w:del>
      <w:r w:rsidR="00D27196">
        <w:rPr>
          <w:rFonts w:hint="eastAsia"/>
        </w:rPr>
        <w:t xml:space="preserve"> </w:t>
      </w:r>
      <w:ins w:id="298"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299"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300" w:author="李志成" w:date="2013-05-14T20:25:00Z">
        <w:r>
          <w:rPr>
            <w:noProof/>
          </w:rPr>
          <w:t>1</w:t>
        </w:r>
        <w:r>
          <w:fldChar w:fldCharType="end"/>
        </w:r>
      </w:ins>
      <w:del w:id="301"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1</w:delText>
        </w:r>
        <w:r w:rsidR="00D27196" w:rsidDel="003A4670">
          <w:fldChar w:fldCharType="end"/>
        </w:r>
      </w:del>
      <w:r w:rsidR="00D27196">
        <w:rPr>
          <w:rFonts w:hint="eastAsia"/>
        </w:rPr>
        <w:t xml:space="preserve"> </w:t>
      </w:r>
      <w:r w:rsidR="001F558C">
        <w:rPr>
          <w:rFonts w:hint="eastAsia"/>
        </w:rPr>
        <w:t>下行</w:t>
      </w:r>
      <w:r w:rsidR="001F558C">
        <w:rPr>
          <w:rFonts w:hint="eastAsia"/>
        </w:rPr>
        <w:t>3GPP Case1</w:t>
      </w:r>
      <w:r w:rsidR="001F558C">
        <w:rPr>
          <w:rFonts w:hint="eastAsia"/>
        </w:rPr>
        <w:t>部分中间结果</w:t>
      </w:r>
    </w:p>
    <w:tbl>
      <w:tblPr>
        <w:tblStyle w:val="ac"/>
        <w:tblW w:w="0" w:type="auto"/>
        <w:jc w:val="center"/>
        <w:tblLook w:val="04A0" w:firstRow="1" w:lastRow="0" w:firstColumn="1" w:lastColumn="0" w:noHBand="0" w:noVBand="1"/>
      </w:tblPr>
      <w:tblGrid>
        <w:gridCol w:w="3986"/>
        <w:gridCol w:w="3986"/>
      </w:tblGrid>
      <w:tr w:rsidR="009B4F64" w14:paraId="564AEAD8" w14:textId="77777777" w:rsidTr="0014623F">
        <w:trPr>
          <w:jc w:val="center"/>
        </w:trPr>
        <w:tc>
          <w:tcPr>
            <w:tcW w:w="0" w:type="auto"/>
          </w:tcPr>
          <w:p w14:paraId="3F41D646" w14:textId="77777777" w:rsidR="009B4F64" w:rsidRDefault="009B4F64" w:rsidP="00453834">
            <w:pPr>
              <w:rPr>
                <w:rFonts w:ascii="Arial" w:hAnsi="Arial" w:cs="Arial"/>
              </w:rPr>
            </w:pPr>
            <w:r>
              <w:rPr>
                <w:rFonts w:ascii="Arial" w:hAnsi="Arial" w:cs="Arial" w:hint="eastAsia"/>
              </w:rPr>
              <w:t>吞吐量</w:t>
            </w:r>
            <w:r>
              <w:rPr>
                <w:rFonts w:ascii="Arial" w:hAnsi="Arial" w:cs="Arial" w:hint="eastAsia"/>
              </w:rPr>
              <w:t>CDF</w:t>
            </w:r>
            <w:r>
              <w:rPr>
                <w:rFonts w:ascii="Arial" w:hAnsi="Arial" w:cs="Arial" w:hint="eastAsia"/>
              </w:rPr>
              <w:t>：</w:t>
            </w:r>
          </w:p>
        </w:tc>
        <w:tc>
          <w:tcPr>
            <w:tcW w:w="0" w:type="auto"/>
          </w:tcPr>
          <w:p w14:paraId="5BC60216" w14:textId="77777777" w:rsidR="009B4F64" w:rsidRDefault="009B4F64" w:rsidP="00453834">
            <w:pPr>
              <w:rPr>
                <w:rFonts w:ascii="Arial" w:hAnsi="Arial" w:cs="Arial"/>
              </w:rPr>
            </w:pPr>
            <w:r>
              <w:rPr>
                <w:rFonts w:ascii="Arial" w:hAnsi="Arial" w:cs="Arial" w:hint="eastAsia"/>
              </w:rPr>
              <w:t>载干比</w:t>
            </w:r>
            <w:r>
              <w:rPr>
                <w:rFonts w:ascii="Arial" w:hAnsi="Arial" w:cs="Arial" w:hint="eastAsia"/>
              </w:rPr>
              <w:t>CDF</w:t>
            </w:r>
          </w:p>
        </w:tc>
      </w:tr>
      <w:tr w:rsidR="009B4F64" w14:paraId="61E31091" w14:textId="77777777" w:rsidTr="0014623F">
        <w:trPr>
          <w:jc w:val="center"/>
        </w:trPr>
        <w:tc>
          <w:tcPr>
            <w:tcW w:w="0" w:type="auto"/>
          </w:tcPr>
          <w:p w14:paraId="13204D0B" w14:textId="77777777" w:rsidR="009B4F64" w:rsidRDefault="003A04C8" w:rsidP="00453834">
            <w:pPr>
              <w:rPr>
                <w:rFonts w:ascii="Arial" w:hAnsi="Arial" w:cs="Arial"/>
              </w:rPr>
            </w:pPr>
            <w:r>
              <w:rPr>
                <w:rFonts w:cs="Arial"/>
                <w:noProof/>
              </w:rPr>
              <w:lastRenderedPageBreak/>
              <w:drawing>
                <wp:inline distT="0" distB="0" distL="0" distR="0" wp14:anchorId="5419CC5D" wp14:editId="7CC1E2D9">
                  <wp:extent cx="2394000" cy="1800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2394000" cy="1800000"/>
                          </a:xfrm>
                          <a:prstGeom prst="rect">
                            <a:avLst/>
                          </a:prstGeom>
                          <a:noFill/>
                          <a:ln>
                            <a:noFill/>
                          </a:ln>
                        </pic:spPr>
                      </pic:pic>
                    </a:graphicData>
                  </a:graphic>
                </wp:inline>
              </w:drawing>
            </w:r>
          </w:p>
        </w:tc>
        <w:tc>
          <w:tcPr>
            <w:tcW w:w="0" w:type="auto"/>
          </w:tcPr>
          <w:p w14:paraId="59385A0A" w14:textId="77777777" w:rsidR="009B4F64" w:rsidRDefault="003A04C8" w:rsidP="00453834">
            <w:pPr>
              <w:rPr>
                <w:rFonts w:ascii="Arial" w:hAnsi="Arial" w:cs="Arial"/>
              </w:rPr>
            </w:pPr>
            <w:r>
              <w:rPr>
                <w:rFonts w:cs="Arial"/>
                <w:noProof/>
              </w:rPr>
              <w:drawing>
                <wp:inline distT="0" distB="0" distL="0" distR="0" wp14:anchorId="3528A195" wp14:editId="72CBA99E">
                  <wp:extent cx="2394000" cy="1800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2394000" cy="1800000"/>
                          </a:xfrm>
                          <a:prstGeom prst="rect">
                            <a:avLst/>
                          </a:prstGeom>
                          <a:noFill/>
                          <a:ln>
                            <a:noFill/>
                          </a:ln>
                        </pic:spPr>
                      </pic:pic>
                    </a:graphicData>
                  </a:graphic>
                </wp:inline>
              </w:drawing>
            </w:r>
          </w:p>
        </w:tc>
      </w:tr>
      <w:tr w:rsidR="009B4F64" w14:paraId="21934AC1" w14:textId="77777777" w:rsidTr="0014623F">
        <w:trPr>
          <w:jc w:val="center"/>
        </w:trPr>
        <w:tc>
          <w:tcPr>
            <w:tcW w:w="0" w:type="auto"/>
          </w:tcPr>
          <w:p w14:paraId="5EFF69D5" w14:textId="77777777" w:rsidR="009B4F64" w:rsidRDefault="009B4F64" w:rsidP="00453834">
            <w:pPr>
              <w:rPr>
                <w:rFonts w:ascii="Arial" w:hAnsi="Arial" w:cs="Arial"/>
              </w:rPr>
            </w:pPr>
            <w:r>
              <w:rPr>
                <w:rFonts w:ascii="Arial" w:hAnsi="Arial" w:cs="Arial" w:hint="eastAsia"/>
              </w:rPr>
              <w:t>MCS</w:t>
            </w:r>
          </w:p>
        </w:tc>
        <w:tc>
          <w:tcPr>
            <w:tcW w:w="0" w:type="auto"/>
          </w:tcPr>
          <w:p w14:paraId="078C0472" w14:textId="77777777" w:rsidR="009B4F64" w:rsidRDefault="009B4F64" w:rsidP="00453834">
            <w:pPr>
              <w:rPr>
                <w:rFonts w:ascii="Arial" w:hAnsi="Arial" w:cs="Arial"/>
              </w:rPr>
            </w:pPr>
            <w:r>
              <w:rPr>
                <w:rFonts w:ascii="Arial" w:hAnsi="Arial" w:cs="Arial" w:hint="eastAsia"/>
              </w:rPr>
              <w:t>HARQ</w:t>
            </w:r>
          </w:p>
        </w:tc>
      </w:tr>
      <w:tr w:rsidR="009B4F64" w14:paraId="47B18191" w14:textId="77777777" w:rsidTr="0014623F">
        <w:trPr>
          <w:jc w:val="center"/>
        </w:trPr>
        <w:tc>
          <w:tcPr>
            <w:tcW w:w="0" w:type="auto"/>
          </w:tcPr>
          <w:p w14:paraId="2AA79094" w14:textId="77777777" w:rsidR="009B4F64" w:rsidRDefault="003A04C8" w:rsidP="00453834">
            <w:pPr>
              <w:rPr>
                <w:rFonts w:ascii="Arial" w:hAnsi="Arial" w:cs="Arial"/>
              </w:rPr>
            </w:pPr>
            <w:r>
              <w:rPr>
                <w:rFonts w:cs="Arial"/>
                <w:noProof/>
              </w:rPr>
              <w:drawing>
                <wp:inline distT="0" distB="0" distL="0" distR="0" wp14:anchorId="0A370019" wp14:editId="7B0B6F8F">
                  <wp:extent cx="2394000" cy="180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394000" cy="1800000"/>
                          </a:xfrm>
                          <a:prstGeom prst="rect">
                            <a:avLst/>
                          </a:prstGeom>
                          <a:noFill/>
                          <a:ln>
                            <a:noFill/>
                          </a:ln>
                        </pic:spPr>
                      </pic:pic>
                    </a:graphicData>
                  </a:graphic>
                </wp:inline>
              </w:drawing>
            </w:r>
          </w:p>
        </w:tc>
        <w:tc>
          <w:tcPr>
            <w:tcW w:w="0" w:type="auto"/>
          </w:tcPr>
          <w:p w14:paraId="796235A9" w14:textId="77777777" w:rsidR="009B4F64" w:rsidRDefault="003A04C8" w:rsidP="00453834">
            <w:pPr>
              <w:rPr>
                <w:rFonts w:ascii="Arial" w:hAnsi="Arial" w:cs="Arial"/>
              </w:rPr>
            </w:pPr>
            <w:r>
              <w:rPr>
                <w:rFonts w:cs="Arial"/>
                <w:noProof/>
              </w:rPr>
              <w:drawing>
                <wp:inline distT="0" distB="0" distL="0" distR="0" wp14:anchorId="00C3AECC" wp14:editId="6E1586AC">
                  <wp:extent cx="2394000" cy="180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2394000" cy="1800000"/>
                          </a:xfrm>
                          <a:prstGeom prst="rect">
                            <a:avLst/>
                          </a:prstGeom>
                          <a:noFill/>
                          <a:ln>
                            <a:noFill/>
                          </a:ln>
                        </pic:spPr>
                      </pic:pic>
                    </a:graphicData>
                  </a:graphic>
                </wp:inline>
              </w:drawing>
            </w:r>
          </w:p>
        </w:tc>
      </w:tr>
    </w:tbl>
    <w:p w14:paraId="7FC4642D" w14:textId="77777777" w:rsidR="003133AE" w:rsidRPr="008E56CF" w:rsidRDefault="003133AE" w:rsidP="008E56CF">
      <w:pPr>
        <w:ind w:firstLineChars="200" w:firstLine="480"/>
        <w:rPr>
          <w:szCs w:val="24"/>
        </w:rPr>
      </w:pPr>
      <w:r w:rsidRPr="008E56CF">
        <w:rPr>
          <w:rFonts w:hint="eastAsia"/>
          <w:szCs w:val="24"/>
        </w:rPr>
        <w:t>从每用户</w:t>
      </w:r>
      <w:r w:rsidRPr="008E56CF">
        <w:rPr>
          <w:szCs w:val="24"/>
        </w:rPr>
        <w:t>SINR</w:t>
      </w:r>
      <w:r w:rsidRPr="008E56CF">
        <w:rPr>
          <w:rFonts w:hint="eastAsia"/>
          <w:szCs w:val="24"/>
        </w:rPr>
        <w:t>与用户归一化的吞吐量的</w:t>
      </w:r>
      <w:r w:rsidRPr="008E56CF">
        <w:rPr>
          <w:szCs w:val="24"/>
        </w:rPr>
        <w:t>CDF</w:t>
      </w:r>
      <w:r w:rsidRPr="008E56CF">
        <w:rPr>
          <w:rFonts w:hint="eastAsia"/>
          <w:szCs w:val="24"/>
        </w:rPr>
        <w:t>上可以看出，平台的仿真结果与</w:t>
      </w:r>
      <w:r w:rsidRPr="008E56CF">
        <w:rPr>
          <w:szCs w:val="24"/>
        </w:rPr>
        <w:t>3GPP case 1</w:t>
      </w:r>
      <w:r w:rsidRPr="008E56CF">
        <w:rPr>
          <w:rFonts w:hint="eastAsia"/>
          <w:szCs w:val="24"/>
        </w:rPr>
        <w:t>的各公司平均结果几乎一致。</w:t>
      </w:r>
    </w:p>
    <w:p w14:paraId="2C43FDA6" w14:textId="77777777" w:rsidR="003133AE" w:rsidRPr="008E56CF" w:rsidRDefault="003133AE" w:rsidP="008E56CF">
      <w:pPr>
        <w:ind w:firstLineChars="200" w:firstLine="480"/>
        <w:rPr>
          <w:szCs w:val="24"/>
        </w:rPr>
      </w:pPr>
      <w:r w:rsidRPr="008E56CF">
        <w:rPr>
          <w:rFonts w:hint="eastAsia"/>
          <w:szCs w:val="24"/>
        </w:rPr>
        <w:t>对于</w:t>
      </w:r>
      <w:r w:rsidRPr="008E56CF">
        <w:rPr>
          <w:szCs w:val="24"/>
        </w:rPr>
        <w:t>MCS</w:t>
      </w:r>
      <w:r w:rsidRPr="008E56CF">
        <w:rPr>
          <w:rFonts w:hint="eastAsia"/>
          <w:szCs w:val="24"/>
        </w:rPr>
        <w:t>等级分布图，可以看到</w:t>
      </w:r>
      <w:r w:rsidRPr="008E56CF">
        <w:rPr>
          <w:szCs w:val="24"/>
        </w:rPr>
        <w:t>MCS</w:t>
      </w:r>
      <w:r w:rsidRPr="008E56CF">
        <w:rPr>
          <w:rFonts w:hint="eastAsia"/>
          <w:szCs w:val="24"/>
        </w:rPr>
        <w:t>等级</w:t>
      </w:r>
      <w:r w:rsidRPr="008E56CF">
        <w:rPr>
          <w:szCs w:val="24"/>
        </w:rPr>
        <w:t>9</w:t>
      </w:r>
      <w:r w:rsidRPr="008E56CF">
        <w:rPr>
          <w:rFonts w:hint="eastAsia"/>
          <w:szCs w:val="24"/>
        </w:rPr>
        <w:t>和</w:t>
      </w:r>
      <w:r w:rsidRPr="008E56CF">
        <w:rPr>
          <w:szCs w:val="24"/>
        </w:rPr>
        <w:t>MCS</w:t>
      </w:r>
      <w:r w:rsidRPr="008E56CF">
        <w:rPr>
          <w:rFonts w:hint="eastAsia"/>
          <w:szCs w:val="24"/>
        </w:rPr>
        <w:t>等级</w:t>
      </w:r>
      <w:r w:rsidRPr="008E56CF">
        <w:rPr>
          <w:szCs w:val="24"/>
        </w:rPr>
        <w:t>16</w:t>
      </w:r>
      <w:r w:rsidRPr="008E56CF">
        <w:rPr>
          <w:rFonts w:hint="eastAsia"/>
          <w:szCs w:val="24"/>
        </w:rPr>
        <w:t>没有被选中过，这是因为</w:t>
      </w:r>
      <w:r w:rsidRPr="008E56CF">
        <w:rPr>
          <w:szCs w:val="24"/>
        </w:rPr>
        <w:t>MCS</w:t>
      </w:r>
      <w:r w:rsidRPr="008E56CF">
        <w:rPr>
          <w:rFonts w:hint="eastAsia"/>
          <w:szCs w:val="24"/>
        </w:rPr>
        <w:t>等级</w:t>
      </w:r>
      <w:r w:rsidRPr="008E56CF">
        <w:rPr>
          <w:szCs w:val="24"/>
        </w:rPr>
        <w:t>9</w:t>
      </w:r>
      <w:r w:rsidRPr="008E56CF">
        <w:rPr>
          <w:rFonts w:hint="eastAsia"/>
          <w:szCs w:val="24"/>
        </w:rPr>
        <w:t>的谱效率与</w:t>
      </w:r>
      <w:r w:rsidRPr="008E56CF">
        <w:rPr>
          <w:szCs w:val="24"/>
        </w:rPr>
        <w:t>MCS</w:t>
      </w:r>
      <w:r w:rsidRPr="008E56CF">
        <w:rPr>
          <w:rFonts w:hint="eastAsia"/>
          <w:szCs w:val="24"/>
        </w:rPr>
        <w:t>等级</w:t>
      </w:r>
      <w:r w:rsidRPr="008E56CF">
        <w:rPr>
          <w:szCs w:val="24"/>
        </w:rPr>
        <w:t>8</w:t>
      </w:r>
      <w:r w:rsidRPr="008E56CF">
        <w:rPr>
          <w:rFonts w:hint="eastAsia"/>
          <w:szCs w:val="24"/>
        </w:rPr>
        <w:t>的谱效率一致，</w:t>
      </w:r>
      <w:r w:rsidRPr="008E56CF">
        <w:rPr>
          <w:szCs w:val="24"/>
        </w:rPr>
        <w:t>MCS</w:t>
      </w:r>
      <w:r w:rsidRPr="008E56CF">
        <w:rPr>
          <w:rFonts w:hint="eastAsia"/>
          <w:szCs w:val="24"/>
        </w:rPr>
        <w:t>等级</w:t>
      </w:r>
      <w:r w:rsidRPr="008E56CF">
        <w:rPr>
          <w:szCs w:val="24"/>
        </w:rPr>
        <w:t>16</w:t>
      </w:r>
      <w:r w:rsidRPr="008E56CF">
        <w:rPr>
          <w:rFonts w:hint="eastAsia"/>
          <w:szCs w:val="24"/>
        </w:rPr>
        <w:t>的谱效率与</w:t>
      </w:r>
      <w:r w:rsidRPr="008E56CF">
        <w:rPr>
          <w:szCs w:val="24"/>
        </w:rPr>
        <w:t>MCS</w:t>
      </w:r>
      <w:r w:rsidRPr="008E56CF">
        <w:rPr>
          <w:rFonts w:hint="eastAsia"/>
          <w:szCs w:val="24"/>
        </w:rPr>
        <w:t>等级</w:t>
      </w:r>
      <w:r w:rsidRPr="008E56CF">
        <w:rPr>
          <w:szCs w:val="24"/>
        </w:rPr>
        <w:t>15</w:t>
      </w:r>
      <w:r w:rsidRPr="008E56CF">
        <w:rPr>
          <w:rFonts w:hint="eastAsia"/>
          <w:szCs w:val="24"/>
        </w:rPr>
        <w:t>的谱效率一致，但对于所需</w:t>
      </w:r>
      <w:r w:rsidRPr="008E56CF">
        <w:rPr>
          <w:szCs w:val="24"/>
        </w:rPr>
        <w:t>SINR</w:t>
      </w:r>
      <w:r w:rsidRPr="008E56CF">
        <w:rPr>
          <w:rFonts w:hint="eastAsia"/>
          <w:szCs w:val="24"/>
        </w:rPr>
        <w:t>两者不一样，等级越高，所需</w:t>
      </w:r>
      <w:r w:rsidRPr="008E56CF">
        <w:rPr>
          <w:szCs w:val="24"/>
        </w:rPr>
        <w:t>SINR</w:t>
      </w:r>
      <w:r w:rsidRPr="008E56CF">
        <w:rPr>
          <w:rFonts w:hint="eastAsia"/>
          <w:szCs w:val="24"/>
        </w:rPr>
        <w:t>越高。在这种模型下，</w:t>
      </w:r>
      <w:r w:rsidRPr="008E56CF">
        <w:rPr>
          <w:szCs w:val="24"/>
        </w:rPr>
        <w:t>MCS</w:t>
      </w:r>
      <w:r w:rsidRPr="008E56CF">
        <w:rPr>
          <w:rFonts w:hint="eastAsia"/>
          <w:szCs w:val="24"/>
        </w:rPr>
        <w:t>等级</w:t>
      </w:r>
      <w:r w:rsidRPr="008E56CF">
        <w:rPr>
          <w:szCs w:val="24"/>
        </w:rPr>
        <w:t>9</w:t>
      </w:r>
      <w:r w:rsidRPr="008E56CF">
        <w:rPr>
          <w:rFonts w:hint="eastAsia"/>
          <w:szCs w:val="24"/>
        </w:rPr>
        <w:t>和等级</w:t>
      </w:r>
      <w:r w:rsidRPr="008E56CF">
        <w:rPr>
          <w:szCs w:val="24"/>
        </w:rPr>
        <w:t>16</w:t>
      </w:r>
      <w:r w:rsidRPr="008E56CF">
        <w:rPr>
          <w:rFonts w:hint="eastAsia"/>
          <w:szCs w:val="24"/>
        </w:rPr>
        <w:t>就不应该被选到。</w:t>
      </w:r>
    </w:p>
    <w:p w14:paraId="476680FA" w14:textId="77777777" w:rsidR="008E56CF" w:rsidRPr="00115C51" w:rsidRDefault="00856D61" w:rsidP="00115C51">
      <w:pPr>
        <w:pStyle w:val="3"/>
        <w:rPr>
          <w:rFonts w:cstheme="minorBidi"/>
        </w:rPr>
      </w:pPr>
      <w:bookmarkStart w:id="302" w:name="_Toc344200325"/>
      <w:r>
        <w:rPr>
          <w:rFonts w:hint="eastAsia"/>
        </w:rPr>
        <w:t>下行</w:t>
      </w:r>
      <w:r w:rsidR="003133AE">
        <w:rPr>
          <w:rFonts w:hint="eastAsia"/>
        </w:rPr>
        <w:t>3GPP</w:t>
      </w:r>
      <w:r w:rsidR="003133AE">
        <w:rPr>
          <w:rFonts w:hint="eastAsia"/>
        </w:rPr>
        <w:t>自</w:t>
      </w:r>
      <w:r w:rsidR="003133AE">
        <w:rPr>
          <w:rFonts w:ascii="宋体" w:hAnsi="宋体" w:cs="宋体" w:hint="eastAsia"/>
        </w:rPr>
        <w:t>评</w:t>
      </w:r>
      <w:r w:rsidR="003133AE">
        <w:rPr>
          <w:rFonts w:ascii="MS Mincho" w:hAnsi="MS Mincho" w:cs="MS Mincho" w:hint="eastAsia"/>
        </w:rPr>
        <w:t>估校准</w:t>
      </w:r>
      <w:bookmarkEnd w:id="302"/>
    </w:p>
    <w:p w14:paraId="426ECF16" w14:textId="77777777" w:rsidR="00773E98" w:rsidRPr="00773E98" w:rsidRDefault="00C21C32" w:rsidP="00773E98">
      <w:pPr>
        <w:ind w:firstLineChars="200" w:firstLine="480"/>
        <w:rPr>
          <w:szCs w:val="24"/>
        </w:rPr>
      </w:pPr>
      <w:r w:rsidRPr="00773E98">
        <w:rPr>
          <w:rFonts w:hint="eastAsia"/>
          <w:szCs w:val="24"/>
        </w:rPr>
        <w:t>下行对</w:t>
      </w:r>
      <w:r w:rsidRPr="00773E98">
        <w:rPr>
          <w:rFonts w:hint="eastAsia"/>
          <w:szCs w:val="24"/>
        </w:rPr>
        <w:t>SU</w:t>
      </w:r>
      <w:r w:rsidRPr="00773E98">
        <w:rPr>
          <w:rFonts w:hint="eastAsia"/>
          <w:szCs w:val="24"/>
        </w:rPr>
        <w:t>、</w:t>
      </w:r>
      <w:r w:rsidRPr="00773E98">
        <w:rPr>
          <w:rFonts w:hint="eastAsia"/>
          <w:szCs w:val="24"/>
        </w:rPr>
        <w:t>MU</w:t>
      </w:r>
      <w:r w:rsidRPr="00773E98">
        <w:rPr>
          <w:rFonts w:hint="eastAsia"/>
          <w:szCs w:val="24"/>
        </w:rPr>
        <w:t>分别进行</w:t>
      </w:r>
      <w:r w:rsidRPr="00773E98">
        <w:rPr>
          <w:rFonts w:hint="eastAsia"/>
          <w:szCs w:val="24"/>
        </w:rPr>
        <w:t>4</w:t>
      </w:r>
      <w:r w:rsidRPr="00773E98">
        <w:rPr>
          <w:rFonts w:hint="eastAsia"/>
          <w:szCs w:val="24"/>
        </w:rPr>
        <w:t>组仿真与</w:t>
      </w:r>
      <w:r w:rsidRPr="00773E98">
        <w:rPr>
          <w:rFonts w:hint="eastAsia"/>
          <w:szCs w:val="24"/>
        </w:rPr>
        <w:t>3GPP</w:t>
      </w:r>
      <w:r w:rsidRPr="00773E98">
        <w:rPr>
          <w:rFonts w:hint="eastAsia"/>
          <w:szCs w:val="24"/>
        </w:rPr>
        <w:t>自评估的校准工作</w:t>
      </w:r>
      <w:r w:rsidR="0014156E" w:rsidRPr="00773E98">
        <w:rPr>
          <w:rFonts w:hint="eastAsia"/>
          <w:szCs w:val="24"/>
        </w:rPr>
        <w:t>，相同场景的几组</w:t>
      </w:r>
      <w:r w:rsidR="0014156E" w:rsidRPr="00773E98">
        <w:rPr>
          <w:rFonts w:hint="eastAsia"/>
          <w:szCs w:val="24"/>
        </w:rPr>
        <w:t>CASE</w:t>
      </w:r>
      <w:r w:rsidR="0014156E" w:rsidRPr="00773E98">
        <w:rPr>
          <w:rFonts w:hint="eastAsia"/>
          <w:szCs w:val="24"/>
        </w:rPr>
        <w:t>的不同之处在于天线间距，如下表所示：</w:t>
      </w:r>
    </w:p>
    <w:p w14:paraId="300B57C9" w14:textId="77777777" w:rsidR="00CC1643" w:rsidRDefault="00CC1643" w:rsidP="00A42501">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2</w:t>
      </w:r>
      <w:r w:rsidR="006550EB">
        <w:fldChar w:fldCharType="end"/>
      </w:r>
      <w:r>
        <w:rPr>
          <w:rFonts w:hint="eastAsia"/>
        </w:rPr>
        <w:t xml:space="preserve"> </w:t>
      </w:r>
      <w:r>
        <w:rPr>
          <w:rFonts w:hint="eastAsia"/>
        </w:rPr>
        <w:t>仿真</w:t>
      </w:r>
      <w:r>
        <w:rPr>
          <w:rFonts w:hint="eastAsia"/>
        </w:rPr>
        <w:t>CASE</w:t>
      </w:r>
    </w:p>
    <w:tbl>
      <w:tblPr>
        <w:tblStyle w:val="ac"/>
        <w:tblW w:w="0" w:type="auto"/>
        <w:tblLook w:val="04A0" w:firstRow="1" w:lastRow="0" w:firstColumn="1" w:lastColumn="0" w:noHBand="0" w:noVBand="1"/>
      </w:tblPr>
      <w:tblGrid>
        <w:gridCol w:w="1992"/>
        <w:gridCol w:w="1992"/>
        <w:gridCol w:w="1992"/>
        <w:gridCol w:w="1993"/>
        <w:gridCol w:w="1993"/>
      </w:tblGrid>
      <w:tr w:rsidR="0014156E" w14:paraId="3CA242E2" w14:textId="77777777" w:rsidTr="0014156E">
        <w:tc>
          <w:tcPr>
            <w:tcW w:w="1992" w:type="dxa"/>
          </w:tcPr>
          <w:p w14:paraId="3E3376DD" w14:textId="77777777" w:rsidR="0014156E" w:rsidRDefault="00CC1643" w:rsidP="0014156E">
            <w:r>
              <w:rPr>
                <w:rFonts w:hint="eastAsia"/>
              </w:rPr>
              <w:t>CASE</w:t>
            </w:r>
          </w:p>
        </w:tc>
        <w:tc>
          <w:tcPr>
            <w:tcW w:w="1992" w:type="dxa"/>
          </w:tcPr>
          <w:p w14:paraId="5763C2A4" w14:textId="77777777" w:rsidR="0014156E" w:rsidRDefault="0014156E" w:rsidP="0014156E">
            <w:r>
              <w:rPr>
                <w:rFonts w:hint="eastAsia"/>
              </w:rPr>
              <w:t>R8 1</w:t>
            </w:r>
          </w:p>
        </w:tc>
        <w:tc>
          <w:tcPr>
            <w:tcW w:w="1992" w:type="dxa"/>
          </w:tcPr>
          <w:p w14:paraId="292EFCEC" w14:textId="77777777" w:rsidR="0014156E" w:rsidRDefault="0014156E" w:rsidP="0014156E">
            <w:r>
              <w:rPr>
                <w:rFonts w:hint="eastAsia"/>
              </w:rPr>
              <w:t>R8 2</w:t>
            </w:r>
          </w:p>
        </w:tc>
        <w:tc>
          <w:tcPr>
            <w:tcW w:w="1993" w:type="dxa"/>
          </w:tcPr>
          <w:p w14:paraId="0AA9C06E" w14:textId="77777777" w:rsidR="0014156E" w:rsidRDefault="0014156E" w:rsidP="0014156E">
            <w:r>
              <w:rPr>
                <w:rFonts w:hint="eastAsia"/>
              </w:rPr>
              <w:t>R8 A</w:t>
            </w:r>
          </w:p>
        </w:tc>
        <w:tc>
          <w:tcPr>
            <w:tcW w:w="1993" w:type="dxa"/>
          </w:tcPr>
          <w:p w14:paraId="2D47F582" w14:textId="77777777" w:rsidR="0014156E" w:rsidRDefault="0014156E" w:rsidP="0014156E">
            <w:r>
              <w:rPr>
                <w:rFonts w:hint="eastAsia"/>
              </w:rPr>
              <w:t>R8 C</w:t>
            </w:r>
          </w:p>
        </w:tc>
      </w:tr>
      <w:tr w:rsidR="0014156E" w14:paraId="2BB0185E" w14:textId="77777777" w:rsidTr="0014156E">
        <w:tc>
          <w:tcPr>
            <w:tcW w:w="1992" w:type="dxa"/>
          </w:tcPr>
          <w:p w14:paraId="37ECBCF5" w14:textId="77777777" w:rsidR="0014156E" w:rsidRDefault="0014156E" w:rsidP="0014156E">
            <w:r>
              <w:rPr>
                <w:rFonts w:hint="eastAsia"/>
              </w:rPr>
              <w:lastRenderedPageBreak/>
              <w:t>天线间距</w:t>
            </w:r>
            <w:r w:rsidR="00CC1643">
              <w:rPr>
                <w:rFonts w:hint="eastAsia"/>
              </w:rPr>
              <w:t>（波长）</w:t>
            </w:r>
          </w:p>
        </w:tc>
        <w:tc>
          <w:tcPr>
            <w:tcW w:w="1992" w:type="dxa"/>
          </w:tcPr>
          <w:p w14:paraId="1019C937" w14:textId="77777777" w:rsidR="0014156E" w:rsidRDefault="00CC1643" w:rsidP="0014156E">
            <w:r>
              <w:rPr>
                <w:rFonts w:hint="eastAsia"/>
              </w:rPr>
              <w:t>1.0</w:t>
            </w:r>
          </w:p>
        </w:tc>
        <w:tc>
          <w:tcPr>
            <w:tcW w:w="1992" w:type="dxa"/>
          </w:tcPr>
          <w:p w14:paraId="4848FE06" w14:textId="77777777" w:rsidR="0014156E" w:rsidRDefault="00CC1643" w:rsidP="0014156E">
            <w:r>
              <w:rPr>
                <w:rFonts w:hint="eastAsia"/>
              </w:rPr>
              <w:t>2.0</w:t>
            </w:r>
          </w:p>
        </w:tc>
        <w:tc>
          <w:tcPr>
            <w:tcW w:w="1993" w:type="dxa"/>
          </w:tcPr>
          <w:p w14:paraId="33460B1D" w14:textId="77777777" w:rsidR="0014156E" w:rsidRDefault="00CC1643" w:rsidP="0014156E">
            <w:r>
              <w:rPr>
                <w:rFonts w:hint="eastAsia"/>
              </w:rPr>
              <w:t>4.0</w:t>
            </w:r>
          </w:p>
        </w:tc>
        <w:tc>
          <w:tcPr>
            <w:tcW w:w="1993" w:type="dxa"/>
          </w:tcPr>
          <w:p w14:paraId="212536B2" w14:textId="77777777" w:rsidR="0014156E" w:rsidRDefault="00CC1643" w:rsidP="0014156E">
            <w:r>
              <w:rPr>
                <w:rFonts w:hint="eastAsia"/>
              </w:rPr>
              <w:t>0.5</w:t>
            </w:r>
          </w:p>
        </w:tc>
      </w:tr>
      <w:tr w:rsidR="0014156E" w14:paraId="6D92CFD2" w14:textId="77777777" w:rsidTr="0014156E">
        <w:tc>
          <w:tcPr>
            <w:tcW w:w="1992" w:type="dxa"/>
          </w:tcPr>
          <w:p w14:paraId="1DA38F7D" w14:textId="77777777" w:rsidR="0014156E" w:rsidRDefault="00CC1643" w:rsidP="0014156E">
            <w:r>
              <w:rPr>
                <w:rFonts w:hint="eastAsia"/>
              </w:rPr>
              <w:t>CASE</w:t>
            </w:r>
          </w:p>
        </w:tc>
        <w:tc>
          <w:tcPr>
            <w:tcW w:w="1992" w:type="dxa"/>
          </w:tcPr>
          <w:p w14:paraId="26C470E0" w14:textId="77777777" w:rsidR="0014156E" w:rsidRDefault="0014156E" w:rsidP="0014156E">
            <w:r>
              <w:rPr>
                <w:rFonts w:hint="eastAsia"/>
              </w:rPr>
              <w:t>MU 1</w:t>
            </w:r>
          </w:p>
        </w:tc>
        <w:tc>
          <w:tcPr>
            <w:tcW w:w="1992" w:type="dxa"/>
          </w:tcPr>
          <w:p w14:paraId="592AF945" w14:textId="77777777" w:rsidR="0014156E" w:rsidRDefault="0014156E" w:rsidP="0014156E">
            <w:r>
              <w:rPr>
                <w:rFonts w:hint="eastAsia"/>
              </w:rPr>
              <w:t>MU 2</w:t>
            </w:r>
          </w:p>
        </w:tc>
        <w:tc>
          <w:tcPr>
            <w:tcW w:w="1993" w:type="dxa"/>
          </w:tcPr>
          <w:p w14:paraId="60A9B93C" w14:textId="77777777" w:rsidR="0014156E" w:rsidRDefault="0014156E" w:rsidP="0014156E">
            <w:r>
              <w:rPr>
                <w:rFonts w:hint="eastAsia"/>
              </w:rPr>
              <w:t>MU A</w:t>
            </w:r>
          </w:p>
        </w:tc>
        <w:tc>
          <w:tcPr>
            <w:tcW w:w="1993" w:type="dxa"/>
          </w:tcPr>
          <w:p w14:paraId="6A342596" w14:textId="77777777" w:rsidR="0014156E" w:rsidRDefault="0014156E" w:rsidP="0014156E">
            <w:r>
              <w:rPr>
                <w:rFonts w:hint="eastAsia"/>
              </w:rPr>
              <w:t>MU C</w:t>
            </w:r>
          </w:p>
        </w:tc>
      </w:tr>
      <w:tr w:rsidR="00CC1643" w14:paraId="19CDF5D8" w14:textId="77777777" w:rsidTr="0014156E">
        <w:tc>
          <w:tcPr>
            <w:tcW w:w="1992" w:type="dxa"/>
          </w:tcPr>
          <w:p w14:paraId="343B8D72" w14:textId="77777777" w:rsidR="00CC1643" w:rsidRDefault="00CC1643" w:rsidP="0014156E">
            <w:r>
              <w:rPr>
                <w:rFonts w:hint="eastAsia"/>
              </w:rPr>
              <w:t>天线间距（波长）</w:t>
            </w:r>
          </w:p>
        </w:tc>
        <w:tc>
          <w:tcPr>
            <w:tcW w:w="1992" w:type="dxa"/>
          </w:tcPr>
          <w:p w14:paraId="6BAE2674" w14:textId="77777777" w:rsidR="00CC1643" w:rsidRDefault="00CC1643" w:rsidP="0014156E">
            <w:r>
              <w:rPr>
                <w:rFonts w:hint="eastAsia"/>
              </w:rPr>
              <w:t>1.0</w:t>
            </w:r>
          </w:p>
        </w:tc>
        <w:tc>
          <w:tcPr>
            <w:tcW w:w="1992" w:type="dxa"/>
          </w:tcPr>
          <w:p w14:paraId="13061A64" w14:textId="77777777" w:rsidR="00CC1643" w:rsidRDefault="00CC1643" w:rsidP="0014156E">
            <w:r>
              <w:rPr>
                <w:rFonts w:hint="eastAsia"/>
              </w:rPr>
              <w:t>2.0</w:t>
            </w:r>
          </w:p>
        </w:tc>
        <w:tc>
          <w:tcPr>
            <w:tcW w:w="1993" w:type="dxa"/>
          </w:tcPr>
          <w:p w14:paraId="6C2F37AE" w14:textId="77777777" w:rsidR="00CC1643" w:rsidRDefault="00CC1643" w:rsidP="0014156E">
            <w:r>
              <w:rPr>
                <w:rFonts w:hint="eastAsia"/>
              </w:rPr>
              <w:t>4.0</w:t>
            </w:r>
          </w:p>
        </w:tc>
        <w:tc>
          <w:tcPr>
            <w:tcW w:w="1993" w:type="dxa"/>
          </w:tcPr>
          <w:p w14:paraId="6A7807BE" w14:textId="77777777" w:rsidR="00CC1643" w:rsidRDefault="00CC1643" w:rsidP="0014156E">
            <w:r>
              <w:rPr>
                <w:rFonts w:hint="eastAsia"/>
              </w:rPr>
              <w:t>0.5</w:t>
            </w:r>
          </w:p>
        </w:tc>
      </w:tr>
    </w:tbl>
    <w:p w14:paraId="0D5D0F93" w14:textId="77777777" w:rsidR="0014156E" w:rsidRPr="008B5891" w:rsidRDefault="0014156E" w:rsidP="00CD1878">
      <w:pPr>
        <w:ind w:firstLineChars="200" w:firstLine="480"/>
      </w:pPr>
    </w:p>
    <w:p w14:paraId="462B4568" w14:textId="77777777" w:rsidR="00115C51" w:rsidRDefault="00115C51" w:rsidP="00115C51">
      <w:pPr>
        <w:pStyle w:val="ad"/>
        <w:keepNext/>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3</w:t>
      </w:r>
      <w:r w:rsidR="006550EB">
        <w:fldChar w:fldCharType="end"/>
      </w:r>
      <w:r>
        <w:rPr>
          <w:rFonts w:hint="eastAsia"/>
        </w:rPr>
        <w:t xml:space="preserve"> </w:t>
      </w:r>
      <w:r w:rsidRPr="008E56CF">
        <w:rPr>
          <w:rFonts w:ascii="Times New Roman" w:hAnsi="Times New Roman"/>
        </w:rPr>
        <w:t>3GPP</w:t>
      </w:r>
      <w:r w:rsidRPr="008E56CF">
        <w:rPr>
          <w:rFonts w:ascii="Times New Roman" w:hAnsi="Times New Roman"/>
        </w:rPr>
        <w:t>自评估</w:t>
      </w:r>
      <w:r w:rsidR="00655BFB">
        <w:rPr>
          <w:rFonts w:ascii="Times New Roman" w:hAnsi="Times New Roman" w:hint="eastAsia"/>
        </w:rPr>
        <w:t>SU-MIMO Rank</w:t>
      </w:r>
      <w:r w:rsidR="00655BFB">
        <w:rPr>
          <w:rFonts w:ascii="Times New Roman" w:hAnsi="Times New Roman" w:hint="eastAsia"/>
        </w:rPr>
        <w:t>自适应</w:t>
      </w:r>
      <w:r w:rsidRPr="008E56CF">
        <w:rPr>
          <w:rFonts w:ascii="Times New Roman" w:hAnsi="Times New Roman"/>
        </w:rPr>
        <w:t>的校准结果</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1"/>
        <w:gridCol w:w="1661"/>
        <w:gridCol w:w="1660"/>
        <w:gridCol w:w="1660"/>
        <w:gridCol w:w="1660"/>
        <w:gridCol w:w="1660"/>
      </w:tblGrid>
      <w:tr w:rsidR="00655BFB" w14:paraId="795D79B7" w14:textId="77777777" w:rsidTr="00655BFB">
        <w:tc>
          <w:tcPr>
            <w:tcW w:w="834" w:type="pct"/>
            <w:tcBorders>
              <w:top w:val="single" w:sz="4" w:space="0" w:color="auto"/>
              <w:left w:val="single" w:sz="4" w:space="0" w:color="auto"/>
              <w:bottom w:val="single" w:sz="4" w:space="0" w:color="auto"/>
              <w:right w:val="single" w:sz="4" w:space="0" w:color="auto"/>
            </w:tcBorders>
            <w:vAlign w:val="center"/>
            <w:hideMark/>
          </w:tcPr>
          <w:p w14:paraId="051279CE" w14:textId="77777777" w:rsidR="00655BFB" w:rsidRDefault="00655BFB" w:rsidP="00655BFB">
            <w:pPr>
              <w:ind w:firstLine="400"/>
              <w:jc w:val="center"/>
              <w:rPr>
                <w:rFonts w:ascii="Arial" w:hAnsi="Arial" w:cs="Arial"/>
                <w:noProof/>
              </w:rPr>
            </w:pPr>
            <w:r>
              <w:rPr>
                <w:rFonts w:cs="Arial" w:hint="eastAsia"/>
                <w:noProof/>
              </w:rPr>
              <w:t>频谱效率</w:t>
            </w:r>
            <w:r>
              <w:rPr>
                <w:rFonts w:cs="Arial" w:hint="eastAsia"/>
                <w:noProof/>
              </w:rPr>
              <w:t>(bps/Hz)</w:t>
            </w:r>
          </w:p>
        </w:tc>
        <w:tc>
          <w:tcPr>
            <w:tcW w:w="834" w:type="pct"/>
            <w:tcBorders>
              <w:top w:val="single" w:sz="4" w:space="0" w:color="auto"/>
              <w:left w:val="single" w:sz="4" w:space="0" w:color="auto"/>
              <w:bottom w:val="single" w:sz="4" w:space="0" w:color="auto"/>
              <w:right w:val="single" w:sz="4" w:space="0" w:color="auto"/>
            </w:tcBorders>
            <w:vAlign w:val="center"/>
          </w:tcPr>
          <w:p w14:paraId="30D79134" w14:textId="77777777" w:rsidR="003A04C8" w:rsidRDefault="003A04C8">
            <w:pPr>
              <w:jc w:val="center"/>
            </w:pPr>
          </w:p>
        </w:tc>
        <w:tc>
          <w:tcPr>
            <w:tcW w:w="833" w:type="pct"/>
            <w:tcBorders>
              <w:top w:val="single" w:sz="4" w:space="0" w:color="auto"/>
              <w:left w:val="single" w:sz="4" w:space="0" w:color="auto"/>
              <w:bottom w:val="single" w:sz="4" w:space="0" w:color="auto"/>
              <w:right w:val="single" w:sz="4" w:space="0" w:color="auto"/>
            </w:tcBorders>
            <w:vAlign w:val="center"/>
          </w:tcPr>
          <w:p w14:paraId="58EA48AA" w14:textId="77777777" w:rsidR="00655BFB" w:rsidRDefault="00655BFB" w:rsidP="00655BFB">
            <w:pPr>
              <w:ind w:firstLine="360"/>
              <w:jc w:val="center"/>
              <w:rPr>
                <w:rFonts w:cs="Arial"/>
                <w:sz w:val="18"/>
                <w:szCs w:val="18"/>
              </w:rPr>
            </w:pPr>
            <w:r>
              <w:rPr>
                <w:rFonts w:cs="Arial" w:hint="eastAsia"/>
                <w:sz w:val="18"/>
                <w:szCs w:val="18"/>
              </w:rPr>
              <w:t>3GPP</w:t>
            </w:r>
            <w:r>
              <w:rPr>
                <w:rFonts w:cs="Arial" w:hint="eastAsia"/>
                <w:sz w:val="18"/>
                <w:szCs w:val="18"/>
              </w:rPr>
              <w:t>自评估（</w:t>
            </w:r>
            <w:r>
              <w:rPr>
                <w:rFonts w:cs="Arial" w:hint="eastAsia"/>
                <w:sz w:val="18"/>
                <w:szCs w:val="18"/>
              </w:rPr>
              <w:t>16-17</w:t>
            </w:r>
            <w:r>
              <w:rPr>
                <w:rFonts w:cs="Arial" w:hint="eastAsia"/>
                <w:sz w:val="18"/>
                <w:szCs w:val="18"/>
              </w:rPr>
              <w:t>家公司）最小值</w:t>
            </w:r>
          </w:p>
        </w:tc>
        <w:tc>
          <w:tcPr>
            <w:tcW w:w="833" w:type="pct"/>
            <w:tcBorders>
              <w:top w:val="single" w:sz="4" w:space="0" w:color="auto"/>
              <w:left w:val="single" w:sz="4" w:space="0" w:color="auto"/>
              <w:bottom w:val="single" w:sz="4" w:space="0" w:color="auto"/>
              <w:right w:val="single" w:sz="4" w:space="0" w:color="auto"/>
            </w:tcBorders>
            <w:vAlign w:val="center"/>
          </w:tcPr>
          <w:p w14:paraId="2EF27441" w14:textId="77777777" w:rsidR="00655BFB" w:rsidRPr="00655BFB" w:rsidRDefault="00655BFB" w:rsidP="00B71C7F">
            <w:pPr>
              <w:ind w:firstLine="360"/>
              <w:jc w:val="center"/>
              <w:rPr>
                <w:rFonts w:cs="Arial"/>
                <w:sz w:val="18"/>
                <w:szCs w:val="18"/>
              </w:rPr>
            </w:pPr>
            <w:r>
              <w:rPr>
                <w:rFonts w:cs="Arial" w:hint="eastAsia"/>
                <w:sz w:val="18"/>
                <w:szCs w:val="18"/>
              </w:rPr>
              <w:t>3GPP</w:t>
            </w:r>
            <w:r>
              <w:rPr>
                <w:rFonts w:cs="Arial" w:hint="eastAsia"/>
                <w:sz w:val="18"/>
                <w:szCs w:val="18"/>
              </w:rPr>
              <w:t>自评估（</w:t>
            </w:r>
            <w:r>
              <w:rPr>
                <w:rFonts w:cs="Arial" w:hint="eastAsia"/>
                <w:sz w:val="18"/>
                <w:szCs w:val="18"/>
              </w:rPr>
              <w:t>16-17</w:t>
            </w:r>
            <w:r>
              <w:rPr>
                <w:rFonts w:cs="Arial" w:hint="eastAsia"/>
                <w:sz w:val="18"/>
                <w:szCs w:val="18"/>
              </w:rPr>
              <w:t>家公司）最大值</w:t>
            </w:r>
          </w:p>
        </w:tc>
        <w:tc>
          <w:tcPr>
            <w:tcW w:w="833" w:type="pct"/>
            <w:tcBorders>
              <w:top w:val="single" w:sz="4" w:space="0" w:color="auto"/>
              <w:left w:val="single" w:sz="4" w:space="0" w:color="auto"/>
              <w:bottom w:val="single" w:sz="4" w:space="0" w:color="auto"/>
              <w:right w:val="single" w:sz="4" w:space="0" w:color="auto"/>
            </w:tcBorders>
            <w:vAlign w:val="center"/>
            <w:hideMark/>
          </w:tcPr>
          <w:p w14:paraId="2662BAEE" w14:textId="77777777" w:rsidR="00655BFB" w:rsidRDefault="00655BFB" w:rsidP="00B71C7F">
            <w:pPr>
              <w:ind w:firstLine="360"/>
              <w:jc w:val="center"/>
              <w:rPr>
                <w:rFonts w:ascii="Arial" w:hAnsi="Arial" w:cs="Arial"/>
                <w:sz w:val="18"/>
                <w:szCs w:val="18"/>
              </w:rPr>
            </w:pPr>
            <w:r>
              <w:rPr>
                <w:rFonts w:cs="Arial" w:hint="eastAsia"/>
                <w:sz w:val="18"/>
                <w:szCs w:val="18"/>
              </w:rPr>
              <w:t>3GPP</w:t>
            </w:r>
            <w:r>
              <w:rPr>
                <w:rFonts w:cs="Arial" w:hint="eastAsia"/>
                <w:sz w:val="18"/>
                <w:szCs w:val="18"/>
              </w:rPr>
              <w:t>自评估（</w:t>
            </w:r>
            <w:r>
              <w:rPr>
                <w:rFonts w:cs="Arial" w:hint="eastAsia"/>
                <w:sz w:val="18"/>
                <w:szCs w:val="18"/>
              </w:rPr>
              <w:t>16-17</w:t>
            </w:r>
            <w:r>
              <w:rPr>
                <w:rFonts w:cs="Arial" w:hint="eastAsia"/>
                <w:sz w:val="18"/>
                <w:szCs w:val="18"/>
              </w:rPr>
              <w:t>家公司）平均</w:t>
            </w:r>
            <w:r>
              <w:rPr>
                <w:rFonts w:ascii="宋体" w:hAnsi="宋体" w:cs="宋体" w:hint="eastAsia"/>
                <w:sz w:val="18"/>
                <w:szCs w:val="18"/>
              </w:rPr>
              <w:t>值</w:t>
            </w:r>
          </w:p>
        </w:tc>
        <w:tc>
          <w:tcPr>
            <w:tcW w:w="833" w:type="pct"/>
            <w:tcBorders>
              <w:top w:val="single" w:sz="4" w:space="0" w:color="auto"/>
              <w:left w:val="single" w:sz="4" w:space="0" w:color="auto"/>
              <w:bottom w:val="single" w:sz="4" w:space="0" w:color="auto"/>
              <w:right w:val="single" w:sz="4" w:space="0" w:color="auto"/>
            </w:tcBorders>
            <w:vAlign w:val="center"/>
            <w:hideMark/>
          </w:tcPr>
          <w:p w14:paraId="34AA03B8" w14:textId="77777777" w:rsidR="00655BFB" w:rsidRDefault="00655BFB" w:rsidP="00B71C7F">
            <w:pPr>
              <w:ind w:firstLine="400"/>
              <w:jc w:val="center"/>
              <w:rPr>
                <w:rFonts w:ascii="Arial" w:hAnsi="Arial"/>
              </w:rPr>
            </w:pPr>
            <w:r>
              <w:rPr>
                <w:rFonts w:hint="eastAsia"/>
              </w:rPr>
              <w:t>仿真</w:t>
            </w:r>
            <w:r>
              <w:rPr>
                <w:rFonts w:ascii="宋体" w:hAnsi="宋体" w:cs="宋体" w:hint="eastAsia"/>
              </w:rPr>
              <w:t>结</w:t>
            </w:r>
            <w:r>
              <w:rPr>
                <w:rFonts w:ascii="MS Mincho" w:hAnsi="MS Mincho" w:cs="MS Mincho" w:hint="eastAsia"/>
              </w:rPr>
              <w:t>果</w:t>
            </w:r>
          </w:p>
        </w:tc>
      </w:tr>
      <w:tr w:rsidR="00655BFB" w14:paraId="520067E5" w14:textId="77777777" w:rsidTr="00655BFB">
        <w:tc>
          <w:tcPr>
            <w:tcW w:w="834" w:type="pct"/>
            <w:vMerge w:val="restart"/>
            <w:tcBorders>
              <w:top w:val="single" w:sz="4" w:space="0" w:color="auto"/>
              <w:left w:val="single" w:sz="4" w:space="0" w:color="auto"/>
              <w:bottom w:val="single" w:sz="4" w:space="0" w:color="auto"/>
              <w:right w:val="single" w:sz="4" w:space="0" w:color="auto"/>
            </w:tcBorders>
            <w:vAlign w:val="center"/>
            <w:hideMark/>
          </w:tcPr>
          <w:p w14:paraId="12135373" w14:textId="77777777" w:rsidR="00655BFB" w:rsidRDefault="00655BFB" w:rsidP="00655BFB">
            <w:pPr>
              <w:ind w:firstLine="400"/>
              <w:jc w:val="center"/>
              <w:rPr>
                <w:rFonts w:ascii="Arial" w:hAnsi="Arial"/>
              </w:rPr>
            </w:pPr>
            <w:r>
              <w:rPr>
                <w:rFonts w:cs="Arial"/>
                <w:noProof/>
              </w:rPr>
              <w:t>R8 A</w:t>
            </w:r>
            <w:r>
              <w:rPr>
                <w:rFonts w:cs="Arial" w:hint="eastAsia"/>
                <w:noProof/>
              </w:rPr>
              <w:t>(4</w:t>
            </w:r>
            <w:r w:rsidRPr="0038215C">
              <w:rPr>
                <w:rFonts w:cs="Arial"/>
                <w:noProof/>
                <w:position w:val="-6"/>
              </w:rPr>
              <w:object w:dxaOrig="220" w:dyaOrig="279" w14:anchorId="4ADC6806">
                <v:shape id="_x0000_i1338" type="#_x0000_t75" style="width:9.75pt;height:13.5pt" o:ole="">
                  <v:imagedata r:id="rId609" o:title=""/>
                </v:shape>
                <o:OLEObject Type="Embed" ProgID="Equation.DSMT4" ShapeID="_x0000_i1338" DrawAspect="Content" ObjectID="_1524383613" r:id="rId610"/>
              </w:object>
            </w:r>
            <w:r>
              <w:rPr>
                <w:rFonts w:cs="Arial" w:hint="eastAsia"/>
                <w:noProof/>
              </w:rPr>
              <w:t>)</w:t>
            </w:r>
          </w:p>
        </w:tc>
        <w:tc>
          <w:tcPr>
            <w:tcW w:w="834" w:type="pct"/>
            <w:tcBorders>
              <w:top w:val="single" w:sz="4" w:space="0" w:color="auto"/>
              <w:left w:val="single" w:sz="4" w:space="0" w:color="auto"/>
              <w:bottom w:val="single" w:sz="4" w:space="0" w:color="auto"/>
              <w:right w:val="single" w:sz="4" w:space="0" w:color="auto"/>
            </w:tcBorders>
            <w:vAlign w:val="center"/>
            <w:hideMark/>
          </w:tcPr>
          <w:p w14:paraId="0A7520E6" w14:textId="77777777" w:rsidR="00655BFB" w:rsidRDefault="00655BFB" w:rsidP="00B71C7F">
            <w:pPr>
              <w:ind w:firstLine="400"/>
              <w:jc w:val="center"/>
              <w:rPr>
                <w:rFonts w:ascii="Arial" w:hAnsi="Arial"/>
              </w:rPr>
            </w:pPr>
            <w:r>
              <w:t>Cell avg</w:t>
            </w:r>
          </w:p>
        </w:tc>
        <w:tc>
          <w:tcPr>
            <w:tcW w:w="833" w:type="pct"/>
            <w:tcBorders>
              <w:top w:val="single" w:sz="4" w:space="0" w:color="auto"/>
              <w:left w:val="single" w:sz="4" w:space="0" w:color="auto"/>
              <w:bottom w:val="single" w:sz="4" w:space="0" w:color="auto"/>
              <w:right w:val="single" w:sz="4" w:space="0" w:color="auto"/>
            </w:tcBorders>
            <w:vAlign w:val="center"/>
          </w:tcPr>
          <w:p w14:paraId="4A7BBAEC" w14:textId="77777777" w:rsidR="00655BFB" w:rsidDel="00655BFB" w:rsidRDefault="00655BFB" w:rsidP="00B71C7F">
            <w:pPr>
              <w:ind w:firstLine="400"/>
              <w:jc w:val="center"/>
            </w:pPr>
            <w:r>
              <w:rPr>
                <w:rFonts w:hint="eastAsia"/>
              </w:rPr>
              <w:t>1.187</w:t>
            </w:r>
          </w:p>
        </w:tc>
        <w:tc>
          <w:tcPr>
            <w:tcW w:w="833" w:type="pct"/>
            <w:tcBorders>
              <w:top w:val="single" w:sz="4" w:space="0" w:color="auto"/>
              <w:left w:val="single" w:sz="4" w:space="0" w:color="auto"/>
              <w:bottom w:val="single" w:sz="4" w:space="0" w:color="auto"/>
              <w:right w:val="single" w:sz="4" w:space="0" w:color="auto"/>
            </w:tcBorders>
            <w:vAlign w:val="center"/>
          </w:tcPr>
          <w:p w14:paraId="07BEBF63" w14:textId="77777777" w:rsidR="00655BFB" w:rsidDel="00655BFB" w:rsidRDefault="00655BFB" w:rsidP="00B71C7F">
            <w:pPr>
              <w:ind w:firstLine="400"/>
              <w:jc w:val="center"/>
            </w:pPr>
            <w:r>
              <w:rPr>
                <w:rFonts w:hint="eastAsia"/>
              </w:rPr>
              <w:t>1.631</w:t>
            </w:r>
          </w:p>
        </w:tc>
        <w:tc>
          <w:tcPr>
            <w:tcW w:w="833" w:type="pct"/>
            <w:tcBorders>
              <w:top w:val="single" w:sz="4" w:space="0" w:color="auto"/>
              <w:left w:val="single" w:sz="4" w:space="0" w:color="auto"/>
              <w:bottom w:val="single" w:sz="4" w:space="0" w:color="auto"/>
              <w:right w:val="single" w:sz="4" w:space="0" w:color="auto"/>
            </w:tcBorders>
            <w:vAlign w:val="center"/>
            <w:hideMark/>
          </w:tcPr>
          <w:p w14:paraId="3BC0EFAA" w14:textId="77777777" w:rsidR="00655BFB" w:rsidRDefault="00655BFB" w:rsidP="00B71C7F">
            <w:pPr>
              <w:ind w:firstLine="400"/>
              <w:jc w:val="center"/>
              <w:rPr>
                <w:rFonts w:ascii="Arial" w:hAnsi="Arial"/>
              </w:rPr>
            </w:pPr>
            <w:r>
              <w:rPr>
                <w:rFonts w:hint="eastAsia"/>
              </w:rPr>
              <w:t>1.410</w:t>
            </w:r>
          </w:p>
        </w:tc>
        <w:tc>
          <w:tcPr>
            <w:tcW w:w="833" w:type="pct"/>
            <w:tcBorders>
              <w:top w:val="single" w:sz="4" w:space="0" w:color="auto"/>
              <w:left w:val="single" w:sz="4" w:space="0" w:color="auto"/>
              <w:bottom w:val="single" w:sz="4" w:space="0" w:color="auto"/>
              <w:right w:val="single" w:sz="4" w:space="0" w:color="auto"/>
            </w:tcBorders>
            <w:vAlign w:val="center"/>
            <w:hideMark/>
          </w:tcPr>
          <w:p w14:paraId="73B71729" w14:textId="77777777" w:rsidR="00655BFB" w:rsidRDefault="00655BFB" w:rsidP="00B71C7F">
            <w:pPr>
              <w:ind w:firstLine="400"/>
              <w:jc w:val="center"/>
              <w:rPr>
                <w:rFonts w:ascii="Arial" w:hAnsi="Arial"/>
              </w:rPr>
            </w:pPr>
            <w:r>
              <w:rPr>
                <w:rFonts w:hint="eastAsia"/>
              </w:rPr>
              <w:t>1.347</w:t>
            </w:r>
          </w:p>
        </w:tc>
      </w:tr>
      <w:tr w:rsidR="00655BFB" w14:paraId="7E09BACF" w14:textId="77777777" w:rsidTr="00655BFB">
        <w:tc>
          <w:tcPr>
            <w:tcW w:w="834" w:type="pct"/>
            <w:vMerge/>
            <w:tcBorders>
              <w:top w:val="single" w:sz="4" w:space="0" w:color="auto"/>
              <w:left w:val="single" w:sz="4" w:space="0" w:color="auto"/>
              <w:bottom w:val="single" w:sz="4" w:space="0" w:color="auto"/>
              <w:right w:val="single" w:sz="4" w:space="0" w:color="auto"/>
            </w:tcBorders>
            <w:vAlign w:val="center"/>
            <w:hideMark/>
          </w:tcPr>
          <w:p w14:paraId="749E9A86" w14:textId="77777777" w:rsidR="003A04C8" w:rsidRDefault="003A04C8">
            <w:pPr>
              <w:jc w:val="center"/>
              <w:rPr>
                <w:rFonts w:ascii="Arial" w:hAnsi="Arial"/>
              </w:rPr>
            </w:pPr>
          </w:p>
        </w:tc>
        <w:tc>
          <w:tcPr>
            <w:tcW w:w="834" w:type="pct"/>
            <w:tcBorders>
              <w:top w:val="single" w:sz="4" w:space="0" w:color="auto"/>
              <w:left w:val="single" w:sz="4" w:space="0" w:color="auto"/>
              <w:bottom w:val="single" w:sz="4" w:space="0" w:color="auto"/>
              <w:right w:val="single" w:sz="4" w:space="0" w:color="auto"/>
            </w:tcBorders>
            <w:vAlign w:val="center"/>
            <w:hideMark/>
          </w:tcPr>
          <w:p w14:paraId="039AFAD3" w14:textId="77777777" w:rsidR="00655BFB" w:rsidRDefault="00655BFB" w:rsidP="00655BFB">
            <w:pPr>
              <w:ind w:firstLine="400"/>
              <w:jc w:val="center"/>
              <w:rPr>
                <w:rFonts w:ascii="Arial" w:hAnsi="Arial"/>
              </w:rPr>
            </w:pPr>
            <w:r>
              <w:t>Cell edge</w:t>
            </w:r>
          </w:p>
        </w:tc>
        <w:tc>
          <w:tcPr>
            <w:tcW w:w="833" w:type="pct"/>
            <w:tcBorders>
              <w:top w:val="single" w:sz="4" w:space="0" w:color="auto"/>
              <w:left w:val="single" w:sz="4" w:space="0" w:color="auto"/>
              <w:bottom w:val="single" w:sz="4" w:space="0" w:color="auto"/>
              <w:right w:val="single" w:sz="4" w:space="0" w:color="auto"/>
            </w:tcBorders>
            <w:vAlign w:val="center"/>
          </w:tcPr>
          <w:p w14:paraId="6B9512BE" w14:textId="77777777" w:rsidR="00655BFB" w:rsidDel="00655BFB" w:rsidRDefault="00655BFB" w:rsidP="00B71C7F">
            <w:pPr>
              <w:ind w:firstLine="400"/>
              <w:jc w:val="center"/>
            </w:pPr>
            <w:r>
              <w:rPr>
                <w:rFonts w:hint="eastAsia"/>
              </w:rPr>
              <w:t>0.029</w:t>
            </w:r>
          </w:p>
        </w:tc>
        <w:tc>
          <w:tcPr>
            <w:tcW w:w="833" w:type="pct"/>
            <w:tcBorders>
              <w:top w:val="single" w:sz="4" w:space="0" w:color="auto"/>
              <w:left w:val="single" w:sz="4" w:space="0" w:color="auto"/>
              <w:bottom w:val="single" w:sz="4" w:space="0" w:color="auto"/>
              <w:right w:val="single" w:sz="4" w:space="0" w:color="auto"/>
            </w:tcBorders>
            <w:vAlign w:val="center"/>
          </w:tcPr>
          <w:p w14:paraId="50FCF5AA" w14:textId="77777777" w:rsidR="00655BFB" w:rsidDel="00655BFB" w:rsidRDefault="00655BFB" w:rsidP="00B71C7F">
            <w:pPr>
              <w:ind w:firstLine="400"/>
              <w:jc w:val="center"/>
            </w:pPr>
            <w:r>
              <w:rPr>
                <w:rFonts w:hint="eastAsia"/>
              </w:rPr>
              <w:t>0.059</w:t>
            </w:r>
          </w:p>
        </w:tc>
        <w:tc>
          <w:tcPr>
            <w:tcW w:w="833" w:type="pct"/>
            <w:tcBorders>
              <w:top w:val="single" w:sz="4" w:space="0" w:color="auto"/>
              <w:left w:val="single" w:sz="4" w:space="0" w:color="auto"/>
              <w:bottom w:val="single" w:sz="4" w:space="0" w:color="auto"/>
              <w:right w:val="single" w:sz="4" w:space="0" w:color="auto"/>
            </w:tcBorders>
            <w:vAlign w:val="center"/>
            <w:hideMark/>
          </w:tcPr>
          <w:p w14:paraId="1369514E" w14:textId="77777777" w:rsidR="00655BFB" w:rsidRDefault="00655BFB" w:rsidP="00B71C7F">
            <w:pPr>
              <w:ind w:firstLine="400"/>
              <w:jc w:val="center"/>
              <w:rPr>
                <w:rFonts w:ascii="Arial" w:hAnsi="Arial"/>
              </w:rPr>
            </w:pPr>
            <w:r>
              <w:rPr>
                <w:rFonts w:hint="eastAsia"/>
              </w:rPr>
              <w:t>0.042</w:t>
            </w:r>
          </w:p>
        </w:tc>
        <w:tc>
          <w:tcPr>
            <w:tcW w:w="833" w:type="pct"/>
            <w:tcBorders>
              <w:top w:val="single" w:sz="4" w:space="0" w:color="auto"/>
              <w:left w:val="single" w:sz="4" w:space="0" w:color="auto"/>
              <w:bottom w:val="single" w:sz="4" w:space="0" w:color="auto"/>
              <w:right w:val="single" w:sz="4" w:space="0" w:color="auto"/>
            </w:tcBorders>
            <w:vAlign w:val="center"/>
            <w:hideMark/>
          </w:tcPr>
          <w:p w14:paraId="4A60C8F2" w14:textId="77777777" w:rsidR="00655BFB" w:rsidRDefault="00655BFB" w:rsidP="00B71C7F">
            <w:pPr>
              <w:ind w:firstLine="400"/>
              <w:jc w:val="center"/>
              <w:rPr>
                <w:rFonts w:ascii="Arial" w:hAnsi="Arial"/>
              </w:rPr>
            </w:pPr>
            <w:r>
              <w:rPr>
                <w:rFonts w:hint="eastAsia"/>
              </w:rPr>
              <w:t>0.045</w:t>
            </w:r>
          </w:p>
        </w:tc>
      </w:tr>
      <w:tr w:rsidR="00655BFB" w14:paraId="35EBF6DF" w14:textId="77777777" w:rsidTr="00655BFB">
        <w:tc>
          <w:tcPr>
            <w:tcW w:w="834" w:type="pct"/>
            <w:vMerge w:val="restart"/>
            <w:tcBorders>
              <w:top w:val="single" w:sz="4" w:space="0" w:color="auto"/>
              <w:left w:val="single" w:sz="4" w:space="0" w:color="auto"/>
              <w:bottom w:val="single" w:sz="4" w:space="0" w:color="auto"/>
              <w:right w:val="single" w:sz="4" w:space="0" w:color="auto"/>
            </w:tcBorders>
            <w:vAlign w:val="center"/>
            <w:hideMark/>
          </w:tcPr>
          <w:p w14:paraId="5650A1AA" w14:textId="77777777" w:rsidR="00655BFB" w:rsidRDefault="00655BFB" w:rsidP="00655BFB">
            <w:pPr>
              <w:ind w:firstLine="400"/>
              <w:jc w:val="center"/>
              <w:rPr>
                <w:rFonts w:ascii="Arial" w:hAnsi="Arial"/>
              </w:rPr>
            </w:pPr>
            <w:r>
              <w:rPr>
                <w:rFonts w:cs="Arial"/>
                <w:noProof/>
              </w:rPr>
              <w:t>R8 C</w:t>
            </w:r>
            <w:r>
              <w:rPr>
                <w:rFonts w:cs="Arial" w:hint="eastAsia"/>
                <w:noProof/>
              </w:rPr>
              <w:t>(0.5</w:t>
            </w:r>
            <w:r w:rsidRPr="0038215C">
              <w:rPr>
                <w:rFonts w:cs="Arial"/>
                <w:noProof/>
                <w:position w:val="-6"/>
              </w:rPr>
              <w:object w:dxaOrig="220" w:dyaOrig="279" w14:anchorId="048F9702">
                <v:shape id="_x0000_i1339" type="#_x0000_t75" style="width:9.75pt;height:13.5pt" o:ole="">
                  <v:imagedata r:id="rId611" o:title=""/>
                </v:shape>
                <o:OLEObject Type="Embed" ProgID="Equation.DSMT4" ShapeID="_x0000_i1339" DrawAspect="Content" ObjectID="_1524383614" r:id="rId612"/>
              </w:object>
            </w:r>
            <w:r>
              <w:rPr>
                <w:rFonts w:cs="Arial" w:hint="eastAsia"/>
                <w:noProof/>
              </w:rPr>
              <w:t>)</w:t>
            </w:r>
          </w:p>
        </w:tc>
        <w:tc>
          <w:tcPr>
            <w:tcW w:w="834" w:type="pct"/>
            <w:tcBorders>
              <w:top w:val="single" w:sz="4" w:space="0" w:color="auto"/>
              <w:left w:val="single" w:sz="4" w:space="0" w:color="auto"/>
              <w:bottom w:val="single" w:sz="4" w:space="0" w:color="auto"/>
              <w:right w:val="single" w:sz="4" w:space="0" w:color="auto"/>
            </w:tcBorders>
            <w:vAlign w:val="center"/>
            <w:hideMark/>
          </w:tcPr>
          <w:p w14:paraId="6E56EA5F" w14:textId="77777777" w:rsidR="00655BFB" w:rsidRDefault="00655BFB" w:rsidP="00B71C7F">
            <w:pPr>
              <w:ind w:firstLine="400"/>
              <w:jc w:val="center"/>
              <w:rPr>
                <w:rFonts w:ascii="Arial" w:hAnsi="Arial"/>
              </w:rPr>
            </w:pPr>
            <w:r>
              <w:t>Cell avg</w:t>
            </w:r>
          </w:p>
        </w:tc>
        <w:tc>
          <w:tcPr>
            <w:tcW w:w="833" w:type="pct"/>
            <w:tcBorders>
              <w:top w:val="single" w:sz="4" w:space="0" w:color="auto"/>
              <w:left w:val="single" w:sz="4" w:space="0" w:color="auto"/>
              <w:bottom w:val="single" w:sz="4" w:space="0" w:color="auto"/>
              <w:right w:val="single" w:sz="4" w:space="0" w:color="auto"/>
            </w:tcBorders>
            <w:vAlign w:val="center"/>
          </w:tcPr>
          <w:p w14:paraId="176A22C5" w14:textId="77777777" w:rsidR="00655BFB" w:rsidDel="00655BFB" w:rsidRDefault="00655BFB" w:rsidP="00B71C7F">
            <w:pPr>
              <w:ind w:firstLine="400"/>
              <w:jc w:val="center"/>
            </w:pPr>
            <w:r>
              <w:rPr>
                <w:rFonts w:hint="eastAsia"/>
              </w:rPr>
              <w:t>1.172</w:t>
            </w:r>
          </w:p>
        </w:tc>
        <w:tc>
          <w:tcPr>
            <w:tcW w:w="833" w:type="pct"/>
            <w:tcBorders>
              <w:top w:val="single" w:sz="4" w:space="0" w:color="auto"/>
              <w:left w:val="single" w:sz="4" w:space="0" w:color="auto"/>
              <w:bottom w:val="single" w:sz="4" w:space="0" w:color="auto"/>
              <w:right w:val="single" w:sz="4" w:space="0" w:color="auto"/>
            </w:tcBorders>
            <w:vAlign w:val="center"/>
          </w:tcPr>
          <w:p w14:paraId="5DC4948A" w14:textId="77777777" w:rsidR="00655BFB" w:rsidDel="00655BFB" w:rsidRDefault="00655BFB" w:rsidP="00B71C7F">
            <w:pPr>
              <w:ind w:firstLine="400"/>
              <w:jc w:val="center"/>
            </w:pPr>
            <w:r>
              <w:rPr>
                <w:rFonts w:hint="eastAsia"/>
              </w:rPr>
              <w:t>1.830</w:t>
            </w:r>
          </w:p>
        </w:tc>
        <w:tc>
          <w:tcPr>
            <w:tcW w:w="833" w:type="pct"/>
            <w:tcBorders>
              <w:top w:val="single" w:sz="4" w:space="0" w:color="auto"/>
              <w:left w:val="single" w:sz="4" w:space="0" w:color="auto"/>
              <w:bottom w:val="single" w:sz="4" w:space="0" w:color="auto"/>
              <w:right w:val="single" w:sz="4" w:space="0" w:color="auto"/>
            </w:tcBorders>
            <w:vAlign w:val="center"/>
            <w:hideMark/>
          </w:tcPr>
          <w:p w14:paraId="59835C15" w14:textId="77777777" w:rsidR="00655BFB" w:rsidRDefault="00655BFB" w:rsidP="00B71C7F">
            <w:pPr>
              <w:ind w:firstLine="400"/>
              <w:jc w:val="center"/>
              <w:rPr>
                <w:rFonts w:ascii="Arial" w:hAnsi="Arial"/>
              </w:rPr>
            </w:pPr>
            <w:r>
              <w:rPr>
                <w:rFonts w:hint="eastAsia"/>
              </w:rPr>
              <w:t>1.587</w:t>
            </w:r>
          </w:p>
        </w:tc>
        <w:tc>
          <w:tcPr>
            <w:tcW w:w="833" w:type="pct"/>
            <w:tcBorders>
              <w:top w:val="single" w:sz="4" w:space="0" w:color="auto"/>
              <w:left w:val="single" w:sz="4" w:space="0" w:color="auto"/>
              <w:bottom w:val="single" w:sz="4" w:space="0" w:color="auto"/>
              <w:right w:val="single" w:sz="4" w:space="0" w:color="auto"/>
            </w:tcBorders>
            <w:vAlign w:val="center"/>
            <w:hideMark/>
          </w:tcPr>
          <w:p w14:paraId="1F706553" w14:textId="77777777" w:rsidR="00655BFB" w:rsidRDefault="00655BFB" w:rsidP="00B71C7F">
            <w:pPr>
              <w:ind w:firstLine="400"/>
              <w:jc w:val="center"/>
              <w:rPr>
                <w:rFonts w:ascii="Arial" w:hAnsi="Arial"/>
              </w:rPr>
            </w:pPr>
            <w:r>
              <w:rPr>
                <w:rFonts w:hint="eastAsia"/>
              </w:rPr>
              <w:t>1.586</w:t>
            </w:r>
          </w:p>
        </w:tc>
      </w:tr>
      <w:tr w:rsidR="00655BFB" w14:paraId="28AE4FAD" w14:textId="77777777" w:rsidTr="00655BFB">
        <w:tc>
          <w:tcPr>
            <w:tcW w:w="834" w:type="pct"/>
            <w:vMerge/>
            <w:tcBorders>
              <w:top w:val="single" w:sz="4" w:space="0" w:color="auto"/>
              <w:left w:val="single" w:sz="4" w:space="0" w:color="auto"/>
              <w:bottom w:val="single" w:sz="4" w:space="0" w:color="auto"/>
              <w:right w:val="single" w:sz="4" w:space="0" w:color="auto"/>
            </w:tcBorders>
            <w:vAlign w:val="center"/>
            <w:hideMark/>
          </w:tcPr>
          <w:p w14:paraId="386A9B0F" w14:textId="77777777" w:rsidR="003A04C8" w:rsidRDefault="003A04C8">
            <w:pPr>
              <w:jc w:val="center"/>
              <w:rPr>
                <w:rFonts w:ascii="Arial" w:hAnsi="Arial"/>
              </w:rPr>
            </w:pPr>
          </w:p>
        </w:tc>
        <w:tc>
          <w:tcPr>
            <w:tcW w:w="834" w:type="pct"/>
            <w:tcBorders>
              <w:top w:val="single" w:sz="4" w:space="0" w:color="auto"/>
              <w:left w:val="single" w:sz="4" w:space="0" w:color="auto"/>
              <w:bottom w:val="single" w:sz="4" w:space="0" w:color="auto"/>
              <w:right w:val="single" w:sz="4" w:space="0" w:color="auto"/>
            </w:tcBorders>
            <w:vAlign w:val="center"/>
            <w:hideMark/>
          </w:tcPr>
          <w:p w14:paraId="6CCB6451" w14:textId="77777777" w:rsidR="00655BFB" w:rsidRDefault="00655BFB" w:rsidP="00655BFB">
            <w:pPr>
              <w:ind w:firstLine="400"/>
              <w:jc w:val="center"/>
              <w:rPr>
                <w:rFonts w:ascii="Arial" w:hAnsi="Arial"/>
              </w:rPr>
            </w:pPr>
            <w:r>
              <w:t>Cell edge</w:t>
            </w:r>
          </w:p>
        </w:tc>
        <w:tc>
          <w:tcPr>
            <w:tcW w:w="833" w:type="pct"/>
            <w:tcBorders>
              <w:top w:val="single" w:sz="4" w:space="0" w:color="auto"/>
              <w:left w:val="single" w:sz="4" w:space="0" w:color="auto"/>
              <w:bottom w:val="single" w:sz="4" w:space="0" w:color="auto"/>
              <w:right w:val="single" w:sz="4" w:space="0" w:color="auto"/>
            </w:tcBorders>
            <w:vAlign w:val="center"/>
          </w:tcPr>
          <w:p w14:paraId="51D45768" w14:textId="77777777" w:rsidR="00655BFB" w:rsidDel="00655BFB" w:rsidRDefault="00655BFB" w:rsidP="00B71C7F">
            <w:pPr>
              <w:ind w:firstLine="400"/>
              <w:jc w:val="center"/>
            </w:pPr>
            <w:r>
              <w:rPr>
                <w:rFonts w:hint="eastAsia"/>
              </w:rPr>
              <w:t>0.032</w:t>
            </w:r>
          </w:p>
        </w:tc>
        <w:tc>
          <w:tcPr>
            <w:tcW w:w="833" w:type="pct"/>
            <w:tcBorders>
              <w:top w:val="single" w:sz="4" w:space="0" w:color="auto"/>
              <w:left w:val="single" w:sz="4" w:space="0" w:color="auto"/>
              <w:bottom w:val="single" w:sz="4" w:space="0" w:color="auto"/>
              <w:right w:val="single" w:sz="4" w:space="0" w:color="auto"/>
            </w:tcBorders>
            <w:vAlign w:val="center"/>
          </w:tcPr>
          <w:p w14:paraId="5A2A24D8" w14:textId="77777777" w:rsidR="00655BFB" w:rsidDel="00655BFB" w:rsidRDefault="00655BFB" w:rsidP="00B71C7F">
            <w:pPr>
              <w:ind w:firstLine="400"/>
              <w:jc w:val="center"/>
            </w:pPr>
            <w:r>
              <w:rPr>
                <w:rFonts w:hint="eastAsia"/>
              </w:rPr>
              <w:t>0.085</w:t>
            </w:r>
          </w:p>
        </w:tc>
        <w:tc>
          <w:tcPr>
            <w:tcW w:w="833" w:type="pct"/>
            <w:tcBorders>
              <w:top w:val="single" w:sz="4" w:space="0" w:color="auto"/>
              <w:left w:val="single" w:sz="4" w:space="0" w:color="auto"/>
              <w:bottom w:val="single" w:sz="4" w:space="0" w:color="auto"/>
              <w:right w:val="single" w:sz="4" w:space="0" w:color="auto"/>
            </w:tcBorders>
            <w:vAlign w:val="center"/>
            <w:hideMark/>
          </w:tcPr>
          <w:p w14:paraId="1DD45A2C" w14:textId="77777777" w:rsidR="00655BFB" w:rsidRDefault="00655BFB" w:rsidP="00B71C7F">
            <w:pPr>
              <w:ind w:firstLine="400"/>
              <w:jc w:val="center"/>
              <w:rPr>
                <w:rFonts w:ascii="Arial" w:hAnsi="Arial"/>
              </w:rPr>
            </w:pPr>
            <w:r>
              <w:rPr>
                <w:rFonts w:hint="eastAsia"/>
              </w:rPr>
              <w:t>0.051</w:t>
            </w:r>
          </w:p>
        </w:tc>
        <w:tc>
          <w:tcPr>
            <w:tcW w:w="833" w:type="pct"/>
            <w:tcBorders>
              <w:top w:val="single" w:sz="4" w:space="0" w:color="auto"/>
              <w:left w:val="single" w:sz="4" w:space="0" w:color="auto"/>
              <w:bottom w:val="single" w:sz="4" w:space="0" w:color="auto"/>
              <w:right w:val="single" w:sz="4" w:space="0" w:color="auto"/>
            </w:tcBorders>
            <w:vAlign w:val="center"/>
            <w:hideMark/>
          </w:tcPr>
          <w:p w14:paraId="76940C71" w14:textId="77777777" w:rsidR="00655BFB" w:rsidRDefault="00655BFB" w:rsidP="00B71C7F">
            <w:pPr>
              <w:ind w:firstLine="400"/>
              <w:jc w:val="center"/>
              <w:rPr>
                <w:rFonts w:ascii="Arial" w:hAnsi="Arial"/>
              </w:rPr>
            </w:pPr>
            <w:r>
              <w:rPr>
                <w:rFonts w:hint="eastAsia"/>
              </w:rPr>
              <w:t>0.054</w:t>
            </w:r>
          </w:p>
        </w:tc>
      </w:tr>
      <w:tr w:rsidR="00655BFB" w14:paraId="45BBC383" w14:textId="77777777" w:rsidTr="00655BFB">
        <w:tc>
          <w:tcPr>
            <w:tcW w:w="834" w:type="pct"/>
            <w:vMerge w:val="restart"/>
            <w:tcBorders>
              <w:top w:val="single" w:sz="4" w:space="0" w:color="auto"/>
              <w:left w:val="single" w:sz="4" w:space="0" w:color="auto"/>
              <w:bottom w:val="single" w:sz="4" w:space="0" w:color="auto"/>
              <w:right w:val="single" w:sz="4" w:space="0" w:color="auto"/>
            </w:tcBorders>
            <w:vAlign w:val="center"/>
            <w:hideMark/>
          </w:tcPr>
          <w:p w14:paraId="423366CE" w14:textId="77777777" w:rsidR="00655BFB" w:rsidRDefault="00655BFB" w:rsidP="00655BFB">
            <w:pPr>
              <w:ind w:firstLine="400"/>
              <w:jc w:val="center"/>
              <w:rPr>
                <w:rFonts w:ascii="Arial" w:hAnsi="Arial" w:cs="Arial"/>
                <w:noProof/>
              </w:rPr>
            </w:pPr>
            <w:r>
              <w:rPr>
                <w:rFonts w:cs="Arial"/>
                <w:noProof/>
              </w:rPr>
              <w:t>MU A</w:t>
            </w:r>
            <w:r>
              <w:rPr>
                <w:rFonts w:cs="Arial" w:hint="eastAsia"/>
                <w:noProof/>
              </w:rPr>
              <w:t>(4</w:t>
            </w:r>
            <w:r w:rsidRPr="007B34AA">
              <w:rPr>
                <w:rFonts w:cs="Arial"/>
                <w:noProof/>
                <w:position w:val="-6"/>
              </w:rPr>
              <w:object w:dxaOrig="220" w:dyaOrig="279" w14:anchorId="13A0DFA0">
                <v:shape id="_x0000_i1340" type="#_x0000_t75" style="width:9.75pt;height:13.5pt" o:ole="">
                  <v:imagedata r:id="rId609" o:title=""/>
                </v:shape>
                <o:OLEObject Type="Embed" ProgID="Equation.DSMT4" ShapeID="_x0000_i1340" DrawAspect="Content" ObjectID="_1524383615" r:id="rId613"/>
              </w:object>
            </w:r>
            <w:r>
              <w:rPr>
                <w:rFonts w:cs="Arial" w:hint="eastAsia"/>
                <w:noProof/>
              </w:rPr>
              <w:t>)</w:t>
            </w:r>
          </w:p>
        </w:tc>
        <w:tc>
          <w:tcPr>
            <w:tcW w:w="834" w:type="pct"/>
            <w:tcBorders>
              <w:top w:val="single" w:sz="4" w:space="0" w:color="auto"/>
              <w:left w:val="single" w:sz="4" w:space="0" w:color="auto"/>
              <w:bottom w:val="single" w:sz="4" w:space="0" w:color="auto"/>
              <w:right w:val="single" w:sz="4" w:space="0" w:color="auto"/>
            </w:tcBorders>
            <w:vAlign w:val="center"/>
            <w:hideMark/>
          </w:tcPr>
          <w:p w14:paraId="48FBC733" w14:textId="77777777" w:rsidR="00655BFB" w:rsidRDefault="00655BFB" w:rsidP="00B71C7F">
            <w:pPr>
              <w:ind w:firstLine="400"/>
              <w:jc w:val="center"/>
              <w:rPr>
                <w:rFonts w:ascii="Arial" w:hAnsi="Arial"/>
              </w:rPr>
            </w:pPr>
            <w:r>
              <w:t>Cell avg</w:t>
            </w:r>
          </w:p>
        </w:tc>
        <w:tc>
          <w:tcPr>
            <w:tcW w:w="833" w:type="pct"/>
            <w:tcBorders>
              <w:top w:val="single" w:sz="4" w:space="0" w:color="auto"/>
              <w:left w:val="single" w:sz="4" w:space="0" w:color="auto"/>
              <w:bottom w:val="single" w:sz="4" w:space="0" w:color="auto"/>
              <w:right w:val="single" w:sz="4" w:space="0" w:color="auto"/>
            </w:tcBorders>
            <w:vAlign w:val="center"/>
          </w:tcPr>
          <w:p w14:paraId="7E15CB9C" w14:textId="77777777" w:rsidR="00655BFB" w:rsidRDefault="00655BFB" w:rsidP="00B71C7F">
            <w:pPr>
              <w:ind w:firstLine="400"/>
              <w:jc w:val="center"/>
            </w:pPr>
          </w:p>
        </w:tc>
        <w:tc>
          <w:tcPr>
            <w:tcW w:w="833" w:type="pct"/>
            <w:tcBorders>
              <w:top w:val="single" w:sz="4" w:space="0" w:color="auto"/>
              <w:left w:val="single" w:sz="4" w:space="0" w:color="auto"/>
              <w:bottom w:val="single" w:sz="4" w:space="0" w:color="auto"/>
              <w:right w:val="single" w:sz="4" w:space="0" w:color="auto"/>
            </w:tcBorders>
            <w:vAlign w:val="center"/>
          </w:tcPr>
          <w:p w14:paraId="253128F1" w14:textId="77777777" w:rsidR="00655BFB" w:rsidRDefault="00655BFB" w:rsidP="00B71C7F">
            <w:pPr>
              <w:ind w:firstLine="400"/>
              <w:jc w:val="center"/>
            </w:pPr>
          </w:p>
        </w:tc>
        <w:tc>
          <w:tcPr>
            <w:tcW w:w="833" w:type="pct"/>
            <w:tcBorders>
              <w:top w:val="single" w:sz="4" w:space="0" w:color="auto"/>
              <w:left w:val="single" w:sz="4" w:space="0" w:color="auto"/>
              <w:bottom w:val="single" w:sz="4" w:space="0" w:color="auto"/>
              <w:right w:val="single" w:sz="4" w:space="0" w:color="auto"/>
            </w:tcBorders>
            <w:vAlign w:val="center"/>
            <w:hideMark/>
          </w:tcPr>
          <w:p w14:paraId="69FC7665" w14:textId="77777777" w:rsidR="00655BFB" w:rsidRDefault="00655BFB" w:rsidP="00B71C7F">
            <w:pPr>
              <w:ind w:firstLine="400"/>
              <w:jc w:val="center"/>
              <w:rPr>
                <w:rFonts w:ascii="Arial" w:hAnsi="Arial"/>
              </w:rPr>
            </w:pPr>
            <w:r>
              <w:t>2.04</w:t>
            </w:r>
          </w:p>
        </w:tc>
        <w:tc>
          <w:tcPr>
            <w:tcW w:w="833" w:type="pct"/>
            <w:tcBorders>
              <w:top w:val="single" w:sz="4" w:space="0" w:color="auto"/>
              <w:left w:val="single" w:sz="4" w:space="0" w:color="auto"/>
              <w:bottom w:val="single" w:sz="4" w:space="0" w:color="auto"/>
              <w:right w:val="single" w:sz="4" w:space="0" w:color="auto"/>
            </w:tcBorders>
            <w:vAlign w:val="center"/>
            <w:hideMark/>
          </w:tcPr>
          <w:p w14:paraId="15570086" w14:textId="77777777" w:rsidR="00655BFB" w:rsidRDefault="00655BFB" w:rsidP="00B71C7F">
            <w:pPr>
              <w:ind w:firstLine="400"/>
              <w:jc w:val="center"/>
              <w:rPr>
                <w:rFonts w:ascii="Arial" w:hAnsi="Arial"/>
              </w:rPr>
            </w:pPr>
            <w:r>
              <w:t>1.3105</w:t>
            </w:r>
          </w:p>
        </w:tc>
      </w:tr>
      <w:tr w:rsidR="00655BFB" w14:paraId="41967958" w14:textId="77777777" w:rsidTr="00655BFB">
        <w:tc>
          <w:tcPr>
            <w:tcW w:w="834" w:type="pct"/>
            <w:vMerge/>
            <w:tcBorders>
              <w:top w:val="single" w:sz="4" w:space="0" w:color="auto"/>
              <w:left w:val="single" w:sz="4" w:space="0" w:color="auto"/>
              <w:bottom w:val="single" w:sz="4" w:space="0" w:color="auto"/>
              <w:right w:val="single" w:sz="4" w:space="0" w:color="auto"/>
            </w:tcBorders>
            <w:vAlign w:val="center"/>
            <w:hideMark/>
          </w:tcPr>
          <w:p w14:paraId="4F484038" w14:textId="77777777" w:rsidR="003A04C8" w:rsidRDefault="003A04C8">
            <w:pPr>
              <w:jc w:val="center"/>
              <w:rPr>
                <w:rFonts w:ascii="Arial" w:hAnsi="Arial" w:cs="Arial"/>
                <w:noProof/>
              </w:rPr>
            </w:pPr>
          </w:p>
        </w:tc>
        <w:tc>
          <w:tcPr>
            <w:tcW w:w="834" w:type="pct"/>
            <w:tcBorders>
              <w:top w:val="single" w:sz="4" w:space="0" w:color="auto"/>
              <w:left w:val="single" w:sz="4" w:space="0" w:color="auto"/>
              <w:bottom w:val="single" w:sz="4" w:space="0" w:color="auto"/>
              <w:right w:val="single" w:sz="4" w:space="0" w:color="auto"/>
            </w:tcBorders>
            <w:vAlign w:val="center"/>
            <w:hideMark/>
          </w:tcPr>
          <w:p w14:paraId="21D49710" w14:textId="77777777" w:rsidR="00655BFB" w:rsidRDefault="00655BFB" w:rsidP="00655BFB">
            <w:pPr>
              <w:ind w:firstLine="400"/>
              <w:jc w:val="center"/>
              <w:rPr>
                <w:rFonts w:ascii="Arial" w:hAnsi="Arial"/>
              </w:rPr>
            </w:pPr>
            <w:r>
              <w:t>Cell edge</w:t>
            </w:r>
          </w:p>
        </w:tc>
        <w:tc>
          <w:tcPr>
            <w:tcW w:w="833" w:type="pct"/>
            <w:tcBorders>
              <w:top w:val="single" w:sz="4" w:space="0" w:color="auto"/>
              <w:left w:val="single" w:sz="4" w:space="0" w:color="auto"/>
              <w:bottom w:val="single" w:sz="4" w:space="0" w:color="auto"/>
              <w:right w:val="single" w:sz="4" w:space="0" w:color="auto"/>
            </w:tcBorders>
            <w:vAlign w:val="center"/>
          </w:tcPr>
          <w:p w14:paraId="73B3F7CF" w14:textId="77777777" w:rsidR="00655BFB" w:rsidRDefault="00655BFB" w:rsidP="00B71C7F">
            <w:pPr>
              <w:ind w:firstLine="400"/>
              <w:jc w:val="center"/>
            </w:pPr>
          </w:p>
        </w:tc>
        <w:tc>
          <w:tcPr>
            <w:tcW w:w="833" w:type="pct"/>
            <w:tcBorders>
              <w:top w:val="single" w:sz="4" w:space="0" w:color="auto"/>
              <w:left w:val="single" w:sz="4" w:space="0" w:color="auto"/>
              <w:bottom w:val="single" w:sz="4" w:space="0" w:color="auto"/>
              <w:right w:val="single" w:sz="4" w:space="0" w:color="auto"/>
            </w:tcBorders>
            <w:vAlign w:val="center"/>
          </w:tcPr>
          <w:p w14:paraId="5A36A67A" w14:textId="77777777" w:rsidR="00655BFB" w:rsidRDefault="00655BFB" w:rsidP="00B71C7F">
            <w:pPr>
              <w:ind w:firstLine="400"/>
              <w:jc w:val="center"/>
            </w:pPr>
          </w:p>
        </w:tc>
        <w:tc>
          <w:tcPr>
            <w:tcW w:w="833" w:type="pct"/>
            <w:tcBorders>
              <w:top w:val="single" w:sz="4" w:space="0" w:color="auto"/>
              <w:left w:val="single" w:sz="4" w:space="0" w:color="auto"/>
              <w:bottom w:val="single" w:sz="4" w:space="0" w:color="auto"/>
              <w:right w:val="single" w:sz="4" w:space="0" w:color="auto"/>
            </w:tcBorders>
            <w:vAlign w:val="center"/>
            <w:hideMark/>
          </w:tcPr>
          <w:p w14:paraId="7D9D6DE8" w14:textId="77777777" w:rsidR="00655BFB" w:rsidRDefault="00655BFB" w:rsidP="00B71C7F">
            <w:pPr>
              <w:ind w:firstLine="400"/>
              <w:jc w:val="center"/>
              <w:rPr>
                <w:rFonts w:ascii="Arial" w:hAnsi="Arial"/>
              </w:rPr>
            </w:pPr>
            <w:r>
              <w:t>0.056</w:t>
            </w:r>
          </w:p>
        </w:tc>
        <w:tc>
          <w:tcPr>
            <w:tcW w:w="833" w:type="pct"/>
            <w:tcBorders>
              <w:top w:val="single" w:sz="4" w:space="0" w:color="auto"/>
              <w:left w:val="single" w:sz="4" w:space="0" w:color="auto"/>
              <w:bottom w:val="single" w:sz="4" w:space="0" w:color="auto"/>
              <w:right w:val="single" w:sz="4" w:space="0" w:color="auto"/>
            </w:tcBorders>
            <w:vAlign w:val="center"/>
            <w:hideMark/>
          </w:tcPr>
          <w:p w14:paraId="1B8E6A73" w14:textId="77777777" w:rsidR="00655BFB" w:rsidRDefault="00655BFB" w:rsidP="00B71C7F">
            <w:pPr>
              <w:ind w:firstLine="400"/>
              <w:jc w:val="center"/>
              <w:rPr>
                <w:rFonts w:ascii="Arial" w:hAnsi="Arial"/>
              </w:rPr>
            </w:pPr>
            <w:r>
              <w:t>0.0380</w:t>
            </w:r>
          </w:p>
        </w:tc>
      </w:tr>
      <w:tr w:rsidR="00655BFB" w14:paraId="4A9DE453" w14:textId="77777777" w:rsidTr="00655BFB">
        <w:tc>
          <w:tcPr>
            <w:tcW w:w="834" w:type="pct"/>
            <w:vMerge w:val="restart"/>
            <w:tcBorders>
              <w:top w:val="single" w:sz="4" w:space="0" w:color="auto"/>
              <w:left w:val="single" w:sz="4" w:space="0" w:color="auto"/>
              <w:bottom w:val="single" w:sz="4" w:space="0" w:color="auto"/>
              <w:right w:val="single" w:sz="4" w:space="0" w:color="auto"/>
            </w:tcBorders>
            <w:vAlign w:val="center"/>
            <w:hideMark/>
          </w:tcPr>
          <w:p w14:paraId="44BA0E51" w14:textId="77777777" w:rsidR="00655BFB" w:rsidRDefault="00655BFB" w:rsidP="00655BFB">
            <w:pPr>
              <w:ind w:firstLine="400"/>
              <w:jc w:val="center"/>
              <w:rPr>
                <w:rFonts w:ascii="Arial" w:hAnsi="Arial" w:cs="Arial"/>
                <w:noProof/>
              </w:rPr>
            </w:pPr>
            <w:r>
              <w:rPr>
                <w:rFonts w:cs="Arial"/>
                <w:noProof/>
              </w:rPr>
              <w:t>MU C</w:t>
            </w:r>
            <w:r>
              <w:rPr>
                <w:rFonts w:cs="Arial" w:hint="eastAsia"/>
                <w:noProof/>
              </w:rPr>
              <w:t>(0.5</w:t>
            </w:r>
            <w:r w:rsidRPr="007B34AA">
              <w:rPr>
                <w:rFonts w:cs="Arial"/>
                <w:noProof/>
                <w:position w:val="-6"/>
              </w:rPr>
              <w:object w:dxaOrig="220" w:dyaOrig="279" w14:anchorId="1DAFC3EF">
                <v:shape id="_x0000_i1341" type="#_x0000_t75" style="width:9.75pt;height:13.5pt" o:ole="">
                  <v:imagedata r:id="rId611" o:title=""/>
                </v:shape>
                <o:OLEObject Type="Embed" ProgID="Equation.DSMT4" ShapeID="_x0000_i1341" DrawAspect="Content" ObjectID="_1524383616" r:id="rId614"/>
              </w:object>
            </w:r>
            <w:r>
              <w:rPr>
                <w:rFonts w:cs="Arial" w:hint="eastAsia"/>
                <w:noProof/>
              </w:rPr>
              <w:t>)</w:t>
            </w:r>
          </w:p>
        </w:tc>
        <w:tc>
          <w:tcPr>
            <w:tcW w:w="834" w:type="pct"/>
            <w:tcBorders>
              <w:top w:val="single" w:sz="4" w:space="0" w:color="auto"/>
              <w:left w:val="single" w:sz="4" w:space="0" w:color="auto"/>
              <w:bottom w:val="single" w:sz="4" w:space="0" w:color="auto"/>
              <w:right w:val="single" w:sz="4" w:space="0" w:color="auto"/>
            </w:tcBorders>
            <w:vAlign w:val="center"/>
            <w:hideMark/>
          </w:tcPr>
          <w:p w14:paraId="30C4221A" w14:textId="77777777" w:rsidR="00655BFB" w:rsidRDefault="00655BFB" w:rsidP="00B71C7F">
            <w:pPr>
              <w:ind w:firstLine="400"/>
              <w:jc w:val="center"/>
              <w:rPr>
                <w:rFonts w:ascii="Arial" w:hAnsi="Arial"/>
              </w:rPr>
            </w:pPr>
            <w:r>
              <w:t>Cell avg</w:t>
            </w:r>
          </w:p>
        </w:tc>
        <w:tc>
          <w:tcPr>
            <w:tcW w:w="833" w:type="pct"/>
            <w:tcBorders>
              <w:top w:val="single" w:sz="4" w:space="0" w:color="auto"/>
              <w:left w:val="single" w:sz="4" w:space="0" w:color="auto"/>
              <w:bottom w:val="single" w:sz="4" w:space="0" w:color="auto"/>
              <w:right w:val="single" w:sz="4" w:space="0" w:color="auto"/>
            </w:tcBorders>
            <w:vAlign w:val="center"/>
          </w:tcPr>
          <w:p w14:paraId="6F5D0FC4" w14:textId="77777777" w:rsidR="00655BFB" w:rsidRDefault="00655BFB" w:rsidP="00B71C7F">
            <w:pPr>
              <w:ind w:firstLine="400"/>
              <w:jc w:val="center"/>
            </w:pPr>
          </w:p>
        </w:tc>
        <w:tc>
          <w:tcPr>
            <w:tcW w:w="833" w:type="pct"/>
            <w:tcBorders>
              <w:top w:val="single" w:sz="4" w:space="0" w:color="auto"/>
              <w:left w:val="single" w:sz="4" w:space="0" w:color="auto"/>
              <w:bottom w:val="single" w:sz="4" w:space="0" w:color="auto"/>
              <w:right w:val="single" w:sz="4" w:space="0" w:color="auto"/>
            </w:tcBorders>
            <w:vAlign w:val="center"/>
          </w:tcPr>
          <w:p w14:paraId="6032C79D" w14:textId="77777777" w:rsidR="00655BFB" w:rsidRDefault="00655BFB" w:rsidP="00B71C7F">
            <w:pPr>
              <w:ind w:firstLine="400"/>
              <w:jc w:val="center"/>
            </w:pPr>
          </w:p>
        </w:tc>
        <w:tc>
          <w:tcPr>
            <w:tcW w:w="833" w:type="pct"/>
            <w:tcBorders>
              <w:top w:val="single" w:sz="4" w:space="0" w:color="auto"/>
              <w:left w:val="single" w:sz="4" w:space="0" w:color="auto"/>
              <w:bottom w:val="single" w:sz="4" w:space="0" w:color="auto"/>
              <w:right w:val="single" w:sz="4" w:space="0" w:color="auto"/>
            </w:tcBorders>
            <w:vAlign w:val="center"/>
            <w:hideMark/>
          </w:tcPr>
          <w:p w14:paraId="1720C427" w14:textId="77777777" w:rsidR="00655BFB" w:rsidRDefault="00655BFB" w:rsidP="00B71C7F">
            <w:pPr>
              <w:ind w:firstLine="400"/>
              <w:jc w:val="center"/>
              <w:rPr>
                <w:rFonts w:ascii="Arial" w:hAnsi="Arial"/>
              </w:rPr>
            </w:pPr>
            <w:r>
              <w:t>2.30</w:t>
            </w:r>
          </w:p>
        </w:tc>
        <w:tc>
          <w:tcPr>
            <w:tcW w:w="833" w:type="pct"/>
            <w:tcBorders>
              <w:top w:val="single" w:sz="4" w:space="0" w:color="auto"/>
              <w:left w:val="single" w:sz="4" w:space="0" w:color="auto"/>
              <w:bottom w:val="single" w:sz="4" w:space="0" w:color="auto"/>
              <w:right w:val="single" w:sz="4" w:space="0" w:color="auto"/>
            </w:tcBorders>
            <w:vAlign w:val="center"/>
            <w:hideMark/>
          </w:tcPr>
          <w:p w14:paraId="5F11D825" w14:textId="77777777" w:rsidR="00655BFB" w:rsidRDefault="00655BFB" w:rsidP="00B71C7F">
            <w:pPr>
              <w:ind w:firstLine="400"/>
              <w:jc w:val="center"/>
              <w:rPr>
                <w:rFonts w:ascii="Arial" w:hAnsi="Arial"/>
              </w:rPr>
            </w:pPr>
            <w:r>
              <w:t>1.62555</w:t>
            </w:r>
          </w:p>
        </w:tc>
      </w:tr>
      <w:tr w:rsidR="00655BFB" w14:paraId="7286AB7D" w14:textId="77777777" w:rsidTr="00655BFB">
        <w:tc>
          <w:tcPr>
            <w:tcW w:w="834" w:type="pct"/>
            <w:vMerge/>
            <w:tcBorders>
              <w:top w:val="single" w:sz="4" w:space="0" w:color="auto"/>
              <w:left w:val="single" w:sz="4" w:space="0" w:color="auto"/>
              <w:bottom w:val="single" w:sz="4" w:space="0" w:color="auto"/>
              <w:right w:val="single" w:sz="4" w:space="0" w:color="auto"/>
            </w:tcBorders>
            <w:vAlign w:val="center"/>
            <w:hideMark/>
          </w:tcPr>
          <w:p w14:paraId="264D18AC" w14:textId="77777777" w:rsidR="003A04C8" w:rsidRDefault="003A04C8">
            <w:pPr>
              <w:jc w:val="center"/>
              <w:rPr>
                <w:rFonts w:ascii="Arial" w:hAnsi="Arial" w:cs="Arial"/>
                <w:noProof/>
              </w:rPr>
            </w:pPr>
          </w:p>
        </w:tc>
        <w:tc>
          <w:tcPr>
            <w:tcW w:w="834" w:type="pct"/>
            <w:tcBorders>
              <w:top w:val="single" w:sz="4" w:space="0" w:color="auto"/>
              <w:left w:val="single" w:sz="4" w:space="0" w:color="auto"/>
              <w:bottom w:val="single" w:sz="4" w:space="0" w:color="auto"/>
              <w:right w:val="single" w:sz="4" w:space="0" w:color="auto"/>
            </w:tcBorders>
            <w:vAlign w:val="center"/>
            <w:hideMark/>
          </w:tcPr>
          <w:p w14:paraId="76B85420" w14:textId="77777777" w:rsidR="00655BFB" w:rsidRDefault="00655BFB" w:rsidP="00655BFB">
            <w:pPr>
              <w:ind w:firstLine="400"/>
              <w:jc w:val="center"/>
              <w:rPr>
                <w:rFonts w:ascii="Arial" w:hAnsi="Arial"/>
              </w:rPr>
            </w:pPr>
            <w:r>
              <w:t>Cell edge</w:t>
            </w:r>
          </w:p>
        </w:tc>
        <w:tc>
          <w:tcPr>
            <w:tcW w:w="833" w:type="pct"/>
            <w:tcBorders>
              <w:top w:val="single" w:sz="4" w:space="0" w:color="auto"/>
              <w:left w:val="single" w:sz="4" w:space="0" w:color="auto"/>
              <w:bottom w:val="single" w:sz="4" w:space="0" w:color="auto"/>
              <w:right w:val="single" w:sz="4" w:space="0" w:color="auto"/>
            </w:tcBorders>
            <w:vAlign w:val="center"/>
          </w:tcPr>
          <w:p w14:paraId="18804112" w14:textId="77777777" w:rsidR="00655BFB" w:rsidRDefault="00655BFB" w:rsidP="00B71C7F">
            <w:pPr>
              <w:ind w:firstLine="400"/>
              <w:jc w:val="center"/>
            </w:pPr>
          </w:p>
        </w:tc>
        <w:tc>
          <w:tcPr>
            <w:tcW w:w="833" w:type="pct"/>
            <w:tcBorders>
              <w:top w:val="single" w:sz="4" w:space="0" w:color="auto"/>
              <w:left w:val="single" w:sz="4" w:space="0" w:color="auto"/>
              <w:bottom w:val="single" w:sz="4" w:space="0" w:color="auto"/>
              <w:right w:val="single" w:sz="4" w:space="0" w:color="auto"/>
            </w:tcBorders>
            <w:vAlign w:val="center"/>
          </w:tcPr>
          <w:p w14:paraId="0B4D0351" w14:textId="77777777" w:rsidR="00655BFB" w:rsidRDefault="00655BFB" w:rsidP="00B71C7F">
            <w:pPr>
              <w:ind w:firstLine="400"/>
              <w:jc w:val="center"/>
            </w:pPr>
          </w:p>
        </w:tc>
        <w:tc>
          <w:tcPr>
            <w:tcW w:w="833" w:type="pct"/>
            <w:tcBorders>
              <w:top w:val="single" w:sz="4" w:space="0" w:color="auto"/>
              <w:left w:val="single" w:sz="4" w:space="0" w:color="auto"/>
              <w:bottom w:val="single" w:sz="4" w:space="0" w:color="auto"/>
              <w:right w:val="single" w:sz="4" w:space="0" w:color="auto"/>
            </w:tcBorders>
            <w:vAlign w:val="center"/>
            <w:hideMark/>
          </w:tcPr>
          <w:p w14:paraId="2485019C" w14:textId="77777777" w:rsidR="00655BFB" w:rsidRDefault="00655BFB" w:rsidP="00B71C7F">
            <w:pPr>
              <w:ind w:firstLine="400"/>
              <w:jc w:val="center"/>
              <w:rPr>
                <w:rFonts w:ascii="Arial" w:hAnsi="Arial"/>
              </w:rPr>
            </w:pPr>
            <w:r>
              <w:t>0.064</w:t>
            </w:r>
          </w:p>
        </w:tc>
        <w:tc>
          <w:tcPr>
            <w:tcW w:w="833" w:type="pct"/>
            <w:tcBorders>
              <w:top w:val="single" w:sz="4" w:space="0" w:color="auto"/>
              <w:left w:val="single" w:sz="4" w:space="0" w:color="auto"/>
              <w:bottom w:val="single" w:sz="4" w:space="0" w:color="auto"/>
              <w:right w:val="single" w:sz="4" w:space="0" w:color="auto"/>
            </w:tcBorders>
            <w:vAlign w:val="center"/>
            <w:hideMark/>
          </w:tcPr>
          <w:p w14:paraId="1D9B8694" w14:textId="77777777" w:rsidR="00655BFB" w:rsidRDefault="00655BFB" w:rsidP="00B71C7F">
            <w:pPr>
              <w:ind w:firstLine="400"/>
              <w:jc w:val="center"/>
              <w:rPr>
                <w:rFonts w:ascii="Arial" w:hAnsi="Arial"/>
              </w:rPr>
            </w:pPr>
            <w:r>
              <w:t>0.0505</w:t>
            </w:r>
          </w:p>
        </w:tc>
      </w:tr>
    </w:tbl>
    <w:p w14:paraId="336DBE71" w14:textId="77777777" w:rsidR="00BC42B7" w:rsidRDefault="00BC42B7" w:rsidP="00CD1878"/>
    <w:p w14:paraId="142FBB69" w14:textId="77777777" w:rsidR="001F558C" w:rsidRDefault="003A4670" w:rsidP="00D27196">
      <w:pPr>
        <w:pStyle w:val="ad"/>
      </w:pPr>
      <w:r>
        <w:rPr>
          <w:rFonts w:hint="eastAsia"/>
        </w:rPr>
        <w:t>图表</w:t>
      </w:r>
      <w:r>
        <w:rPr>
          <w:rFonts w:hint="eastAsia"/>
        </w:rPr>
        <w:t xml:space="preserve"> 3.2</w:t>
      </w:r>
      <w:del w:id="303" w:author="李志成" w:date="2013-05-14T20:24:00Z">
        <w:r w:rsidDel="003A4670">
          <w:rPr>
            <w:rFonts w:hint="eastAsia"/>
          </w:rPr>
          <w:delText>图表</w:delText>
        </w:r>
      </w:del>
      <w:r>
        <w:rPr>
          <w:rFonts w:hint="eastAsia"/>
        </w:rPr>
        <w:t xml:space="preserve"> 3.2</w:t>
      </w:r>
      <w:del w:id="304" w:author="李志成" w:date="2013-05-14T20:24:00Z">
        <w:r w:rsidR="00D27196" w:rsidDel="003A4670">
          <w:rPr>
            <w:rFonts w:hint="eastAsia"/>
          </w:rPr>
          <w:delText>图表</w:delText>
        </w:r>
      </w:del>
      <w:r w:rsidR="00D27196">
        <w:rPr>
          <w:rFonts w:hint="eastAsia"/>
        </w:rPr>
        <w:t xml:space="preserve"> </w:t>
      </w:r>
      <w:ins w:id="305"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306"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307" w:author="李志成" w:date="2013-05-14T20:25:00Z">
        <w:r>
          <w:rPr>
            <w:noProof/>
          </w:rPr>
          <w:t>2</w:t>
        </w:r>
        <w:r>
          <w:fldChar w:fldCharType="end"/>
        </w:r>
      </w:ins>
      <w:del w:id="308"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2</w:delText>
        </w:r>
        <w:r w:rsidR="00D27196" w:rsidDel="003A4670">
          <w:fldChar w:fldCharType="end"/>
        </w:r>
      </w:del>
      <w:r w:rsidR="00D27196">
        <w:rPr>
          <w:rFonts w:hint="eastAsia"/>
        </w:rPr>
        <w:t xml:space="preserve"> </w:t>
      </w:r>
      <w:r w:rsidR="001F558C">
        <w:rPr>
          <w:rFonts w:hint="eastAsia"/>
        </w:rPr>
        <w:t xml:space="preserve">R8_1 </w:t>
      </w:r>
      <w:r w:rsidR="001F558C">
        <w:rPr>
          <w:rFonts w:hint="eastAsia"/>
        </w:rPr>
        <w:t>校准结果</w:t>
      </w:r>
    </w:p>
    <w:tbl>
      <w:tblPr>
        <w:tblStyle w:val="ac"/>
        <w:tblW w:w="0" w:type="auto"/>
        <w:jc w:val="center"/>
        <w:tblLook w:val="04A0" w:firstRow="1" w:lastRow="0" w:firstColumn="1" w:lastColumn="0" w:noHBand="0" w:noVBand="1"/>
      </w:tblPr>
      <w:tblGrid>
        <w:gridCol w:w="4003"/>
        <w:gridCol w:w="3997"/>
      </w:tblGrid>
      <w:tr w:rsidR="009B4F64" w14:paraId="7128F155" w14:textId="77777777" w:rsidTr="0014623F">
        <w:trPr>
          <w:jc w:val="center"/>
        </w:trPr>
        <w:tc>
          <w:tcPr>
            <w:tcW w:w="0" w:type="auto"/>
          </w:tcPr>
          <w:p w14:paraId="06357421" w14:textId="77777777" w:rsidR="009B4F64" w:rsidRDefault="009B4F64" w:rsidP="00453834">
            <w:pPr>
              <w:rPr>
                <w:rFonts w:cs="Arial"/>
              </w:rPr>
            </w:pPr>
            <w:r>
              <w:rPr>
                <w:rFonts w:cs="Arial" w:hint="eastAsia"/>
              </w:rPr>
              <w:t>吞吐量</w:t>
            </w:r>
          </w:p>
        </w:tc>
        <w:tc>
          <w:tcPr>
            <w:tcW w:w="0" w:type="auto"/>
          </w:tcPr>
          <w:p w14:paraId="4BB4C651" w14:textId="77777777" w:rsidR="009B4F64" w:rsidRDefault="009B4F64" w:rsidP="00453834">
            <w:pPr>
              <w:rPr>
                <w:rFonts w:cs="Arial"/>
              </w:rPr>
            </w:pPr>
            <w:r>
              <w:rPr>
                <w:rFonts w:cs="Arial" w:hint="eastAsia"/>
              </w:rPr>
              <w:t>平均每扇区吞吐量</w:t>
            </w:r>
          </w:p>
        </w:tc>
      </w:tr>
      <w:tr w:rsidR="009B4F64" w14:paraId="27FB343A" w14:textId="77777777" w:rsidTr="0014623F">
        <w:trPr>
          <w:jc w:val="center"/>
        </w:trPr>
        <w:tc>
          <w:tcPr>
            <w:tcW w:w="0" w:type="auto"/>
          </w:tcPr>
          <w:p w14:paraId="4ABF36E6" w14:textId="77777777" w:rsidR="009B4F64" w:rsidRDefault="003A04C8" w:rsidP="00453834">
            <w:pPr>
              <w:rPr>
                <w:rFonts w:cs="Arial"/>
              </w:rPr>
            </w:pPr>
            <w:r>
              <w:rPr>
                <w:rFonts w:cs="Arial"/>
                <w:noProof/>
              </w:rPr>
              <w:lastRenderedPageBreak/>
              <w:drawing>
                <wp:inline distT="0" distB="0" distL="0" distR="0" wp14:anchorId="7AFC743F" wp14:editId="42049F94">
                  <wp:extent cx="2401200" cy="1800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24A9FA7C" w14:textId="77777777" w:rsidR="009B4F64" w:rsidRDefault="003A04C8" w:rsidP="00453834">
            <w:pPr>
              <w:rPr>
                <w:rFonts w:cs="Arial"/>
              </w:rPr>
            </w:pPr>
            <w:r>
              <w:rPr>
                <w:rFonts w:cs="Arial"/>
                <w:noProof/>
              </w:rPr>
              <w:drawing>
                <wp:inline distT="0" distB="0" distL="0" distR="0" wp14:anchorId="466AD2FF" wp14:editId="0B2D5F80">
                  <wp:extent cx="2401200" cy="18000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9B4F64" w14:paraId="5A7EE5C4" w14:textId="77777777" w:rsidTr="0014623F">
        <w:trPr>
          <w:jc w:val="center"/>
        </w:trPr>
        <w:tc>
          <w:tcPr>
            <w:tcW w:w="0" w:type="auto"/>
          </w:tcPr>
          <w:p w14:paraId="6B0F4BFE" w14:textId="77777777" w:rsidR="009B4F64" w:rsidRDefault="009B4F64" w:rsidP="00453834">
            <w:pPr>
              <w:rPr>
                <w:rFonts w:cs="Arial"/>
              </w:rPr>
            </w:pPr>
            <w:r>
              <w:rPr>
                <w:rFonts w:cs="Arial" w:hint="eastAsia"/>
              </w:rPr>
              <w:t>MCS</w:t>
            </w:r>
          </w:p>
        </w:tc>
        <w:tc>
          <w:tcPr>
            <w:tcW w:w="0" w:type="auto"/>
          </w:tcPr>
          <w:p w14:paraId="44E32E95" w14:textId="77777777" w:rsidR="009B4F64" w:rsidRDefault="009B4F64" w:rsidP="00453834">
            <w:pPr>
              <w:rPr>
                <w:rFonts w:cs="Arial"/>
              </w:rPr>
            </w:pPr>
            <w:r>
              <w:rPr>
                <w:rFonts w:cs="Arial" w:hint="eastAsia"/>
              </w:rPr>
              <w:t>HARQ</w:t>
            </w:r>
          </w:p>
        </w:tc>
      </w:tr>
      <w:tr w:rsidR="009B4F64" w14:paraId="1150F450" w14:textId="77777777" w:rsidTr="0014623F">
        <w:trPr>
          <w:jc w:val="center"/>
        </w:trPr>
        <w:tc>
          <w:tcPr>
            <w:tcW w:w="0" w:type="auto"/>
          </w:tcPr>
          <w:p w14:paraId="51416FA9" w14:textId="77777777" w:rsidR="009B4F64" w:rsidRDefault="003A04C8" w:rsidP="00453834">
            <w:pPr>
              <w:rPr>
                <w:rFonts w:cs="Arial"/>
              </w:rPr>
            </w:pPr>
            <w:r>
              <w:rPr>
                <w:rFonts w:cs="Arial"/>
                <w:noProof/>
              </w:rPr>
              <w:drawing>
                <wp:inline distT="0" distB="0" distL="0" distR="0" wp14:anchorId="66B56353" wp14:editId="57B05F56">
                  <wp:extent cx="2404800" cy="180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2404800" cy="1800000"/>
                          </a:xfrm>
                          <a:prstGeom prst="rect">
                            <a:avLst/>
                          </a:prstGeom>
                          <a:noFill/>
                          <a:ln>
                            <a:noFill/>
                          </a:ln>
                        </pic:spPr>
                      </pic:pic>
                    </a:graphicData>
                  </a:graphic>
                </wp:inline>
              </w:drawing>
            </w:r>
          </w:p>
        </w:tc>
        <w:tc>
          <w:tcPr>
            <w:tcW w:w="0" w:type="auto"/>
          </w:tcPr>
          <w:p w14:paraId="56658FF8" w14:textId="77777777" w:rsidR="009B4F64" w:rsidRDefault="003A04C8" w:rsidP="00453834">
            <w:pPr>
              <w:rPr>
                <w:rFonts w:cs="Arial"/>
              </w:rPr>
            </w:pPr>
            <w:r>
              <w:rPr>
                <w:rFonts w:cs="Arial"/>
                <w:noProof/>
              </w:rPr>
              <w:drawing>
                <wp:inline distT="0" distB="0" distL="0" distR="0" wp14:anchorId="24464D92" wp14:editId="381AA006">
                  <wp:extent cx="2307600" cy="18000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rrowheads="1"/>
                          </pic:cNvPicPr>
                        </pic:nvPicPr>
                        <pic:blipFill>
                          <a:blip r:embed="rId618"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r>
      <w:tr w:rsidR="009B4F64" w14:paraId="353ACF2C" w14:textId="77777777" w:rsidTr="0014623F">
        <w:trPr>
          <w:jc w:val="center"/>
        </w:trPr>
        <w:tc>
          <w:tcPr>
            <w:tcW w:w="0" w:type="auto"/>
          </w:tcPr>
          <w:p w14:paraId="69B96505" w14:textId="77777777" w:rsidR="009B4F64" w:rsidRDefault="009B4F64" w:rsidP="00453834">
            <w:pPr>
              <w:rPr>
                <w:rFonts w:cs="Arial"/>
              </w:rPr>
            </w:pPr>
            <w:r>
              <w:rPr>
                <w:rFonts w:cs="Arial" w:hint="eastAsia"/>
              </w:rPr>
              <w:t>RANK</w:t>
            </w:r>
          </w:p>
        </w:tc>
        <w:tc>
          <w:tcPr>
            <w:tcW w:w="0" w:type="auto"/>
          </w:tcPr>
          <w:p w14:paraId="0865675B" w14:textId="77777777" w:rsidR="009B4F64" w:rsidRDefault="009B4F64" w:rsidP="00453834">
            <w:pPr>
              <w:rPr>
                <w:rFonts w:cs="Arial"/>
              </w:rPr>
            </w:pPr>
            <w:r>
              <w:rPr>
                <w:rFonts w:cs="Arial" w:hint="eastAsia"/>
              </w:rPr>
              <w:t>RANK</w:t>
            </w:r>
          </w:p>
        </w:tc>
      </w:tr>
      <w:tr w:rsidR="009B4F64" w14:paraId="0FB2102F" w14:textId="77777777" w:rsidTr="0014623F">
        <w:trPr>
          <w:jc w:val="center"/>
        </w:trPr>
        <w:tc>
          <w:tcPr>
            <w:tcW w:w="0" w:type="auto"/>
          </w:tcPr>
          <w:p w14:paraId="2C2A9EE8" w14:textId="77777777" w:rsidR="009B4F64" w:rsidRDefault="003A04C8" w:rsidP="00453834">
            <w:pPr>
              <w:rPr>
                <w:rFonts w:cs="Arial"/>
              </w:rPr>
            </w:pPr>
            <w:r>
              <w:rPr>
                <w:rFonts w:cs="Arial"/>
                <w:noProof/>
              </w:rPr>
              <w:drawing>
                <wp:inline distT="0" distB="0" distL="0" distR="0" wp14:anchorId="7079D2AE" wp14:editId="0C944883">
                  <wp:extent cx="2401200" cy="1800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rrowheads="1"/>
                          </pic:cNvPicPr>
                        </pic:nvPicPr>
                        <pic:blipFill>
                          <a:blip r:embed="rId619"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7A1EEE8A" w14:textId="77777777" w:rsidR="009B4F64" w:rsidRDefault="003A04C8" w:rsidP="00453834">
            <w:pPr>
              <w:rPr>
                <w:rFonts w:cs="Arial"/>
              </w:rPr>
            </w:pPr>
            <w:r>
              <w:rPr>
                <w:rFonts w:cs="Arial"/>
                <w:noProof/>
              </w:rPr>
              <w:drawing>
                <wp:inline distT="0" distB="0" distL="0" distR="0" wp14:anchorId="2FAE8143" wp14:editId="54A1BF9B">
                  <wp:extent cx="2401200" cy="1800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9B4F64" w14:paraId="3149AE85" w14:textId="77777777" w:rsidTr="0014623F">
        <w:trPr>
          <w:jc w:val="center"/>
        </w:trPr>
        <w:tc>
          <w:tcPr>
            <w:tcW w:w="0" w:type="auto"/>
          </w:tcPr>
          <w:p w14:paraId="3D238BDA" w14:textId="77777777" w:rsidR="009B4F64" w:rsidRDefault="009B4F64" w:rsidP="00453834">
            <w:pPr>
              <w:rPr>
                <w:rFonts w:cs="Arial"/>
              </w:rPr>
            </w:pPr>
            <w:r>
              <w:rPr>
                <w:rFonts w:cs="Arial" w:hint="eastAsia"/>
              </w:rPr>
              <w:t>平均每用户</w:t>
            </w:r>
            <w:r>
              <w:rPr>
                <w:rFonts w:cs="Arial" w:hint="eastAsia"/>
              </w:rPr>
              <w:t>SINR</w:t>
            </w:r>
          </w:p>
        </w:tc>
        <w:tc>
          <w:tcPr>
            <w:tcW w:w="0" w:type="auto"/>
          </w:tcPr>
          <w:p w14:paraId="17B90D8E" w14:textId="77777777" w:rsidR="009B4F64" w:rsidRDefault="009B4F64" w:rsidP="00453834">
            <w:pPr>
              <w:rPr>
                <w:rFonts w:cs="Arial"/>
              </w:rPr>
            </w:pPr>
            <w:r>
              <w:rPr>
                <w:rFonts w:cs="Arial" w:hint="eastAsia"/>
              </w:rPr>
              <w:t>wideband SINR</w:t>
            </w:r>
          </w:p>
        </w:tc>
      </w:tr>
      <w:tr w:rsidR="009B4F64" w14:paraId="166B10FC" w14:textId="77777777" w:rsidTr="0014623F">
        <w:trPr>
          <w:jc w:val="center"/>
        </w:trPr>
        <w:tc>
          <w:tcPr>
            <w:tcW w:w="0" w:type="auto"/>
          </w:tcPr>
          <w:p w14:paraId="72B8E50D" w14:textId="77777777" w:rsidR="009B4F64" w:rsidRDefault="003A04C8" w:rsidP="00453834">
            <w:pPr>
              <w:rPr>
                <w:rFonts w:cs="Arial"/>
              </w:rPr>
            </w:pPr>
            <w:r>
              <w:rPr>
                <w:rFonts w:cs="Arial"/>
                <w:noProof/>
              </w:rPr>
              <w:lastRenderedPageBreak/>
              <w:drawing>
                <wp:inline distT="0" distB="0" distL="0" distR="0" wp14:anchorId="5C407619" wp14:editId="2FFF804A">
                  <wp:extent cx="2401200" cy="1800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3A382187" w14:textId="77777777" w:rsidR="009B4F64" w:rsidRDefault="003A04C8" w:rsidP="00453834">
            <w:pPr>
              <w:rPr>
                <w:rFonts w:cs="Arial"/>
              </w:rPr>
            </w:pPr>
            <w:r>
              <w:rPr>
                <w:rFonts w:cs="Arial"/>
                <w:noProof/>
              </w:rPr>
              <w:drawing>
                <wp:inline distT="0" distB="0" distL="0" distR="0" wp14:anchorId="77E95D3D" wp14:editId="4EAADC81">
                  <wp:extent cx="2307600" cy="18000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pic:cNvPicPr>
                            <a:picLocks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r>
    </w:tbl>
    <w:p w14:paraId="24775E54" w14:textId="77777777" w:rsidR="00BC42B7" w:rsidRDefault="00BC42B7" w:rsidP="00CD1878"/>
    <w:p w14:paraId="126A7AA2" w14:textId="77777777" w:rsidR="001F558C" w:rsidRDefault="003A4670" w:rsidP="00D27196">
      <w:pPr>
        <w:pStyle w:val="ad"/>
      </w:pPr>
      <w:r>
        <w:rPr>
          <w:rFonts w:hint="eastAsia"/>
        </w:rPr>
        <w:t>图表</w:t>
      </w:r>
      <w:r>
        <w:rPr>
          <w:rFonts w:hint="eastAsia"/>
        </w:rPr>
        <w:t xml:space="preserve"> 3.2</w:t>
      </w:r>
      <w:del w:id="309" w:author="李志成" w:date="2013-05-14T20:24:00Z">
        <w:r w:rsidDel="003A4670">
          <w:rPr>
            <w:rFonts w:hint="eastAsia"/>
          </w:rPr>
          <w:delText>图表</w:delText>
        </w:r>
      </w:del>
      <w:r>
        <w:rPr>
          <w:rFonts w:hint="eastAsia"/>
        </w:rPr>
        <w:t xml:space="preserve"> 3.2</w:t>
      </w:r>
      <w:del w:id="310" w:author="李志成" w:date="2013-05-14T20:24:00Z">
        <w:r w:rsidR="00D27196" w:rsidDel="003A4670">
          <w:rPr>
            <w:rFonts w:hint="eastAsia"/>
          </w:rPr>
          <w:delText>图表</w:delText>
        </w:r>
      </w:del>
      <w:r w:rsidR="00D27196">
        <w:rPr>
          <w:rFonts w:hint="eastAsia"/>
        </w:rPr>
        <w:t xml:space="preserve"> </w:t>
      </w:r>
      <w:ins w:id="311"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312"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313" w:author="李志成" w:date="2013-05-14T20:25:00Z">
        <w:r>
          <w:rPr>
            <w:noProof/>
          </w:rPr>
          <w:t>3</w:t>
        </w:r>
        <w:r>
          <w:fldChar w:fldCharType="end"/>
        </w:r>
      </w:ins>
      <w:del w:id="314"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3</w:delText>
        </w:r>
        <w:r w:rsidR="00D27196" w:rsidDel="003A4670">
          <w:fldChar w:fldCharType="end"/>
        </w:r>
      </w:del>
      <w:r w:rsidR="001F558C">
        <w:rPr>
          <w:rFonts w:hint="eastAsia"/>
        </w:rPr>
        <w:t xml:space="preserve"> R8_2 </w:t>
      </w:r>
      <w:r w:rsidR="001F558C">
        <w:rPr>
          <w:rFonts w:hint="eastAsia"/>
        </w:rPr>
        <w:t>校准结果</w:t>
      </w:r>
    </w:p>
    <w:tbl>
      <w:tblPr>
        <w:tblStyle w:val="ac"/>
        <w:tblW w:w="0" w:type="auto"/>
        <w:jc w:val="center"/>
        <w:tblLook w:val="04A0" w:firstRow="1" w:lastRow="0" w:firstColumn="1" w:lastColumn="0" w:noHBand="0" w:noVBand="1"/>
      </w:tblPr>
      <w:tblGrid>
        <w:gridCol w:w="4190"/>
        <w:gridCol w:w="4144"/>
      </w:tblGrid>
      <w:tr w:rsidR="009B4F64" w14:paraId="646E585A" w14:textId="77777777" w:rsidTr="0014623F">
        <w:trPr>
          <w:jc w:val="center"/>
        </w:trPr>
        <w:tc>
          <w:tcPr>
            <w:tcW w:w="0" w:type="auto"/>
          </w:tcPr>
          <w:p w14:paraId="19EF6295" w14:textId="77777777" w:rsidR="009B4F64" w:rsidRDefault="009B4F64" w:rsidP="00453834">
            <w:pPr>
              <w:rPr>
                <w:rFonts w:cs="Arial"/>
              </w:rPr>
            </w:pPr>
            <w:r>
              <w:rPr>
                <w:rFonts w:cs="Arial" w:hint="eastAsia"/>
              </w:rPr>
              <w:t>吞吐量</w:t>
            </w:r>
          </w:p>
        </w:tc>
        <w:tc>
          <w:tcPr>
            <w:tcW w:w="0" w:type="auto"/>
          </w:tcPr>
          <w:p w14:paraId="0FA5BDC8" w14:textId="77777777" w:rsidR="009B4F64" w:rsidRDefault="009B4F64" w:rsidP="00453834">
            <w:pPr>
              <w:rPr>
                <w:rFonts w:cs="Arial"/>
              </w:rPr>
            </w:pPr>
            <w:r>
              <w:rPr>
                <w:rFonts w:cs="Arial" w:hint="eastAsia"/>
              </w:rPr>
              <w:t>平均每扇区吞吐量</w:t>
            </w:r>
          </w:p>
        </w:tc>
      </w:tr>
      <w:tr w:rsidR="009B4F64" w14:paraId="4FAEEDFC" w14:textId="77777777" w:rsidTr="0014623F">
        <w:trPr>
          <w:jc w:val="center"/>
        </w:trPr>
        <w:tc>
          <w:tcPr>
            <w:tcW w:w="0" w:type="auto"/>
          </w:tcPr>
          <w:p w14:paraId="78406576" w14:textId="77777777" w:rsidR="009B4F64" w:rsidRDefault="003A04C8" w:rsidP="00453834">
            <w:pPr>
              <w:rPr>
                <w:rFonts w:cs="Arial"/>
              </w:rPr>
            </w:pPr>
            <w:r>
              <w:rPr>
                <w:rFonts w:cs="Arial"/>
                <w:noProof/>
              </w:rPr>
              <w:drawing>
                <wp:inline distT="0" distB="0" distL="0" distR="0" wp14:anchorId="0BDA17B5" wp14:editId="48CC423C">
                  <wp:extent cx="2523600" cy="18000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2523600" cy="1800000"/>
                          </a:xfrm>
                          <a:prstGeom prst="rect">
                            <a:avLst/>
                          </a:prstGeom>
                          <a:noFill/>
                          <a:ln>
                            <a:noFill/>
                          </a:ln>
                        </pic:spPr>
                      </pic:pic>
                    </a:graphicData>
                  </a:graphic>
                </wp:inline>
              </w:drawing>
            </w:r>
          </w:p>
        </w:tc>
        <w:tc>
          <w:tcPr>
            <w:tcW w:w="0" w:type="auto"/>
          </w:tcPr>
          <w:p w14:paraId="598147DE" w14:textId="77777777" w:rsidR="009B4F64" w:rsidRDefault="003A04C8" w:rsidP="00453834">
            <w:pPr>
              <w:rPr>
                <w:rFonts w:cs="Arial"/>
              </w:rPr>
            </w:pPr>
            <w:r>
              <w:rPr>
                <w:rFonts w:cs="Arial"/>
                <w:noProof/>
              </w:rPr>
              <w:drawing>
                <wp:inline distT="0" distB="0" distL="0" distR="0" wp14:anchorId="5F15DC93" wp14:editId="64BBD901">
                  <wp:extent cx="2465798" cy="180285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461899" cy="1800000"/>
                          </a:xfrm>
                          <a:prstGeom prst="rect">
                            <a:avLst/>
                          </a:prstGeom>
                          <a:noFill/>
                          <a:ln>
                            <a:noFill/>
                          </a:ln>
                        </pic:spPr>
                      </pic:pic>
                    </a:graphicData>
                  </a:graphic>
                </wp:inline>
              </w:drawing>
            </w:r>
          </w:p>
        </w:tc>
      </w:tr>
      <w:tr w:rsidR="009B4F64" w14:paraId="1EEB3F36" w14:textId="77777777" w:rsidTr="0014623F">
        <w:trPr>
          <w:jc w:val="center"/>
        </w:trPr>
        <w:tc>
          <w:tcPr>
            <w:tcW w:w="0" w:type="auto"/>
          </w:tcPr>
          <w:p w14:paraId="04ECAA54" w14:textId="77777777" w:rsidR="009B4F64" w:rsidRDefault="009B4F64" w:rsidP="00453834">
            <w:pPr>
              <w:rPr>
                <w:rFonts w:cs="Arial"/>
              </w:rPr>
            </w:pPr>
            <w:r>
              <w:rPr>
                <w:rFonts w:cs="Arial" w:hint="eastAsia"/>
              </w:rPr>
              <w:t>MCS</w:t>
            </w:r>
          </w:p>
        </w:tc>
        <w:tc>
          <w:tcPr>
            <w:tcW w:w="0" w:type="auto"/>
          </w:tcPr>
          <w:p w14:paraId="064EFA76" w14:textId="77777777" w:rsidR="009B4F64" w:rsidRDefault="009B4F64" w:rsidP="00453834">
            <w:pPr>
              <w:rPr>
                <w:rFonts w:cs="Arial"/>
              </w:rPr>
            </w:pPr>
            <w:r>
              <w:rPr>
                <w:rFonts w:cs="Arial" w:hint="eastAsia"/>
              </w:rPr>
              <w:t>HARQ</w:t>
            </w:r>
          </w:p>
        </w:tc>
      </w:tr>
      <w:tr w:rsidR="009B4F64" w14:paraId="546B6EB8" w14:textId="77777777" w:rsidTr="0014623F">
        <w:trPr>
          <w:jc w:val="center"/>
        </w:trPr>
        <w:tc>
          <w:tcPr>
            <w:tcW w:w="0" w:type="auto"/>
          </w:tcPr>
          <w:p w14:paraId="41E4B2E3" w14:textId="77777777" w:rsidR="009B4F64" w:rsidRDefault="003A04C8" w:rsidP="00453834">
            <w:pPr>
              <w:rPr>
                <w:rFonts w:cs="Arial"/>
              </w:rPr>
            </w:pPr>
            <w:r>
              <w:rPr>
                <w:rFonts w:cs="Arial"/>
                <w:noProof/>
              </w:rPr>
              <w:drawing>
                <wp:inline distT="0" distB="0" distL="0" distR="0" wp14:anchorId="1580E0E5" wp14:editId="0C406964">
                  <wp:extent cx="2401200" cy="1800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rrowheads="1"/>
                          </pic:cNvPicPr>
                        </pic:nvPicPr>
                        <pic:blipFill>
                          <a:blip r:embed="rId625"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7DAF981C" w14:textId="77777777" w:rsidR="009B4F64" w:rsidRDefault="003A04C8" w:rsidP="00453834">
            <w:pPr>
              <w:rPr>
                <w:rFonts w:cs="Arial"/>
              </w:rPr>
            </w:pPr>
            <w:r>
              <w:rPr>
                <w:rFonts w:cs="Arial"/>
                <w:noProof/>
              </w:rPr>
              <w:drawing>
                <wp:inline distT="0" distB="0" distL="0" distR="0" wp14:anchorId="1E17DDA6" wp14:editId="149EE540">
                  <wp:extent cx="2307600" cy="18000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rrowheads="1"/>
                          </pic:cNvPicPr>
                        </pic:nvPicPr>
                        <pic:blipFill>
                          <a:blip r:embed="rId626"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r>
      <w:tr w:rsidR="009B4F64" w14:paraId="4211E520" w14:textId="77777777" w:rsidTr="0014623F">
        <w:trPr>
          <w:jc w:val="center"/>
        </w:trPr>
        <w:tc>
          <w:tcPr>
            <w:tcW w:w="0" w:type="auto"/>
          </w:tcPr>
          <w:p w14:paraId="38836F1F" w14:textId="77777777" w:rsidR="009B4F64" w:rsidRDefault="009B4F64" w:rsidP="00453834">
            <w:pPr>
              <w:rPr>
                <w:rFonts w:cs="Arial"/>
              </w:rPr>
            </w:pPr>
            <w:r>
              <w:rPr>
                <w:rFonts w:cs="Arial" w:hint="eastAsia"/>
              </w:rPr>
              <w:t>RANK</w:t>
            </w:r>
          </w:p>
        </w:tc>
        <w:tc>
          <w:tcPr>
            <w:tcW w:w="0" w:type="auto"/>
          </w:tcPr>
          <w:p w14:paraId="254ACFC8" w14:textId="77777777" w:rsidR="009B4F64" w:rsidRDefault="009B4F64" w:rsidP="00453834">
            <w:pPr>
              <w:rPr>
                <w:rFonts w:cs="Arial"/>
              </w:rPr>
            </w:pPr>
            <w:r>
              <w:rPr>
                <w:rFonts w:cs="Arial" w:hint="eastAsia"/>
              </w:rPr>
              <w:t>RANK</w:t>
            </w:r>
          </w:p>
        </w:tc>
      </w:tr>
      <w:tr w:rsidR="009B4F64" w14:paraId="1FB8377D" w14:textId="77777777" w:rsidTr="0014623F">
        <w:trPr>
          <w:jc w:val="center"/>
        </w:trPr>
        <w:tc>
          <w:tcPr>
            <w:tcW w:w="0" w:type="auto"/>
          </w:tcPr>
          <w:p w14:paraId="438FE2AD" w14:textId="77777777" w:rsidR="009B4F64" w:rsidRDefault="003A04C8" w:rsidP="00453834">
            <w:pPr>
              <w:rPr>
                <w:rFonts w:cs="Arial"/>
              </w:rPr>
            </w:pPr>
            <w:r>
              <w:rPr>
                <w:rFonts w:cs="Arial"/>
                <w:noProof/>
              </w:rPr>
              <w:lastRenderedPageBreak/>
              <w:drawing>
                <wp:inline distT="0" distB="0" distL="0" distR="0" wp14:anchorId="2ECD87B7" wp14:editId="1DDC4B8D">
                  <wp:extent cx="2476800" cy="18000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rrowheads="1"/>
                          </pic:cNvPicPr>
                        </pic:nvPicPr>
                        <pic:blipFill>
                          <a:blip r:embed="rId627" cstate="print">
                            <a:extLst>
                              <a:ext uri="{28A0092B-C50C-407E-A947-70E740481C1C}">
                                <a14:useLocalDpi xmlns:a14="http://schemas.microsoft.com/office/drawing/2010/main" val="0"/>
                              </a:ext>
                            </a:extLst>
                          </a:blip>
                          <a:srcRect/>
                          <a:stretch>
                            <a:fillRect/>
                          </a:stretch>
                        </pic:blipFill>
                        <pic:spPr bwMode="auto">
                          <a:xfrm>
                            <a:off x="0" y="0"/>
                            <a:ext cx="2476800" cy="1800000"/>
                          </a:xfrm>
                          <a:prstGeom prst="rect">
                            <a:avLst/>
                          </a:prstGeom>
                          <a:noFill/>
                          <a:ln>
                            <a:noFill/>
                          </a:ln>
                        </pic:spPr>
                      </pic:pic>
                    </a:graphicData>
                  </a:graphic>
                </wp:inline>
              </w:drawing>
            </w:r>
          </w:p>
        </w:tc>
        <w:tc>
          <w:tcPr>
            <w:tcW w:w="0" w:type="auto"/>
          </w:tcPr>
          <w:p w14:paraId="01F7EFD4" w14:textId="77777777" w:rsidR="009B4F64" w:rsidRDefault="003A04C8" w:rsidP="00453834">
            <w:pPr>
              <w:rPr>
                <w:rFonts w:cs="Arial"/>
              </w:rPr>
            </w:pPr>
            <w:r>
              <w:rPr>
                <w:rFonts w:cs="Arial"/>
                <w:noProof/>
              </w:rPr>
              <w:drawing>
                <wp:inline distT="0" distB="0" distL="0" distR="0" wp14:anchorId="274B326C" wp14:editId="0ADA16AE">
                  <wp:extent cx="2401200" cy="18000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9B4F64" w14:paraId="2375F74C" w14:textId="77777777" w:rsidTr="0014623F">
        <w:trPr>
          <w:jc w:val="center"/>
        </w:trPr>
        <w:tc>
          <w:tcPr>
            <w:tcW w:w="0" w:type="auto"/>
          </w:tcPr>
          <w:p w14:paraId="793574F9" w14:textId="77777777" w:rsidR="009B4F64" w:rsidRDefault="009B4F64" w:rsidP="00453834">
            <w:pPr>
              <w:rPr>
                <w:rFonts w:cs="Arial"/>
              </w:rPr>
            </w:pPr>
            <w:r>
              <w:rPr>
                <w:rFonts w:cs="Arial" w:hint="eastAsia"/>
              </w:rPr>
              <w:t>平均每用户</w:t>
            </w:r>
            <w:r>
              <w:rPr>
                <w:rFonts w:cs="Arial" w:hint="eastAsia"/>
              </w:rPr>
              <w:t>SINR</w:t>
            </w:r>
          </w:p>
        </w:tc>
        <w:tc>
          <w:tcPr>
            <w:tcW w:w="0" w:type="auto"/>
          </w:tcPr>
          <w:p w14:paraId="12D57F01" w14:textId="77777777" w:rsidR="009B4F64" w:rsidRDefault="009B4F64" w:rsidP="00453834">
            <w:pPr>
              <w:rPr>
                <w:rFonts w:cs="Arial"/>
              </w:rPr>
            </w:pPr>
            <w:r>
              <w:rPr>
                <w:rFonts w:cs="Arial" w:hint="eastAsia"/>
              </w:rPr>
              <w:t>wideband SINR</w:t>
            </w:r>
          </w:p>
        </w:tc>
      </w:tr>
      <w:tr w:rsidR="009B4F64" w14:paraId="3A28F4DF" w14:textId="77777777" w:rsidTr="0014623F">
        <w:trPr>
          <w:jc w:val="center"/>
        </w:trPr>
        <w:tc>
          <w:tcPr>
            <w:tcW w:w="0" w:type="auto"/>
          </w:tcPr>
          <w:p w14:paraId="7F9CDF58" w14:textId="77777777" w:rsidR="009B4F64" w:rsidRDefault="003A04C8" w:rsidP="00453834">
            <w:pPr>
              <w:rPr>
                <w:rFonts w:cs="Arial"/>
              </w:rPr>
            </w:pPr>
            <w:r>
              <w:rPr>
                <w:rFonts w:cs="Arial"/>
                <w:noProof/>
              </w:rPr>
              <w:drawing>
                <wp:inline distT="0" distB="0" distL="0" distR="0" wp14:anchorId="6BA4C296" wp14:editId="2AC9E93B">
                  <wp:extent cx="2440800" cy="1800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2440800" cy="1800000"/>
                          </a:xfrm>
                          <a:prstGeom prst="rect">
                            <a:avLst/>
                          </a:prstGeom>
                          <a:noFill/>
                          <a:ln>
                            <a:noFill/>
                          </a:ln>
                        </pic:spPr>
                      </pic:pic>
                    </a:graphicData>
                  </a:graphic>
                </wp:inline>
              </w:drawing>
            </w:r>
          </w:p>
        </w:tc>
        <w:tc>
          <w:tcPr>
            <w:tcW w:w="0" w:type="auto"/>
          </w:tcPr>
          <w:p w14:paraId="403130C6" w14:textId="77777777" w:rsidR="009B4F64" w:rsidRDefault="003A04C8" w:rsidP="00453834">
            <w:pPr>
              <w:rPr>
                <w:rFonts w:cs="Arial"/>
              </w:rPr>
            </w:pPr>
            <w:r>
              <w:rPr>
                <w:rFonts w:cs="Arial"/>
                <w:noProof/>
              </w:rPr>
              <w:drawing>
                <wp:inline distT="0" distB="0" distL="0" distR="0" wp14:anchorId="1F055646" wp14:editId="2ACB8D1A">
                  <wp:extent cx="2494800" cy="18000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494800" cy="1800000"/>
                          </a:xfrm>
                          <a:prstGeom prst="rect">
                            <a:avLst/>
                          </a:prstGeom>
                          <a:noFill/>
                          <a:ln>
                            <a:noFill/>
                          </a:ln>
                        </pic:spPr>
                      </pic:pic>
                    </a:graphicData>
                  </a:graphic>
                </wp:inline>
              </w:drawing>
            </w:r>
          </w:p>
        </w:tc>
      </w:tr>
    </w:tbl>
    <w:p w14:paraId="5046D9CA" w14:textId="77777777" w:rsidR="00BC42B7" w:rsidRDefault="00BC42B7" w:rsidP="00CD1878"/>
    <w:p w14:paraId="491DFEDD" w14:textId="77777777" w:rsidR="001F558C" w:rsidRDefault="003A4670" w:rsidP="00D27196">
      <w:pPr>
        <w:pStyle w:val="ad"/>
      </w:pPr>
      <w:r>
        <w:rPr>
          <w:rFonts w:hint="eastAsia"/>
        </w:rPr>
        <w:t>图表</w:t>
      </w:r>
      <w:r>
        <w:rPr>
          <w:rFonts w:hint="eastAsia"/>
        </w:rPr>
        <w:t xml:space="preserve"> 3.2</w:t>
      </w:r>
      <w:del w:id="315" w:author="李志成" w:date="2013-05-14T20:24:00Z">
        <w:r w:rsidDel="003A4670">
          <w:rPr>
            <w:rFonts w:hint="eastAsia"/>
          </w:rPr>
          <w:delText>图表</w:delText>
        </w:r>
      </w:del>
      <w:r>
        <w:rPr>
          <w:rFonts w:hint="eastAsia"/>
        </w:rPr>
        <w:t xml:space="preserve"> 3.2</w:t>
      </w:r>
      <w:del w:id="316" w:author="李志成" w:date="2013-05-14T20:24:00Z">
        <w:r w:rsidR="00D27196" w:rsidDel="003A4670">
          <w:rPr>
            <w:rFonts w:hint="eastAsia"/>
          </w:rPr>
          <w:delText>图表</w:delText>
        </w:r>
      </w:del>
      <w:r w:rsidR="00D27196">
        <w:rPr>
          <w:rFonts w:hint="eastAsia"/>
        </w:rPr>
        <w:t xml:space="preserve"> </w:t>
      </w:r>
      <w:ins w:id="317"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318"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319" w:author="李志成" w:date="2013-05-14T20:25:00Z">
        <w:r>
          <w:rPr>
            <w:noProof/>
          </w:rPr>
          <w:t>4</w:t>
        </w:r>
        <w:r>
          <w:fldChar w:fldCharType="end"/>
        </w:r>
      </w:ins>
      <w:del w:id="320"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4</w:delText>
        </w:r>
        <w:r w:rsidR="00D27196" w:rsidDel="003A4670">
          <w:fldChar w:fldCharType="end"/>
        </w:r>
      </w:del>
      <w:r w:rsidR="00D27196">
        <w:rPr>
          <w:rFonts w:hint="eastAsia"/>
        </w:rPr>
        <w:t xml:space="preserve"> </w:t>
      </w:r>
      <w:r w:rsidR="001F558C">
        <w:rPr>
          <w:rFonts w:hint="eastAsia"/>
        </w:rPr>
        <w:t xml:space="preserve">R8_A </w:t>
      </w:r>
      <w:r w:rsidR="001F558C">
        <w:rPr>
          <w:rFonts w:hint="eastAsia"/>
        </w:rPr>
        <w:t>校准结果</w:t>
      </w:r>
    </w:p>
    <w:tbl>
      <w:tblPr>
        <w:tblStyle w:val="ac"/>
        <w:tblW w:w="0" w:type="auto"/>
        <w:jc w:val="center"/>
        <w:tblLook w:val="04A0" w:firstRow="1" w:lastRow="0" w:firstColumn="1" w:lastColumn="0" w:noHBand="0" w:noVBand="1"/>
      </w:tblPr>
      <w:tblGrid>
        <w:gridCol w:w="4326"/>
        <w:gridCol w:w="3997"/>
      </w:tblGrid>
      <w:tr w:rsidR="009B4F64" w14:paraId="75DF0581" w14:textId="77777777" w:rsidTr="0014623F">
        <w:trPr>
          <w:jc w:val="center"/>
        </w:trPr>
        <w:tc>
          <w:tcPr>
            <w:tcW w:w="0" w:type="auto"/>
          </w:tcPr>
          <w:p w14:paraId="1EC72E04" w14:textId="77777777" w:rsidR="009B4F64" w:rsidRDefault="009B4F64" w:rsidP="00453834">
            <w:pPr>
              <w:rPr>
                <w:rFonts w:cs="Arial"/>
              </w:rPr>
            </w:pPr>
            <w:r>
              <w:rPr>
                <w:rFonts w:cs="Arial" w:hint="eastAsia"/>
              </w:rPr>
              <w:t>吞吐量</w:t>
            </w:r>
          </w:p>
        </w:tc>
        <w:tc>
          <w:tcPr>
            <w:tcW w:w="0" w:type="auto"/>
          </w:tcPr>
          <w:p w14:paraId="5A3D1F1A" w14:textId="77777777" w:rsidR="009B4F64" w:rsidRDefault="009B4F64" w:rsidP="00453834">
            <w:pPr>
              <w:rPr>
                <w:rFonts w:cs="Arial"/>
              </w:rPr>
            </w:pPr>
            <w:r>
              <w:rPr>
                <w:rFonts w:cs="Arial" w:hint="eastAsia"/>
              </w:rPr>
              <w:t>平均每扇区吞吐量</w:t>
            </w:r>
          </w:p>
        </w:tc>
      </w:tr>
      <w:tr w:rsidR="009B4F64" w14:paraId="3950A79E" w14:textId="77777777" w:rsidTr="0014623F">
        <w:trPr>
          <w:jc w:val="center"/>
        </w:trPr>
        <w:tc>
          <w:tcPr>
            <w:tcW w:w="0" w:type="auto"/>
          </w:tcPr>
          <w:p w14:paraId="07E316A2" w14:textId="77777777" w:rsidR="009B4F64" w:rsidRDefault="003A04C8" w:rsidP="00453834">
            <w:pPr>
              <w:rPr>
                <w:rFonts w:cs="Arial"/>
              </w:rPr>
            </w:pPr>
            <w:r>
              <w:rPr>
                <w:rFonts w:cs="Arial"/>
                <w:noProof/>
              </w:rPr>
              <w:drawing>
                <wp:inline distT="0" distB="0" distL="0" distR="0" wp14:anchorId="5DF0F7D5" wp14:editId="00609AF9">
                  <wp:extent cx="2401200" cy="18000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2DE80691" w14:textId="77777777" w:rsidR="009B4F64" w:rsidRDefault="003A04C8" w:rsidP="00453834">
            <w:pPr>
              <w:rPr>
                <w:rFonts w:cs="Arial"/>
              </w:rPr>
            </w:pPr>
            <w:r>
              <w:rPr>
                <w:rFonts w:cs="Arial"/>
                <w:noProof/>
              </w:rPr>
              <w:drawing>
                <wp:inline distT="0" distB="0" distL="0" distR="0" wp14:anchorId="1525E7D9" wp14:editId="6A3C3BCF">
                  <wp:extent cx="2401200" cy="18000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rrowheads="1"/>
                          </pic:cNvPicPr>
                        </pic:nvPicPr>
                        <pic:blipFill>
                          <a:blip r:embed="rId632"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9B4F64" w14:paraId="6F7FAF62" w14:textId="77777777" w:rsidTr="0014623F">
        <w:trPr>
          <w:jc w:val="center"/>
        </w:trPr>
        <w:tc>
          <w:tcPr>
            <w:tcW w:w="0" w:type="auto"/>
          </w:tcPr>
          <w:p w14:paraId="663B220D" w14:textId="77777777" w:rsidR="009B4F64" w:rsidRDefault="009B4F64" w:rsidP="00453834">
            <w:pPr>
              <w:rPr>
                <w:rFonts w:cs="Arial"/>
              </w:rPr>
            </w:pPr>
            <w:r>
              <w:rPr>
                <w:rFonts w:cs="Arial" w:hint="eastAsia"/>
              </w:rPr>
              <w:t>MCS</w:t>
            </w:r>
          </w:p>
        </w:tc>
        <w:tc>
          <w:tcPr>
            <w:tcW w:w="0" w:type="auto"/>
          </w:tcPr>
          <w:p w14:paraId="05963BC5" w14:textId="77777777" w:rsidR="009B4F64" w:rsidRDefault="009B4F64" w:rsidP="00453834">
            <w:pPr>
              <w:rPr>
                <w:rFonts w:cs="Arial"/>
              </w:rPr>
            </w:pPr>
            <w:r>
              <w:rPr>
                <w:rFonts w:cs="Arial" w:hint="eastAsia"/>
              </w:rPr>
              <w:t>HARQ</w:t>
            </w:r>
          </w:p>
        </w:tc>
      </w:tr>
      <w:tr w:rsidR="009B4F64" w14:paraId="073BCFB1" w14:textId="77777777" w:rsidTr="0014623F">
        <w:trPr>
          <w:jc w:val="center"/>
        </w:trPr>
        <w:tc>
          <w:tcPr>
            <w:tcW w:w="0" w:type="auto"/>
          </w:tcPr>
          <w:p w14:paraId="107832FF" w14:textId="77777777" w:rsidR="009B4F64" w:rsidRDefault="003A04C8" w:rsidP="00453834">
            <w:pPr>
              <w:rPr>
                <w:rFonts w:cs="Arial"/>
              </w:rPr>
            </w:pPr>
            <w:r>
              <w:rPr>
                <w:rFonts w:cs="Arial"/>
                <w:noProof/>
              </w:rPr>
              <w:lastRenderedPageBreak/>
              <w:drawing>
                <wp:inline distT="0" distB="0" distL="0" distR="0" wp14:anchorId="23CF6373" wp14:editId="66270A5E">
                  <wp:extent cx="2401200" cy="180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6E4925CB" w14:textId="77777777" w:rsidR="009B4F64" w:rsidRDefault="003A04C8" w:rsidP="00453834">
            <w:pPr>
              <w:rPr>
                <w:rFonts w:cs="Arial"/>
              </w:rPr>
            </w:pPr>
            <w:r>
              <w:rPr>
                <w:rFonts w:cs="Arial"/>
                <w:noProof/>
              </w:rPr>
              <w:drawing>
                <wp:inline distT="0" distB="0" distL="0" distR="0" wp14:anchorId="02C59EF4" wp14:editId="726FB235">
                  <wp:extent cx="2307600" cy="18000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rrowheads="1"/>
                          </pic:cNvPicPr>
                        </pic:nvPicPr>
                        <pic:blipFill>
                          <a:blip r:embed="rId634"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r>
      <w:tr w:rsidR="009B4F64" w14:paraId="5408C43D" w14:textId="77777777" w:rsidTr="0014623F">
        <w:trPr>
          <w:jc w:val="center"/>
        </w:trPr>
        <w:tc>
          <w:tcPr>
            <w:tcW w:w="0" w:type="auto"/>
          </w:tcPr>
          <w:p w14:paraId="1C9B5EFE" w14:textId="77777777" w:rsidR="009B4F64" w:rsidRDefault="009B4F64" w:rsidP="00453834">
            <w:pPr>
              <w:rPr>
                <w:rFonts w:cs="Arial"/>
              </w:rPr>
            </w:pPr>
            <w:r>
              <w:rPr>
                <w:rFonts w:cs="Arial" w:hint="eastAsia"/>
              </w:rPr>
              <w:t>RANK</w:t>
            </w:r>
          </w:p>
        </w:tc>
        <w:tc>
          <w:tcPr>
            <w:tcW w:w="0" w:type="auto"/>
          </w:tcPr>
          <w:p w14:paraId="0F97F7C4" w14:textId="77777777" w:rsidR="009B4F64" w:rsidRDefault="009B4F64" w:rsidP="00453834">
            <w:pPr>
              <w:rPr>
                <w:rFonts w:cs="Arial"/>
              </w:rPr>
            </w:pPr>
            <w:r>
              <w:rPr>
                <w:rFonts w:cs="Arial" w:hint="eastAsia"/>
              </w:rPr>
              <w:t>RANK</w:t>
            </w:r>
          </w:p>
        </w:tc>
      </w:tr>
      <w:tr w:rsidR="009B4F64" w14:paraId="69E3B686" w14:textId="77777777" w:rsidTr="0014623F">
        <w:trPr>
          <w:jc w:val="center"/>
        </w:trPr>
        <w:tc>
          <w:tcPr>
            <w:tcW w:w="0" w:type="auto"/>
          </w:tcPr>
          <w:p w14:paraId="6F5D2E2D" w14:textId="77777777" w:rsidR="009B4F64" w:rsidRDefault="003A04C8" w:rsidP="00453834">
            <w:pPr>
              <w:rPr>
                <w:rFonts w:cs="Arial"/>
              </w:rPr>
            </w:pPr>
            <w:r>
              <w:rPr>
                <w:rFonts w:cs="Arial"/>
                <w:noProof/>
              </w:rPr>
              <w:drawing>
                <wp:inline distT="0" distB="0" distL="0" distR="0" wp14:anchorId="4214849B" wp14:editId="283007B3">
                  <wp:extent cx="2610000" cy="18000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2610000" cy="1800000"/>
                          </a:xfrm>
                          <a:prstGeom prst="rect">
                            <a:avLst/>
                          </a:prstGeom>
                          <a:noFill/>
                          <a:ln>
                            <a:noFill/>
                          </a:ln>
                        </pic:spPr>
                      </pic:pic>
                    </a:graphicData>
                  </a:graphic>
                </wp:inline>
              </w:drawing>
            </w:r>
          </w:p>
        </w:tc>
        <w:tc>
          <w:tcPr>
            <w:tcW w:w="0" w:type="auto"/>
          </w:tcPr>
          <w:p w14:paraId="64C16244" w14:textId="77777777" w:rsidR="009B4F64" w:rsidRDefault="003A04C8" w:rsidP="00453834">
            <w:pPr>
              <w:rPr>
                <w:rFonts w:cs="Arial"/>
              </w:rPr>
            </w:pPr>
            <w:r>
              <w:rPr>
                <w:rFonts w:cs="Arial"/>
                <w:noProof/>
              </w:rPr>
              <w:drawing>
                <wp:inline distT="0" distB="0" distL="0" distR="0" wp14:anchorId="55A42C40" wp14:editId="1642855E">
                  <wp:extent cx="2401200" cy="18000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rrowheads="1"/>
                          </pic:cNvPicPr>
                        </pic:nvPicPr>
                        <pic:blipFill>
                          <a:blip r:embed="rId636"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9B4F64" w14:paraId="7A483AFA" w14:textId="77777777" w:rsidTr="0014623F">
        <w:trPr>
          <w:jc w:val="center"/>
        </w:trPr>
        <w:tc>
          <w:tcPr>
            <w:tcW w:w="0" w:type="auto"/>
          </w:tcPr>
          <w:p w14:paraId="5FDE1B21" w14:textId="77777777" w:rsidR="009B4F64" w:rsidRDefault="009B4F64" w:rsidP="00453834">
            <w:pPr>
              <w:rPr>
                <w:rFonts w:cs="Arial"/>
              </w:rPr>
            </w:pPr>
            <w:r>
              <w:rPr>
                <w:rFonts w:cs="Arial" w:hint="eastAsia"/>
              </w:rPr>
              <w:t>平均每用户</w:t>
            </w:r>
            <w:r>
              <w:rPr>
                <w:rFonts w:cs="Arial" w:hint="eastAsia"/>
              </w:rPr>
              <w:t>SINR</w:t>
            </w:r>
          </w:p>
        </w:tc>
        <w:tc>
          <w:tcPr>
            <w:tcW w:w="0" w:type="auto"/>
          </w:tcPr>
          <w:p w14:paraId="66C3A2C5" w14:textId="77777777" w:rsidR="009B4F64" w:rsidRDefault="009B4F64" w:rsidP="00453834">
            <w:pPr>
              <w:rPr>
                <w:rFonts w:cs="Arial"/>
              </w:rPr>
            </w:pPr>
            <w:r>
              <w:rPr>
                <w:rFonts w:cs="Arial" w:hint="eastAsia"/>
              </w:rPr>
              <w:t>wideband SINR</w:t>
            </w:r>
          </w:p>
        </w:tc>
      </w:tr>
      <w:tr w:rsidR="009B4F64" w14:paraId="1C6D0EC3" w14:textId="77777777" w:rsidTr="0014623F">
        <w:trPr>
          <w:jc w:val="center"/>
        </w:trPr>
        <w:tc>
          <w:tcPr>
            <w:tcW w:w="0" w:type="auto"/>
          </w:tcPr>
          <w:p w14:paraId="400B79BD" w14:textId="77777777" w:rsidR="009B4F64" w:rsidRDefault="003A04C8" w:rsidP="00453834">
            <w:pPr>
              <w:rPr>
                <w:rFonts w:cs="Arial"/>
              </w:rPr>
            </w:pPr>
            <w:r>
              <w:rPr>
                <w:rFonts w:cs="Arial"/>
                <w:noProof/>
              </w:rPr>
              <w:drawing>
                <wp:inline distT="0" distB="0" distL="0" distR="0" wp14:anchorId="11033321" wp14:editId="42CD3382">
                  <wp:extent cx="2401200" cy="18000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134A1750" w14:textId="77777777" w:rsidR="009B4F64" w:rsidRDefault="003A04C8" w:rsidP="00453834">
            <w:pPr>
              <w:rPr>
                <w:rFonts w:cs="Arial"/>
              </w:rPr>
            </w:pPr>
            <w:r>
              <w:rPr>
                <w:rFonts w:cs="Arial"/>
                <w:noProof/>
              </w:rPr>
              <w:drawing>
                <wp:inline distT="0" distB="0" distL="0" distR="0" wp14:anchorId="553DD6BF" wp14:editId="40643308">
                  <wp:extent cx="2307600" cy="18000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r>
    </w:tbl>
    <w:p w14:paraId="1EDC193F" w14:textId="77777777" w:rsidR="00BC42B7" w:rsidRDefault="00BC42B7" w:rsidP="00CD1878"/>
    <w:p w14:paraId="7CC14785" w14:textId="77777777" w:rsidR="001F558C" w:rsidRDefault="003A4670" w:rsidP="00D27196">
      <w:pPr>
        <w:pStyle w:val="ad"/>
      </w:pPr>
      <w:r>
        <w:rPr>
          <w:rFonts w:hint="eastAsia"/>
        </w:rPr>
        <w:t>图表</w:t>
      </w:r>
      <w:r>
        <w:rPr>
          <w:rFonts w:hint="eastAsia"/>
        </w:rPr>
        <w:t xml:space="preserve"> 3.2</w:t>
      </w:r>
      <w:del w:id="321" w:author="李志成" w:date="2013-05-14T20:24:00Z">
        <w:r w:rsidDel="003A4670">
          <w:rPr>
            <w:rFonts w:hint="eastAsia"/>
          </w:rPr>
          <w:delText>图表</w:delText>
        </w:r>
      </w:del>
      <w:r>
        <w:rPr>
          <w:rFonts w:hint="eastAsia"/>
        </w:rPr>
        <w:t xml:space="preserve"> 3.2</w:t>
      </w:r>
      <w:del w:id="322" w:author="李志成" w:date="2013-05-14T20:24:00Z">
        <w:r w:rsidR="00D27196" w:rsidDel="003A4670">
          <w:rPr>
            <w:rFonts w:hint="eastAsia"/>
          </w:rPr>
          <w:delText>图表</w:delText>
        </w:r>
      </w:del>
      <w:r w:rsidR="00D27196">
        <w:rPr>
          <w:rFonts w:hint="eastAsia"/>
        </w:rPr>
        <w:t xml:space="preserve"> </w:t>
      </w:r>
      <w:ins w:id="323"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324"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325" w:author="李志成" w:date="2013-05-14T20:25:00Z">
        <w:r>
          <w:rPr>
            <w:noProof/>
          </w:rPr>
          <w:t>5</w:t>
        </w:r>
        <w:r>
          <w:fldChar w:fldCharType="end"/>
        </w:r>
      </w:ins>
      <w:del w:id="326"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5</w:delText>
        </w:r>
        <w:r w:rsidR="00D27196" w:rsidDel="003A4670">
          <w:fldChar w:fldCharType="end"/>
        </w:r>
      </w:del>
      <w:r w:rsidR="00D27196">
        <w:rPr>
          <w:rFonts w:hint="eastAsia"/>
        </w:rPr>
        <w:t xml:space="preserve"> </w:t>
      </w:r>
      <w:r w:rsidR="001F558C">
        <w:rPr>
          <w:rFonts w:hint="eastAsia"/>
        </w:rPr>
        <w:t>R8_C</w:t>
      </w:r>
      <w:r w:rsidR="001F558C">
        <w:rPr>
          <w:rFonts w:hint="eastAsia"/>
        </w:rPr>
        <w:t>校准结果</w:t>
      </w:r>
    </w:p>
    <w:tbl>
      <w:tblPr>
        <w:tblStyle w:val="ac"/>
        <w:tblW w:w="0" w:type="auto"/>
        <w:jc w:val="center"/>
        <w:tblLook w:val="04A0" w:firstRow="1" w:lastRow="0" w:firstColumn="1" w:lastColumn="0" w:noHBand="0" w:noVBand="1"/>
      </w:tblPr>
      <w:tblGrid>
        <w:gridCol w:w="3997"/>
        <w:gridCol w:w="3997"/>
      </w:tblGrid>
      <w:tr w:rsidR="009B4F64" w14:paraId="4DC5189C" w14:textId="77777777" w:rsidTr="0014623F">
        <w:trPr>
          <w:jc w:val="center"/>
        </w:trPr>
        <w:tc>
          <w:tcPr>
            <w:tcW w:w="0" w:type="auto"/>
          </w:tcPr>
          <w:p w14:paraId="1DE1BE04" w14:textId="77777777" w:rsidR="009B4F64" w:rsidRDefault="009B4F64" w:rsidP="00453834">
            <w:pPr>
              <w:rPr>
                <w:rFonts w:cs="Arial"/>
              </w:rPr>
            </w:pPr>
            <w:r>
              <w:rPr>
                <w:rFonts w:cs="Arial" w:hint="eastAsia"/>
              </w:rPr>
              <w:t>吞吐量</w:t>
            </w:r>
          </w:p>
        </w:tc>
        <w:tc>
          <w:tcPr>
            <w:tcW w:w="0" w:type="auto"/>
          </w:tcPr>
          <w:p w14:paraId="78436D4D" w14:textId="77777777" w:rsidR="009B4F64" w:rsidRDefault="009B4F64" w:rsidP="00453834">
            <w:pPr>
              <w:rPr>
                <w:rFonts w:cs="Arial"/>
              </w:rPr>
            </w:pPr>
            <w:r>
              <w:rPr>
                <w:rFonts w:cs="Arial" w:hint="eastAsia"/>
              </w:rPr>
              <w:t>平均每扇区吞吐量</w:t>
            </w:r>
          </w:p>
        </w:tc>
      </w:tr>
      <w:tr w:rsidR="009B4F64" w14:paraId="041DBAAD" w14:textId="77777777" w:rsidTr="0014623F">
        <w:trPr>
          <w:jc w:val="center"/>
        </w:trPr>
        <w:tc>
          <w:tcPr>
            <w:tcW w:w="0" w:type="auto"/>
          </w:tcPr>
          <w:p w14:paraId="1D4DF968" w14:textId="77777777" w:rsidR="009B4F64" w:rsidRDefault="003A04C8" w:rsidP="00453834">
            <w:pPr>
              <w:rPr>
                <w:rFonts w:cs="Arial"/>
              </w:rPr>
            </w:pPr>
            <w:r>
              <w:rPr>
                <w:rFonts w:cs="Arial"/>
                <w:noProof/>
              </w:rPr>
              <w:lastRenderedPageBreak/>
              <w:drawing>
                <wp:inline distT="0" distB="0" distL="0" distR="0" wp14:anchorId="5F0684FC" wp14:editId="1828918A">
                  <wp:extent cx="2401200" cy="180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5365D15D" w14:textId="77777777" w:rsidR="009B4F64" w:rsidRDefault="003A04C8" w:rsidP="00453834">
            <w:pPr>
              <w:rPr>
                <w:rFonts w:cs="Arial"/>
              </w:rPr>
            </w:pPr>
            <w:r>
              <w:rPr>
                <w:rFonts w:cs="Arial"/>
                <w:noProof/>
              </w:rPr>
              <w:drawing>
                <wp:inline distT="0" distB="0" distL="0" distR="0" wp14:anchorId="67641460" wp14:editId="056E9E64">
                  <wp:extent cx="2401200" cy="18000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9B4F64" w14:paraId="5967B7AC" w14:textId="77777777" w:rsidTr="0014623F">
        <w:trPr>
          <w:jc w:val="center"/>
        </w:trPr>
        <w:tc>
          <w:tcPr>
            <w:tcW w:w="0" w:type="auto"/>
          </w:tcPr>
          <w:p w14:paraId="038F22D1" w14:textId="77777777" w:rsidR="009B4F64" w:rsidRDefault="009B4F64" w:rsidP="00453834">
            <w:pPr>
              <w:rPr>
                <w:rFonts w:cs="Arial"/>
              </w:rPr>
            </w:pPr>
            <w:r>
              <w:rPr>
                <w:rFonts w:cs="Arial" w:hint="eastAsia"/>
              </w:rPr>
              <w:t>MCS</w:t>
            </w:r>
          </w:p>
        </w:tc>
        <w:tc>
          <w:tcPr>
            <w:tcW w:w="0" w:type="auto"/>
          </w:tcPr>
          <w:p w14:paraId="25376699" w14:textId="77777777" w:rsidR="009B4F64" w:rsidRDefault="009B4F64" w:rsidP="00453834">
            <w:pPr>
              <w:rPr>
                <w:rFonts w:cs="Arial"/>
              </w:rPr>
            </w:pPr>
            <w:r>
              <w:rPr>
                <w:rFonts w:cs="Arial" w:hint="eastAsia"/>
              </w:rPr>
              <w:t>HARQ</w:t>
            </w:r>
          </w:p>
        </w:tc>
      </w:tr>
      <w:tr w:rsidR="009B4F64" w14:paraId="0E9C6637" w14:textId="77777777" w:rsidTr="0014623F">
        <w:trPr>
          <w:jc w:val="center"/>
        </w:trPr>
        <w:tc>
          <w:tcPr>
            <w:tcW w:w="0" w:type="auto"/>
          </w:tcPr>
          <w:p w14:paraId="7AFE353F" w14:textId="77777777" w:rsidR="009B4F64" w:rsidRDefault="003A04C8" w:rsidP="00453834">
            <w:pPr>
              <w:rPr>
                <w:rFonts w:cs="Arial"/>
              </w:rPr>
            </w:pPr>
            <w:r>
              <w:rPr>
                <w:rFonts w:cs="Arial"/>
                <w:noProof/>
              </w:rPr>
              <w:drawing>
                <wp:inline distT="0" distB="0" distL="0" distR="0" wp14:anchorId="7FBF0AF0" wp14:editId="5F138442">
                  <wp:extent cx="2401200" cy="18000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054DA415" w14:textId="77777777" w:rsidR="009B4F64" w:rsidRDefault="003A04C8" w:rsidP="00453834">
            <w:pPr>
              <w:rPr>
                <w:rFonts w:cs="Arial"/>
              </w:rPr>
            </w:pPr>
            <w:r>
              <w:rPr>
                <w:rFonts w:cs="Arial"/>
                <w:noProof/>
              </w:rPr>
              <w:drawing>
                <wp:inline distT="0" distB="0" distL="0" distR="0" wp14:anchorId="0AC5C78C" wp14:editId="60850B17">
                  <wp:extent cx="2307600" cy="18000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r>
      <w:tr w:rsidR="009B4F64" w14:paraId="564CA279" w14:textId="77777777" w:rsidTr="0014623F">
        <w:trPr>
          <w:jc w:val="center"/>
        </w:trPr>
        <w:tc>
          <w:tcPr>
            <w:tcW w:w="0" w:type="auto"/>
          </w:tcPr>
          <w:p w14:paraId="210A0261" w14:textId="77777777" w:rsidR="009B4F64" w:rsidRDefault="009B4F64" w:rsidP="00453834">
            <w:pPr>
              <w:rPr>
                <w:rFonts w:cs="Arial"/>
              </w:rPr>
            </w:pPr>
            <w:r>
              <w:rPr>
                <w:rFonts w:cs="Arial" w:hint="eastAsia"/>
              </w:rPr>
              <w:t>RANK</w:t>
            </w:r>
          </w:p>
        </w:tc>
        <w:tc>
          <w:tcPr>
            <w:tcW w:w="0" w:type="auto"/>
          </w:tcPr>
          <w:p w14:paraId="180A1823" w14:textId="77777777" w:rsidR="009B4F64" w:rsidRDefault="009B4F64" w:rsidP="00453834">
            <w:pPr>
              <w:rPr>
                <w:rFonts w:cs="Arial"/>
              </w:rPr>
            </w:pPr>
            <w:r>
              <w:rPr>
                <w:rFonts w:cs="Arial" w:hint="eastAsia"/>
              </w:rPr>
              <w:t>RANK</w:t>
            </w:r>
          </w:p>
        </w:tc>
      </w:tr>
      <w:tr w:rsidR="009B4F64" w14:paraId="295191AD" w14:textId="77777777" w:rsidTr="0014623F">
        <w:trPr>
          <w:jc w:val="center"/>
        </w:trPr>
        <w:tc>
          <w:tcPr>
            <w:tcW w:w="0" w:type="auto"/>
          </w:tcPr>
          <w:p w14:paraId="5501D8CB" w14:textId="77777777" w:rsidR="009B4F64" w:rsidRDefault="003A04C8" w:rsidP="00453834">
            <w:pPr>
              <w:rPr>
                <w:rFonts w:cs="Arial"/>
              </w:rPr>
            </w:pPr>
            <w:r>
              <w:rPr>
                <w:rFonts w:cs="Arial"/>
                <w:noProof/>
              </w:rPr>
              <w:drawing>
                <wp:inline distT="0" distB="0" distL="0" distR="0" wp14:anchorId="6B076B43" wp14:editId="16AAD77D">
                  <wp:extent cx="2401200" cy="180000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42E6BF9C" w14:textId="77777777" w:rsidR="009B4F64" w:rsidRDefault="003A04C8" w:rsidP="00453834">
            <w:pPr>
              <w:rPr>
                <w:rFonts w:cs="Arial"/>
              </w:rPr>
            </w:pPr>
            <w:r>
              <w:rPr>
                <w:rFonts w:cs="Arial"/>
                <w:noProof/>
              </w:rPr>
              <w:drawing>
                <wp:inline distT="0" distB="0" distL="0" distR="0" wp14:anchorId="33198A7D" wp14:editId="75E29A19">
                  <wp:extent cx="2401200" cy="18000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9B4F64" w14:paraId="55B3271F" w14:textId="77777777" w:rsidTr="0014623F">
        <w:trPr>
          <w:jc w:val="center"/>
        </w:trPr>
        <w:tc>
          <w:tcPr>
            <w:tcW w:w="0" w:type="auto"/>
          </w:tcPr>
          <w:p w14:paraId="394E50B2" w14:textId="77777777" w:rsidR="009B4F64" w:rsidRDefault="009B4F64" w:rsidP="00453834">
            <w:pPr>
              <w:rPr>
                <w:rFonts w:cs="Arial"/>
              </w:rPr>
            </w:pPr>
            <w:r>
              <w:rPr>
                <w:rFonts w:cs="Arial" w:hint="eastAsia"/>
              </w:rPr>
              <w:t>平均每用户</w:t>
            </w:r>
            <w:r>
              <w:rPr>
                <w:rFonts w:cs="Arial" w:hint="eastAsia"/>
              </w:rPr>
              <w:t>SINR</w:t>
            </w:r>
          </w:p>
        </w:tc>
        <w:tc>
          <w:tcPr>
            <w:tcW w:w="0" w:type="auto"/>
          </w:tcPr>
          <w:p w14:paraId="0C7A9502" w14:textId="77777777" w:rsidR="009B4F64" w:rsidRDefault="009B4F64" w:rsidP="00453834">
            <w:pPr>
              <w:rPr>
                <w:rFonts w:cs="Arial"/>
              </w:rPr>
            </w:pPr>
            <w:r>
              <w:rPr>
                <w:rFonts w:cs="Arial" w:hint="eastAsia"/>
              </w:rPr>
              <w:t>wideband SINR</w:t>
            </w:r>
          </w:p>
        </w:tc>
      </w:tr>
      <w:tr w:rsidR="009B4F64" w14:paraId="470641A2" w14:textId="77777777" w:rsidTr="0014623F">
        <w:trPr>
          <w:jc w:val="center"/>
        </w:trPr>
        <w:tc>
          <w:tcPr>
            <w:tcW w:w="0" w:type="auto"/>
          </w:tcPr>
          <w:p w14:paraId="54F0AF58" w14:textId="77777777" w:rsidR="009B4F64" w:rsidRDefault="003A04C8" w:rsidP="00453834">
            <w:pPr>
              <w:rPr>
                <w:rFonts w:cs="Arial"/>
              </w:rPr>
            </w:pPr>
            <w:r>
              <w:rPr>
                <w:rFonts w:cs="Arial"/>
                <w:noProof/>
              </w:rPr>
              <w:lastRenderedPageBreak/>
              <w:drawing>
                <wp:inline distT="0" distB="0" distL="0" distR="0" wp14:anchorId="113EB63C" wp14:editId="2DE1C6BB">
                  <wp:extent cx="2401200" cy="180000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3083B011" w14:textId="77777777" w:rsidR="009B4F64" w:rsidRDefault="003A04C8" w:rsidP="00453834">
            <w:pPr>
              <w:rPr>
                <w:rFonts w:cs="Arial"/>
              </w:rPr>
            </w:pPr>
            <w:r>
              <w:rPr>
                <w:rFonts w:cs="Arial"/>
                <w:noProof/>
              </w:rPr>
              <w:drawing>
                <wp:inline distT="0" distB="0" distL="0" distR="0" wp14:anchorId="4991D0D8" wp14:editId="7A05D14C">
                  <wp:extent cx="2307600" cy="180000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r>
    </w:tbl>
    <w:p w14:paraId="5610CC4D" w14:textId="77777777" w:rsidR="00BC42B7" w:rsidRDefault="00BC42B7" w:rsidP="00CD1878"/>
    <w:p w14:paraId="5D7A87C1" w14:textId="77777777" w:rsidR="001F558C" w:rsidRDefault="003A4670" w:rsidP="00D27196">
      <w:pPr>
        <w:pStyle w:val="ad"/>
      </w:pPr>
      <w:r>
        <w:rPr>
          <w:rFonts w:hint="eastAsia"/>
        </w:rPr>
        <w:t>图表</w:t>
      </w:r>
      <w:r>
        <w:rPr>
          <w:rFonts w:hint="eastAsia"/>
        </w:rPr>
        <w:t xml:space="preserve"> 3.2</w:t>
      </w:r>
      <w:del w:id="327" w:author="李志成" w:date="2013-05-14T20:24:00Z">
        <w:r w:rsidDel="003A4670">
          <w:rPr>
            <w:rFonts w:hint="eastAsia"/>
          </w:rPr>
          <w:delText>图表</w:delText>
        </w:r>
      </w:del>
      <w:r>
        <w:rPr>
          <w:rFonts w:hint="eastAsia"/>
        </w:rPr>
        <w:t xml:space="preserve"> 3.2</w:t>
      </w:r>
      <w:del w:id="328" w:author="李志成" w:date="2013-05-14T20:24:00Z">
        <w:r w:rsidR="00D27196" w:rsidDel="003A4670">
          <w:rPr>
            <w:rFonts w:hint="eastAsia"/>
          </w:rPr>
          <w:delText>图表</w:delText>
        </w:r>
      </w:del>
      <w:r w:rsidR="00D27196">
        <w:rPr>
          <w:rFonts w:hint="eastAsia"/>
        </w:rPr>
        <w:t xml:space="preserve"> </w:t>
      </w:r>
      <w:ins w:id="329"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330"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331" w:author="李志成" w:date="2013-05-14T20:25:00Z">
        <w:r>
          <w:rPr>
            <w:noProof/>
          </w:rPr>
          <w:t>6</w:t>
        </w:r>
        <w:r>
          <w:fldChar w:fldCharType="end"/>
        </w:r>
      </w:ins>
      <w:del w:id="332"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6</w:delText>
        </w:r>
        <w:r w:rsidR="00D27196" w:rsidDel="003A4670">
          <w:fldChar w:fldCharType="end"/>
        </w:r>
      </w:del>
      <w:r w:rsidR="00D27196">
        <w:rPr>
          <w:rFonts w:hint="eastAsia"/>
        </w:rPr>
        <w:t xml:space="preserve"> </w:t>
      </w:r>
      <w:r w:rsidR="001F558C">
        <w:rPr>
          <w:rFonts w:hint="eastAsia"/>
        </w:rPr>
        <w:t xml:space="preserve">MU_1 </w:t>
      </w:r>
      <w:r w:rsidR="001F558C">
        <w:rPr>
          <w:rFonts w:hint="eastAsia"/>
        </w:rPr>
        <w:t>校准结果</w:t>
      </w:r>
    </w:p>
    <w:tbl>
      <w:tblPr>
        <w:tblStyle w:val="ac"/>
        <w:tblW w:w="0" w:type="auto"/>
        <w:jc w:val="center"/>
        <w:tblLook w:val="04A0" w:firstRow="1" w:lastRow="0" w:firstColumn="1" w:lastColumn="0" w:noHBand="0" w:noVBand="1"/>
      </w:tblPr>
      <w:tblGrid>
        <w:gridCol w:w="3997"/>
        <w:gridCol w:w="3997"/>
      </w:tblGrid>
      <w:tr w:rsidR="009B4F64" w14:paraId="53757028" w14:textId="77777777" w:rsidTr="0014623F">
        <w:trPr>
          <w:jc w:val="center"/>
        </w:trPr>
        <w:tc>
          <w:tcPr>
            <w:tcW w:w="0" w:type="auto"/>
          </w:tcPr>
          <w:p w14:paraId="40B6D287" w14:textId="77777777" w:rsidR="009B4F64" w:rsidRDefault="009B4F64" w:rsidP="00453834">
            <w:pPr>
              <w:rPr>
                <w:rFonts w:cs="Arial"/>
              </w:rPr>
            </w:pPr>
            <w:r>
              <w:rPr>
                <w:rFonts w:cs="Arial" w:hint="eastAsia"/>
              </w:rPr>
              <w:t>吞吐量</w:t>
            </w:r>
          </w:p>
        </w:tc>
        <w:tc>
          <w:tcPr>
            <w:tcW w:w="0" w:type="auto"/>
          </w:tcPr>
          <w:p w14:paraId="40B74F99" w14:textId="77777777" w:rsidR="009B4F64" w:rsidRDefault="009B4F64" w:rsidP="00453834">
            <w:pPr>
              <w:rPr>
                <w:rFonts w:cs="Arial"/>
              </w:rPr>
            </w:pPr>
            <w:r>
              <w:rPr>
                <w:rFonts w:cs="Arial" w:hint="eastAsia"/>
              </w:rPr>
              <w:t>平均每扇区吞吐量</w:t>
            </w:r>
          </w:p>
        </w:tc>
      </w:tr>
      <w:tr w:rsidR="009B4F64" w14:paraId="724A13EE" w14:textId="77777777" w:rsidTr="0014623F">
        <w:trPr>
          <w:jc w:val="center"/>
        </w:trPr>
        <w:tc>
          <w:tcPr>
            <w:tcW w:w="0" w:type="auto"/>
          </w:tcPr>
          <w:p w14:paraId="5B5C849F" w14:textId="77777777" w:rsidR="009B4F64" w:rsidRDefault="003A04C8" w:rsidP="00453834">
            <w:pPr>
              <w:rPr>
                <w:rFonts w:cs="Arial"/>
              </w:rPr>
            </w:pPr>
            <w:r>
              <w:rPr>
                <w:rFonts w:cs="Arial"/>
                <w:noProof/>
              </w:rPr>
              <w:drawing>
                <wp:inline distT="0" distB="0" distL="0" distR="0" wp14:anchorId="4C3B40DA" wp14:editId="1833C8EF">
                  <wp:extent cx="2401200" cy="18000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0758BCA7" w14:textId="77777777" w:rsidR="009B4F64" w:rsidRDefault="003A04C8" w:rsidP="00453834">
            <w:pPr>
              <w:rPr>
                <w:rFonts w:cs="Arial"/>
              </w:rPr>
            </w:pPr>
            <w:r>
              <w:rPr>
                <w:rFonts w:cs="Arial"/>
                <w:noProof/>
              </w:rPr>
              <w:drawing>
                <wp:inline distT="0" distB="0" distL="0" distR="0" wp14:anchorId="15B03538" wp14:editId="23F66842">
                  <wp:extent cx="2401200" cy="18000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9B4F64" w14:paraId="11CAA760" w14:textId="77777777" w:rsidTr="0014623F">
        <w:trPr>
          <w:jc w:val="center"/>
        </w:trPr>
        <w:tc>
          <w:tcPr>
            <w:tcW w:w="0" w:type="auto"/>
          </w:tcPr>
          <w:p w14:paraId="1EEB7352" w14:textId="77777777" w:rsidR="009B4F64" w:rsidRDefault="009B4F64" w:rsidP="00453834">
            <w:pPr>
              <w:rPr>
                <w:rFonts w:cs="Arial"/>
              </w:rPr>
            </w:pPr>
            <w:r>
              <w:rPr>
                <w:rFonts w:cs="Arial" w:hint="eastAsia"/>
              </w:rPr>
              <w:t>MCS</w:t>
            </w:r>
          </w:p>
        </w:tc>
        <w:tc>
          <w:tcPr>
            <w:tcW w:w="0" w:type="auto"/>
          </w:tcPr>
          <w:p w14:paraId="49B3CCF5" w14:textId="77777777" w:rsidR="009B4F64" w:rsidRDefault="009B4F64" w:rsidP="00453834">
            <w:pPr>
              <w:rPr>
                <w:rFonts w:cs="Arial"/>
              </w:rPr>
            </w:pPr>
            <w:r>
              <w:rPr>
                <w:rFonts w:cs="Arial" w:hint="eastAsia"/>
              </w:rPr>
              <w:t>HARQ</w:t>
            </w:r>
          </w:p>
        </w:tc>
      </w:tr>
      <w:tr w:rsidR="009B4F64" w14:paraId="2B707D05" w14:textId="77777777" w:rsidTr="0014623F">
        <w:trPr>
          <w:jc w:val="center"/>
        </w:trPr>
        <w:tc>
          <w:tcPr>
            <w:tcW w:w="0" w:type="auto"/>
          </w:tcPr>
          <w:p w14:paraId="2683D595" w14:textId="77777777" w:rsidR="009B4F64" w:rsidRDefault="003A04C8" w:rsidP="00453834">
            <w:pPr>
              <w:rPr>
                <w:rFonts w:cs="Arial"/>
              </w:rPr>
            </w:pPr>
            <w:r>
              <w:rPr>
                <w:rFonts w:cs="Arial"/>
                <w:noProof/>
              </w:rPr>
              <w:drawing>
                <wp:inline distT="0" distB="0" distL="0" distR="0" wp14:anchorId="3F0A6752" wp14:editId="0D2A893D">
                  <wp:extent cx="2401200" cy="18000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2AA58873" w14:textId="77777777" w:rsidR="009B4F64" w:rsidRDefault="003A04C8" w:rsidP="00453834">
            <w:pPr>
              <w:rPr>
                <w:rFonts w:cs="Arial"/>
              </w:rPr>
            </w:pPr>
            <w:r>
              <w:rPr>
                <w:rFonts w:cs="Arial"/>
                <w:noProof/>
              </w:rPr>
              <w:drawing>
                <wp:inline distT="0" distB="0" distL="0" distR="0" wp14:anchorId="33DF9179" wp14:editId="22DC9E29">
                  <wp:extent cx="2307600" cy="1800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r>
      <w:tr w:rsidR="009B4F64" w14:paraId="685A9E10" w14:textId="77777777" w:rsidTr="0014623F">
        <w:trPr>
          <w:jc w:val="center"/>
        </w:trPr>
        <w:tc>
          <w:tcPr>
            <w:tcW w:w="0" w:type="auto"/>
          </w:tcPr>
          <w:p w14:paraId="1578E91C" w14:textId="77777777" w:rsidR="009B4F64" w:rsidRDefault="009B4F64" w:rsidP="00453834">
            <w:pPr>
              <w:rPr>
                <w:rFonts w:cs="Arial"/>
              </w:rPr>
            </w:pPr>
            <w:r>
              <w:rPr>
                <w:rFonts w:cs="Arial" w:hint="eastAsia"/>
              </w:rPr>
              <w:t>wideband SINR</w:t>
            </w:r>
          </w:p>
        </w:tc>
        <w:tc>
          <w:tcPr>
            <w:tcW w:w="0" w:type="auto"/>
          </w:tcPr>
          <w:p w14:paraId="5A9384CD" w14:textId="77777777" w:rsidR="009B4F64" w:rsidRDefault="009B4F64" w:rsidP="00453834">
            <w:pPr>
              <w:rPr>
                <w:rFonts w:cs="Arial"/>
              </w:rPr>
            </w:pPr>
          </w:p>
        </w:tc>
      </w:tr>
      <w:tr w:rsidR="009B4F64" w14:paraId="224FAB97" w14:textId="77777777" w:rsidTr="0014623F">
        <w:trPr>
          <w:jc w:val="center"/>
        </w:trPr>
        <w:tc>
          <w:tcPr>
            <w:tcW w:w="0" w:type="auto"/>
          </w:tcPr>
          <w:p w14:paraId="776EB3BC" w14:textId="77777777" w:rsidR="009B4F64" w:rsidRDefault="003A04C8" w:rsidP="00453834">
            <w:pPr>
              <w:rPr>
                <w:rFonts w:cs="Arial"/>
              </w:rPr>
            </w:pPr>
            <w:r>
              <w:rPr>
                <w:rFonts w:cs="Arial"/>
                <w:noProof/>
              </w:rPr>
              <w:lastRenderedPageBreak/>
              <w:drawing>
                <wp:inline distT="0" distB="0" distL="0" distR="0" wp14:anchorId="04AC3E26" wp14:editId="5ED8F492">
                  <wp:extent cx="2307600" cy="18000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c>
          <w:tcPr>
            <w:tcW w:w="0" w:type="auto"/>
          </w:tcPr>
          <w:p w14:paraId="6CF23106" w14:textId="77777777" w:rsidR="009B4F64" w:rsidRDefault="009B4F64" w:rsidP="00453834">
            <w:pPr>
              <w:rPr>
                <w:rFonts w:cs="Arial"/>
              </w:rPr>
            </w:pPr>
          </w:p>
        </w:tc>
      </w:tr>
    </w:tbl>
    <w:p w14:paraId="657695CC" w14:textId="77777777" w:rsidR="00BC42B7" w:rsidRDefault="00BC42B7" w:rsidP="00CD1878"/>
    <w:p w14:paraId="115D9A10" w14:textId="77777777" w:rsidR="001F558C" w:rsidRDefault="003A4670" w:rsidP="00D27196">
      <w:pPr>
        <w:pStyle w:val="ad"/>
      </w:pPr>
      <w:r>
        <w:rPr>
          <w:rFonts w:hint="eastAsia"/>
        </w:rPr>
        <w:t>图表</w:t>
      </w:r>
      <w:r>
        <w:rPr>
          <w:rFonts w:hint="eastAsia"/>
        </w:rPr>
        <w:t xml:space="preserve"> 3.2</w:t>
      </w:r>
      <w:del w:id="333" w:author="李志成" w:date="2013-05-14T20:24:00Z">
        <w:r w:rsidDel="003A4670">
          <w:rPr>
            <w:rFonts w:hint="eastAsia"/>
          </w:rPr>
          <w:delText>图表</w:delText>
        </w:r>
      </w:del>
      <w:r>
        <w:rPr>
          <w:rFonts w:hint="eastAsia"/>
        </w:rPr>
        <w:t xml:space="preserve"> 3.2</w:t>
      </w:r>
      <w:del w:id="334" w:author="李志成" w:date="2013-05-14T20:24:00Z">
        <w:r w:rsidR="00D27196" w:rsidDel="003A4670">
          <w:rPr>
            <w:rFonts w:hint="eastAsia"/>
          </w:rPr>
          <w:delText>图表</w:delText>
        </w:r>
      </w:del>
      <w:r w:rsidR="00D27196">
        <w:rPr>
          <w:rFonts w:hint="eastAsia"/>
        </w:rPr>
        <w:t xml:space="preserve"> </w:t>
      </w:r>
      <w:ins w:id="335"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336"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337" w:author="李志成" w:date="2013-05-14T20:25:00Z">
        <w:r>
          <w:rPr>
            <w:noProof/>
          </w:rPr>
          <w:t>7</w:t>
        </w:r>
        <w:r>
          <w:fldChar w:fldCharType="end"/>
        </w:r>
      </w:ins>
      <w:del w:id="338"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7</w:delText>
        </w:r>
        <w:r w:rsidR="00D27196" w:rsidDel="003A4670">
          <w:fldChar w:fldCharType="end"/>
        </w:r>
      </w:del>
      <w:r w:rsidR="00D27196">
        <w:rPr>
          <w:rFonts w:hint="eastAsia"/>
        </w:rPr>
        <w:t xml:space="preserve"> </w:t>
      </w:r>
      <w:r w:rsidR="001F558C">
        <w:rPr>
          <w:rFonts w:hint="eastAsia"/>
        </w:rPr>
        <w:t xml:space="preserve">MU_2 </w:t>
      </w:r>
      <w:r w:rsidR="001F558C">
        <w:rPr>
          <w:rFonts w:hint="eastAsia"/>
        </w:rPr>
        <w:t>校准结果</w:t>
      </w:r>
    </w:p>
    <w:tbl>
      <w:tblPr>
        <w:tblStyle w:val="ac"/>
        <w:tblW w:w="0" w:type="auto"/>
        <w:jc w:val="center"/>
        <w:tblLook w:val="04A0" w:firstRow="1" w:lastRow="0" w:firstColumn="1" w:lastColumn="0" w:noHBand="0" w:noVBand="1"/>
      </w:tblPr>
      <w:tblGrid>
        <w:gridCol w:w="3997"/>
        <w:gridCol w:w="3997"/>
      </w:tblGrid>
      <w:tr w:rsidR="009B4F64" w14:paraId="1492A7D5" w14:textId="77777777" w:rsidTr="0014623F">
        <w:trPr>
          <w:jc w:val="center"/>
        </w:trPr>
        <w:tc>
          <w:tcPr>
            <w:tcW w:w="0" w:type="auto"/>
          </w:tcPr>
          <w:p w14:paraId="4EEC2151" w14:textId="77777777" w:rsidR="009B4F64" w:rsidRDefault="009B4F64" w:rsidP="00453834">
            <w:pPr>
              <w:rPr>
                <w:rFonts w:cs="Arial"/>
              </w:rPr>
            </w:pPr>
            <w:r>
              <w:rPr>
                <w:rFonts w:cs="Arial" w:hint="eastAsia"/>
              </w:rPr>
              <w:t>吞吐量</w:t>
            </w:r>
          </w:p>
        </w:tc>
        <w:tc>
          <w:tcPr>
            <w:tcW w:w="0" w:type="auto"/>
          </w:tcPr>
          <w:p w14:paraId="53C70188" w14:textId="77777777" w:rsidR="009B4F64" w:rsidRDefault="009B4F64" w:rsidP="00453834">
            <w:pPr>
              <w:rPr>
                <w:rFonts w:cs="Arial"/>
              </w:rPr>
            </w:pPr>
            <w:r>
              <w:rPr>
                <w:rFonts w:cs="Arial" w:hint="eastAsia"/>
              </w:rPr>
              <w:t>平均每扇区吞吐量</w:t>
            </w:r>
          </w:p>
        </w:tc>
      </w:tr>
      <w:tr w:rsidR="009B4F64" w14:paraId="61E99701" w14:textId="77777777" w:rsidTr="0014623F">
        <w:trPr>
          <w:jc w:val="center"/>
        </w:trPr>
        <w:tc>
          <w:tcPr>
            <w:tcW w:w="0" w:type="auto"/>
          </w:tcPr>
          <w:p w14:paraId="593D5FA8" w14:textId="77777777" w:rsidR="009B4F64" w:rsidRDefault="003A04C8" w:rsidP="00453834">
            <w:pPr>
              <w:rPr>
                <w:rFonts w:cs="Arial"/>
              </w:rPr>
            </w:pPr>
            <w:r>
              <w:rPr>
                <w:rFonts w:cs="Arial"/>
                <w:noProof/>
              </w:rPr>
              <w:drawing>
                <wp:inline distT="0" distB="0" distL="0" distR="0" wp14:anchorId="442B6ACB" wp14:editId="50ACBAD9">
                  <wp:extent cx="2401200" cy="180000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228BA299" w14:textId="77777777" w:rsidR="009B4F64" w:rsidRDefault="003A04C8" w:rsidP="00453834">
            <w:pPr>
              <w:rPr>
                <w:rFonts w:cs="Arial"/>
              </w:rPr>
            </w:pPr>
            <w:r>
              <w:rPr>
                <w:rFonts w:cs="Arial"/>
                <w:noProof/>
              </w:rPr>
              <w:drawing>
                <wp:inline distT="0" distB="0" distL="0" distR="0" wp14:anchorId="0D88ED27" wp14:editId="58FEAE3C">
                  <wp:extent cx="2401200" cy="180000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9B4F64" w14:paraId="176E3687" w14:textId="77777777" w:rsidTr="0014623F">
        <w:trPr>
          <w:jc w:val="center"/>
        </w:trPr>
        <w:tc>
          <w:tcPr>
            <w:tcW w:w="0" w:type="auto"/>
          </w:tcPr>
          <w:p w14:paraId="5952EFE2" w14:textId="77777777" w:rsidR="009B4F64" w:rsidRDefault="009B4F64" w:rsidP="00453834">
            <w:pPr>
              <w:rPr>
                <w:rFonts w:cs="Arial"/>
              </w:rPr>
            </w:pPr>
            <w:r>
              <w:rPr>
                <w:rFonts w:cs="Arial" w:hint="eastAsia"/>
              </w:rPr>
              <w:t>MCS</w:t>
            </w:r>
          </w:p>
        </w:tc>
        <w:tc>
          <w:tcPr>
            <w:tcW w:w="0" w:type="auto"/>
          </w:tcPr>
          <w:p w14:paraId="5DC987DE" w14:textId="77777777" w:rsidR="009B4F64" w:rsidRDefault="009B4F64" w:rsidP="00453834">
            <w:pPr>
              <w:rPr>
                <w:rFonts w:cs="Arial"/>
              </w:rPr>
            </w:pPr>
            <w:r>
              <w:rPr>
                <w:rFonts w:cs="Arial" w:hint="eastAsia"/>
              </w:rPr>
              <w:t>HARQ</w:t>
            </w:r>
          </w:p>
        </w:tc>
      </w:tr>
      <w:tr w:rsidR="009B4F64" w14:paraId="27A33666" w14:textId="77777777" w:rsidTr="0014623F">
        <w:trPr>
          <w:jc w:val="center"/>
        </w:trPr>
        <w:tc>
          <w:tcPr>
            <w:tcW w:w="0" w:type="auto"/>
          </w:tcPr>
          <w:p w14:paraId="7A2E9B93" w14:textId="77777777" w:rsidR="009B4F64" w:rsidRDefault="003A04C8" w:rsidP="00453834">
            <w:pPr>
              <w:rPr>
                <w:rFonts w:cs="Arial"/>
              </w:rPr>
            </w:pPr>
            <w:r>
              <w:rPr>
                <w:rFonts w:cs="Arial"/>
                <w:noProof/>
              </w:rPr>
              <w:drawing>
                <wp:inline distT="0" distB="0" distL="0" distR="0" wp14:anchorId="3D6F0F0F" wp14:editId="68A1956D">
                  <wp:extent cx="2401200" cy="18000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691361FE" w14:textId="77777777" w:rsidR="009B4F64" w:rsidRDefault="003A04C8" w:rsidP="00453834">
            <w:pPr>
              <w:rPr>
                <w:rFonts w:cs="Arial"/>
              </w:rPr>
            </w:pPr>
            <w:r>
              <w:rPr>
                <w:rFonts w:cs="Arial"/>
                <w:noProof/>
              </w:rPr>
              <w:drawing>
                <wp:inline distT="0" distB="0" distL="0" distR="0" wp14:anchorId="19EE74C8" wp14:editId="6C02CBA2">
                  <wp:extent cx="2307600" cy="180000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r>
      <w:tr w:rsidR="009B4F64" w14:paraId="4CA29088" w14:textId="77777777" w:rsidTr="0014623F">
        <w:trPr>
          <w:jc w:val="center"/>
        </w:trPr>
        <w:tc>
          <w:tcPr>
            <w:tcW w:w="0" w:type="auto"/>
          </w:tcPr>
          <w:p w14:paraId="3B6ABAD3" w14:textId="77777777" w:rsidR="009B4F64" w:rsidRDefault="009B4F64" w:rsidP="00453834">
            <w:pPr>
              <w:rPr>
                <w:rFonts w:cs="Arial"/>
              </w:rPr>
            </w:pPr>
            <w:r>
              <w:rPr>
                <w:rFonts w:cs="Arial" w:hint="eastAsia"/>
              </w:rPr>
              <w:t>用户配对</w:t>
            </w:r>
          </w:p>
        </w:tc>
        <w:tc>
          <w:tcPr>
            <w:tcW w:w="0" w:type="auto"/>
          </w:tcPr>
          <w:p w14:paraId="088E0D58" w14:textId="77777777" w:rsidR="009B4F64" w:rsidRDefault="009B4F64" w:rsidP="00453834">
            <w:pPr>
              <w:rPr>
                <w:rFonts w:cs="Arial"/>
              </w:rPr>
            </w:pPr>
            <w:r>
              <w:rPr>
                <w:rFonts w:cs="Arial" w:hint="eastAsia"/>
              </w:rPr>
              <w:t>平均每用户</w:t>
            </w:r>
            <w:r>
              <w:rPr>
                <w:rFonts w:cs="Arial" w:hint="eastAsia"/>
              </w:rPr>
              <w:t>SINR</w:t>
            </w:r>
          </w:p>
        </w:tc>
      </w:tr>
      <w:tr w:rsidR="009B4F64" w14:paraId="1D238997" w14:textId="77777777" w:rsidTr="0014623F">
        <w:trPr>
          <w:jc w:val="center"/>
        </w:trPr>
        <w:tc>
          <w:tcPr>
            <w:tcW w:w="0" w:type="auto"/>
          </w:tcPr>
          <w:p w14:paraId="138F87A7" w14:textId="77777777" w:rsidR="009B4F64" w:rsidRDefault="003A04C8" w:rsidP="00453834">
            <w:pPr>
              <w:rPr>
                <w:rFonts w:cs="Arial"/>
              </w:rPr>
            </w:pPr>
            <w:r>
              <w:rPr>
                <w:rFonts w:cs="Arial"/>
                <w:noProof/>
              </w:rPr>
              <w:lastRenderedPageBreak/>
              <w:drawing>
                <wp:inline distT="0" distB="0" distL="0" distR="0" wp14:anchorId="424B01C8" wp14:editId="52904047">
                  <wp:extent cx="2401200" cy="18000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0453C7C5" w14:textId="77777777" w:rsidR="009B4F64" w:rsidRDefault="003A04C8" w:rsidP="00453834">
            <w:pPr>
              <w:rPr>
                <w:rFonts w:cs="Arial"/>
              </w:rPr>
            </w:pPr>
            <w:r>
              <w:rPr>
                <w:rFonts w:cs="Arial"/>
                <w:noProof/>
              </w:rPr>
              <w:drawing>
                <wp:inline distT="0" distB="0" distL="0" distR="0" wp14:anchorId="02FECFD8" wp14:editId="0478421A">
                  <wp:extent cx="2401200" cy="180000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9B4F64" w14:paraId="742796E4" w14:textId="77777777" w:rsidTr="0014623F">
        <w:trPr>
          <w:jc w:val="center"/>
        </w:trPr>
        <w:tc>
          <w:tcPr>
            <w:tcW w:w="0" w:type="auto"/>
          </w:tcPr>
          <w:p w14:paraId="77622218" w14:textId="77777777" w:rsidR="009B4F64" w:rsidRDefault="009B4F64" w:rsidP="00453834">
            <w:pPr>
              <w:rPr>
                <w:rFonts w:cs="Arial"/>
              </w:rPr>
            </w:pPr>
            <w:r>
              <w:rPr>
                <w:rFonts w:cs="Arial" w:hint="eastAsia"/>
              </w:rPr>
              <w:t>wideband SINR</w:t>
            </w:r>
          </w:p>
        </w:tc>
        <w:tc>
          <w:tcPr>
            <w:tcW w:w="0" w:type="auto"/>
          </w:tcPr>
          <w:p w14:paraId="0AC2F46C" w14:textId="77777777" w:rsidR="009B4F64" w:rsidRDefault="009B4F64" w:rsidP="00453834">
            <w:pPr>
              <w:rPr>
                <w:rFonts w:cs="Arial"/>
              </w:rPr>
            </w:pPr>
          </w:p>
        </w:tc>
      </w:tr>
      <w:tr w:rsidR="009B4F64" w14:paraId="549C78B1" w14:textId="77777777" w:rsidTr="0014623F">
        <w:trPr>
          <w:jc w:val="center"/>
        </w:trPr>
        <w:tc>
          <w:tcPr>
            <w:tcW w:w="0" w:type="auto"/>
          </w:tcPr>
          <w:p w14:paraId="2DD4A9DB" w14:textId="77777777" w:rsidR="009B4F64" w:rsidRDefault="003A04C8" w:rsidP="00453834">
            <w:pPr>
              <w:rPr>
                <w:rFonts w:cs="Arial"/>
              </w:rPr>
            </w:pPr>
            <w:r>
              <w:rPr>
                <w:rFonts w:cs="Arial"/>
                <w:noProof/>
              </w:rPr>
              <w:drawing>
                <wp:inline distT="0" distB="0" distL="0" distR="0" wp14:anchorId="148C8E81" wp14:editId="6F43B807">
                  <wp:extent cx="2307600" cy="180000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c>
          <w:tcPr>
            <w:tcW w:w="0" w:type="auto"/>
          </w:tcPr>
          <w:p w14:paraId="5285084E" w14:textId="77777777" w:rsidR="009B4F64" w:rsidRDefault="009B4F64" w:rsidP="00453834">
            <w:pPr>
              <w:rPr>
                <w:rFonts w:cs="Arial"/>
              </w:rPr>
            </w:pPr>
          </w:p>
        </w:tc>
      </w:tr>
    </w:tbl>
    <w:p w14:paraId="11CF0EC5" w14:textId="77777777" w:rsidR="00BC42B7" w:rsidRDefault="00BC42B7" w:rsidP="00CD1878"/>
    <w:p w14:paraId="4F7667B1" w14:textId="77777777" w:rsidR="001F558C" w:rsidRDefault="003A4670" w:rsidP="00D27196">
      <w:pPr>
        <w:pStyle w:val="ad"/>
      </w:pPr>
      <w:r>
        <w:rPr>
          <w:rFonts w:hint="eastAsia"/>
        </w:rPr>
        <w:t>图表</w:t>
      </w:r>
      <w:r>
        <w:rPr>
          <w:rFonts w:hint="eastAsia"/>
        </w:rPr>
        <w:t xml:space="preserve"> 3.2</w:t>
      </w:r>
      <w:del w:id="339" w:author="李志成" w:date="2013-05-14T20:24:00Z">
        <w:r w:rsidDel="003A4670">
          <w:rPr>
            <w:rFonts w:hint="eastAsia"/>
          </w:rPr>
          <w:delText>图表</w:delText>
        </w:r>
      </w:del>
      <w:r>
        <w:rPr>
          <w:rFonts w:hint="eastAsia"/>
        </w:rPr>
        <w:t xml:space="preserve"> 3.2</w:t>
      </w:r>
      <w:del w:id="340" w:author="李志成" w:date="2013-05-14T20:24:00Z">
        <w:r w:rsidR="00D27196" w:rsidDel="003A4670">
          <w:rPr>
            <w:rFonts w:hint="eastAsia"/>
          </w:rPr>
          <w:delText>图表</w:delText>
        </w:r>
      </w:del>
      <w:r w:rsidR="00D27196">
        <w:rPr>
          <w:rFonts w:hint="eastAsia"/>
        </w:rPr>
        <w:t xml:space="preserve"> </w:t>
      </w:r>
      <w:ins w:id="341"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342"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343" w:author="李志成" w:date="2013-05-14T20:25:00Z">
        <w:r>
          <w:rPr>
            <w:noProof/>
          </w:rPr>
          <w:t>8</w:t>
        </w:r>
        <w:r>
          <w:fldChar w:fldCharType="end"/>
        </w:r>
      </w:ins>
      <w:del w:id="344"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8</w:delText>
        </w:r>
        <w:r w:rsidR="00D27196" w:rsidDel="003A4670">
          <w:fldChar w:fldCharType="end"/>
        </w:r>
      </w:del>
      <w:r w:rsidR="00D27196">
        <w:rPr>
          <w:rFonts w:hint="eastAsia"/>
        </w:rPr>
        <w:t xml:space="preserve"> </w:t>
      </w:r>
      <w:r w:rsidR="001F558C">
        <w:rPr>
          <w:rFonts w:hint="eastAsia"/>
        </w:rPr>
        <w:t xml:space="preserve">MU_A </w:t>
      </w:r>
      <w:r w:rsidR="001F558C">
        <w:rPr>
          <w:rFonts w:hint="eastAsia"/>
        </w:rPr>
        <w:t>校准结果</w:t>
      </w:r>
    </w:p>
    <w:tbl>
      <w:tblPr>
        <w:tblStyle w:val="ac"/>
        <w:tblW w:w="0" w:type="auto"/>
        <w:jc w:val="center"/>
        <w:tblLook w:val="04A0" w:firstRow="1" w:lastRow="0" w:firstColumn="1" w:lastColumn="0" w:noHBand="0" w:noVBand="1"/>
      </w:tblPr>
      <w:tblGrid>
        <w:gridCol w:w="3997"/>
        <w:gridCol w:w="3997"/>
      </w:tblGrid>
      <w:tr w:rsidR="009B4F64" w14:paraId="38617187" w14:textId="77777777" w:rsidTr="0014623F">
        <w:trPr>
          <w:jc w:val="center"/>
        </w:trPr>
        <w:tc>
          <w:tcPr>
            <w:tcW w:w="0" w:type="auto"/>
          </w:tcPr>
          <w:p w14:paraId="0C74E020" w14:textId="77777777" w:rsidR="009B4F64" w:rsidRDefault="009B4F64" w:rsidP="00453834">
            <w:pPr>
              <w:rPr>
                <w:rFonts w:cs="Arial"/>
              </w:rPr>
            </w:pPr>
            <w:r>
              <w:rPr>
                <w:rFonts w:cs="Arial" w:hint="eastAsia"/>
              </w:rPr>
              <w:t>吞吐量</w:t>
            </w:r>
          </w:p>
        </w:tc>
        <w:tc>
          <w:tcPr>
            <w:tcW w:w="0" w:type="auto"/>
          </w:tcPr>
          <w:p w14:paraId="7AC6D189" w14:textId="77777777" w:rsidR="009B4F64" w:rsidRDefault="009B4F64" w:rsidP="00453834">
            <w:pPr>
              <w:rPr>
                <w:rFonts w:cs="Arial"/>
              </w:rPr>
            </w:pPr>
            <w:r>
              <w:rPr>
                <w:rFonts w:cs="Arial" w:hint="eastAsia"/>
              </w:rPr>
              <w:t>平均每扇区吞吐量</w:t>
            </w:r>
          </w:p>
        </w:tc>
      </w:tr>
      <w:tr w:rsidR="009B4F64" w14:paraId="7F420D06" w14:textId="77777777" w:rsidTr="0014623F">
        <w:trPr>
          <w:jc w:val="center"/>
        </w:trPr>
        <w:tc>
          <w:tcPr>
            <w:tcW w:w="0" w:type="auto"/>
          </w:tcPr>
          <w:p w14:paraId="0D4D0C28" w14:textId="77777777" w:rsidR="009B4F64" w:rsidRDefault="003A04C8" w:rsidP="00453834">
            <w:pPr>
              <w:rPr>
                <w:rFonts w:cs="Arial"/>
              </w:rPr>
            </w:pPr>
            <w:r>
              <w:rPr>
                <w:rFonts w:cs="Arial"/>
                <w:noProof/>
              </w:rPr>
              <w:drawing>
                <wp:inline distT="0" distB="0" distL="0" distR="0" wp14:anchorId="13F7D8F2" wp14:editId="264A8977">
                  <wp:extent cx="2401200" cy="180000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5FD81247" w14:textId="77777777" w:rsidR="009B4F64" w:rsidRDefault="003A04C8" w:rsidP="00453834">
            <w:pPr>
              <w:rPr>
                <w:rFonts w:cs="Arial"/>
              </w:rPr>
            </w:pPr>
            <w:r>
              <w:rPr>
                <w:rFonts w:cs="Arial"/>
                <w:noProof/>
              </w:rPr>
              <w:drawing>
                <wp:inline distT="0" distB="0" distL="0" distR="0" wp14:anchorId="148873FF" wp14:editId="51D6C857">
                  <wp:extent cx="2401200" cy="18000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9B4F64" w14:paraId="3870401B" w14:textId="77777777" w:rsidTr="0014623F">
        <w:trPr>
          <w:jc w:val="center"/>
        </w:trPr>
        <w:tc>
          <w:tcPr>
            <w:tcW w:w="0" w:type="auto"/>
          </w:tcPr>
          <w:p w14:paraId="23FA9A37" w14:textId="77777777" w:rsidR="009B4F64" w:rsidRDefault="009B4F64" w:rsidP="00453834">
            <w:pPr>
              <w:rPr>
                <w:rFonts w:cs="Arial"/>
              </w:rPr>
            </w:pPr>
            <w:r>
              <w:rPr>
                <w:rFonts w:cs="Arial" w:hint="eastAsia"/>
              </w:rPr>
              <w:t>MCS</w:t>
            </w:r>
          </w:p>
        </w:tc>
        <w:tc>
          <w:tcPr>
            <w:tcW w:w="0" w:type="auto"/>
          </w:tcPr>
          <w:p w14:paraId="5FFAED58" w14:textId="77777777" w:rsidR="009B4F64" w:rsidRDefault="009B4F64" w:rsidP="00453834">
            <w:pPr>
              <w:rPr>
                <w:rFonts w:cs="Arial"/>
              </w:rPr>
            </w:pPr>
            <w:r>
              <w:rPr>
                <w:rFonts w:cs="Arial" w:hint="eastAsia"/>
              </w:rPr>
              <w:t>HARQ</w:t>
            </w:r>
          </w:p>
        </w:tc>
      </w:tr>
      <w:tr w:rsidR="009B4F64" w14:paraId="79BB20EC" w14:textId="77777777" w:rsidTr="0014623F">
        <w:trPr>
          <w:jc w:val="center"/>
        </w:trPr>
        <w:tc>
          <w:tcPr>
            <w:tcW w:w="0" w:type="auto"/>
          </w:tcPr>
          <w:p w14:paraId="45581E4E" w14:textId="77777777" w:rsidR="009B4F64" w:rsidRDefault="003A04C8" w:rsidP="00453834">
            <w:pPr>
              <w:rPr>
                <w:rFonts w:cs="Arial"/>
              </w:rPr>
            </w:pPr>
            <w:r>
              <w:rPr>
                <w:rFonts w:cs="Arial"/>
                <w:noProof/>
              </w:rPr>
              <w:lastRenderedPageBreak/>
              <w:drawing>
                <wp:inline distT="0" distB="0" distL="0" distR="0" wp14:anchorId="37D08F1E" wp14:editId="570F3FBF">
                  <wp:extent cx="2401200" cy="180000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608F6FA6" w14:textId="77777777" w:rsidR="009B4F64" w:rsidRDefault="003A04C8" w:rsidP="00453834">
            <w:pPr>
              <w:rPr>
                <w:rFonts w:cs="Arial"/>
              </w:rPr>
            </w:pPr>
            <w:r>
              <w:rPr>
                <w:rFonts w:cs="Arial"/>
                <w:noProof/>
              </w:rPr>
              <w:drawing>
                <wp:inline distT="0" distB="0" distL="0" distR="0" wp14:anchorId="7F0D7805" wp14:editId="42C25EC3">
                  <wp:extent cx="2307600" cy="18000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r>
      <w:tr w:rsidR="009B4F64" w14:paraId="5150DA98" w14:textId="77777777" w:rsidTr="0014623F">
        <w:trPr>
          <w:jc w:val="center"/>
        </w:trPr>
        <w:tc>
          <w:tcPr>
            <w:tcW w:w="0" w:type="auto"/>
          </w:tcPr>
          <w:p w14:paraId="1AEAF3F9" w14:textId="77777777" w:rsidR="009B4F64" w:rsidRDefault="009B4F64" w:rsidP="00453834">
            <w:pPr>
              <w:rPr>
                <w:rFonts w:cs="Arial"/>
              </w:rPr>
            </w:pPr>
            <w:r>
              <w:rPr>
                <w:rFonts w:cs="Arial" w:hint="eastAsia"/>
              </w:rPr>
              <w:t>用户配对</w:t>
            </w:r>
          </w:p>
        </w:tc>
        <w:tc>
          <w:tcPr>
            <w:tcW w:w="0" w:type="auto"/>
          </w:tcPr>
          <w:p w14:paraId="429E6336" w14:textId="77777777" w:rsidR="009B4F64" w:rsidRDefault="009B4F64" w:rsidP="00453834">
            <w:pPr>
              <w:rPr>
                <w:rFonts w:cs="Arial"/>
              </w:rPr>
            </w:pPr>
            <w:r>
              <w:rPr>
                <w:rFonts w:cs="Arial" w:hint="eastAsia"/>
              </w:rPr>
              <w:t>平均每用户</w:t>
            </w:r>
            <w:r>
              <w:rPr>
                <w:rFonts w:cs="Arial" w:hint="eastAsia"/>
              </w:rPr>
              <w:t>SINR</w:t>
            </w:r>
          </w:p>
        </w:tc>
      </w:tr>
      <w:tr w:rsidR="009B4F64" w14:paraId="54A6385F" w14:textId="77777777" w:rsidTr="0014623F">
        <w:trPr>
          <w:jc w:val="center"/>
        </w:trPr>
        <w:tc>
          <w:tcPr>
            <w:tcW w:w="0" w:type="auto"/>
          </w:tcPr>
          <w:p w14:paraId="25DEDA1A" w14:textId="77777777" w:rsidR="009B4F64" w:rsidRDefault="003A04C8" w:rsidP="00453834">
            <w:pPr>
              <w:rPr>
                <w:rFonts w:cs="Arial"/>
              </w:rPr>
            </w:pPr>
            <w:r>
              <w:rPr>
                <w:rFonts w:cs="Arial"/>
                <w:noProof/>
              </w:rPr>
              <w:drawing>
                <wp:inline distT="0" distB="0" distL="0" distR="0" wp14:anchorId="35BA3DED" wp14:editId="44E673D4">
                  <wp:extent cx="2401200" cy="180000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7161EBF6" w14:textId="77777777" w:rsidR="009B4F64" w:rsidRDefault="003A04C8" w:rsidP="00453834">
            <w:pPr>
              <w:rPr>
                <w:rFonts w:cs="Arial"/>
              </w:rPr>
            </w:pPr>
            <w:r>
              <w:rPr>
                <w:rFonts w:cs="Arial"/>
                <w:noProof/>
              </w:rPr>
              <w:drawing>
                <wp:inline distT="0" distB="0" distL="0" distR="0" wp14:anchorId="57F677D6" wp14:editId="25603532">
                  <wp:extent cx="2401200" cy="18000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9B4F64" w14:paraId="56A958FD" w14:textId="77777777" w:rsidTr="0014623F">
        <w:trPr>
          <w:jc w:val="center"/>
        </w:trPr>
        <w:tc>
          <w:tcPr>
            <w:tcW w:w="0" w:type="auto"/>
          </w:tcPr>
          <w:p w14:paraId="07CD8608" w14:textId="77777777" w:rsidR="009B4F64" w:rsidRDefault="009B4F64" w:rsidP="00453834">
            <w:pPr>
              <w:rPr>
                <w:rFonts w:cs="Arial"/>
              </w:rPr>
            </w:pPr>
            <w:r>
              <w:rPr>
                <w:rFonts w:cs="Arial" w:hint="eastAsia"/>
              </w:rPr>
              <w:t>wideband SINR</w:t>
            </w:r>
          </w:p>
        </w:tc>
        <w:tc>
          <w:tcPr>
            <w:tcW w:w="0" w:type="auto"/>
          </w:tcPr>
          <w:p w14:paraId="729B9B7F" w14:textId="77777777" w:rsidR="009B4F64" w:rsidRDefault="009B4F64" w:rsidP="00453834">
            <w:pPr>
              <w:rPr>
                <w:rFonts w:cs="Arial"/>
              </w:rPr>
            </w:pPr>
          </w:p>
        </w:tc>
      </w:tr>
      <w:tr w:rsidR="009B4F64" w14:paraId="1B4236A7" w14:textId="77777777" w:rsidTr="0014623F">
        <w:trPr>
          <w:jc w:val="center"/>
        </w:trPr>
        <w:tc>
          <w:tcPr>
            <w:tcW w:w="0" w:type="auto"/>
          </w:tcPr>
          <w:p w14:paraId="39C7B382" w14:textId="77777777" w:rsidR="009B4F64" w:rsidRDefault="003A04C8" w:rsidP="00453834">
            <w:pPr>
              <w:rPr>
                <w:rFonts w:cs="Arial"/>
              </w:rPr>
            </w:pPr>
            <w:r>
              <w:rPr>
                <w:rFonts w:cs="Arial"/>
                <w:noProof/>
              </w:rPr>
              <w:drawing>
                <wp:inline distT="0" distB="0" distL="0" distR="0" wp14:anchorId="76E57A94" wp14:editId="5C9C818A">
                  <wp:extent cx="2307600" cy="180000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c>
          <w:tcPr>
            <w:tcW w:w="0" w:type="auto"/>
          </w:tcPr>
          <w:p w14:paraId="3D3E54A6" w14:textId="77777777" w:rsidR="009B4F64" w:rsidRDefault="009B4F64" w:rsidP="00453834">
            <w:pPr>
              <w:rPr>
                <w:rFonts w:cs="Arial"/>
              </w:rPr>
            </w:pPr>
          </w:p>
        </w:tc>
      </w:tr>
    </w:tbl>
    <w:p w14:paraId="5637700B" w14:textId="77777777" w:rsidR="00BC42B7" w:rsidRDefault="00BC42B7" w:rsidP="00CD1878"/>
    <w:p w14:paraId="27D24BDC" w14:textId="77777777" w:rsidR="001F558C" w:rsidRDefault="003A4670" w:rsidP="00D27196">
      <w:pPr>
        <w:pStyle w:val="ad"/>
      </w:pPr>
      <w:r>
        <w:rPr>
          <w:rFonts w:hint="eastAsia"/>
        </w:rPr>
        <w:t>图表</w:t>
      </w:r>
      <w:r>
        <w:rPr>
          <w:rFonts w:hint="eastAsia"/>
        </w:rPr>
        <w:t xml:space="preserve"> 3.2</w:t>
      </w:r>
      <w:del w:id="345" w:author="李志成" w:date="2013-05-14T20:24:00Z">
        <w:r w:rsidDel="003A4670">
          <w:rPr>
            <w:rFonts w:hint="eastAsia"/>
          </w:rPr>
          <w:delText>图表</w:delText>
        </w:r>
      </w:del>
      <w:r>
        <w:rPr>
          <w:rFonts w:hint="eastAsia"/>
        </w:rPr>
        <w:t xml:space="preserve"> 3.2</w:t>
      </w:r>
      <w:del w:id="346" w:author="李志成" w:date="2013-05-14T20:24:00Z">
        <w:r w:rsidR="00D27196" w:rsidDel="003A4670">
          <w:rPr>
            <w:rFonts w:hint="eastAsia"/>
          </w:rPr>
          <w:delText>图表</w:delText>
        </w:r>
      </w:del>
      <w:r w:rsidR="00D27196">
        <w:rPr>
          <w:rFonts w:hint="eastAsia"/>
        </w:rPr>
        <w:t xml:space="preserve"> </w:t>
      </w:r>
      <w:ins w:id="347"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348"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349" w:author="李志成" w:date="2013-05-14T20:25:00Z">
        <w:r>
          <w:rPr>
            <w:noProof/>
          </w:rPr>
          <w:t>9</w:t>
        </w:r>
        <w:r>
          <w:fldChar w:fldCharType="end"/>
        </w:r>
      </w:ins>
      <w:del w:id="350"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9</w:delText>
        </w:r>
        <w:r w:rsidR="00D27196" w:rsidDel="003A4670">
          <w:fldChar w:fldCharType="end"/>
        </w:r>
      </w:del>
      <w:r w:rsidR="00D27196">
        <w:rPr>
          <w:rFonts w:hint="eastAsia"/>
        </w:rPr>
        <w:t xml:space="preserve"> </w:t>
      </w:r>
      <w:r w:rsidR="001F558C">
        <w:rPr>
          <w:rFonts w:hint="eastAsia"/>
        </w:rPr>
        <w:t xml:space="preserve">MU_C </w:t>
      </w:r>
      <w:r w:rsidR="001F558C">
        <w:rPr>
          <w:rFonts w:hint="eastAsia"/>
        </w:rPr>
        <w:t>校准结果</w:t>
      </w:r>
    </w:p>
    <w:tbl>
      <w:tblPr>
        <w:tblStyle w:val="ac"/>
        <w:tblW w:w="0" w:type="auto"/>
        <w:jc w:val="center"/>
        <w:tblLook w:val="04A0" w:firstRow="1" w:lastRow="0" w:firstColumn="1" w:lastColumn="0" w:noHBand="0" w:noVBand="1"/>
      </w:tblPr>
      <w:tblGrid>
        <w:gridCol w:w="3997"/>
        <w:gridCol w:w="3997"/>
      </w:tblGrid>
      <w:tr w:rsidR="009B4F64" w14:paraId="1986869E" w14:textId="77777777" w:rsidTr="0014623F">
        <w:trPr>
          <w:jc w:val="center"/>
        </w:trPr>
        <w:tc>
          <w:tcPr>
            <w:tcW w:w="0" w:type="auto"/>
          </w:tcPr>
          <w:p w14:paraId="49B5060C" w14:textId="77777777" w:rsidR="009B4F64" w:rsidRDefault="009B4F64" w:rsidP="00453834">
            <w:pPr>
              <w:rPr>
                <w:rFonts w:cs="Arial"/>
              </w:rPr>
            </w:pPr>
            <w:r>
              <w:rPr>
                <w:rFonts w:cs="Arial" w:hint="eastAsia"/>
              </w:rPr>
              <w:t>吞吐量</w:t>
            </w:r>
          </w:p>
        </w:tc>
        <w:tc>
          <w:tcPr>
            <w:tcW w:w="0" w:type="auto"/>
          </w:tcPr>
          <w:p w14:paraId="40B5CD01" w14:textId="77777777" w:rsidR="009B4F64" w:rsidRDefault="009B4F64" w:rsidP="00453834">
            <w:pPr>
              <w:rPr>
                <w:rFonts w:cs="Arial"/>
              </w:rPr>
            </w:pPr>
            <w:r>
              <w:rPr>
                <w:rFonts w:cs="Arial" w:hint="eastAsia"/>
              </w:rPr>
              <w:t>平均每扇区吞吐量</w:t>
            </w:r>
          </w:p>
        </w:tc>
      </w:tr>
      <w:tr w:rsidR="009B4F64" w14:paraId="08B64DEA" w14:textId="77777777" w:rsidTr="0014623F">
        <w:trPr>
          <w:jc w:val="center"/>
        </w:trPr>
        <w:tc>
          <w:tcPr>
            <w:tcW w:w="0" w:type="auto"/>
          </w:tcPr>
          <w:p w14:paraId="58E71A69" w14:textId="77777777" w:rsidR="009B4F64" w:rsidRDefault="003A04C8" w:rsidP="00453834">
            <w:pPr>
              <w:rPr>
                <w:rFonts w:cs="Arial"/>
              </w:rPr>
            </w:pPr>
            <w:r>
              <w:rPr>
                <w:rFonts w:cs="Arial"/>
                <w:noProof/>
              </w:rPr>
              <w:lastRenderedPageBreak/>
              <w:drawing>
                <wp:inline distT="0" distB="0" distL="0" distR="0" wp14:anchorId="7B227C0C" wp14:editId="74FDCE4B">
                  <wp:extent cx="2401200" cy="1800000"/>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34ED2522" w14:textId="77777777" w:rsidR="009B4F64" w:rsidRDefault="003A04C8" w:rsidP="00453834">
            <w:pPr>
              <w:rPr>
                <w:rFonts w:cs="Arial"/>
              </w:rPr>
            </w:pPr>
            <w:r>
              <w:rPr>
                <w:rFonts w:cs="Arial"/>
                <w:noProof/>
              </w:rPr>
              <w:drawing>
                <wp:inline distT="0" distB="0" distL="0" distR="0" wp14:anchorId="47E00FDA" wp14:editId="79CCFABB">
                  <wp:extent cx="2401200" cy="180000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9B4F64" w14:paraId="63F579F8" w14:textId="77777777" w:rsidTr="0014623F">
        <w:trPr>
          <w:jc w:val="center"/>
        </w:trPr>
        <w:tc>
          <w:tcPr>
            <w:tcW w:w="0" w:type="auto"/>
          </w:tcPr>
          <w:p w14:paraId="54D7C533" w14:textId="77777777" w:rsidR="009B4F64" w:rsidRDefault="009B4F64" w:rsidP="00453834">
            <w:pPr>
              <w:rPr>
                <w:rFonts w:cs="Arial"/>
              </w:rPr>
            </w:pPr>
            <w:r>
              <w:rPr>
                <w:rFonts w:cs="Arial" w:hint="eastAsia"/>
              </w:rPr>
              <w:t>MCS</w:t>
            </w:r>
          </w:p>
        </w:tc>
        <w:tc>
          <w:tcPr>
            <w:tcW w:w="0" w:type="auto"/>
          </w:tcPr>
          <w:p w14:paraId="74B52265" w14:textId="77777777" w:rsidR="009B4F64" w:rsidRDefault="009B4F64" w:rsidP="00453834">
            <w:pPr>
              <w:rPr>
                <w:rFonts w:cs="Arial"/>
              </w:rPr>
            </w:pPr>
            <w:r>
              <w:rPr>
                <w:rFonts w:cs="Arial" w:hint="eastAsia"/>
              </w:rPr>
              <w:t>HARQ</w:t>
            </w:r>
          </w:p>
        </w:tc>
      </w:tr>
      <w:tr w:rsidR="009B4F64" w14:paraId="3FAA5C2A" w14:textId="77777777" w:rsidTr="0014623F">
        <w:trPr>
          <w:jc w:val="center"/>
        </w:trPr>
        <w:tc>
          <w:tcPr>
            <w:tcW w:w="0" w:type="auto"/>
          </w:tcPr>
          <w:p w14:paraId="5B5513E8" w14:textId="77777777" w:rsidR="009B4F64" w:rsidRDefault="003A04C8" w:rsidP="00453834">
            <w:pPr>
              <w:rPr>
                <w:rFonts w:cs="Arial"/>
              </w:rPr>
            </w:pPr>
            <w:r>
              <w:rPr>
                <w:rFonts w:cs="Arial"/>
                <w:noProof/>
              </w:rPr>
              <w:drawing>
                <wp:inline distT="0" distB="0" distL="0" distR="0" wp14:anchorId="47BBBE49" wp14:editId="087FD528">
                  <wp:extent cx="2401200" cy="18000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69E98BF0" w14:textId="77777777" w:rsidR="009B4F64" w:rsidRDefault="003A04C8" w:rsidP="00453834">
            <w:pPr>
              <w:rPr>
                <w:rFonts w:cs="Arial"/>
              </w:rPr>
            </w:pPr>
            <w:r>
              <w:rPr>
                <w:rFonts w:cs="Arial"/>
                <w:noProof/>
              </w:rPr>
              <w:drawing>
                <wp:inline distT="0" distB="0" distL="0" distR="0" wp14:anchorId="2B2122D2" wp14:editId="31418A1D">
                  <wp:extent cx="2307600" cy="180000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r>
      <w:tr w:rsidR="009B4F64" w14:paraId="03160497" w14:textId="77777777" w:rsidTr="0014623F">
        <w:trPr>
          <w:jc w:val="center"/>
        </w:trPr>
        <w:tc>
          <w:tcPr>
            <w:tcW w:w="0" w:type="auto"/>
          </w:tcPr>
          <w:p w14:paraId="059E9945" w14:textId="77777777" w:rsidR="009B4F64" w:rsidRDefault="009B4F64" w:rsidP="00453834">
            <w:pPr>
              <w:rPr>
                <w:rFonts w:cs="Arial"/>
              </w:rPr>
            </w:pPr>
            <w:r>
              <w:rPr>
                <w:rFonts w:cs="Arial" w:hint="eastAsia"/>
              </w:rPr>
              <w:t>用户配对</w:t>
            </w:r>
          </w:p>
        </w:tc>
        <w:tc>
          <w:tcPr>
            <w:tcW w:w="0" w:type="auto"/>
          </w:tcPr>
          <w:p w14:paraId="306A8FA9" w14:textId="77777777" w:rsidR="009B4F64" w:rsidRDefault="009B4F64" w:rsidP="00453834">
            <w:pPr>
              <w:rPr>
                <w:rFonts w:cs="Arial"/>
              </w:rPr>
            </w:pPr>
            <w:r>
              <w:rPr>
                <w:rFonts w:cs="Arial" w:hint="eastAsia"/>
              </w:rPr>
              <w:t>平均每用户</w:t>
            </w:r>
            <w:r>
              <w:rPr>
                <w:rFonts w:cs="Arial" w:hint="eastAsia"/>
              </w:rPr>
              <w:t>SINR</w:t>
            </w:r>
          </w:p>
        </w:tc>
      </w:tr>
      <w:tr w:rsidR="009B4F64" w14:paraId="4F3F3907" w14:textId="77777777" w:rsidTr="0014623F">
        <w:trPr>
          <w:jc w:val="center"/>
        </w:trPr>
        <w:tc>
          <w:tcPr>
            <w:tcW w:w="0" w:type="auto"/>
          </w:tcPr>
          <w:p w14:paraId="7EBABF30" w14:textId="77777777" w:rsidR="009B4F64" w:rsidRDefault="003A04C8" w:rsidP="00453834">
            <w:pPr>
              <w:rPr>
                <w:rFonts w:cs="Arial"/>
              </w:rPr>
            </w:pPr>
            <w:r>
              <w:rPr>
                <w:rFonts w:cs="Arial"/>
                <w:noProof/>
              </w:rPr>
              <w:drawing>
                <wp:inline distT="0" distB="0" distL="0" distR="0" wp14:anchorId="3A5C3A60" wp14:editId="7F38456B">
                  <wp:extent cx="2401200" cy="18000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5D458654" w14:textId="77777777" w:rsidR="009B4F64" w:rsidRDefault="003A04C8" w:rsidP="00453834">
            <w:pPr>
              <w:rPr>
                <w:rFonts w:cs="Arial"/>
              </w:rPr>
            </w:pPr>
            <w:r>
              <w:rPr>
                <w:rFonts w:cs="Arial"/>
                <w:noProof/>
              </w:rPr>
              <w:drawing>
                <wp:inline distT="0" distB="0" distL="0" distR="0" wp14:anchorId="2CCC2431" wp14:editId="2E952B44">
                  <wp:extent cx="2401200" cy="1800000"/>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9B4F64" w14:paraId="11407391" w14:textId="77777777" w:rsidTr="0014623F">
        <w:trPr>
          <w:jc w:val="center"/>
        </w:trPr>
        <w:tc>
          <w:tcPr>
            <w:tcW w:w="0" w:type="auto"/>
          </w:tcPr>
          <w:p w14:paraId="477BACB1" w14:textId="77777777" w:rsidR="009B4F64" w:rsidRDefault="009B4F64" w:rsidP="00453834">
            <w:pPr>
              <w:rPr>
                <w:rFonts w:cs="Arial"/>
              </w:rPr>
            </w:pPr>
            <w:r>
              <w:rPr>
                <w:rFonts w:cs="Arial" w:hint="eastAsia"/>
              </w:rPr>
              <w:t>wideband SINR</w:t>
            </w:r>
          </w:p>
        </w:tc>
        <w:tc>
          <w:tcPr>
            <w:tcW w:w="0" w:type="auto"/>
          </w:tcPr>
          <w:p w14:paraId="6E9CD266" w14:textId="77777777" w:rsidR="009B4F64" w:rsidRDefault="009B4F64" w:rsidP="00453834">
            <w:pPr>
              <w:rPr>
                <w:rFonts w:cs="Arial"/>
              </w:rPr>
            </w:pPr>
          </w:p>
        </w:tc>
      </w:tr>
      <w:tr w:rsidR="009B4F64" w14:paraId="23C92645" w14:textId="77777777" w:rsidTr="0014623F">
        <w:trPr>
          <w:jc w:val="center"/>
        </w:trPr>
        <w:tc>
          <w:tcPr>
            <w:tcW w:w="0" w:type="auto"/>
          </w:tcPr>
          <w:p w14:paraId="709E335A" w14:textId="77777777" w:rsidR="009B4F64" w:rsidRDefault="003A04C8" w:rsidP="00453834">
            <w:pPr>
              <w:rPr>
                <w:rFonts w:cs="Arial"/>
              </w:rPr>
            </w:pPr>
            <w:r>
              <w:rPr>
                <w:rFonts w:cs="Arial"/>
                <w:noProof/>
              </w:rPr>
              <w:lastRenderedPageBreak/>
              <w:drawing>
                <wp:inline distT="0" distB="0" distL="0" distR="0" wp14:anchorId="2BA9A3C6" wp14:editId="25FCB521">
                  <wp:extent cx="2307600" cy="180000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c>
          <w:tcPr>
            <w:tcW w:w="0" w:type="auto"/>
          </w:tcPr>
          <w:p w14:paraId="0024EDF3" w14:textId="77777777" w:rsidR="009B4F64" w:rsidRDefault="009B4F64" w:rsidP="00453834">
            <w:pPr>
              <w:rPr>
                <w:rFonts w:cs="Arial"/>
              </w:rPr>
            </w:pPr>
          </w:p>
        </w:tc>
      </w:tr>
    </w:tbl>
    <w:p w14:paraId="76CDF83C" w14:textId="77777777" w:rsidR="00773E98" w:rsidRDefault="00CC5369" w:rsidP="00773E98">
      <w:pPr>
        <w:ind w:firstLine="420"/>
      </w:pPr>
      <w:r>
        <w:rPr>
          <w:rFonts w:hint="eastAsia"/>
        </w:rPr>
        <w:t>以上是理想信道估计下</w:t>
      </w:r>
      <w:r>
        <w:rPr>
          <w:rFonts w:hint="eastAsia"/>
        </w:rPr>
        <w:t>3GPP</w:t>
      </w:r>
      <w:r>
        <w:rPr>
          <w:rFonts w:hint="eastAsia"/>
        </w:rPr>
        <w:t>自评估校准结果。</w:t>
      </w:r>
    </w:p>
    <w:p w14:paraId="56B915D9" w14:textId="77777777" w:rsidR="00CC5369" w:rsidRDefault="00CC5369" w:rsidP="00773E98">
      <w:pPr>
        <w:ind w:firstLine="420"/>
      </w:pPr>
      <w:r>
        <w:rPr>
          <w:rFonts w:hint="eastAsia"/>
        </w:rPr>
        <w:t>下表列出了</w:t>
      </w:r>
      <w:r>
        <w:rPr>
          <w:rFonts w:hint="eastAsia"/>
        </w:rPr>
        <w:t>R8C</w:t>
      </w:r>
      <w:r>
        <w:rPr>
          <w:rFonts w:hint="eastAsia"/>
        </w:rPr>
        <w:t>非理想信道估计校准结果。对如下三个</w:t>
      </w:r>
      <w:r>
        <w:rPr>
          <w:rFonts w:hint="eastAsia"/>
        </w:rPr>
        <w:t>CASE</w:t>
      </w:r>
      <w:r>
        <w:rPr>
          <w:rFonts w:hint="eastAsia"/>
        </w:rPr>
        <w:t>进行了仿真：</w:t>
      </w:r>
    </w:p>
    <w:p w14:paraId="15881002" w14:textId="77777777" w:rsidR="003A04C8" w:rsidRDefault="00D27196" w:rsidP="00D27196">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4</w:t>
      </w:r>
      <w:r w:rsidR="006550EB">
        <w:fldChar w:fldCharType="end"/>
      </w:r>
      <w:r>
        <w:rPr>
          <w:rFonts w:hint="eastAsia"/>
        </w:rPr>
        <w:t xml:space="preserve"> </w:t>
      </w:r>
      <w:r w:rsidR="00CC5369">
        <w:rPr>
          <w:rFonts w:hint="eastAsia"/>
        </w:rPr>
        <w:t>R8C</w:t>
      </w:r>
      <w:r w:rsidR="00CC5369">
        <w:rPr>
          <w:rFonts w:hint="eastAsia"/>
        </w:rPr>
        <w:t>非理想信道估计校准结果</w:t>
      </w:r>
    </w:p>
    <w:tbl>
      <w:tblPr>
        <w:tblStyle w:val="ac"/>
        <w:tblW w:w="0" w:type="auto"/>
        <w:tblLook w:val="04A0" w:firstRow="1" w:lastRow="0" w:firstColumn="1" w:lastColumn="0" w:noHBand="0" w:noVBand="1"/>
      </w:tblPr>
      <w:tblGrid>
        <w:gridCol w:w="3503"/>
        <w:gridCol w:w="1758"/>
        <w:gridCol w:w="1896"/>
        <w:gridCol w:w="2043"/>
        <w:gridCol w:w="616"/>
      </w:tblGrid>
      <w:tr w:rsidR="00CC5369" w14:paraId="79DE61B6" w14:textId="77777777" w:rsidTr="00CC5369">
        <w:tc>
          <w:tcPr>
            <w:tcW w:w="0" w:type="auto"/>
          </w:tcPr>
          <w:p w14:paraId="1FDADEF7" w14:textId="77777777" w:rsidR="00CC5369" w:rsidRDefault="00CC5369" w:rsidP="00CC5369">
            <w:r>
              <w:rPr>
                <w:rFonts w:hint="eastAsia"/>
              </w:rPr>
              <w:t>R8C</w:t>
            </w:r>
          </w:p>
        </w:tc>
        <w:tc>
          <w:tcPr>
            <w:tcW w:w="0" w:type="auto"/>
          </w:tcPr>
          <w:p w14:paraId="2AA87316" w14:textId="77777777" w:rsidR="00CC5369" w:rsidRDefault="00CC5369" w:rsidP="00CC5369">
            <w:r>
              <w:rPr>
                <w:rFonts w:hint="eastAsia"/>
              </w:rPr>
              <w:t>仿真时间</w:t>
            </w:r>
          </w:p>
        </w:tc>
        <w:tc>
          <w:tcPr>
            <w:tcW w:w="0" w:type="auto"/>
          </w:tcPr>
          <w:p w14:paraId="1B53E62A" w14:textId="77777777" w:rsidR="00CC5369" w:rsidRDefault="00CC5369" w:rsidP="00CC5369">
            <w:r>
              <w:rPr>
                <w:rFonts w:hint="eastAsia"/>
              </w:rPr>
              <w:t>信道</w:t>
            </w:r>
          </w:p>
        </w:tc>
        <w:tc>
          <w:tcPr>
            <w:tcW w:w="0" w:type="auto"/>
          </w:tcPr>
          <w:p w14:paraId="7CB1A48F" w14:textId="77777777" w:rsidR="00CC5369" w:rsidRDefault="00CC5369" w:rsidP="00CC5369">
            <w:r>
              <w:rPr>
                <w:rFonts w:hint="eastAsia"/>
              </w:rPr>
              <w:t>Receiver</w:t>
            </w:r>
          </w:p>
        </w:tc>
        <w:tc>
          <w:tcPr>
            <w:tcW w:w="0" w:type="auto"/>
          </w:tcPr>
          <w:p w14:paraId="4602F0D8" w14:textId="77777777" w:rsidR="00CC5369" w:rsidRDefault="00CC5369" w:rsidP="00CC5369">
            <w:r>
              <w:rPr>
                <w:rFonts w:hint="eastAsia"/>
              </w:rPr>
              <w:t>beta</w:t>
            </w:r>
          </w:p>
        </w:tc>
      </w:tr>
      <w:tr w:rsidR="00CC5369" w14:paraId="2A76091C" w14:textId="77777777" w:rsidTr="00CC5369">
        <w:tc>
          <w:tcPr>
            <w:tcW w:w="0" w:type="auto"/>
          </w:tcPr>
          <w:p w14:paraId="63577BC0" w14:textId="77777777" w:rsidR="00CC5369" w:rsidRPr="00826A6C" w:rsidRDefault="00CD4F16" w:rsidP="00CC5369">
            <w:r>
              <w:rPr>
                <w:rFonts w:hint="eastAsia"/>
              </w:rPr>
              <w:t>CASE 1</w:t>
            </w:r>
          </w:p>
        </w:tc>
        <w:tc>
          <w:tcPr>
            <w:tcW w:w="0" w:type="auto"/>
          </w:tcPr>
          <w:p w14:paraId="2E335FAD" w14:textId="77777777" w:rsidR="00CC5369" w:rsidRPr="00826A6C" w:rsidRDefault="00CC5369" w:rsidP="00CC5369">
            <w:r>
              <w:rPr>
                <w:rFonts w:hint="eastAsia"/>
              </w:rPr>
              <w:t>drop 1</w:t>
            </w:r>
            <w:r w:rsidRPr="00826A6C">
              <w:rPr>
                <w:rFonts w:hint="eastAsia"/>
              </w:rPr>
              <w:t>;</w:t>
            </w:r>
            <w:r>
              <w:rPr>
                <w:rFonts w:hint="eastAsia"/>
              </w:rPr>
              <w:t>200+400</w:t>
            </w:r>
          </w:p>
        </w:tc>
        <w:tc>
          <w:tcPr>
            <w:tcW w:w="0" w:type="auto"/>
          </w:tcPr>
          <w:p w14:paraId="03EA2B0C" w14:textId="77777777" w:rsidR="00CC5369" w:rsidRPr="00826A6C" w:rsidRDefault="00CC5369" w:rsidP="00CC5369">
            <w:r w:rsidRPr="00826A6C">
              <w:rPr>
                <w:rFonts w:hint="eastAsia"/>
              </w:rPr>
              <w:t>理想信道估计</w:t>
            </w:r>
          </w:p>
        </w:tc>
        <w:tc>
          <w:tcPr>
            <w:tcW w:w="0" w:type="auto"/>
          </w:tcPr>
          <w:p w14:paraId="49820B81" w14:textId="77777777" w:rsidR="00CC5369" w:rsidRPr="00826A6C" w:rsidRDefault="00CC5369" w:rsidP="00CC5369">
            <w:r w:rsidRPr="00826A6C">
              <w:rPr>
                <w:rFonts w:hint="eastAsia"/>
              </w:rPr>
              <w:t>MMSE_IRC</w:t>
            </w:r>
          </w:p>
        </w:tc>
        <w:tc>
          <w:tcPr>
            <w:tcW w:w="0" w:type="auto"/>
          </w:tcPr>
          <w:p w14:paraId="1D002AC8" w14:textId="77777777" w:rsidR="00CC5369" w:rsidRPr="00826A6C" w:rsidRDefault="00CC5369" w:rsidP="00CC5369">
            <w:r w:rsidRPr="00826A6C">
              <w:rPr>
                <w:rFonts w:hint="eastAsia"/>
              </w:rPr>
              <w:t>1.0</w:t>
            </w:r>
          </w:p>
        </w:tc>
      </w:tr>
      <w:tr w:rsidR="00CC5369" w14:paraId="07AB212D" w14:textId="77777777" w:rsidTr="00CC5369">
        <w:tc>
          <w:tcPr>
            <w:tcW w:w="0" w:type="auto"/>
          </w:tcPr>
          <w:p w14:paraId="0D483178" w14:textId="77777777" w:rsidR="00CC5369" w:rsidRPr="00826A6C" w:rsidRDefault="00CD4F16" w:rsidP="00CC5369">
            <w:r>
              <w:rPr>
                <w:rFonts w:hint="eastAsia"/>
              </w:rPr>
              <w:t>CASE 2</w:t>
            </w:r>
          </w:p>
        </w:tc>
        <w:tc>
          <w:tcPr>
            <w:tcW w:w="0" w:type="auto"/>
          </w:tcPr>
          <w:p w14:paraId="259E8836" w14:textId="77777777" w:rsidR="00CC5369" w:rsidRPr="00826A6C" w:rsidRDefault="00CC5369" w:rsidP="00CC5369">
            <w:r w:rsidRPr="00826A6C">
              <w:rPr>
                <w:rFonts w:hint="eastAsia"/>
              </w:rPr>
              <w:t xml:space="preserve">drop </w:t>
            </w:r>
            <w:r>
              <w:rPr>
                <w:rFonts w:hint="eastAsia"/>
              </w:rPr>
              <w:t>1</w:t>
            </w:r>
            <w:r w:rsidRPr="00826A6C">
              <w:rPr>
                <w:rFonts w:hint="eastAsia"/>
              </w:rPr>
              <w:t>;</w:t>
            </w:r>
            <w:r>
              <w:rPr>
                <w:rFonts w:hint="eastAsia"/>
              </w:rPr>
              <w:t>200+400</w:t>
            </w:r>
          </w:p>
        </w:tc>
        <w:tc>
          <w:tcPr>
            <w:tcW w:w="0" w:type="auto"/>
          </w:tcPr>
          <w:p w14:paraId="4DDC3B42" w14:textId="77777777" w:rsidR="00CC5369" w:rsidRPr="00826A6C" w:rsidRDefault="00CC5369" w:rsidP="00CC5369">
            <w:r w:rsidRPr="00826A6C">
              <w:rPr>
                <w:rFonts w:hint="eastAsia"/>
              </w:rPr>
              <w:t>理想信道估计</w:t>
            </w:r>
          </w:p>
        </w:tc>
        <w:tc>
          <w:tcPr>
            <w:tcW w:w="0" w:type="auto"/>
          </w:tcPr>
          <w:p w14:paraId="14DA434C" w14:textId="77777777" w:rsidR="00CC5369" w:rsidRPr="00826A6C" w:rsidRDefault="00CC5369" w:rsidP="00CC5369">
            <w:r w:rsidRPr="00826A6C">
              <w:rPr>
                <w:rFonts w:hint="eastAsia"/>
              </w:rPr>
              <w:t>MMSE_IRC</w:t>
            </w:r>
          </w:p>
        </w:tc>
        <w:tc>
          <w:tcPr>
            <w:tcW w:w="0" w:type="auto"/>
          </w:tcPr>
          <w:p w14:paraId="145478CE" w14:textId="77777777" w:rsidR="00CC5369" w:rsidRPr="00826A6C" w:rsidRDefault="00CC5369" w:rsidP="00CC5369">
            <w:r>
              <w:rPr>
                <w:rFonts w:hint="eastAsia"/>
              </w:rPr>
              <w:t>0.7</w:t>
            </w:r>
          </w:p>
        </w:tc>
      </w:tr>
      <w:tr w:rsidR="00CC5369" w14:paraId="11979738" w14:textId="77777777" w:rsidTr="00CC5369">
        <w:tc>
          <w:tcPr>
            <w:tcW w:w="0" w:type="auto"/>
          </w:tcPr>
          <w:p w14:paraId="4B246083" w14:textId="77777777" w:rsidR="00CC5369" w:rsidRPr="00826A6C" w:rsidRDefault="00CD4F16" w:rsidP="00CC5369">
            <w:r>
              <w:rPr>
                <w:rFonts w:hint="eastAsia"/>
              </w:rPr>
              <w:t>CASE 3</w:t>
            </w:r>
            <w:r w:rsidR="00CC5369">
              <w:rPr>
                <w:rFonts w:hint="eastAsia"/>
              </w:rPr>
              <w:t xml:space="preserve"> with 3dB power boosting</w:t>
            </w:r>
          </w:p>
        </w:tc>
        <w:tc>
          <w:tcPr>
            <w:tcW w:w="0" w:type="auto"/>
          </w:tcPr>
          <w:p w14:paraId="4D975F06" w14:textId="77777777" w:rsidR="00CC5369" w:rsidRPr="00826A6C" w:rsidRDefault="00CC5369" w:rsidP="00CC5369">
            <w:r w:rsidRPr="00826A6C">
              <w:rPr>
                <w:rFonts w:hint="eastAsia"/>
              </w:rPr>
              <w:t>drop 1;</w:t>
            </w:r>
            <w:r>
              <w:rPr>
                <w:rFonts w:hint="eastAsia"/>
              </w:rPr>
              <w:t>3</w:t>
            </w:r>
            <w:r w:rsidRPr="00826A6C">
              <w:rPr>
                <w:rFonts w:hint="eastAsia"/>
              </w:rPr>
              <w:t>00+400</w:t>
            </w:r>
          </w:p>
        </w:tc>
        <w:tc>
          <w:tcPr>
            <w:tcW w:w="0" w:type="auto"/>
          </w:tcPr>
          <w:p w14:paraId="4325566D" w14:textId="77777777" w:rsidR="00CC5369" w:rsidRPr="00826A6C" w:rsidRDefault="00CC5369" w:rsidP="00CC5369">
            <w:r w:rsidRPr="00826A6C">
              <w:rPr>
                <w:rFonts w:hint="eastAsia"/>
              </w:rPr>
              <w:t>非理想信道估计</w:t>
            </w:r>
          </w:p>
        </w:tc>
        <w:tc>
          <w:tcPr>
            <w:tcW w:w="0" w:type="auto"/>
          </w:tcPr>
          <w:p w14:paraId="0A7166FF" w14:textId="77777777" w:rsidR="00CC5369" w:rsidRPr="00826A6C" w:rsidRDefault="00E15F8E" w:rsidP="00E15F8E">
            <w:r>
              <w:rPr>
                <w:rFonts w:hint="eastAsia"/>
              </w:rPr>
              <w:t>MMSE_IRC</w:t>
            </w:r>
          </w:p>
        </w:tc>
        <w:tc>
          <w:tcPr>
            <w:tcW w:w="0" w:type="auto"/>
          </w:tcPr>
          <w:p w14:paraId="3B88FE7B" w14:textId="77777777" w:rsidR="00CC5369" w:rsidRPr="00826A6C" w:rsidRDefault="00CC5369" w:rsidP="00CC5369">
            <w:r w:rsidRPr="00826A6C">
              <w:rPr>
                <w:rFonts w:hint="eastAsia"/>
              </w:rPr>
              <w:t>0.7</w:t>
            </w:r>
          </w:p>
        </w:tc>
      </w:tr>
      <w:tr w:rsidR="00E15F8E" w14:paraId="12049F58" w14:textId="77777777" w:rsidTr="00CC5369">
        <w:tc>
          <w:tcPr>
            <w:tcW w:w="0" w:type="auto"/>
          </w:tcPr>
          <w:p w14:paraId="7F90ED59" w14:textId="77777777" w:rsidR="00E15F8E" w:rsidRDefault="00E15F8E" w:rsidP="00CC5369">
            <w:r>
              <w:rPr>
                <w:rFonts w:hint="eastAsia"/>
              </w:rPr>
              <w:t>CASE 4 with 3dB power boosting</w:t>
            </w:r>
          </w:p>
        </w:tc>
        <w:tc>
          <w:tcPr>
            <w:tcW w:w="0" w:type="auto"/>
          </w:tcPr>
          <w:p w14:paraId="75EE5D66" w14:textId="77777777" w:rsidR="00E15F8E" w:rsidRPr="00826A6C" w:rsidRDefault="00E15F8E" w:rsidP="00CC5369">
            <w:r w:rsidRPr="00826A6C">
              <w:rPr>
                <w:rFonts w:hint="eastAsia"/>
              </w:rPr>
              <w:t>drop 1;</w:t>
            </w:r>
            <w:r>
              <w:rPr>
                <w:rFonts w:hint="eastAsia"/>
              </w:rPr>
              <w:t>3</w:t>
            </w:r>
            <w:r w:rsidRPr="00826A6C">
              <w:rPr>
                <w:rFonts w:hint="eastAsia"/>
              </w:rPr>
              <w:t>00+400</w:t>
            </w:r>
          </w:p>
        </w:tc>
        <w:tc>
          <w:tcPr>
            <w:tcW w:w="0" w:type="auto"/>
          </w:tcPr>
          <w:p w14:paraId="54820BD0" w14:textId="77777777" w:rsidR="00E15F8E" w:rsidRPr="00826A6C" w:rsidRDefault="00E15F8E" w:rsidP="00CC5369">
            <w:r w:rsidRPr="00826A6C">
              <w:rPr>
                <w:rFonts w:hint="eastAsia"/>
              </w:rPr>
              <w:t>非理想信道估计</w:t>
            </w:r>
          </w:p>
        </w:tc>
        <w:tc>
          <w:tcPr>
            <w:tcW w:w="0" w:type="auto"/>
          </w:tcPr>
          <w:p w14:paraId="1C0C0AD9" w14:textId="77777777" w:rsidR="00E15F8E" w:rsidRPr="00826A6C" w:rsidRDefault="00E15F8E" w:rsidP="00CC5369">
            <w:r w:rsidRPr="00826A6C">
              <w:rPr>
                <w:rFonts w:hint="eastAsia"/>
              </w:rPr>
              <w:t>MMSE_OPTION1</w:t>
            </w:r>
          </w:p>
        </w:tc>
        <w:tc>
          <w:tcPr>
            <w:tcW w:w="0" w:type="auto"/>
          </w:tcPr>
          <w:p w14:paraId="1508E9F9" w14:textId="77777777" w:rsidR="00E15F8E" w:rsidRPr="00826A6C" w:rsidRDefault="00E15F8E" w:rsidP="00CC5369">
            <w:r w:rsidRPr="00826A6C">
              <w:rPr>
                <w:rFonts w:hint="eastAsia"/>
              </w:rPr>
              <w:t>0.7</w:t>
            </w:r>
          </w:p>
        </w:tc>
      </w:tr>
    </w:tbl>
    <w:p w14:paraId="5661BB0C" w14:textId="77777777" w:rsidR="00CC5369" w:rsidRDefault="00CC5369" w:rsidP="00CC5369">
      <w:r>
        <w:rPr>
          <w:rFonts w:hint="eastAsia"/>
        </w:rPr>
        <w:tab/>
      </w:r>
      <w:r>
        <w:rPr>
          <w:rFonts w:hint="eastAsia"/>
        </w:rPr>
        <w:t>仿真结果如下所示：</w:t>
      </w:r>
    </w:p>
    <w:p w14:paraId="7E51B185" w14:textId="77777777" w:rsidR="003A04C8" w:rsidRDefault="00D27196" w:rsidP="00D27196">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5</w:t>
      </w:r>
      <w:r w:rsidR="006550EB">
        <w:fldChar w:fldCharType="end"/>
      </w:r>
      <w:r>
        <w:rPr>
          <w:rFonts w:hint="eastAsia"/>
        </w:rPr>
        <w:t xml:space="preserve"> </w:t>
      </w:r>
      <w:r w:rsidR="00CC5369">
        <w:rPr>
          <w:rFonts w:hint="eastAsia"/>
        </w:rPr>
        <w:t>吞吐量仿真结果</w:t>
      </w:r>
    </w:p>
    <w:tbl>
      <w:tblPr>
        <w:tblStyle w:val="ac"/>
        <w:tblW w:w="0" w:type="auto"/>
        <w:jc w:val="center"/>
        <w:tblLook w:val="04A0" w:firstRow="1" w:lastRow="0" w:firstColumn="1" w:lastColumn="0" w:noHBand="0" w:noVBand="1"/>
      </w:tblPr>
      <w:tblGrid>
        <w:gridCol w:w="1839"/>
        <w:gridCol w:w="1426"/>
        <w:gridCol w:w="1559"/>
      </w:tblGrid>
      <w:tr w:rsidR="00CC5369" w14:paraId="6554A3D0" w14:textId="77777777" w:rsidTr="00CC5369">
        <w:trPr>
          <w:jc w:val="center"/>
        </w:trPr>
        <w:tc>
          <w:tcPr>
            <w:tcW w:w="1839" w:type="dxa"/>
          </w:tcPr>
          <w:p w14:paraId="1F142651" w14:textId="77777777" w:rsidR="00CC5369" w:rsidRDefault="00CC5369" w:rsidP="00CC5369">
            <w:r>
              <w:rPr>
                <w:rFonts w:hint="eastAsia"/>
              </w:rPr>
              <w:t>Throughput</w:t>
            </w:r>
          </w:p>
        </w:tc>
        <w:tc>
          <w:tcPr>
            <w:tcW w:w="1426" w:type="dxa"/>
          </w:tcPr>
          <w:p w14:paraId="630EB396" w14:textId="77777777" w:rsidR="00CC5369" w:rsidRDefault="00CC5369" w:rsidP="00CC5369">
            <w:r>
              <w:rPr>
                <w:rFonts w:hint="eastAsia"/>
              </w:rPr>
              <w:t>Cell ave</w:t>
            </w:r>
          </w:p>
        </w:tc>
        <w:tc>
          <w:tcPr>
            <w:tcW w:w="1559" w:type="dxa"/>
          </w:tcPr>
          <w:p w14:paraId="460C6A3E" w14:textId="77777777" w:rsidR="00CC5369" w:rsidRDefault="00CC5369" w:rsidP="00CC5369">
            <w:r>
              <w:rPr>
                <w:rFonts w:hint="eastAsia"/>
              </w:rPr>
              <w:t>Cell edge</w:t>
            </w:r>
          </w:p>
        </w:tc>
      </w:tr>
      <w:tr w:rsidR="00CC5369" w14:paraId="3A25D0F3" w14:textId="77777777" w:rsidTr="00CC5369">
        <w:trPr>
          <w:jc w:val="center"/>
        </w:trPr>
        <w:tc>
          <w:tcPr>
            <w:tcW w:w="1839" w:type="dxa"/>
          </w:tcPr>
          <w:p w14:paraId="7B1D53DA" w14:textId="77777777" w:rsidR="00CC5369" w:rsidRPr="0043761E" w:rsidRDefault="00CD4F16" w:rsidP="00CC5369">
            <w:r>
              <w:rPr>
                <w:rFonts w:hint="eastAsia"/>
              </w:rPr>
              <w:t>CASE 1</w:t>
            </w:r>
          </w:p>
        </w:tc>
        <w:tc>
          <w:tcPr>
            <w:tcW w:w="1426" w:type="dxa"/>
          </w:tcPr>
          <w:p w14:paraId="2F26C49D" w14:textId="77777777" w:rsidR="00CC5369" w:rsidRPr="00D41C1B" w:rsidRDefault="00CC5369" w:rsidP="00CC5369">
            <w:r w:rsidRPr="00D41C1B">
              <w:t>1.4865</w:t>
            </w:r>
          </w:p>
        </w:tc>
        <w:tc>
          <w:tcPr>
            <w:tcW w:w="1559" w:type="dxa"/>
          </w:tcPr>
          <w:p w14:paraId="7D517C98" w14:textId="77777777" w:rsidR="00CC5369" w:rsidRPr="00D41C1B" w:rsidRDefault="00CC5369" w:rsidP="00CC5369">
            <w:r>
              <w:t>0.0383</w:t>
            </w:r>
          </w:p>
        </w:tc>
      </w:tr>
      <w:tr w:rsidR="00CC5369" w14:paraId="40A33B19" w14:textId="77777777" w:rsidTr="00CC5369">
        <w:trPr>
          <w:jc w:val="center"/>
        </w:trPr>
        <w:tc>
          <w:tcPr>
            <w:tcW w:w="1839" w:type="dxa"/>
          </w:tcPr>
          <w:p w14:paraId="57CDCC53" w14:textId="77777777" w:rsidR="00CC5369" w:rsidRPr="0043761E" w:rsidRDefault="00CD4F16" w:rsidP="00CC5369">
            <w:r>
              <w:rPr>
                <w:rFonts w:hint="eastAsia"/>
              </w:rPr>
              <w:t>CASE 2</w:t>
            </w:r>
          </w:p>
        </w:tc>
        <w:tc>
          <w:tcPr>
            <w:tcW w:w="1426" w:type="dxa"/>
          </w:tcPr>
          <w:p w14:paraId="0D246206" w14:textId="77777777" w:rsidR="00CC5369" w:rsidRPr="0043761E" w:rsidRDefault="00CC5369" w:rsidP="00CC5369">
            <w:r>
              <w:t>1.6124</w:t>
            </w:r>
          </w:p>
        </w:tc>
        <w:tc>
          <w:tcPr>
            <w:tcW w:w="1559" w:type="dxa"/>
          </w:tcPr>
          <w:p w14:paraId="47D139CD" w14:textId="77777777" w:rsidR="00CC5369" w:rsidRPr="0043761E" w:rsidRDefault="00CC5369" w:rsidP="00CC5369">
            <w:r>
              <w:t>0.0406</w:t>
            </w:r>
          </w:p>
        </w:tc>
      </w:tr>
      <w:tr w:rsidR="00CC5369" w14:paraId="70E995DD" w14:textId="77777777" w:rsidTr="00CC5369">
        <w:trPr>
          <w:jc w:val="center"/>
        </w:trPr>
        <w:tc>
          <w:tcPr>
            <w:tcW w:w="1839" w:type="dxa"/>
          </w:tcPr>
          <w:p w14:paraId="511F0ED0" w14:textId="77777777" w:rsidR="00CC5369" w:rsidRPr="0043761E" w:rsidRDefault="00CC5369" w:rsidP="00CC5369">
            <w:r>
              <w:rPr>
                <w:rFonts w:hint="eastAsia"/>
              </w:rPr>
              <w:t xml:space="preserve">CASE </w:t>
            </w:r>
            <w:r w:rsidR="00CD4F16">
              <w:rPr>
                <w:rFonts w:hint="eastAsia"/>
              </w:rPr>
              <w:t>3</w:t>
            </w:r>
          </w:p>
        </w:tc>
        <w:tc>
          <w:tcPr>
            <w:tcW w:w="1426" w:type="dxa"/>
          </w:tcPr>
          <w:p w14:paraId="2F882E82" w14:textId="77777777" w:rsidR="00CC5369" w:rsidRPr="0043761E" w:rsidRDefault="00CC5369" w:rsidP="00CC5369">
            <w:r w:rsidRPr="008368F5">
              <w:t>1.4712</w:t>
            </w:r>
          </w:p>
        </w:tc>
        <w:tc>
          <w:tcPr>
            <w:tcW w:w="1559" w:type="dxa"/>
          </w:tcPr>
          <w:p w14:paraId="166D0F1D" w14:textId="77777777" w:rsidR="00CC5369" w:rsidRPr="0043761E" w:rsidRDefault="00CC5369" w:rsidP="00CC5369">
            <w:r>
              <w:t>0.0353</w:t>
            </w:r>
          </w:p>
        </w:tc>
      </w:tr>
      <w:tr w:rsidR="00E15F8E" w14:paraId="3ED63695" w14:textId="77777777" w:rsidTr="00CC5369">
        <w:trPr>
          <w:jc w:val="center"/>
        </w:trPr>
        <w:tc>
          <w:tcPr>
            <w:tcW w:w="1839" w:type="dxa"/>
          </w:tcPr>
          <w:p w14:paraId="4C272051" w14:textId="77777777" w:rsidR="00E15F8E" w:rsidRDefault="00E15F8E" w:rsidP="00CC5369">
            <w:r>
              <w:rPr>
                <w:rFonts w:hint="eastAsia"/>
              </w:rPr>
              <w:t>CASE 4</w:t>
            </w:r>
          </w:p>
        </w:tc>
        <w:tc>
          <w:tcPr>
            <w:tcW w:w="1426" w:type="dxa"/>
          </w:tcPr>
          <w:p w14:paraId="140FA5F6" w14:textId="77777777" w:rsidR="00E15F8E" w:rsidRPr="00E15F8E" w:rsidRDefault="00E15F8E" w:rsidP="00CC5369">
            <w:r w:rsidRPr="00E15F8E">
              <w:t>1.2322</w:t>
            </w:r>
          </w:p>
        </w:tc>
        <w:tc>
          <w:tcPr>
            <w:tcW w:w="1559" w:type="dxa"/>
          </w:tcPr>
          <w:p w14:paraId="375E7C60" w14:textId="77777777" w:rsidR="00E15F8E" w:rsidRPr="00E15F8E" w:rsidRDefault="00E15F8E" w:rsidP="00CC5369">
            <w:r w:rsidRPr="00E15F8E">
              <w:t>0.0296</w:t>
            </w:r>
          </w:p>
        </w:tc>
      </w:tr>
    </w:tbl>
    <w:p w14:paraId="3AF8C573" w14:textId="77777777" w:rsidR="00CC5369" w:rsidRDefault="00CC5369" w:rsidP="00CC5369">
      <w:r>
        <w:rPr>
          <w:rFonts w:hint="eastAsia"/>
        </w:rPr>
        <w:tab/>
      </w:r>
      <w:r>
        <w:rPr>
          <w:rFonts w:hint="eastAsia"/>
        </w:rPr>
        <w:t>部分中间结果如下所示：</w:t>
      </w:r>
    </w:p>
    <w:p w14:paraId="74BBA604" w14:textId="77777777" w:rsidR="003A04C8" w:rsidRDefault="003A4670">
      <w:pPr>
        <w:pStyle w:val="ad"/>
      </w:pPr>
      <w:r>
        <w:rPr>
          <w:rFonts w:hint="eastAsia"/>
        </w:rPr>
        <w:t>图表</w:t>
      </w:r>
      <w:r>
        <w:rPr>
          <w:rFonts w:hint="eastAsia"/>
        </w:rPr>
        <w:t xml:space="preserve"> 3.2</w:t>
      </w:r>
      <w:del w:id="351" w:author="李志成" w:date="2013-05-14T20:24:00Z">
        <w:r w:rsidDel="003A4670">
          <w:rPr>
            <w:rFonts w:hint="eastAsia"/>
          </w:rPr>
          <w:delText>图表</w:delText>
        </w:r>
      </w:del>
      <w:r>
        <w:rPr>
          <w:rFonts w:hint="eastAsia"/>
        </w:rPr>
        <w:t xml:space="preserve"> 3.2</w:t>
      </w:r>
      <w:del w:id="352" w:author="李志成" w:date="2013-05-14T20:24:00Z">
        <w:r w:rsidR="00CD4F16" w:rsidDel="003A4670">
          <w:rPr>
            <w:rFonts w:hint="eastAsia"/>
          </w:rPr>
          <w:delText>图表</w:delText>
        </w:r>
      </w:del>
      <w:r w:rsidR="00CD4F16">
        <w:rPr>
          <w:rFonts w:hint="eastAsia"/>
        </w:rPr>
        <w:t xml:space="preserve"> </w:t>
      </w:r>
      <w:ins w:id="353"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354"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355" w:author="李志成" w:date="2013-05-14T20:25:00Z">
        <w:r>
          <w:rPr>
            <w:noProof/>
          </w:rPr>
          <w:t>10</w:t>
        </w:r>
        <w:r>
          <w:fldChar w:fldCharType="end"/>
        </w:r>
      </w:ins>
      <w:del w:id="356"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10</w:delText>
        </w:r>
        <w:r w:rsidR="00D27196" w:rsidDel="003A4670">
          <w:fldChar w:fldCharType="end"/>
        </w:r>
      </w:del>
      <w:r w:rsidR="00CD4F16">
        <w:rPr>
          <w:rFonts w:hint="eastAsia"/>
        </w:rPr>
        <w:t xml:space="preserve"> Throughput CDF</w:t>
      </w:r>
    </w:p>
    <w:tbl>
      <w:tblPr>
        <w:tblStyle w:val="ac"/>
        <w:tblW w:w="0" w:type="auto"/>
        <w:jc w:val="center"/>
        <w:tblLook w:val="04A0" w:firstRow="1" w:lastRow="0" w:firstColumn="1" w:lastColumn="0" w:noHBand="0" w:noVBand="1"/>
      </w:tblPr>
      <w:tblGrid>
        <w:gridCol w:w="3997"/>
        <w:gridCol w:w="3997"/>
      </w:tblGrid>
      <w:tr w:rsidR="00CD4F16" w14:paraId="59E02ACE" w14:textId="77777777" w:rsidTr="00CD4F16">
        <w:trPr>
          <w:jc w:val="center"/>
        </w:trPr>
        <w:tc>
          <w:tcPr>
            <w:tcW w:w="0" w:type="auto"/>
          </w:tcPr>
          <w:p w14:paraId="5DDCCE1A" w14:textId="77777777" w:rsidR="00CD4F16" w:rsidRDefault="00CD4F16" w:rsidP="00CC5369">
            <w:r>
              <w:rPr>
                <w:rFonts w:hint="eastAsia"/>
              </w:rPr>
              <w:t>CASE 1</w:t>
            </w:r>
          </w:p>
        </w:tc>
        <w:tc>
          <w:tcPr>
            <w:tcW w:w="0" w:type="auto"/>
          </w:tcPr>
          <w:p w14:paraId="7ADBB5F3" w14:textId="77777777" w:rsidR="00CD4F16" w:rsidRDefault="00CD4F16" w:rsidP="00CC5369">
            <w:r>
              <w:rPr>
                <w:rFonts w:hint="eastAsia"/>
              </w:rPr>
              <w:t>CASE 2</w:t>
            </w:r>
          </w:p>
        </w:tc>
      </w:tr>
      <w:tr w:rsidR="00CD4F16" w14:paraId="12C52EF6" w14:textId="77777777" w:rsidTr="00CD4F16">
        <w:trPr>
          <w:jc w:val="center"/>
        </w:trPr>
        <w:tc>
          <w:tcPr>
            <w:tcW w:w="0" w:type="auto"/>
          </w:tcPr>
          <w:p w14:paraId="07D700AC" w14:textId="77777777" w:rsidR="00CD4F16" w:rsidRDefault="003A04C8" w:rsidP="00CC5369">
            <w:r>
              <w:rPr>
                <w:noProof/>
              </w:rPr>
              <w:lastRenderedPageBreak/>
              <w:drawing>
                <wp:inline distT="0" distB="0" distL="0" distR="0" wp14:anchorId="6ABD706D" wp14:editId="008F03B5">
                  <wp:extent cx="2401200" cy="1800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5E41862C" w14:textId="77777777" w:rsidR="00CD4F16" w:rsidRDefault="003A04C8" w:rsidP="00CC5369">
            <w:r>
              <w:rPr>
                <w:noProof/>
              </w:rPr>
              <w:drawing>
                <wp:inline distT="0" distB="0" distL="0" distR="0" wp14:anchorId="098DDEC5" wp14:editId="22A7DEE5">
                  <wp:extent cx="2401200" cy="180000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CD4F16" w14:paraId="6E03FBAD" w14:textId="77777777" w:rsidTr="00CD4F16">
        <w:trPr>
          <w:jc w:val="center"/>
        </w:trPr>
        <w:tc>
          <w:tcPr>
            <w:tcW w:w="0" w:type="auto"/>
          </w:tcPr>
          <w:p w14:paraId="31A75934" w14:textId="77777777" w:rsidR="00CD4F16" w:rsidRDefault="00CD4F16" w:rsidP="00CC5369">
            <w:r>
              <w:rPr>
                <w:rFonts w:hint="eastAsia"/>
              </w:rPr>
              <w:t>CASE 3</w:t>
            </w:r>
          </w:p>
        </w:tc>
        <w:tc>
          <w:tcPr>
            <w:tcW w:w="0" w:type="auto"/>
          </w:tcPr>
          <w:p w14:paraId="7C15DE74" w14:textId="77777777" w:rsidR="00CD4F16" w:rsidRDefault="00E15F8E" w:rsidP="00CC5369">
            <w:r>
              <w:rPr>
                <w:rFonts w:hint="eastAsia"/>
              </w:rPr>
              <w:t>CASE 4</w:t>
            </w:r>
          </w:p>
        </w:tc>
      </w:tr>
      <w:tr w:rsidR="00CD4F16" w14:paraId="527CE6B4" w14:textId="77777777" w:rsidTr="00CD4F16">
        <w:trPr>
          <w:jc w:val="center"/>
        </w:trPr>
        <w:tc>
          <w:tcPr>
            <w:tcW w:w="0" w:type="auto"/>
          </w:tcPr>
          <w:p w14:paraId="29DB1FA6" w14:textId="77777777" w:rsidR="00CD4F16" w:rsidRDefault="003A04C8" w:rsidP="00CC5369">
            <w:r>
              <w:rPr>
                <w:noProof/>
              </w:rPr>
              <w:drawing>
                <wp:inline distT="0" distB="0" distL="0" distR="0" wp14:anchorId="1D1EC66E" wp14:editId="40AF33E1">
                  <wp:extent cx="2401200" cy="1800000"/>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5659EA43" w14:textId="77777777" w:rsidR="00CD4F16" w:rsidRDefault="003A04C8" w:rsidP="00CC5369">
            <w:r>
              <w:rPr>
                <w:noProof/>
              </w:rPr>
              <w:drawing>
                <wp:inline distT="0" distB="0" distL="0" distR="0" wp14:anchorId="1C660CA1" wp14:editId="11FF3C08">
                  <wp:extent cx="2401200" cy="180000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bl>
    <w:p w14:paraId="1CAB637B" w14:textId="77777777" w:rsidR="00CD1878" w:rsidRDefault="00CD1878">
      <w:pPr>
        <w:pStyle w:val="ad"/>
      </w:pPr>
    </w:p>
    <w:p w14:paraId="76142239" w14:textId="77777777" w:rsidR="003A04C8" w:rsidRDefault="003A4670">
      <w:pPr>
        <w:pStyle w:val="ad"/>
      </w:pPr>
      <w:r>
        <w:rPr>
          <w:rFonts w:hint="eastAsia"/>
        </w:rPr>
        <w:t>图表</w:t>
      </w:r>
      <w:r>
        <w:rPr>
          <w:rFonts w:hint="eastAsia"/>
        </w:rPr>
        <w:t xml:space="preserve"> 3.2</w:t>
      </w:r>
      <w:del w:id="357" w:author="李志成" w:date="2013-05-14T20:24:00Z">
        <w:r w:rsidDel="003A4670">
          <w:rPr>
            <w:rFonts w:hint="eastAsia"/>
          </w:rPr>
          <w:delText>图表</w:delText>
        </w:r>
      </w:del>
      <w:r>
        <w:rPr>
          <w:rFonts w:hint="eastAsia"/>
        </w:rPr>
        <w:t xml:space="preserve"> 3.2</w:t>
      </w:r>
      <w:del w:id="358" w:author="李志成" w:date="2013-05-14T20:24:00Z">
        <w:r w:rsidR="00CD4F16" w:rsidDel="003A4670">
          <w:rPr>
            <w:rFonts w:hint="eastAsia"/>
          </w:rPr>
          <w:delText>图表</w:delText>
        </w:r>
      </w:del>
      <w:r w:rsidR="00CD4F16">
        <w:rPr>
          <w:rFonts w:hint="eastAsia"/>
        </w:rPr>
        <w:t xml:space="preserve"> </w:t>
      </w:r>
      <w:ins w:id="359"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360"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361" w:author="李志成" w:date="2013-05-14T20:25:00Z">
        <w:r>
          <w:rPr>
            <w:noProof/>
          </w:rPr>
          <w:t>11</w:t>
        </w:r>
        <w:r>
          <w:fldChar w:fldCharType="end"/>
        </w:r>
      </w:ins>
      <w:del w:id="362"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11</w:delText>
        </w:r>
        <w:r w:rsidR="00D27196" w:rsidDel="003A4670">
          <w:fldChar w:fldCharType="end"/>
        </w:r>
      </w:del>
      <w:r w:rsidR="00CD4F16">
        <w:rPr>
          <w:rFonts w:hint="eastAsia"/>
        </w:rPr>
        <w:t xml:space="preserve"> MCS</w:t>
      </w:r>
      <w:r w:rsidR="00CD4F16">
        <w:rPr>
          <w:rFonts w:hint="eastAsia"/>
        </w:rPr>
        <w:t>仿真结果</w:t>
      </w:r>
    </w:p>
    <w:tbl>
      <w:tblPr>
        <w:tblStyle w:val="ac"/>
        <w:tblW w:w="0" w:type="auto"/>
        <w:jc w:val="center"/>
        <w:tblLook w:val="04A0" w:firstRow="1" w:lastRow="0" w:firstColumn="1" w:lastColumn="0" w:noHBand="0" w:noVBand="1"/>
      </w:tblPr>
      <w:tblGrid>
        <w:gridCol w:w="3997"/>
        <w:gridCol w:w="3997"/>
      </w:tblGrid>
      <w:tr w:rsidR="00CD4F16" w14:paraId="101989E2" w14:textId="77777777" w:rsidTr="00CD4F16">
        <w:trPr>
          <w:jc w:val="center"/>
        </w:trPr>
        <w:tc>
          <w:tcPr>
            <w:tcW w:w="0" w:type="auto"/>
          </w:tcPr>
          <w:p w14:paraId="7D71DBEA" w14:textId="77777777" w:rsidR="00CD4F16" w:rsidRDefault="00CD4F16" w:rsidP="00CD4F16">
            <w:r>
              <w:rPr>
                <w:rFonts w:hint="eastAsia"/>
              </w:rPr>
              <w:t>CASE 1</w:t>
            </w:r>
          </w:p>
        </w:tc>
        <w:tc>
          <w:tcPr>
            <w:tcW w:w="0" w:type="auto"/>
          </w:tcPr>
          <w:p w14:paraId="140E9FEA" w14:textId="77777777" w:rsidR="00CD4F16" w:rsidRDefault="00CD4F16" w:rsidP="00CD4F16">
            <w:r>
              <w:rPr>
                <w:rFonts w:hint="eastAsia"/>
              </w:rPr>
              <w:t>CASE 2</w:t>
            </w:r>
          </w:p>
        </w:tc>
      </w:tr>
      <w:tr w:rsidR="00CD4F16" w14:paraId="7D43C782" w14:textId="77777777" w:rsidTr="00CD4F16">
        <w:trPr>
          <w:jc w:val="center"/>
        </w:trPr>
        <w:tc>
          <w:tcPr>
            <w:tcW w:w="0" w:type="auto"/>
          </w:tcPr>
          <w:p w14:paraId="3ECB6D95" w14:textId="77777777" w:rsidR="00CD4F16" w:rsidRDefault="003A04C8" w:rsidP="00CD4F16">
            <w:r>
              <w:rPr>
                <w:noProof/>
              </w:rPr>
              <w:drawing>
                <wp:inline distT="0" distB="0" distL="0" distR="0" wp14:anchorId="07AEB396" wp14:editId="542C2934">
                  <wp:extent cx="2401200" cy="1800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1D37B5BD" w14:textId="77777777" w:rsidR="00CD4F16" w:rsidRDefault="003A04C8" w:rsidP="00CD4F16">
            <w:r>
              <w:rPr>
                <w:noProof/>
              </w:rPr>
              <w:drawing>
                <wp:inline distT="0" distB="0" distL="0" distR="0" wp14:anchorId="3D359412" wp14:editId="4B7E4AC2">
                  <wp:extent cx="2401200" cy="18000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CD4F16" w14:paraId="126CE82C" w14:textId="77777777" w:rsidTr="00CD4F16">
        <w:trPr>
          <w:jc w:val="center"/>
        </w:trPr>
        <w:tc>
          <w:tcPr>
            <w:tcW w:w="0" w:type="auto"/>
          </w:tcPr>
          <w:p w14:paraId="2C49BABE" w14:textId="77777777" w:rsidR="00CD4F16" w:rsidRDefault="00CD4F16" w:rsidP="00CD4F16">
            <w:r>
              <w:rPr>
                <w:rFonts w:hint="eastAsia"/>
              </w:rPr>
              <w:t>CASE 3</w:t>
            </w:r>
          </w:p>
        </w:tc>
        <w:tc>
          <w:tcPr>
            <w:tcW w:w="0" w:type="auto"/>
          </w:tcPr>
          <w:p w14:paraId="238DCFE2" w14:textId="77777777" w:rsidR="00CD4F16" w:rsidRDefault="00E15F8E" w:rsidP="00CD4F16">
            <w:r>
              <w:rPr>
                <w:rFonts w:hint="eastAsia"/>
              </w:rPr>
              <w:t>CASE 4</w:t>
            </w:r>
          </w:p>
        </w:tc>
      </w:tr>
      <w:tr w:rsidR="00CD4F16" w14:paraId="407582CE" w14:textId="77777777" w:rsidTr="00CD4F16">
        <w:trPr>
          <w:jc w:val="center"/>
        </w:trPr>
        <w:tc>
          <w:tcPr>
            <w:tcW w:w="0" w:type="auto"/>
          </w:tcPr>
          <w:p w14:paraId="77139601" w14:textId="77777777" w:rsidR="00CD4F16" w:rsidRDefault="003A04C8" w:rsidP="00CD4F16">
            <w:r>
              <w:rPr>
                <w:noProof/>
              </w:rPr>
              <w:lastRenderedPageBreak/>
              <w:drawing>
                <wp:inline distT="0" distB="0" distL="0" distR="0" wp14:anchorId="4706D49C" wp14:editId="6C17403B">
                  <wp:extent cx="2401200" cy="18000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456EA324" w14:textId="77777777" w:rsidR="00CD4F16" w:rsidRDefault="003A04C8" w:rsidP="00CD4F16">
            <w:r>
              <w:rPr>
                <w:noProof/>
              </w:rPr>
              <w:drawing>
                <wp:inline distT="0" distB="0" distL="0" distR="0" wp14:anchorId="53081649" wp14:editId="784BDC49">
                  <wp:extent cx="2401200" cy="1800000"/>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bl>
    <w:p w14:paraId="7727F3CC" w14:textId="77777777" w:rsidR="00D27196" w:rsidRDefault="00D27196">
      <w:pPr>
        <w:pStyle w:val="ad"/>
      </w:pPr>
    </w:p>
    <w:p w14:paraId="52C0C694" w14:textId="77777777" w:rsidR="003A04C8" w:rsidRDefault="003A4670">
      <w:pPr>
        <w:pStyle w:val="ad"/>
      </w:pPr>
      <w:r>
        <w:rPr>
          <w:rFonts w:hint="eastAsia"/>
        </w:rPr>
        <w:t>图表</w:t>
      </w:r>
      <w:r>
        <w:rPr>
          <w:rFonts w:hint="eastAsia"/>
        </w:rPr>
        <w:t xml:space="preserve"> 3.2</w:t>
      </w:r>
      <w:del w:id="363" w:author="李志成" w:date="2013-05-14T20:24:00Z">
        <w:r w:rsidDel="003A4670">
          <w:rPr>
            <w:rFonts w:hint="eastAsia"/>
          </w:rPr>
          <w:delText>图表</w:delText>
        </w:r>
      </w:del>
      <w:r>
        <w:rPr>
          <w:rFonts w:hint="eastAsia"/>
        </w:rPr>
        <w:t xml:space="preserve"> 3.2</w:t>
      </w:r>
      <w:del w:id="364" w:author="李志成" w:date="2013-05-14T20:24:00Z">
        <w:r w:rsidR="00CD4F16" w:rsidDel="003A4670">
          <w:rPr>
            <w:rFonts w:hint="eastAsia"/>
          </w:rPr>
          <w:delText>图表</w:delText>
        </w:r>
      </w:del>
      <w:r w:rsidR="00CD4F16">
        <w:rPr>
          <w:rFonts w:hint="eastAsia"/>
        </w:rPr>
        <w:t xml:space="preserve"> </w:t>
      </w:r>
      <w:ins w:id="365"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366"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367" w:author="李志成" w:date="2013-05-14T20:25:00Z">
        <w:r>
          <w:rPr>
            <w:noProof/>
          </w:rPr>
          <w:t>12</w:t>
        </w:r>
        <w:r>
          <w:fldChar w:fldCharType="end"/>
        </w:r>
      </w:ins>
      <w:del w:id="368"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12</w:delText>
        </w:r>
        <w:r w:rsidR="00D27196" w:rsidDel="003A4670">
          <w:fldChar w:fldCharType="end"/>
        </w:r>
      </w:del>
      <w:r w:rsidR="00CD4F16">
        <w:rPr>
          <w:rFonts w:hint="eastAsia"/>
        </w:rPr>
        <w:t xml:space="preserve"> HARQ</w:t>
      </w:r>
      <w:r w:rsidR="00CD4F16">
        <w:rPr>
          <w:rFonts w:hint="eastAsia"/>
        </w:rPr>
        <w:t>仿真结果</w:t>
      </w:r>
    </w:p>
    <w:tbl>
      <w:tblPr>
        <w:tblStyle w:val="ac"/>
        <w:tblW w:w="0" w:type="auto"/>
        <w:jc w:val="center"/>
        <w:tblLook w:val="04A0" w:firstRow="1" w:lastRow="0" w:firstColumn="1" w:lastColumn="0" w:noHBand="0" w:noVBand="1"/>
      </w:tblPr>
      <w:tblGrid>
        <w:gridCol w:w="3867"/>
        <w:gridCol w:w="3872"/>
      </w:tblGrid>
      <w:tr w:rsidR="00CD4F16" w14:paraId="3068115D" w14:textId="77777777" w:rsidTr="00CD4F16">
        <w:trPr>
          <w:jc w:val="center"/>
        </w:trPr>
        <w:tc>
          <w:tcPr>
            <w:tcW w:w="0" w:type="auto"/>
          </w:tcPr>
          <w:p w14:paraId="488F0424" w14:textId="77777777" w:rsidR="00CD4F16" w:rsidRDefault="00CD4F16" w:rsidP="00CD4F16">
            <w:r>
              <w:rPr>
                <w:rFonts w:hint="eastAsia"/>
              </w:rPr>
              <w:t>CASE 1</w:t>
            </w:r>
          </w:p>
        </w:tc>
        <w:tc>
          <w:tcPr>
            <w:tcW w:w="0" w:type="auto"/>
          </w:tcPr>
          <w:p w14:paraId="319EB3E4" w14:textId="77777777" w:rsidR="00CD4F16" w:rsidRDefault="00CD4F16" w:rsidP="00CD4F16">
            <w:r>
              <w:rPr>
                <w:rFonts w:hint="eastAsia"/>
              </w:rPr>
              <w:t>CASE 2</w:t>
            </w:r>
          </w:p>
        </w:tc>
      </w:tr>
      <w:tr w:rsidR="00CD4F16" w14:paraId="2DEBDD5A" w14:textId="77777777" w:rsidTr="00CD4F16">
        <w:trPr>
          <w:jc w:val="center"/>
        </w:trPr>
        <w:tc>
          <w:tcPr>
            <w:tcW w:w="0" w:type="auto"/>
          </w:tcPr>
          <w:p w14:paraId="236EE6F7" w14:textId="77777777" w:rsidR="00CD4F16" w:rsidRDefault="003A04C8" w:rsidP="00CD4F16">
            <w:r>
              <w:rPr>
                <w:noProof/>
              </w:rPr>
              <w:drawing>
                <wp:inline distT="0" distB="0" distL="0" distR="0" wp14:anchorId="114EE0B2" wp14:editId="1A0ED007">
                  <wp:extent cx="2318400" cy="1800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318400" cy="1800000"/>
                          </a:xfrm>
                          <a:prstGeom prst="rect">
                            <a:avLst/>
                          </a:prstGeom>
                          <a:noFill/>
                          <a:ln>
                            <a:noFill/>
                          </a:ln>
                        </pic:spPr>
                      </pic:pic>
                    </a:graphicData>
                  </a:graphic>
                </wp:inline>
              </w:drawing>
            </w:r>
          </w:p>
        </w:tc>
        <w:tc>
          <w:tcPr>
            <w:tcW w:w="0" w:type="auto"/>
          </w:tcPr>
          <w:p w14:paraId="709F64D3" w14:textId="77777777" w:rsidR="00CD4F16" w:rsidRDefault="003A04C8" w:rsidP="00CD4F16">
            <w:r>
              <w:rPr>
                <w:noProof/>
              </w:rPr>
              <w:drawing>
                <wp:inline distT="0" distB="0" distL="0" distR="0" wp14:anchorId="454F5B55" wp14:editId="106FADF7">
                  <wp:extent cx="2318400" cy="1800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2318400" cy="1800000"/>
                          </a:xfrm>
                          <a:prstGeom prst="rect">
                            <a:avLst/>
                          </a:prstGeom>
                          <a:noFill/>
                          <a:ln>
                            <a:noFill/>
                          </a:ln>
                        </pic:spPr>
                      </pic:pic>
                    </a:graphicData>
                  </a:graphic>
                </wp:inline>
              </w:drawing>
            </w:r>
          </w:p>
        </w:tc>
      </w:tr>
      <w:tr w:rsidR="00CD4F16" w14:paraId="4D7727AF" w14:textId="77777777" w:rsidTr="00CD4F16">
        <w:trPr>
          <w:jc w:val="center"/>
        </w:trPr>
        <w:tc>
          <w:tcPr>
            <w:tcW w:w="0" w:type="auto"/>
          </w:tcPr>
          <w:p w14:paraId="4C979259" w14:textId="77777777" w:rsidR="00CD4F16" w:rsidRDefault="00CD4F16" w:rsidP="00CD4F16">
            <w:r>
              <w:rPr>
                <w:rFonts w:hint="eastAsia"/>
              </w:rPr>
              <w:t>CASE 3</w:t>
            </w:r>
          </w:p>
        </w:tc>
        <w:tc>
          <w:tcPr>
            <w:tcW w:w="0" w:type="auto"/>
          </w:tcPr>
          <w:p w14:paraId="6DD63333" w14:textId="77777777" w:rsidR="00CD4F16" w:rsidRDefault="00E15F8E" w:rsidP="00CD4F16">
            <w:r>
              <w:rPr>
                <w:rFonts w:hint="eastAsia"/>
              </w:rPr>
              <w:t>CASE 4</w:t>
            </w:r>
          </w:p>
        </w:tc>
      </w:tr>
      <w:tr w:rsidR="00CD4F16" w14:paraId="7EF9AD31" w14:textId="77777777" w:rsidTr="00CD4F16">
        <w:trPr>
          <w:jc w:val="center"/>
        </w:trPr>
        <w:tc>
          <w:tcPr>
            <w:tcW w:w="0" w:type="auto"/>
          </w:tcPr>
          <w:p w14:paraId="6F3A3DA9" w14:textId="77777777" w:rsidR="00CD4F16" w:rsidRDefault="003A04C8" w:rsidP="00CD4F16">
            <w:r>
              <w:rPr>
                <w:noProof/>
              </w:rPr>
              <w:drawing>
                <wp:inline distT="0" distB="0" distL="0" distR="0" wp14:anchorId="2771874B" wp14:editId="49600251">
                  <wp:extent cx="2318400" cy="18000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318400" cy="1800000"/>
                          </a:xfrm>
                          <a:prstGeom prst="rect">
                            <a:avLst/>
                          </a:prstGeom>
                          <a:noFill/>
                          <a:ln>
                            <a:noFill/>
                          </a:ln>
                        </pic:spPr>
                      </pic:pic>
                    </a:graphicData>
                  </a:graphic>
                </wp:inline>
              </w:drawing>
            </w:r>
          </w:p>
        </w:tc>
        <w:tc>
          <w:tcPr>
            <w:tcW w:w="0" w:type="auto"/>
          </w:tcPr>
          <w:p w14:paraId="285C7B7A" w14:textId="77777777" w:rsidR="00CD4F16" w:rsidRDefault="003A04C8" w:rsidP="00CD4F16">
            <w:r>
              <w:rPr>
                <w:noProof/>
              </w:rPr>
              <w:drawing>
                <wp:inline distT="0" distB="0" distL="0" distR="0" wp14:anchorId="0345AE81" wp14:editId="23442C82">
                  <wp:extent cx="2321960" cy="1797679"/>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324958" cy="1800000"/>
                          </a:xfrm>
                          <a:prstGeom prst="rect">
                            <a:avLst/>
                          </a:prstGeom>
                          <a:noFill/>
                          <a:ln>
                            <a:noFill/>
                          </a:ln>
                        </pic:spPr>
                      </pic:pic>
                    </a:graphicData>
                  </a:graphic>
                </wp:inline>
              </w:drawing>
            </w:r>
          </w:p>
        </w:tc>
      </w:tr>
    </w:tbl>
    <w:p w14:paraId="4B7621A4" w14:textId="77777777" w:rsidR="00CD1878" w:rsidRDefault="00CD1878">
      <w:pPr>
        <w:pStyle w:val="ad"/>
      </w:pPr>
    </w:p>
    <w:p w14:paraId="0DF57FB3" w14:textId="77777777" w:rsidR="003A04C8" w:rsidRDefault="003A4670">
      <w:pPr>
        <w:pStyle w:val="ad"/>
      </w:pPr>
      <w:r>
        <w:rPr>
          <w:rFonts w:hint="eastAsia"/>
        </w:rPr>
        <w:t>图表</w:t>
      </w:r>
      <w:r>
        <w:rPr>
          <w:rFonts w:hint="eastAsia"/>
        </w:rPr>
        <w:t xml:space="preserve"> 3.2</w:t>
      </w:r>
      <w:del w:id="369" w:author="李志成" w:date="2013-05-14T20:24:00Z">
        <w:r w:rsidDel="003A4670">
          <w:rPr>
            <w:rFonts w:hint="eastAsia"/>
          </w:rPr>
          <w:delText>图表</w:delText>
        </w:r>
      </w:del>
      <w:r>
        <w:rPr>
          <w:rFonts w:hint="eastAsia"/>
        </w:rPr>
        <w:t xml:space="preserve"> 3.2</w:t>
      </w:r>
      <w:del w:id="370" w:author="李志成" w:date="2013-05-14T20:24:00Z">
        <w:r w:rsidR="00CD4F16" w:rsidDel="003A4670">
          <w:rPr>
            <w:rFonts w:hint="eastAsia"/>
          </w:rPr>
          <w:delText>图表</w:delText>
        </w:r>
      </w:del>
      <w:r w:rsidR="00CD4F16">
        <w:rPr>
          <w:rFonts w:hint="eastAsia"/>
        </w:rPr>
        <w:t xml:space="preserve"> </w:t>
      </w:r>
      <w:ins w:id="371"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372"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373" w:author="李志成" w:date="2013-05-14T20:25:00Z">
        <w:r>
          <w:rPr>
            <w:noProof/>
          </w:rPr>
          <w:t>13</w:t>
        </w:r>
        <w:r>
          <w:fldChar w:fldCharType="end"/>
        </w:r>
      </w:ins>
      <w:del w:id="374"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13</w:delText>
        </w:r>
        <w:r w:rsidR="00D27196" w:rsidDel="003A4670">
          <w:fldChar w:fldCharType="end"/>
        </w:r>
      </w:del>
      <w:r w:rsidR="00CD4F16">
        <w:rPr>
          <w:rFonts w:hint="eastAsia"/>
        </w:rPr>
        <w:t xml:space="preserve"> RANK</w:t>
      </w:r>
      <w:r w:rsidR="00CD4F16">
        <w:rPr>
          <w:rFonts w:hint="eastAsia"/>
        </w:rPr>
        <w:t>仿真结果</w:t>
      </w:r>
    </w:p>
    <w:tbl>
      <w:tblPr>
        <w:tblStyle w:val="ac"/>
        <w:tblW w:w="0" w:type="auto"/>
        <w:jc w:val="center"/>
        <w:tblLook w:val="04A0" w:firstRow="1" w:lastRow="0" w:firstColumn="1" w:lastColumn="0" w:noHBand="0" w:noVBand="1"/>
      </w:tblPr>
      <w:tblGrid>
        <w:gridCol w:w="3997"/>
        <w:gridCol w:w="3997"/>
      </w:tblGrid>
      <w:tr w:rsidR="00CD4F16" w14:paraId="39F5E147" w14:textId="77777777" w:rsidTr="00CD4F16">
        <w:trPr>
          <w:jc w:val="center"/>
        </w:trPr>
        <w:tc>
          <w:tcPr>
            <w:tcW w:w="0" w:type="auto"/>
          </w:tcPr>
          <w:p w14:paraId="1E30B7D1" w14:textId="77777777" w:rsidR="00CD4F16" w:rsidRDefault="00CD4F16" w:rsidP="00CD4F16">
            <w:r>
              <w:rPr>
                <w:rFonts w:hint="eastAsia"/>
              </w:rPr>
              <w:t>CASE 1</w:t>
            </w:r>
          </w:p>
        </w:tc>
        <w:tc>
          <w:tcPr>
            <w:tcW w:w="0" w:type="auto"/>
          </w:tcPr>
          <w:p w14:paraId="4E0892D5" w14:textId="77777777" w:rsidR="00CD4F16" w:rsidRDefault="00CD4F16" w:rsidP="00CD4F16">
            <w:r>
              <w:rPr>
                <w:rFonts w:hint="eastAsia"/>
              </w:rPr>
              <w:t>CASE 2</w:t>
            </w:r>
          </w:p>
        </w:tc>
      </w:tr>
      <w:tr w:rsidR="00CD4F16" w14:paraId="426EE84D" w14:textId="77777777" w:rsidTr="00CD4F16">
        <w:trPr>
          <w:jc w:val="center"/>
        </w:trPr>
        <w:tc>
          <w:tcPr>
            <w:tcW w:w="0" w:type="auto"/>
          </w:tcPr>
          <w:p w14:paraId="28D029DA" w14:textId="77777777" w:rsidR="00CD4F16" w:rsidRDefault="003A04C8" w:rsidP="00CD4F16">
            <w:r>
              <w:rPr>
                <w:noProof/>
              </w:rPr>
              <w:lastRenderedPageBreak/>
              <w:drawing>
                <wp:inline distT="0" distB="0" distL="0" distR="0" wp14:anchorId="096C4010" wp14:editId="18E25F36">
                  <wp:extent cx="2401200" cy="1800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p w14:paraId="54E2477E" w14:textId="77777777" w:rsidR="00CD4F16" w:rsidRDefault="003A04C8" w:rsidP="00CD4F16">
            <w:r>
              <w:rPr>
                <w:noProof/>
              </w:rPr>
              <w:drawing>
                <wp:inline distT="0" distB="0" distL="0" distR="0" wp14:anchorId="3F6B5357" wp14:editId="1368F757">
                  <wp:extent cx="2401200" cy="180000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07DD8890" w14:textId="77777777" w:rsidR="00CD4F16" w:rsidRDefault="003A04C8" w:rsidP="00CD4F16">
            <w:r>
              <w:rPr>
                <w:noProof/>
              </w:rPr>
              <w:drawing>
                <wp:inline distT="0" distB="0" distL="0" distR="0" wp14:anchorId="3CE58A11" wp14:editId="4CEE7043">
                  <wp:extent cx="2401200" cy="180000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p w14:paraId="58CCC358" w14:textId="77777777" w:rsidR="00CD4F16" w:rsidRDefault="003A04C8" w:rsidP="00CD4F16">
            <w:r>
              <w:rPr>
                <w:noProof/>
              </w:rPr>
              <w:drawing>
                <wp:inline distT="0" distB="0" distL="0" distR="0" wp14:anchorId="72559C1E" wp14:editId="59532CAC">
                  <wp:extent cx="2401200" cy="180000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CD4F16" w14:paraId="0A65ABEC" w14:textId="77777777" w:rsidTr="00CD4F16">
        <w:trPr>
          <w:jc w:val="center"/>
        </w:trPr>
        <w:tc>
          <w:tcPr>
            <w:tcW w:w="0" w:type="auto"/>
          </w:tcPr>
          <w:p w14:paraId="33D2A9F1" w14:textId="77777777" w:rsidR="00CD4F16" w:rsidRDefault="00CD4F16" w:rsidP="00CD4F16">
            <w:r>
              <w:rPr>
                <w:rFonts w:hint="eastAsia"/>
              </w:rPr>
              <w:t>CASE 3</w:t>
            </w:r>
          </w:p>
        </w:tc>
        <w:tc>
          <w:tcPr>
            <w:tcW w:w="0" w:type="auto"/>
          </w:tcPr>
          <w:p w14:paraId="33CE3F78" w14:textId="77777777" w:rsidR="00CD4F16" w:rsidRDefault="00E15F8E" w:rsidP="00CD4F16">
            <w:r>
              <w:rPr>
                <w:rFonts w:hint="eastAsia"/>
              </w:rPr>
              <w:t>CASE 4</w:t>
            </w:r>
          </w:p>
        </w:tc>
      </w:tr>
      <w:tr w:rsidR="00CD4F16" w14:paraId="5D45460B" w14:textId="77777777" w:rsidTr="00CD4F16">
        <w:trPr>
          <w:jc w:val="center"/>
        </w:trPr>
        <w:tc>
          <w:tcPr>
            <w:tcW w:w="0" w:type="auto"/>
          </w:tcPr>
          <w:p w14:paraId="79814197" w14:textId="77777777" w:rsidR="00CD4F16" w:rsidRDefault="003A04C8" w:rsidP="00CD4F16">
            <w:r>
              <w:rPr>
                <w:noProof/>
              </w:rPr>
              <w:drawing>
                <wp:inline distT="0" distB="0" distL="0" distR="0" wp14:anchorId="66E5B366" wp14:editId="152045FF">
                  <wp:extent cx="2401200" cy="18000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p w14:paraId="6EBE3B48" w14:textId="77777777" w:rsidR="00CD4F16" w:rsidRDefault="003A04C8" w:rsidP="00CD4F16">
            <w:r>
              <w:rPr>
                <w:noProof/>
              </w:rPr>
              <w:drawing>
                <wp:inline distT="0" distB="0" distL="0" distR="0" wp14:anchorId="1229F75F" wp14:editId="6F039FAC">
                  <wp:extent cx="2401200" cy="1800000"/>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12F53C0F" w14:textId="77777777" w:rsidR="00E15F8E" w:rsidRDefault="003A04C8" w:rsidP="00CD4F16">
            <w:r>
              <w:rPr>
                <w:noProof/>
              </w:rPr>
              <w:drawing>
                <wp:inline distT="0" distB="0" distL="0" distR="0" wp14:anchorId="7911711B" wp14:editId="2D2D211B">
                  <wp:extent cx="2401200" cy="18000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p w14:paraId="650DCB83" w14:textId="77777777" w:rsidR="00CD4F16" w:rsidRDefault="003A04C8" w:rsidP="00CD4F16">
            <w:r>
              <w:rPr>
                <w:noProof/>
              </w:rPr>
              <w:drawing>
                <wp:inline distT="0" distB="0" distL="0" distR="0" wp14:anchorId="375BCBDF" wp14:editId="57A8F34A">
                  <wp:extent cx="2401200" cy="180000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bl>
    <w:p w14:paraId="459CEB96" w14:textId="77777777" w:rsidR="00CD1878" w:rsidRDefault="00CD1878">
      <w:pPr>
        <w:pStyle w:val="ad"/>
      </w:pPr>
    </w:p>
    <w:p w14:paraId="3006C04C" w14:textId="77777777" w:rsidR="003A04C8" w:rsidRDefault="003A4670">
      <w:pPr>
        <w:pStyle w:val="ad"/>
      </w:pPr>
      <w:r>
        <w:rPr>
          <w:rFonts w:hint="eastAsia"/>
        </w:rPr>
        <w:lastRenderedPageBreak/>
        <w:t>图表</w:t>
      </w:r>
      <w:r>
        <w:rPr>
          <w:rFonts w:hint="eastAsia"/>
        </w:rPr>
        <w:t xml:space="preserve"> 3.2</w:t>
      </w:r>
      <w:del w:id="375" w:author="李志成" w:date="2013-05-14T20:24:00Z">
        <w:r w:rsidDel="003A4670">
          <w:rPr>
            <w:rFonts w:hint="eastAsia"/>
          </w:rPr>
          <w:delText>图表</w:delText>
        </w:r>
      </w:del>
      <w:r>
        <w:rPr>
          <w:rFonts w:hint="eastAsia"/>
        </w:rPr>
        <w:t xml:space="preserve"> 3.2</w:t>
      </w:r>
      <w:del w:id="376" w:author="李志成" w:date="2013-05-14T20:24:00Z">
        <w:r w:rsidR="00CD4F16" w:rsidDel="003A4670">
          <w:rPr>
            <w:rFonts w:hint="eastAsia"/>
          </w:rPr>
          <w:delText>图表</w:delText>
        </w:r>
      </w:del>
      <w:r w:rsidR="00CD4F16">
        <w:rPr>
          <w:rFonts w:hint="eastAsia"/>
        </w:rPr>
        <w:t xml:space="preserve"> </w:t>
      </w:r>
      <w:ins w:id="377"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378"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379" w:author="李志成" w:date="2013-05-14T20:25:00Z">
        <w:r>
          <w:rPr>
            <w:noProof/>
          </w:rPr>
          <w:t>14</w:t>
        </w:r>
        <w:r>
          <w:fldChar w:fldCharType="end"/>
        </w:r>
      </w:ins>
      <w:del w:id="380"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14</w:delText>
        </w:r>
        <w:r w:rsidR="00D27196" w:rsidDel="003A4670">
          <w:fldChar w:fldCharType="end"/>
        </w:r>
      </w:del>
      <w:r w:rsidR="00CD4F16">
        <w:rPr>
          <w:rFonts w:hint="eastAsia"/>
        </w:rPr>
        <w:t xml:space="preserve"> </w:t>
      </w:r>
      <w:r w:rsidR="00CD4F16">
        <w:rPr>
          <w:rFonts w:hint="eastAsia"/>
        </w:rPr>
        <w:t>下行每用户平均载干比</w:t>
      </w:r>
    </w:p>
    <w:tbl>
      <w:tblPr>
        <w:tblStyle w:val="ac"/>
        <w:tblW w:w="0" w:type="auto"/>
        <w:jc w:val="center"/>
        <w:tblLook w:val="04A0" w:firstRow="1" w:lastRow="0" w:firstColumn="1" w:lastColumn="0" w:noHBand="0" w:noVBand="1"/>
      </w:tblPr>
      <w:tblGrid>
        <w:gridCol w:w="3997"/>
        <w:gridCol w:w="3997"/>
      </w:tblGrid>
      <w:tr w:rsidR="00CD4F16" w14:paraId="080A5758" w14:textId="77777777" w:rsidTr="00CD4F16">
        <w:trPr>
          <w:jc w:val="center"/>
        </w:trPr>
        <w:tc>
          <w:tcPr>
            <w:tcW w:w="0" w:type="auto"/>
          </w:tcPr>
          <w:p w14:paraId="0E0BDF2E" w14:textId="77777777" w:rsidR="00CD4F16" w:rsidRDefault="00CD4F16" w:rsidP="00CD4F16">
            <w:r>
              <w:rPr>
                <w:rFonts w:hint="eastAsia"/>
              </w:rPr>
              <w:t>CASE 1</w:t>
            </w:r>
          </w:p>
        </w:tc>
        <w:tc>
          <w:tcPr>
            <w:tcW w:w="0" w:type="auto"/>
          </w:tcPr>
          <w:p w14:paraId="787DAAB2" w14:textId="77777777" w:rsidR="00CD4F16" w:rsidRDefault="00CD4F16" w:rsidP="00CD4F16">
            <w:r>
              <w:rPr>
                <w:rFonts w:hint="eastAsia"/>
              </w:rPr>
              <w:t>CASE 2</w:t>
            </w:r>
          </w:p>
        </w:tc>
      </w:tr>
      <w:tr w:rsidR="00CD4F16" w14:paraId="50A4E028" w14:textId="77777777" w:rsidTr="00CD4F16">
        <w:trPr>
          <w:jc w:val="center"/>
        </w:trPr>
        <w:tc>
          <w:tcPr>
            <w:tcW w:w="0" w:type="auto"/>
          </w:tcPr>
          <w:p w14:paraId="0FC57502" w14:textId="77777777" w:rsidR="00CD4F16" w:rsidRDefault="003A04C8" w:rsidP="00CD4F16">
            <w:r>
              <w:rPr>
                <w:noProof/>
              </w:rPr>
              <w:drawing>
                <wp:inline distT="0" distB="0" distL="0" distR="0" wp14:anchorId="078A5074" wp14:editId="603D1B33">
                  <wp:extent cx="2401200" cy="180000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25267D62" w14:textId="77777777" w:rsidR="00CD4F16" w:rsidRDefault="003A04C8" w:rsidP="00CD4F16">
            <w:r>
              <w:rPr>
                <w:noProof/>
              </w:rPr>
              <w:drawing>
                <wp:inline distT="0" distB="0" distL="0" distR="0" wp14:anchorId="2349620C" wp14:editId="51433D20">
                  <wp:extent cx="2401200" cy="180000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CD4F16" w14:paraId="4134CE55" w14:textId="77777777" w:rsidTr="00CD4F16">
        <w:trPr>
          <w:jc w:val="center"/>
        </w:trPr>
        <w:tc>
          <w:tcPr>
            <w:tcW w:w="0" w:type="auto"/>
          </w:tcPr>
          <w:p w14:paraId="60384A47" w14:textId="77777777" w:rsidR="00CD4F16" w:rsidRDefault="00CD4F16" w:rsidP="00CD4F16">
            <w:r>
              <w:rPr>
                <w:rFonts w:hint="eastAsia"/>
              </w:rPr>
              <w:t>CASE 3</w:t>
            </w:r>
          </w:p>
        </w:tc>
        <w:tc>
          <w:tcPr>
            <w:tcW w:w="0" w:type="auto"/>
          </w:tcPr>
          <w:p w14:paraId="6A866746" w14:textId="77777777" w:rsidR="00CD4F16" w:rsidRDefault="00E15F8E" w:rsidP="00CD4F16">
            <w:r>
              <w:rPr>
                <w:rFonts w:hint="eastAsia"/>
              </w:rPr>
              <w:t>CASE 4</w:t>
            </w:r>
          </w:p>
        </w:tc>
      </w:tr>
      <w:tr w:rsidR="00CD4F16" w14:paraId="41D85F98" w14:textId="77777777" w:rsidTr="00CD4F16">
        <w:trPr>
          <w:jc w:val="center"/>
        </w:trPr>
        <w:tc>
          <w:tcPr>
            <w:tcW w:w="0" w:type="auto"/>
          </w:tcPr>
          <w:p w14:paraId="21DC6DEB" w14:textId="77777777" w:rsidR="00CD4F16" w:rsidRDefault="003A04C8" w:rsidP="00CD4F16">
            <w:r>
              <w:rPr>
                <w:noProof/>
              </w:rPr>
              <w:drawing>
                <wp:inline distT="0" distB="0" distL="0" distR="0" wp14:anchorId="1B8CDB81" wp14:editId="05CDA667">
                  <wp:extent cx="2401200" cy="1800000"/>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20719E73" w14:textId="77777777" w:rsidR="00CD4F16" w:rsidRDefault="003A04C8" w:rsidP="00CD4F16">
            <w:r>
              <w:rPr>
                <w:noProof/>
              </w:rPr>
              <w:drawing>
                <wp:inline distT="0" distB="0" distL="0" distR="0" wp14:anchorId="3D757C49" wp14:editId="5F2DBF34">
                  <wp:extent cx="2401200" cy="180000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bl>
    <w:p w14:paraId="24D81E71" w14:textId="77777777" w:rsidR="00CC5369" w:rsidRPr="00CC5369" w:rsidRDefault="00CD4F16" w:rsidP="00CC5369">
      <w:r>
        <w:rPr>
          <w:rFonts w:hint="eastAsia"/>
        </w:rPr>
        <w:tab/>
      </w:r>
      <w:r>
        <w:rPr>
          <w:rFonts w:hint="eastAsia"/>
        </w:rPr>
        <w:t>从</w:t>
      </w:r>
      <w:r w:rsidR="005B561A">
        <w:rPr>
          <w:rFonts w:hint="eastAsia"/>
        </w:rPr>
        <w:t>以上校准来看，非理想信道估计与理想信道估计相比平均吞吐量和边缘用户吞吐量相差在一定范围内。</w:t>
      </w:r>
    </w:p>
    <w:p w14:paraId="12148ED3" w14:textId="77777777" w:rsidR="003133AE" w:rsidRDefault="00856D61" w:rsidP="003133AE">
      <w:pPr>
        <w:pStyle w:val="3"/>
        <w:rPr>
          <w:rFonts w:cstheme="minorBidi"/>
        </w:rPr>
      </w:pPr>
      <w:bookmarkStart w:id="381" w:name="_Toc344200326"/>
      <w:r>
        <w:rPr>
          <w:rFonts w:hint="eastAsia"/>
        </w:rPr>
        <w:t>下行</w:t>
      </w:r>
      <w:r w:rsidR="003133AE">
        <w:rPr>
          <w:rFonts w:hint="eastAsia"/>
        </w:rPr>
        <w:t>不同</w:t>
      </w:r>
      <w:r w:rsidR="003133AE">
        <w:rPr>
          <w:rFonts w:hint="eastAsia"/>
        </w:rPr>
        <w:t>OLLA</w:t>
      </w:r>
      <w:r w:rsidR="003133AE">
        <w:rPr>
          <w:rFonts w:hint="eastAsia"/>
        </w:rPr>
        <w:t>的仿真</w:t>
      </w:r>
      <w:r w:rsidR="003133AE">
        <w:rPr>
          <w:rFonts w:ascii="宋体" w:hAnsi="宋体" w:cs="宋体" w:hint="eastAsia"/>
        </w:rPr>
        <w:t>结</w:t>
      </w:r>
      <w:r w:rsidR="003133AE">
        <w:rPr>
          <w:rFonts w:ascii="MS Mincho" w:hAnsi="MS Mincho" w:cs="MS Mincho" w:hint="eastAsia"/>
        </w:rPr>
        <w:t>果与分析</w:t>
      </w:r>
      <w:bookmarkEnd w:id="381"/>
    </w:p>
    <w:p w14:paraId="39B7E9DA" w14:textId="77777777" w:rsidR="00115C51" w:rsidRDefault="00115C51" w:rsidP="00115C51">
      <w:pPr>
        <w:pStyle w:val="ad"/>
        <w:keepNext/>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6</w:t>
      </w:r>
      <w:r w:rsidR="006550EB">
        <w:fldChar w:fldCharType="end"/>
      </w:r>
      <w:r>
        <w:rPr>
          <w:rFonts w:hint="eastAsia"/>
        </w:rPr>
        <w:t xml:space="preserve"> </w:t>
      </w:r>
      <w:r>
        <w:rPr>
          <w:rFonts w:hint="eastAsia"/>
        </w:rPr>
        <w:t>不同</w:t>
      </w:r>
      <w:r>
        <w:rPr>
          <w:rFonts w:hint="eastAsia"/>
        </w:rPr>
        <w:t>case</w:t>
      </w:r>
      <w:r>
        <w:rPr>
          <w:rFonts w:hint="eastAsia"/>
        </w:rPr>
        <w:t>的参数配置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843"/>
        <w:gridCol w:w="1701"/>
      </w:tblGrid>
      <w:tr w:rsidR="003133AE" w14:paraId="02F17221" w14:textId="77777777" w:rsidTr="0014623F">
        <w:trPr>
          <w:jc w:val="center"/>
        </w:trPr>
        <w:tc>
          <w:tcPr>
            <w:tcW w:w="1526" w:type="dxa"/>
            <w:tcBorders>
              <w:top w:val="single" w:sz="4" w:space="0" w:color="auto"/>
              <w:left w:val="single" w:sz="4" w:space="0" w:color="auto"/>
              <w:bottom w:val="single" w:sz="4" w:space="0" w:color="auto"/>
              <w:right w:val="single" w:sz="4" w:space="0" w:color="auto"/>
            </w:tcBorders>
            <w:hideMark/>
          </w:tcPr>
          <w:p w14:paraId="5F9328AF" w14:textId="77777777" w:rsidR="003133AE" w:rsidRDefault="003133AE" w:rsidP="003133AE">
            <w:pPr>
              <w:ind w:left="2400" w:hangingChars="1000" w:hanging="2400"/>
              <w:rPr>
                <w:rFonts w:ascii="Arial" w:hAnsi="Arial" w:cs="Arial"/>
              </w:rPr>
            </w:pPr>
            <w:r>
              <w:rPr>
                <w:rFonts w:cs="Arial"/>
              </w:rPr>
              <w:t>OLLA</w:t>
            </w:r>
          </w:p>
        </w:tc>
        <w:tc>
          <w:tcPr>
            <w:tcW w:w="1843" w:type="dxa"/>
            <w:tcBorders>
              <w:top w:val="single" w:sz="4" w:space="0" w:color="auto"/>
              <w:left w:val="single" w:sz="4" w:space="0" w:color="auto"/>
              <w:bottom w:val="single" w:sz="4" w:space="0" w:color="auto"/>
              <w:right w:val="single" w:sz="4" w:space="0" w:color="auto"/>
            </w:tcBorders>
            <w:hideMark/>
          </w:tcPr>
          <w:p w14:paraId="2B8CAF45" w14:textId="77777777" w:rsidR="003133AE" w:rsidRDefault="003133AE" w:rsidP="003133AE">
            <w:pPr>
              <w:ind w:left="2400" w:hangingChars="1000" w:hanging="2400"/>
              <w:rPr>
                <w:rFonts w:ascii="Arial" w:hAnsi="Arial" w:cs="Arial"/>
              </w:rPr>
            </w:pPr>
            <w:r>
              <w:rPr>
                <w:rFonts w:cs="Arial"/>
              </w:rPr>
              <w:t>INC</w:t>
            </w:r>
          </w:p>
        </w:tc>
        <w:tc>
          <w:tcPr>
            <w:tcW w:w="1701" w:type="dxa"/>
            <w:tcBorders>
              <w:top w:val="single" w:sz="4" w:space="0" w:color="auto"/>
              <w:left w:val="single" w:sz="4" w:space="0" w:color="auto"/>
              <w:bottom w:val="single" w:sz="4" w:space="0" w:color="auto"/>
              <w:right w:val="single" w:sz="4" w:space="0" w:color="auto"/>
            </w:tcBorders>
            <w:hideMark/>
          </w:tcPr>
          <w:p w14:paraId="4F2CC0E8" w14:textId="77777777" w:rsidR="003133AE" w:rsidRDefault="003133AE" w:rsidP="003133AE">
            <w:pPr>
              <w:ind w:left="2400" w:hangingChars="1000" w:hanging="2400"/>
              <w:rPr>
                <w:rFonts w:ascii="Arial" w:hAnsi="Arial" w:cs="Arial"/>
              </w:rPr>
            </w:pPr>
            <w:r>
              <w:rPr>
                <w:rFonts w:cs="Arial"/>
              </w:rPr>
              <w:t>DEC</w:t>
            </w:r>
          </w:p>
        </w:tc>
      </w:tr>
      <w:tr w:rsidR="003133AE" w14:paraId="4CD35ADA" w14:textId="77777777" w:rsidTr="0014623F">
        <w:trPr>
          <w:jc w:val="center"/>
        </w:trPr>
        <w:tc>
          <w:tcPr>
            <w:tcW w:w="1526" w:type="dxa"/>
            <w:tcBorders>
              <w:top w:val="single" w:sz="4" w:space="0" w:color="auto"/>
              <w:left w:val="single" w:sz="4" w:space="0" w:color="auto"/>
              <w:bottom w:val="single" w:sz="4" w:space="0" w:color="auto"/>
              <w:right w:val="single" w:sz="4" w:space="0" w:color="auto"/>
            </w:tcBorders>
            <w:hideMark/>
          </w:tcPr>
          <w:p w14:paraId="03B41A68" w14:textId="77777777" w:rsidR="003133AE" w:rsidRDefault="003133AE" w:rsidP="003133AE">
            <w:pPr>
              <w:ind w:left="2400" w:hangingChars="1000" w:hanging="2400"/>
              <w:rPr>
                <w:rFonts w:ascii="Arial" w:hAnsi="Arial" w:cs="Arial"/>
              </w:rPr>
            </w:pPr>
            <w:r>
              <w:rPr>
                <w:rFonts w:cs="Arial"/>
              </w:rPr>
              <w:t>CASE 0</w:t>
            </w:r>
          </w:p>
        </w:tc>
        <w:tc>
          <w:tcPr>
            <w:tcW w:w="1843" w:type="dxa"/>
            <w:tcBorders>
              <w:top w:val="single" w:sz="4" w:space="0" w:color="auto"/>
              <w:left w:val="single" w:sz="4" w:space="0" w:color="auto"/>
              <w:bottom w:val="single" w:sz="4" w:space="0" w:color="auto"/>
              <w:right w:val="single" w:sz="4" w:space="0" w:color="auto"/>
            </w:tcBorders>
            <w:hideMark/>
          </w:tcPr>
          <w:p w14:paraId="2F65C706" w14:textId="77777777" w:rsidR="003133AE" w:rsidRDefault="003133AE" w:rsidP="003133AE">
            <w:pPr>
              <w:ind w:left="2400" w:hangingChars="1000" w:hanging="2400"/>
              <w:rPr>
                <w:rFonts w:ascii="Arial" w:hAnsi="Arial" w:cs="Arial"/>
              </w:rPr>
            </w:pPr>
            <w:r>
              <w:rPr>
                <w:rFonts w:cs="Arial"/>
              </w:rPr>
              <w:t>+0.1</w:t>
            </w:r>
          </w:p>
        </w:tc>
        <w:tc>
          <w:tcPr>
            <w:tcW w:w="1701" w:type="dxa"/>
            <w:tcBorders>
              <w:top w:val="single" w:sz="4" w:space="0" w:color="auto"/>
              <w:left w:val="single" w:sz="4" w:space="0" w:color="auto"/>
              <w:bottom w:val="single" w:sz="4" w:space="0" w:color="auto"/>
              <w:right w:val="single" w:sz="4" w:space="0" w:color="auto"/>
            </w:tcBorders>
            <w:hideMark/>
          </w:tcPr>
          <w:p w14:paraId="6E910756" w14:textId="77777777" w:rsidR="003133AE" w:rsidRDefault="003133AE" w:rsidP="003133AE">
            <w:pPr>
              <w:ind w:left="2400" w:hangingChars="1000" w:hanging="2400"/>
              <w:rPr>
                <w:rFonts w:ascii="Arial" w:hAnsi="Arial" w:cs="Arial"/>
              </w:rPr>
            </w:pPr>
            <w:r>
              <w:rPr>
                <w:rFonts w:cs="Arial"/>
              </w:rPr>
              <w:t>-1</w:t>
            </w:r>
          </w:p>
        </w:tc>
      </w:tr>
      <w:tr w:rsidR="003133AE" w14:paraId="1DFB80E1" w14:textId="77777777" w:rsidTr="0014623F">
        <w:trPr>
          <w:jc w:val="center"/>
        </w:trPr>
        <w:tc>
          <w:tcPr>
            <w:tcW w:w="1526" w:type="dxa"/>
            <w:tcBorders>
              <w:top w:val="single" w:sz="4" w:space="0" w:color="auto"/>
              <w:left w:val="single" w:sz="4" w:space="0" w:color="auto"/>
              <w:bottom w:val="single" w:sz="4" w:space="0" w:color="auto"/>
              <w:right w:val="single" w:sz="4" w:space="0" w:color="auto"/>
            </w:tcBorders>
            <w:hideMark/>
          </w:tcPr>
          <w:p w14:paraId="63512EF1" w14:textId="77777777" w:rsidR="003133AE" w:rsidRDefault="003133AE" w:rsidP="003133AE">
            <w:pPr>
              <w:ind w:left="2400" w:hangingChars="1000" w:hanging="2400"/>
              <w:rPr>
                <w:rFonts w:ascii="Arial" w:hAnsi="Arial" w:cs="Arial"/>
              </w:rPr>
            </w:pPr>
            <w:r>
              <w:rPr>
                <w:rFonts w:cs="Arial"/>
              </w:rPr>
              <w:t>CASE 1</w:t>
            </w:r>
          </w:p>
        </w:tc>
        <w:tc>
          <w:tcPr>
            <w:tcW w:w="1843" w:type="dxa"/>
            <w:tcBorders>
              <w:top w:val="single" w:sz="4" w:space="0" w:color="auto"/>
              <w:left w:val="single" w:sz="4" w:space="0" w:color="auto"/>
              <w:bottom w:val="single" w:sz="4" w:space="0" w:color="auto"/>
              <w:right w:val="single" w:sz="4" w:space="0" w:color="auto"/>
            </w:tcBorders>
            <w:hideMark/>
          </w:tcPr>
          <w:p w14:paraId="3C82B3E9" w14:textId="77777777" w:rsidR="003133AE" w:rsidRDefault="003133AE" w:rsidP="003133AE">
            <w:pPr>
              <w:ind w:left="2400" w:hangingChars="1000" w:hanging="2400"/>
              <w:rPr>
                <w:rFonts w:ascii="Arial" w:hAnsi="Arial" w:cs="Arial"/>
              </w:rPr>
            </w:pPr>
            <w:r>
              <w:rPr>
                <w:rFonts w:cs="Arial"/>
              </w:rPr>
              <w:t>+0.25</w:t>
            </w:r>
          </w:p>
        </w:tc>
        <w:tc>
          <w:tcPr>
            <w:tcW w:w="1701" w:type="dxa"/>
            <w:tcBorders>
              <w:top w:val="single" w:sz="4" w:space="0" w:color="auto"/>
              <w:left w:val="single" w:sz="4" w:space="0" w:color="auto"/>
              <w:bottom w:val="single" w:sz="4" w:space="0" w:color="auto"/>
              <w:right w:val="single" w:sz="4" w:space="0" w:color="auto"/>
            </w:tcBorders>
            <w:hideMark/>
          </w:tcPr>
          <w:p w14:paraId="7D3CBBBF" w14:textId="77777777" w:rsidR="003133AE" w:rsidRDefault="003133AE" w:rsidP="003133AE">
            <w:pPr>
              <w:ind w:left="2400" w:hangingChars="1000" w:hanging="2400"/>
              <w:rPr>
                <w:rFonts w:ascii="Arial" w:hAnsi="Arial" w:cs="Arial"/>
              </w:rPr>
            </w:pPr>
            <w:r>
              <w:rPr>
                <w:rFonts w:cs="Arial"/>
              </w:rPr>
              <w:t>-1</w:t>
            </w:r>
          </w:p>
        </w:tc>
      </w:tr>
      <w:tr w:rsidR="003133AE" w14:paraId="5A788473" w14:textId="77777777" w:rsidTr="0014623F">
        <w:trPr>
          <w:jc w:val="center"/>
        </w:trPr>
        <w:tc>
          <w:tcPr>
            <w:tcW w:w="1526" w:type="dxa"/>
            <w:tcBorders>
              <w:top w:val="single" w:sz="4" w:space="0" w:color="auto"/>
              <w:left w:val="single" w:sz="4" w:space="0" w:color="auto"/>
              <w:bottom w:val="single" w:sz="4" w:space="0" w:color="auto"/>
              <w:right w:val="single" w:sz="4" w:space="0" w:color="auto"/>
            </w:tcBorders>
            <w:hideMark/>
          </w:tcPr>
          <w:p w14:paraId="548C0031" w14:textId="77777777" w:rsidR="003133AE" w:rsidRDefault="003133AE" w:rsidP="003133AE">
            <w:pPr>
              <w:ind w:left="2400" w:hangingChars="1000" w:hanging="2400"/>
              <w:rPr>
                <w:rFonts w:ascii="Arial" w:hAnsi="Arial" w:cs="Arial"/>
              </w:rPr>
            </w:pPr>
            <w:r>
              <w:rPr>
                <w:rFonts w:cs="Arial"/>
              </w:rPr>
              <w:t>CASE 2</w:t>
            </w:r>
          </w:p>
        </w:tc>
        <w:tc>
          <w:tcPr>
            <w:tcW w:w="1843" w:type="dxa"/>
            <w:tcBorders>
              <w:top w:val="single" w:sz="4" w:space="0" w:color="auto"/>
              <w:left w:val="single" w:sz="4" w:space="0" w:color="auto"/>
              <w:bottom w:val="single" w:sz="4" w:space="0" w:color="auto"/>
              <w:right w:val="single" w:sz="4" w:space="0" w:color="auto"/>
            </w:tcBorders>
            <w:hideMark/>
          </w:tcPr>
          <w:p w14:paraId="19F04A72" w14:textId="77777777" w:rsidR="003133AE" w:rsidRDefault="003133AE" w:rsidP="003133AE">
            <w:pPr>
              <w:ind w:left="2400" w:hangingChars="1000" w:hanging="2400"/>
              <w:rPr>
                <w:rFonts w:ascii="Arial" w:hAnsi="Arial" w:cs="Arial"/>
              </w:rPr>
            </w:pPr>
            <w:r>
              <w:rPr>
                <w:rFonts w:cs="Arial"/>
              </w:rPr>
              <w:t>+0.1</w:t>
            </w:r>
          </w:p>
        </w:tc>
        <w:tc>
          <w:tcPr>
            <w:tcW w:w="1701" w:type="dxa"/>
            <w:tcBorders>
              <w:top w:val="single" w:sz="4" w:space="0" w:color="auto"/>
              <w:left w:val="single" w:sz="4" w:space="0" w:color="auto"/>
              <w:bottom w:val="single" w:sz="4" w:space="0" w:color="auto"/>
              <w:right w:val="single" w:sz="4" w:space="0" w:color="auto"/>
            </w:tcBorders>
            <w:hideMark/>
          </w:tcPr>
          <w:p w14:paraId="3264A772" w14:textId="77777777" w:rsidR="003133AE" w:rsidRDefault="003133AE" w:rsidP="003133AE">
            <w:pPr>
              <w:ind w:left="2400" w:hangingChars="1000" w:hanging="2400"/>
              <w:rPr>
                <w:rFonts w:ascii="Arial" w:hAnsi="Arial" w:cs="Arial"/>
              </w:rPr>
            </w:pPr>
            <w:r>
              <w:rPr>
                <w:rFonts w:cs="Arial"/>
              </w:rPr>
              <w:t>-0.25</w:t>
            </w:r>
          </w:p>
        </w:tc>
      </w:tr>
      <w:tr w:rsidR="003133AE" w14:paraId="7AA59462" w14:textId="77777777" w:rsidTr="0014623F">
        <w:trPr>
          <w:jc w:val="center"/>
        </w:trPr>
        <w:tc>
          <w:tcPr>
            <w:tcW w:w="1526" w:type="dxa"/>
            <w:tcBorders>
              <w:top w:val="single" w:sz="4" w:space="0" w:color="auto"/>
              <w:left w:val="single" w:sz="4" w:space="0" w:color="auto"/>
              <w:bottom w:val="single" w:sz="4" w:space="0" w:color="auto"/>
              <w:right w:val="single" w:sz="4" w:space="0" w:color="auto"/>
            </w:tcBorders>
            <w:hideMark/>
          </w:tcPr>
          <w:p w14:paraId="5C7E06EB" w14:textId="77777777" w:rsidR="003133AE" w:rsidRDefault="003133AE" w:rsidP="003133AE">
            <w:pPr>
              <w:ind w:left="2400" w:hangingChars="1000" w:hanging="2400"/>
              <w:rPr>
                <w:rFonts w:ascii="Arial" w:hAnsi="Arial" w:cs="Arial"/>
              </w:rPr>
            </w:pPr>
            <w:r>
              <w:rPr>
                <w:rFonts w:cs="Arial"/>
              </w:rPr>
              <w:lastRenderedPageBreak/>
              <w:t>CASE 3</w:t>
            </w:r>
          </w:p>
        </w:tc>
        <w:tc>
          <w:tcPr>
            <w:tcW w:w="1843" w:type="dxa"/>
            <w:tcBorders>
              <w:top w:val="single" w:sz="4" w:space="0" w:color="auto"/>
              <w:left w:val="single" w:sz="4" w:space="0" w:color="auto"/>
              <w:bottom w:val="single" w:sz="4" w:space="0" w:color="auto"/>
              <w:right w:val="single" w:sz="4" w:space="0" w:color="auto"/>
            </w:tcBorders>
            <w:hideMark/>
          </w:tcPr>
          <w:p w14:paraId="69DC48B9" w14:textId="77777777" w:rsidR="003133AE" w:rsidRDefault="003133AE" w:rsidP="003133AE">
            <w:pPr>
              <w:ind w:left="2400" w:hangingChars="1000" w:hanging="2400"/>
              <w:rPr>
                <w:rFonts w:ascii="Arial" w:hAnsi="Arial" w:cs="Arial"/>
              </w:rPr>
            </w:pPr>
            <w:r>
              <w:rPr>
                <w:rFonts w:cs="Arial"/>
              </w:rPr>
              <w:t>+0.1</w:t>
            </w:r>
          </w:p>
        </w:tc>
        <w:tc>
          <w:tcPr>
            <w:tcW w:w="1701" w:type="dxa"/>
            <w:tcBorders>
              <w:top w:val="single" w:sz="4" w:space="0" w:color="auto"/>
              <w:left w:val="single" w:sz="4" w:space="0" w:color="auto"/>
              <w:bottom w:val="single" w:sz="4" w:space="0" w:color="auto"/>
              <w:right w:val="single" w:sz="4" w:space="0" w:color="auto"/>
            </w:tcBorders>
            <w:hideMark/>
          </w:tcPr>
          <w:p w14:paraId="42DEDBDD" w14:textId="77777777" w:rsidR="003133AE" w:rsidRDefault="003133AE" w:rsidP="003133AE">
            <w:pPr>
              <w:ind w:left="2400" w:hangingChars="1000" w:hanging="2400"/>
              <w:rPr>
                <w:rFonts w:ascii="Arial" w:hAnsi="Arial" w:cs="Arial"/>
              </w:rPr>
            </w:pPr>
            <w:r>
              <w:rPr>
                <w:rFonts w:cs="Arial"/>
              </w:rPr>
              <w:t>-0.5</w:t>
            </w:r>
          </w:p>
        </w:tc>
      </w:tr>
      <w:tr w:rsidR="003133AE" w14:paraId="5250D206" w14:textId="77777777" w:rsidTr="0014623F">
        <w:trPr>
          <w:jc w:val="center"/>
        </w:trPr>
        <w:tc>
          <w:tcPr>
            <w:tcW w:w="1526" w:type="dxa"/>
            <w:tcBorders>
              <w:top w:val="single" w:sz="4" w:space="0" w:color="auto"/>
              <w:left w:val="single" w:sz="4" w:space="0" w:color="auto"/>
              <w:bottom w:val="single" w:sz="4" w:space="0" w:color="auto"/>
              <w:right w:val="single" w:sz="4" w:space="0" w:color="auto"/>
            </w:tcBorders>
            <w:hideMark/>
          </w:tcPr>
          <w:p w14:paraId="3D3A7168" w14:textId="77777777" w:rsidR="003133AE" w:rsidRDefault="003133AE" w:rsidP="003133AE">
            <w:pPr>
              <w:ind w:left="2400" w:hangingChars="1000" w:hanging="2400"/>
              <w:rPr>
                <w:rFonts w:ascii="Arial" w:hAnsi="Arial" w:cs="Arial"/>
              </w:rPr>
            </w:pPr>
            <w:r>
              <w:rPr>
                <w:rFonts w:cs="Arial"/>
              </w:rPr>
              <w:t>CASE 4</w:t>
            </w:r>
          </w:p>
        </w:tc>
        <w:tc>
          <w:tcPr>
            <w:tcW w:w="1843" w:type="dxa"/>
            <w:tcBorders>
              <w:top w:val="single" w:sz="4" w:space="0" w:color="auto"/>
              <w:left w:val="single" w:sz="4" w:space="0" w:color="auto"/>
              <w:bottom w:val="single" w:sz="4" w:space="0" w:color="auto"/>
              <w:right w:val="single" w:sz="4" w:space="0" w:color="auto"/>
            </w:tcBorders>
            <w:hideMark/>
          </w:tcPr>
          <w:p w14:paraId="061D7BBA" w14:textId="77777777" w:rsidR="003133AE" w:rsidRDefault="003133AE" w:rsidP="003133AE">
            <w:pPr>
              <w:ind w:left="2400" w:hangingChars="1000" w:hanging="2400"/>
              <w:rPr>
                <w:rFonts w:ascii="Arial" w:hAnsi="Arial" w:cs="Arial"/>
              </w:rPr>
            </w:pPr>
            <w:r>
              <w:rPr>
                <w:rFonts w:cs="Arial"/>
              </w:rPr>
              <w:t>+0.1</w:t>
            </w:r>
          </w:p>
        </w:tc>
        <w:tc>
          <w:tcPr>
            <w:tcW w:w="1701" w:type="dxa"/>
            <w:tcBorders>
              <w:top w:val="single" w:sz="4" w:space="0" w:color="auto"/>
              <w:left w:val="single" w:sz="4" w:space="0" w:color="auto"/>
              <w:bottom w:val="single" w:sz="4" w:space="0" w:color="auto"/>
              <w:right w:val="single" w:sz="4" w:space="0" w:color="auto"/>
            </w:tcBorders>
            <w:hideMark/>
          </w:tcPr>
          <w:p w14:paraId="342032FD" w14:textId="77777777" w:rsidR="003133AE" w:rsidRDefault="003133AE" w:rsidP="003133AE">
            <w:pPr>
              <w:ind w:left="2400" w:hangingChars="1000" w:hanging="2400"/>
              <w:rPr>
                <w:rFonts w:ascii="Arial" w:hAnsi="Arial" w:cs="Arial"/>
              </w:rPr>
            </w:pPr>
            <w:r>
              <w:rPr>
                <w:rFonts w:cs="Arial"/>
              </w:rPr>
              <w:t>-0.2</w:t>
            </w:r>
          </w:p>
        </w:tc>
      </w:tr>
      <w:tr w:rsidR="003133AE" w14:paraId="67976D75" w14:textId="77777777" w:rsidTr="0014623F">
        <w:trPr>
          <w:jc w:val="center"/>
        </w:trPr>
        <w:tc>
          <w:tcPr>
            <w:tcW w:w="1526" w:type="dxa"/>
            <w:tcBorders>
              <w:top w:val="single" w:sz="4" w:space="0" w:color="auto"/>
              <w:left w:val="single" w:sz="4" w:space="0" w:color="auto"/>
              <w:bottom w:val="single" w:sz="4" w:space="0" w:color="auto"/>
              <w:right w:val="single" w:sz="4" w:space="0" w:color="auto"/>
            </w:tcBorders>
            <w:hideMark/>
          </w:tcPr>
          <w:p w14:paraId="01962047" w14:textId="77777777" w:rsidR="003133AE" w:rsidRDefault="003133AE" w:rsidP="003133AE">
            <w:pPr>
              <w:ind w:left="2400" w:hangingChars="1000" w:hanging="2400"/>
              <w:rPr>
                <w:rFonts w:ascii="Arial" w:hAnsi="Arial" w:cs="Arial"/>
              </w:rPr>
            </w:pPr>
            <w:r>
              <w:rPr>
                <w:rFonts w:cs="Arial"/>
              </w:rPr>
              <w:t>CASE 5</w:t>
            </w:r>
          </w:p>
        </w:tc>
        <w:tc>
          <w:tcPr>
            <w:tcW w:w="1843" w:type="dxa"/>
            <w:tcBorders>
              <w:top w:val="single" w:sz="4" w:space="0" w:color="auto"/>
              <w:left w:val="single" w:sz="4" w:space="0" w:color="auto"/>
              <w:bottom w:val="single" w:sz="4" w:space="0" w:color="auto"/>
              <w:right w:val="single" w:sz="4" w:space="0" w:color="auto"/>
            </w:tcBorders>
            <w:hideMark/>
          </w:tcPr>
          <w:p w14:paraId="7760ED13" w14:textId="77777777" w:rsidR="003133AE" w:rsidRDefault="003133AE" w:rsidP="003133AE">
            <w:pPr>
              <w:ind w:left="2400" w:hangingChars="1000" w:hanging="2400"/>
              <w:rPr>
                <w:rFonts w:ascii="Arial" w:hAnsi="Arial" w:cs="Arial"/>
              </w:rPr>
            </w:pPr>
            <w:r>
              <w:rPr>
                <w:rFonts w:cs="Arial"/>
              </w:rPr>
              <w:t>+0.25</w:t>
            </w:r>
          </w:p>
        </w:tc>
        <w:tc>
          <w:tcPr>
            <w:tcW w:w="1701" w:type="dxa"/>
            <w:tcBorders>
              <w:top w:val="single" w:sz="4" w:space="0" w:color="auto"/>
              <w:left w:val="single" w:sz="4" w:space="0" w:color="auto"/>
              <w:bottom w:val="single" w:sz="4" w:space="0" w:color="auto"/>
              <w:right w:val="single" w:sz="4" w:space="0" w:color="auto"/>
            </w:tcBorders>
            <w:hideMark/>
          </w:tcPr>
          <w:p w14:paraId="5C73F554" w14:textId="77777777" w:rsidR="003133AE" w:rsidRDefault="003133AE" w:rsidP="003133AE">
            <w:pPr>
              <w:keepNext/>
              <w:ind w:left="2400" w:hangingChars="1000" w:hanging="2400"/>
              <w:rPr>
                <w:rFonts w:ascii="Arial" w:hAnsi="Arial" w:cs="Arial"/>
              </w:rPr>
            </w:pPr>
            <w:r>
              <w:rPr>
                <w:rFonts w:cs="Arial"/>
              </w:rPr>
              <w:t>-0.5</w:t>
            </w:r>
          </w:p>
        </w:tc>
      </w:tr>
    </w:tbl>
    <w:p w14:paraId="374F0875" w14:textId="77777777" w:rsidR="003133AE" w:rsidRPr="00115C51" w:rsidRDefault="003133AE" w:rsidP="00115C51">
      <w:pPr>
        <w:ind w:firstLineChars="200" w:firstLine="480"/>
        <w:rPr>
          <w:szCs w:val="24"/>
        </w:rPr>
      </w:pPr>
      <w:r w:rsidRPr="00115C51">
        <w:rPr>
          <w:rFonts w:hint="eastAsia"/>
          <w:szCs w:val="24"/>
        </w:rPr>
        <w:t>不同在</w:t>
      </w:r>
      <w:r w:rsidRPr="00115C51">
        <w:rPr>
          <w:szCs w:val="24"/>
        </w:rPr>
        <w:t>OLLA</w:t>
      </w:r>
      <w:r w:rsidRPr="00115C51">
        <w:rPr>
          <w:rFonts w:hint="eastAsia"/>
          <w:szCs w:val="24"/>
        </w:rPr>
        <w:t>参数在基于自评估</w:t>
      </w:r>
      <w:r w:rsidRPr="00115C51">
        <w:rPr>
          <w:szCs w:val="24"/>
        </w:rPr>
        <w:t>R1-094954</w:t>
      </w:r>
      <w:r w:rsidRPr="00115C51">
        <w:rPr>
          <w:rFonts w:hint="eastAsia"/>
          <w:szCs w:val="24"/>
        </w:rPr>
        <w:t>仿真参数的基本假设配置，其中上表中的</w:t>
      </w:r>
      <w:r w:rsidRPr="00115C51">
        <w:rPr>
          <w:szCs w:val="24"/>
        </w:rPr>
        <w:t>INC</w:t>
      </w:r>
      <w:r w:rsidRPr="00115C51">
        <w:rPr>
          <w:rFonts w:hint="eastAsia"/>
          <w:szCs w:val="24"/>
        </w:rPr>
        <w:t>表示用户成功接收一个新的数据包，对</w:t>
      </w:r>
      <w:r w:rsidRPr="00115C51">
        <w:rPr>
          <w:szCs w:val="24"/>
        </w:rPr>
        <w:t>MCS</w:t>
      </w:r>
      <w:r w:rsidRPr="00115C51">
        <w:rPr>
          <w:rFonts w:hint="eastAsia"/>
          <w:szCs w:val="24"/>
        </w:rPr>
        <w:t>等级的提升量；</w:t>
      </w:r>
      <w:r w:rsidRPr="00115C51">
        <w:rPr>
          <w:szCs w:val="24"/>
        </w:rPr>
        <w:t>DEC</w:t>
      </w:r>
      <w:r w:rsidRPr="00115C51">
        <w:rPr>
          <w:rFonts w:hint="eastAsia"/>
          <w:szCs w:val="24"/>
        </w:rPr>
        <w:t>表示用户的数据包接收错误，对</w:t>
      </w:r>
      <w:r w:rsidRPr="00115C51">
        <w:rPr>
          <w:szCs w:val="24"/>
        </w:rPr>
        <w:t>MCS</w:t>
      </w:r>
      <w:r w:rsidRPr="00115C51">
        <w:rPr>
          <w:rFonts w:hint="eastAsia"/>
          <w:szCs w:val="24"/>
        </w:rPr>
        <w:t>等级的降级。以</w:t>
      </w:r>
      <w:r w:rsidRPr="00115C51">
        <w:rPr>
          <w:szCs w:val="24"/>
        </w:rPr>
        <w:t>CASE 0</w:t>
      </w:r>
      <w:r w:rsidRPr="00115C51">
        <w:rPr>
          <w:rFonts w:hint="eastAsia"/>
          <w:szCs w:val="24"/>
        </w:rPr>
        <w:t>为例，表示某个用户如果成功接收到</w:t>
      </w:r>
      <w:r w:rsidRPr="00115C51">
        <w:rPr>
          <w:szCs w:val="24"/>
        </w:rPr>
        <w:t>10</w:t>
      </w:r>
      <w:r w:rsidRPr="00115C51">
        <w:rPr>
          <w:rFonts w:hint="eastAsia"/>
          <w:szCs w:val="24"/>
        </w:rPr>
        <w:t>个数据包，则</w:t>
      </w:r>
      <w:r w:rsidRPr="00115C51">
        <w:rPr>
          <w:szCs w:val="24"/>
        </w:rPr>
        <w:t>MCS</w:t>
      </w:r>
      <w:r w:rsidRPr="00115C51">
        <w:rPr>
          <w:rFonts w:hint="eastAsia"/>
          <w:szCs w:val="24"/>
        </w:rPr>
        <w:t>等级加</w:t>
      </w:r>
      <w:r w:rsidRPr="00115C51">
        <w:rPr>
          <w:szCs w:val="24"/>
        </w:rPr>
        <w:t>1</w:t>
      </w:r>
      <w:r w:rsidRPr="00115C51">
        <w:rPr>
          <w:rFonts w:hint="eastAsia"/>
          <w:szCs w:val="24"/>
        </w:rPr>
        <w:t>；一旦用户接收错误，则</w:t>
      </w:r>
      <w:r w:rsidRPr="00115C51">
        <w:rPr>
          <w:szCs w:val="24"/>
        </w:rPr>
        <w:t>MCS</w:t>
      </w:r>
      <w:r w:rsidRPr="00115C51">
        <w:rPr>
          <w:rFonts w:hint="eastAsia"/>
          <w:szCs w:val="24"/>
        </w:rPr>
        <w:t>等级降</w:t>
      </w:r>
      <w:r w:rsidRPr="00115C51">
        <w:rPr>
          <w:szCs w:val="24"/>
        </w:rPr>
        <w:t>1</w:t>
      </w:r>
      <w:r w:rsidR="004548EB">
        <w:rPr>
          <w:rFonts w:hint="eastAsia"/>
          <w:szCs w:val="24"/>
        </w:rPr>
        <w:t>。</w:t>
      </w:r>
      <w:r w:rsidRPr="00115C51">
        <w:rPr>
          <w:szCs w:val="24"/>
        </w:rPr>
        <w:t>MCS</w:t>
      </w:r>
      <w:r w:rsidRPr="00115C51">
        <w:rPr>
          <w:rFonts w:hint="eastAsia"/>
          <w:szCs w:val="24"/>
        </w:rPr>
        <w:t>未修正等级由用户反馈的</w:t>
      </w:r>
      <w:r w:rsidRPr="00115C51">
        <w:rPr>
          <w:szCs w:val="24"/>
        </w:rPr>
        <w:t>CQI</w:t>
      </w:r>
      <w:r w:rsidRPr="00115C51">
        <w:rPr>
          <w:rFonts w:hint="eastAsia"/>
          <w:szCs w:val="24"/>
        </w:rPr>
        <w:t>直接决定，而修正的</w:t>
      </w:r>
      <w:r w:rsidRPr="00115C51">
        <w:rPr>
          <w:szCs w:val="24"/>
        </w:rPr>
        <w:t>MCS</w:t>
      </w:r>
      <w:r w:rsidRPr="00115C51">
        <w:rPr>
          <w:rFonts w:hint="eastAsia"/>
          <w:szCs w:val="24"/>
        </w:rPr>
        <w:t>等级由</w:t>
      </w:r>
      <w:r w:rsidRPr="00115C51">
        <w:rPr>
          <w:szCs w:val="24"/>
        </w:rPr>
        <w:t>OLLA</w:t>
      </w:r>
      <w:r w:rsidRPr="00115C51">
        <w:rPr>
          <w:rFonts w:hint="eastAsia"/>
          <w:szCs w:val="24"/>
        </w:rPr>
        <w:t>配置参数和用户反馈</w:t>
      </w:r>
      <w:r w:rsidRPr="00115C51">
        <w:rPr>
          <w:szCs w:val="24"/>
        </w:rPr>
        <w:t>CQI</w:t>
      </w:r>
      <w:r w:rsidRPr="00115C51">
        <w:rPr>
          <w:rFonts w:hint="eastAsia"/>
          <w:szCs w:val="24"/>
        </w:rPr>
        <w:t>共同决定。</w:t>
      </w:r>
    </w:p>
    <w:p w14:paraId="6E043A02" w14:textId="77777777" w:rsidR="00115C51" w:rsidRDefault="00115C51" w:rsidP="00115C51">
      <w:pPr>
        <w:pStyle w:val="ad"/>
        <w:keepNext/>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7</w:t>
      </w:r>
      <w:r w:rsidR="006550EB">
        <w:fldChar w:fldCharType="end"/>
      </w:r>
      <w:r>
        <w:rPr>
          <w:rFonts w:hint="eastAsia"/>
        </w:rPr>
        <w:t>不同</w:t>
      </w:r>
      <w:r>
        <w:t>CASE</w:t>
      </w:r>
      <w:r>
        <w:rPr>
          <w:rFonts w:hint="eastAsia"/>
        </w:rPr>
        <w:t>的吞吐量</w:t>
      </w:r>
      <w:r>
        <w:t>(3km/h)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1704"/>
        <w:gridCol w:w="1704"/>
        <w:gridCol w:w="1705"/>
        <w:gridCol w:w="1705"/>
      </w:tblGrid>
      <w:tr w:rsidR="003133AE" w14:paraId="56B5090A" w14:textId="77777777" w:rsidTr="0014623F">
        <w:trPr>
          <w:jc w:val="center"/>
        </w:trPr>
        <w:tc>
          <w:tcPr>
            <w:tcW w:w="1704" w:type="dxa"/>
            <w:tcBorders>
              <w:top w:val="single" w:sz="4" w:space="0" w:color="auto"/>
              <w:left w:val="single" w:sz="4" w:space="0" w:color="auto"/>
              <w:bottom w:val="single" w:sz="4" w:space="0" w:color="auto"/>
              <w:right w:val="single" w:sz="4" w:space="0" w:color="auto"/>
            </w:tcBorders>
          </w:tcPr>
          <w:p w14:paraId="33323FD6" w14:textId="77777777" w:rsidR="003133AE" w:rsidRDefault="003133AE" w:rsidP="003133AE">
            <w:pPr>
              <w:ind w:left="2400" w:hangingChars="1000" w:hanging="2400"/>
              <w:rPr>
                <w:rFonts w:ascii="Arial" w:hAnsi="Arial" w:cs="Arial"/>
              </w:rPr>
            </w:pPr>
          </w:p>
        </w:tc>
        <w:tc>
          <w:tcPr>
            <w:tcW w:w="1704" w:type="dxa"/>
            <w:tcBorders>
              <w:top w:val="single" w:sz="4" w:space="0" w:color="auto"/>
              <w:left w:val="single" w:sz="4" w:space="0" w:color="auto"/>
              <w:bottom w:val="single" w:sz="4" w:space="0" w:color="auto"/>
              <w:right w:val="single" w:sz="4" w:space="0" w:color="auto"/>
            </w:tcBorders>
            <w:hideMark/>
          </w:tcPr>
          <w:p w14:paraId="29C7B7CE" w14:textId="77777777" w:rsidR="003133AE" w:rsidRDefault="003133AE" w:rsidP="003133AE">
            <w:pPr>
              <w:ind w:left="2400" w:hangingChars="1000" w:hanging="2400"/>
              <w:rPr>
                <w:rFonts w:ascii="Arial" w:hAnsi="Arial" w:cs="Arial"/>
              </w:rPr>
            </w:pPr>
            <w:r>
              <w:rPr>
                <w:rFonts w:cs="Arial"/>
              </w:rPr>
              <w:t>CASE 0</w:t>
            </w:r>
          </w:p>
        </w:tc>
        <w:tc>
          <w:tcPr>
            <w:tcW w:w="1704" w:type="dxa"/>
            <w:tcBorders>
              <w:top w:val="single" w:sz="4" w:space="0" w:color="auto"/>
              <w:left w:val="single" w:sz="4" w:space="0" w:color="auto"/>
              <w:bottom w:val="single" w:sz="4" w:space="0" w:color="auto"/>
              <w:right w:val="single" w:sz="4" w:space="0" w:color="auto"/>
            </w:tcBorders>
            <w:hideMark/>
          </w:tcPr>
          <w:p w14:paraId="6DE3231D" w14:textId="77777777" w:rsidR="003133AE" w:rsidRDefault="003133AE" w:rsidP="003133AE">
            <w:pPr>
              <w:ind w:left="2400" w:hangingChars="1000" w:hanging="2400"/>
              <w:rPr>
                <w:rFonts w:ascii="Arial" w:hAnsi="Arial" w:cs="Arial"/>
              </w:rPr>
            </w:pPr>
            <w:r>
              <w:rPr>
                <w:rFonts w:cs="Arial"/>
              </w:rPr>
              <w:t>CASE 1</w:t>
            </w:r>
          </w:p>
        </w:tc>
        <w:tc>
          <w:tcPr>
            <w:tcW w:w="1705" w:type="dxa"/>
            <w:tcBorders>
              <w:top w:val="single" w:sz="4" w:space="0" w:color="auto"/>
              <w:left w:val="single" w:sz="4" w:space="0" w:color="auto"/>
              <w:bottom w:val="single" w:sz="4" w:space="0" w:color="auto"/>
              <w:right w:val="single" w:sz="4" w:space="0" w:color="auto"/>
            </w:tcBorders>
            <w:hideMark/>
          </w:tcPr>
          <w:p w14:paraId="3DC7021A" w14:textId="77777777" w:rsidR="003133AE" w:rsidRDefault="003133AE" w:rsidP="003133AE">
            <w:pPr>
              <w:ind w:left="2400" w:hangingChars="1000" w:hanging="2400"/>
              <w:rPr>
                <w:rFonts w:ascii="Arial" w:hAnsi="Arial" w:cs="Arial"/>
              </w:rPr>
            </w:pPr>
            <w:r>
              <w:rPr>
                <w:rFonts w:cs="Arial"/>
              </w:rPr>
              <w:t>CASE 2</w:t>
            </w:r>
          </w:p>
        </w:tc>
        <w:tc>
          <w:tcPr>
            <w:tcW w:w="1705" w:type="dxa"/>
            <w:tcBorders>
              <w:top w:val="single" w:sz="4" w:space="0" w:color="auto"/>
              <w:left w:val="single" w:sz="4" w:space="0" w:color="auto"/>
              <w:bottom w:val="single" w:sz="4" w:space="0" w:color="auto"/>
              <w:right w:val="single" w:sz="4" w:space="0" w:color="auto"/>
            </w:tcBorders>
            <w:hideMark/>
          </w:tcPr>
          <w:p w14:paraId="16A86EF2" w14:textId="77777777" w:rsidR="003133AE" w:rsidRDefault="003133AE" w:rsidP="003133AE">
            <w:pPr>
              <w:ind w:left="2400" w:hangingChars="1000" w:hanging="2400"/>
              <w:rPr>
                <w:rFonts w:ascii="Arial" w:hAnsi="Arial" w:cs="Arial"/>
              </w:rPr>
            </w:pPr>
            <w:r>
              <w:rPr>
                <w:rFonts w:cs="Arial"/>
              </w:rPr>
              <w:t>CASE 3</w:t>
            </w:r>
          </w:p>
        </w:tc>
      </w:tr>
      <w:tr w:rsidR="003133AE" w14:paraId="1C4A6895" w14:textId="77777777" w:rsidTr="0014623F">
        <w:trPr>
          <w:jc w:val="center"/>
        </w:trPr>
        <w:tc>
          <w:tcPr>
            <w:tcW w:w="1704" w:type="dxa"/>
            <w:tcBorders>
              <w:top w:val="single" w:sz="4" w:space="0" w:color="auto"/>
              <w:left w:val="single" w:sz="4" w:space="0" w:color="auto"/>
              <w:bottom w:val="single" w:sz="4" w:space="0" w:color="auto"/>
              <w:right w:val="single" w:sz="4" w:space="0" w:color="auto"/>
            </w:tcBorders>
            <w:hideMark/>
          </w:tcPr>
          <w:p w14:paraId="7A289747" w14:textId="77777777" w:rsidR="003133AE" w:rsidRDefault="003133AE" w:rsidP="003133AE">
            <w:pPr>
              <w:ind w:left="2400" w:hangingChars="1000" w:hanging="2400"/>
              <w:rPr>
                <w:rFonts w:ascii="Arial" w:hAnsi="Arial" w:cs="Arial"/>
              </w:rPr>
            </w:pPr>
            <w:r>
              <w:rPr>
                <w:rFonts w:cs="Arial"/>
              </w:rPr>
              <w:t>cell ave</w:t>
            </w:r>
          </w:p>
        </w:tc>
        <w:tc>
          <w:tcPr>
            <w:tcW w:w="1704" w:type="dxa"/>
            <w:tcBorders>
              <w:top w:val="single" w:sz="4" w:space="0" w:color="auto"/>
              <w:left w:val="single" w:sz="4" w:space="0" w:color="auto"/>
              <w:bottom w:val="single" w:sz="4" w:space="0" w:color="auto"/>
              <w:right w:val="single" w:sz="4" w:space="0" w:color="auto"/>
            </w:tcBorders>
            <w:hideMark/>
          </w:tcPr>
          <w:p w14:paraId="0240660C" w14:textId="77777777" w:rsidR="003133AE" w:rsidRDefault="003133AE" w:rsidP="003133AE">
            <w:pPr>
              <w:ind w:left="2400" w:hangingChars="1000" w:hanging="2400"/>
              <w:rPr>
                <w:rFonts w:ascii="Arial" w:hAnsi="Arial" w:cs="Arial"/>
              </w:rPr>
            </w:pPr>
            <w:r>
              <w:rPr>
                <w:rFonts w:cs="Arial"/>
              </w:rPr>
              <w:t>1.7488</w:t>
            </w:r>
          </w:p>
        </w:tc>
        <w:tc>
          <w:tcPr>
            <w:tcW w:w="1704" w:type="dxa"/>
            <w:tcBorders>
              <w:top w:val="single" w:sz="4" w:space="0" w:color="auto"/>
              <w:left w:val="single" w:sz="4" w:space="0" w:color="auto"/>
              <w:bottom w:val="single" w:sz="4" w:space="0" w:color="auto"/>
              <w:right w:val="single" w:sz="4" w:space="0" w:color="auto"/>
            </w:tcBorders>
            <w:hideMark/>
          </w:tcPr>
          <w:p w14:paraId="7B979985" w14:textId="77777777" w:rsidR="003133AE" w:rsidRDefault="003133AE" w:rsidP="003133AE">
            <w:pPr>
              <w:ind w:left="2400" w:hangingChars="1000" w:hanging="2400"/>
              <w:rPr>
                <w:rFonts w:ascii="Arial" w:hAnsi="Arial" w:cs="Arial"/>
              </w:rPr>
            </w:pPr>
            <w:r>
              <w:rPr>
                <w:rFonts w:cs="Arial"/>
              </w:rPr>
              <w:t>1.8880</w:t>
            </w:r>
          </w:p>
        </w:tc>
        <w:tc>
          <w:tcPr>
            <w:tcW w:w="1705" w:type="dxa"/>
            <w:tcBorders>
              <w:top w:val="single" w:sz="4" w:space="0" w:color="auto"/>
              <w:left w:val="single" w:sz="4" w:space="0" w:color="auto"/>
              <w:bottom w:val="single" w:sz="4" w:space="0" w:color="auto"/>
              <w:right w:val="single" w:sz="4" w:space="0" w:color="auto"/>
            </w:tcBorders>
            <w:hideMark/>
          </w:tcPr>
          <w:p w14:paraId="01E9883F" w14:textId="77777777" w:rsidR="003133AE" w:rsidRDefault="003133AE" w:rsidP="003133AE">
            <w:pPr>
              <w:ind w:left="2400" w:hangingChars="1000" w:hanging="2400"/>
              <w:rPr>
                <w:rFonts w:ascii="Arial" w:hAnsi="Arial" w:cs="Arial"/>
              </w:rPr>
            </w:pPr>
            <w:r>
              <w:rPr>
                <w:rFonts w:cs="Arial"/>
              </w:rPr>
              <w:t>1.8886</w:t>
            </w:r>
          </w:p>
        </w:tc>
        <w:tc>
          <w:tcPr>
            <w:tcW w:w="1705" w:type="dxa"/>
            <w:tcBorders>
              <w:top w:val="single" w:sz="4" w:space="0" w:color="auto"/>
              <w:left w:val="single" w:sz="4" w:space="0" w:color="auto"/>
              <w:bottom w:val="single" w:sz="4" w:space="0" w:color="auto"/>
              <w:right w:val="single" w:sz="4" w:space="0" w:color="auto"/>
            </w:tcBorders>
            <w:hideMark/>
          </w:tcPr>
          <w:p w14:paraId="771C85EA" w14:textId="77777777" w:rsidR="003133AE" w:rsidRDefault="003133AE" w:rsidP="003133AE">
            <w:pPr>
              <w:ind w:left="2400" w:hangingChars="1000" w:hanging="2400"/>
              <w:rPr>
                <w:rFonts w:ascii="Arial" w:hAnsi="Arial" w:cs="Arial"/>
              </w:rPr>
            </w:pPr>
            <w:r>
              <w:rPr>
                <w:rFonts w:cs="Arial"/>
              </w:rPr>
              <w:t>1.9060</w:t>
            </w:r>
          </w:p>
        </w:tc>
      </w:tr>
      <w:tr w:rsidR="003133AE" w14:paraId="5ABBD620" w14:textId="77777777" w:rsidTr="0014623F">
        <w:trPr>
          <w:jc w:val="center"/>
        </w:trPr>
        <w:tc>
          <w:tcPr>
            <w:tcW w:w="1704" w:type="dxa"/>
            <w:tcBorders>
              <w:top w:val="single" w:sz="4" w:space="0" w:color="auto"/>
              <w:left w:val="single" w:sz="4" w:space="0" w:color="auto"/>
              <w:bottom w:val="single" w:sz="4" w:space="0" w:color="auto"/>
              <w:right w:val="single" w:sz="4" w:space="0" w:color="auto"/>
            </w:tcBorders>
            <w:hideMark/>
          </w:tcPr>
          <w:p w14:paraId="6D9AEF5F" w14:textId="77777777" w:rsidR="003133AE" w:rsidRDefault="003133AE" w:rsidP="003133AE">
            <w:pPr>
              <w:ind w:left="2400" w:hangingChars="1000" w:hanging="2400"/>
              <w:rPr>
                <w:rFonts w:ascii="Arial" w:hAnsi="Arial" w:cs="Arial"/>
              </w:rPr>
            </w:pPr>
            <w:r>
              <w:rPr>
                <w:rFonts w:cs="Arial"/>
              </w:rPr>
              <w:t>cell edge</w:t>
            </w:r>
          </w:p>
        </w:tc>
        <w:tc>
          <w:tcPr>
            <w:tcW w:w="1704" w:type="dxa"/>
            <w:tcBorders>
              <w:top w:val="single" w:sz="4" w:space="0" w:color="auto"/>
              <w:left w:val="single" w:sz="4" w:space="0" w:color="auto"/>
              <w:bottom w:val="single" w:sz="4" w:space="0" w:color="auto"/>
              <w:right w:val="single" w:sz="4" w:space="0" w:color="auto"/>
            </w:tcBorders>
            <w:hideMark/>
          </w:tcPr>
          <w:p w14:paraId="6BDE0825" w14:textId="77777777" w:rsidR="003133AE" w:rsidRDefault="003133AE" w:rsidP="003133AE">
            <w:pPr>
              <w:ind w:left="2400" w:hangingChars="1000" w:hanging="2400"/>
              <w:rPr>
                <w:rFonts w:ascii="Arial" w:hAnsi="Arial" w:cs="Arial"/>
              </w:rPr>
            </w:pPr>
            <w:r>
              <w:rPr>
                <w:rFonts w:cs="Arial"/>
              </w:rPr>
              <w:t>0.06052</w:t>
            </w:r>
          </w:p>
        </w:tc>
        <w:tc>
          <w:tcPr>
            <w:tcW w:w="1704" w:type="dxa"/>
            <w:tcBorders>
              <w:top w:val="single" w:sz="4" w:space="0" w:color="auto"/>
              <w:left w:val="single" w:sz="4" w:space="0" w:color="auto"/>
              <w:bottom w:val="single" w:sz="4" w:space="0" w:color="auto"/>
              <w:right w:val="single" w:sz="4" w:space="0" w:color="auto"/>
            </w:tcBorders>
            <w:hideMark/>
          </w:tcPr>
          <w:p w14:paraId="3FEB5E5D" w14:textId="77777777" w:rsidR="003133AE" w:rsidRDefault="003133AE" w:rsidP="003133AE">
            <w:pPr>
              <w:ind w:left="2400" w:hangingChars="1000" w:hanging="2400"/>
              <w:rPr>
                <w:rFonts w:ascii="Arial" w:hAnsi="Arial" w:cs="Arial"/>
              </w:rPr>
            </w:pPr>
            <w:r>
              <w:rPr>
                <w:rFonts w:cs="Arial"/>
              </w:rPr>
              <w:t>0.0658</w:t>
            </w:r>
          </w:p>
        </w:tc>
        <w:tc>
          <w:tcPr>
            <w:tcW w:w="1705" w:type="dxa"/>
            <w:tcBorders>
              <w:top w:val="single" w:sz="4" w:space="0" w:color="auto"/>
              <w:left w:val="single" w:sz="4" w:space="0" w:color="auto"/>
              <w:bottom w:val="single" w:sz="4" w:space="0" w:color="auto"/>
              <w:right w:val="single" w:sz="4" w:space="0" w:color="auto"/>
            </w:tcBorders>
            <w:hideMark/>
          </w:tcPr>
          <w:p w14:paraId="438FF76B" w14:textId="77777777" w:rsidR="003133AE" w:rsidRDefault="003133AE" w:rsidP="003133AE">
            <w:pPr>
              <w:ind w:left="2400" w:hangingChars="1000" w:hanging="2400"/>
              <w:rPr>
                <w:rFonts w:ascii="Arial" w:hAnsi="Arial" w:cs="Arial"/>
              </w:rPr>
            </w:pPr>
            <w:r>
              <w:rPr>
                <w:rFonts w:cs="Arial"/>
              </w:rPr>
              <w:t>0.0661</w:t>
            </w:r>
          </w:p>
        </w:tc>
        <w:tc>
          <w:tcPr>
            <w:tcW w:w="1705" w:type="dxa"/>
            <w:tcBorders>
              <w:top w:val="single" w:sz="4" w:space="0" w:color="auto"/>
              <w:left w:val="single" w:sz="4" w:space="0" w:color="auto"/>
              <w:bottom w:val="single" w:sz="4" w:space="0" w:color="auto"/>
              <w:right w:val="single" w:sz="4" w:space="0" w:color="auto"/>
            </w:tcBorders>
            <w:hideMark/>
          </w:tcPr>
          <w:p w14:paraId="0513915A" w14:textId="77777777" w:rsidR="003133AE" w:rsidRDefault="003133AE" w:rsidP="003133AE">
            <w:pPr>
              <w:keepNext/>
              <w:ind w:left="2400" w:hangingChars="1000" w:hanging="2400"/>
              <w:rPr>
                <w:rFonts w:ascii="Arial" w:hAnsi="Arial" w:cs="Arial"/>
              </w:rPr>
            </w:pPr>
            <w:r>
              <w:rPr>
                <w:rFonts w:cs="Arial"/>
              </w:rPr>
              <w:t>0.0667</w:t>
            </w:r>
          </w:p>
        </w:tc>
      </w:tr>
    </w:tbl>
    <w:p w14:paraId="73127ECF" w14:textId="77777777" w:rsidR="00D27196" w:rsidRDefault="00D27196" w:rsidP="00D27196"/>
    <w:p w14:paraId="2797CEB3" w14:textId="77777777" w:rsidR="00FA49A6" w:rsidRDefault="003A4670" w:rsidP="00D27196">
      <w:pPr>
        <w:pStyle w:val="ad"/>
      </w:pPr>
      <w:r>
        <w:rPr>
          <w:rFonts w:hint="eastAsia"/>
        </w:rPr>
        <w:t>图表</w:t>
      </w:r>
      <w:r>
        <w:rPr>
          <w:rFonts w:hint="eastAsia"/>
        </w:rPr>
        <w:t xml:space="preserve"> 3.2</w:t>
      </w:r>
      <w:del w:id="382" w:author="李志成" w:date="2013-05-14T20:24:00Z">
        <w:r w:rsidDel="003A4670">
          <w:rPr>
            <w:rFonts w:hint="eastAsia"/>
          </w:rPr>
          <w:delText>图表</w:delText>
        </w:r>
      </w:del>
      <w:r>
        <w:rPr>
          <w:rFonts w:hint="eastAsia"/>
        </w:rPr>
        <w:t xml:space="preserve"> 3.2</w:t>
      </w:r>
      <w:del w:id="383" w:author="李志成" w:date="2013-05-14T20:24:00Z">
        <w:r w:rsidR="00D27196" w:rsidDel="003A4670">
          <w:rPr>
            <w:rFonts w:hint="eastAsia"/>
          </w:rPr>
          <w:delText>图表</w:delText>
        </w:r>
      </w:del>
      <w:r w:rsidR="00D27196">
        <w:rPr>
          <w:rFonts w:hint="eastAsia"/>
        </w:rPr>
        <w:t xml:space="preserve"> </w:t>
      </w:r>
      <w:ins w:id="384"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385"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386" w:author="李志成" w:date="2013-05-14T20:25:00Z">
        <w:r>
          <w:rPr>
            <w:noProof/>
          </w:rPr>
          <w:t>15</w:t>
        </w:r>
        <w:r>
          <w:fldChar w:fldCharType="end"/>
        </w:r>
      </w:ins>
      <w:del w:id="387"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15</w:delText>
        </w:r>
        <w:r w:rsidR="00D27196" w:rsidDel="003A4670">
          <w:fldChar w:fldCharType="end"/>
        </w:r>
      </w:del>
      <w:r w:rsidR="00D27196">
        <w:rPr>
          <w:rFonts w:hint="eastAsia"/>
        </w:rPr>
        <w:t xml:space="preserve"> </w:t>
      </w:r>
      <w:r w:rsidR="00FA49A6">
        <w:rPr>
          <w:rFonts w:hint="eastAsia"/>
        </w:rPr>
        <w:t>不同</w:t>
      </w:r>
      <w:r w:rsidR="00FA49A6">
        <w:rPr>
          <w:rFonts w:hint="eastAsia"/>
        </w:rPr>
        <w:t>OLLA</w:t>
      </w:r>
      <w:r w:rsidR="00FA49A6">
        <w:rPr>
          <w:rFonts w:hint="eastAsia"/>
        </w:rPr>
        <w:t>的</w:t>
      </w:r>
      <w:r w:rsidR="00FA49A6">
        <w:rPr>
          <w:rFonts w:hint="eastAsia"/>
        </w:rPr>
        <w:t>MCS</w:t>
      </w:r>
      <w:r w:rsidR="00FA49A6">
        <w:rPr>
          <w:rFonts w:hint="eastAsia"/>
        </w:rPr>
        <w:t>等级与</w:t>
      </w:r>
      <w:r w:rsidR="00FA49A6">
        <w:rPr>
          <w:rFonts w:hint="eastAsia"/>
        </w:rPr>
        <w:t>HARQ</w:t>
      </w:r>
    </w:p>
    <w:tbl>
      <w:tblPr>
        <w:tblStyle w:val="ac"/>
        <w:tblW w:w="0" w:type="auto"/>
        <w:jc w:val="center"/>
        <w:tblLook w:val="04A0" w:firstRow="1" w:lastRow="0" w:firstColumn="1" w:lastColumn="0" w:noHBand="0" w:noVBand="1"/>
      </w:tblPr>
      <w:tblGrid>
        <w:gridCol w:w="3986"/>
        <w:gridCol w:w="3986"/>
      </w:tblGrid>
      <w:tr w:rsidR="002750E6" w14:paraId="2C55DF6D" w14:textId="77777777" w:rsidTr="0014623F">
        <w:trPr>
          <w:jc w:val="center"/>
        </w:trPr>
        <w:tc>
          <w:tcPr>
            <w:tcW w:w="0" w:type="auto"/>
          </w:tcPr>
          <w:p w14:paraId="05E17A7A" w14:textId="77777777" w:rsidR="002750E6" w:rsidRDefault="002750E6" w:rsidP="002750E6">
            <w:pPr>
              <w:rPr>
                <w:noProof/>
              </w:rPr>
            </w:pPr>
            <w:r>
              <w:rPr>
                <w:rFonts w:hint="eastAsia"/>
                <w:noProof/>
              </w:rPr>
              <w:t>CASE0 MCS</w:t>
            </w:r>
            <w:r>
              <w:rPr>
                <w:rFonts w:hint="eastAsia"/>
                <w:noProof/>
              </w:rPr>
              <w:t>等级</w:t>
            </w:r>
          </w:p>
        </w:tc>
        <w:tc>
          <w:tcPr>
            <w:tcW w:w="0" w:type="auto"/>
          </w:tcPr>
          <w:p w14:paraId="36245ECE" w14:textId="77777777" w:rsidR="002750E6" w:rsidRDefault="002750E6" w:rsidP="002750E6">
            <w:pPr>
              <w:rPr>
                <w:noProof/>
              </w:rPr>
            </w:pPr>
            <w:r>
              <w:rPr>
                <w:rFonts w:hint="eastAsia"/>
                <w:noProof/>
              </w:rPr>
              <w:t>CASE0 HARQ</w:t>
            </w:r>
          </w:p>
        </w:tc>
      </w:tr>
      <w:tr w:rsidR="002750E6" w14:paraId="0F63DF16" w14:textId="77777777" w:rsidTr="0014623F">
        <w:trPr>
          <w:jc w:val="center"/>
        </w:trPr>
        <w:tc>
          <w:tcPr>
            <w:tcW w:w="0" w:type="auto"/>
          </w:tcPr>
          <w:p w14:paraId="75692339" w14:textId="77777777" w:rsidR="002750E6" w:rsidRDefault="003A04C8" w:rsidP="002750E6">
            <w:pPr>
              <w:rPr>
                <w:noProof/>
              </w:rPr>
            </w:pPr>
            <w:r>
              <w:rPr>
                <w:rFonts w:cs="Arial"/>
                <w:noProof/>
              </w:rPr>
              <w:drawing>
                <wp:inline distT="0" distB="0" distL="0" distR="0" wp14:anchorId="790D210D" wp14:editId="07B9F6E6">
                  <wp:extent cx="2394000" cy="1800000"/>
                  <wp:effectExtent l="0" t="0" r="0" b="0"/>
                  <wp:docPr id="289" name="图片 28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13"/>
                          <pic:cNvPicPr>
                            <a:picLocks noGrp="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2394000" cy="1800000"/>
                          </a:xfrm>
                          <a:prstGeom prst="rect">
                            <a:avLst/>
                          </a:prstGeom>
                          <a:noFill/>
                          <a:ln>
                            <a:noFill/>
                          </a:ln>
                        </pic:spPr>
                      </pic:pic>
                    </a:graphicData>
                  </a:graphic>
                </wp:inline>
              </w:drawing>
            </w:r>
          </w:p>
        </w:tc>
        <w:tc>
          <w:tcPr>
            <w:tcW w:w="0" w:type="auto"/>
          </w:tcPr>
          <w:p w14:paraId="5D793E9C" w14:textId="77777777" w:rsidR="002750E6" w:rsidRDefault="003A04C8" w:rsidP="002750E6">
            <w:pPr>
              <w:rPr>
                <w:noProof/>
              </w:rPr>
            </w:pPr>
            <w:r>
              <w:rPr>
                <w:rFonts w:cs="Arial"/>
                <w:noProof/>
              </w:rPr>
              <w:drawing>
                <wp:inline distT="0" distB="0" distL="0" distR="0" wp14:anchorId="04417CBF" wp14:editId="5F5B5EC9">
                  <wp:extent cx="2394000" cy="1800000"/>
                  <wp:effectExtent l="0" t="0" r="0" b="0"/>
                  <wp:docPr id="290" name="图片 29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12"/>
                          <pic:cNvPicPr>
                            <a:picLocks noGrp="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2394000" cy="1800000"/>
                          </a:xfrm>
                          <a:prstGeom prst="rect">
                            <a:avLst/>
                          </a:prstGeom>
                          <a:noFill/>
                          <a:ln>
                            <a:noFill/>
                          </a:ln>
                        </pic:spPr>
                      </pic:pic>
                    </a:graphicData>
                  </a:graphic>
                </wp:inline>
              </w:drawing>
            </w:r>
          </w:p>
        </w:tc>
      </w:tr>
      <w:tr w:rsidR="002750E6" w14:paraId="231F28E4" w14:textId="77777777" w:rsidTr="0014623F">
        <w:trPr>
          <w:jc w:val="center"/>
        </w:trPr>
        <w:tc>
          <w:tcPr>
            <w:tcW w:w="0" w:type="auto"/>
          </w:tcPr>
          <w:p w14:paraId="0571FE80" w14:textId="77777777" w:rsidR="002750E6" w:rsidRDefault="002750E6" w:rsidP="002750E6">
            <w:pPr>
              <w:rPr>
                <w:noProof/>
              </w:rPr>
            </w:pPr>
            <w:r>
              <w:rPr>
                <w:rFonts w:hint="eastAsia"/>
                <w:noProof/>
              </w:rPr>
              <w:t>CASE1 MCS</w:t>
            </w:r>
            <w:r>
              <w:rPr>
                <w:rFonts w:hint="eastAsia"/>
                <w:noProof/>
              </w:rPr>
              <w:t>等级</w:t>
            </w:r>
          </w:p>
        </w:tc>
        <w:tc>
          <w:tcPr>
            <w:tcW w:w="0" w:type="auto"/>
          </w:tcPr>
          <w:p w14:paraId="013D2E20" w14:textId="77777777" w:rsidR="002750E6" w:rsidRDefault="002750E6" w:rsidP="002750E6">
            <w:pPr>
              <w:rPr>
                <w:noProof/>
              </w:rPr>
            </w:pPr>
            <w:r>
              <w:rPr>
                <w:rFonts w:hint="eastAsia"/>
                <w:noProof/>
              </w:rPr>
              <w:t>CASE1 HARQ</w:t>
            </w:r>
          </w:p>
        </w:tc>
      </w:tr>
      <w:tr w:rsidR="002750E6" w14:paraId="4BD5C03E" w14:textId="77777777" w:rsidTr="0014623F">
        <w:trPr>
          <w:jc w:val="center"/>
        </w:trPr>
        <w:tc>
          <w:tcPr>
            <w:tcW w:w="0" w:type="auto"/>
          </w:tcPr>
          <w:p w14:paraId="7D706D32" w14:textId="77777777" w:rsidR="002750E6" w:rsidRDefault="003A04C8" w:rsidP="002750E6">
            <w:pPr>
              <w:rPr>
                <w:noProof/>
              </w:rPr>
            </w:pPr>
            <w:r>
              <w:rPr>
                <w:rFonts w:cs="Arial"/>
                <w:noProof/>
              </w:rPr>
              <w:lastRenderedPageBreak/>
              <w:drawing>
                <wp:inline distT="0" distB="0" distL="0" distR="0" wp14:anchorId="4F503616" wp14:editId="5337C780">
                  <wp:extent cx="2394000" cy="1800000"/>
                  <wp:effectExtent l="0" t="0" r="0" b="0"/>
                  <wp:docPr id="291" name="图片 29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11"/>
                          <pic:cNvPicPr>
                            <a:picLocks noGrp="1"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2394000" cy="1800000"/>
                          </a:xfrm>
                          <a:prstGeom prst="rect">
                            <a:avLst/>
                          </a:prstGeom>
                          <a:noFill/>
                          <a:ln>
                            <a:noFill/>
                          </a:ln>
                        </pic:spPr>
                      </pic:pic>
                    </a:graphicData>
                  </a:graphic>
                </wp:inline>
              </w:drawing>
            </w:r>
          </w:p>
        </w:tc>
        <w:tc>
          <w:tcPr>
            <w:tcW w:w="0" w:type="auto"/>
          </w:tcPr>
          <w:p w14:paraId="5D1A0F9C" w14:textId="77777777" w:rsidR="002750E6" w:rsidRDefault="003A04C8" w:rsidP="002750E6">
            <w:pPr>
              <w:rPr>
                <w:noProof/>
              </w:rPr>
            </w:pPr>
            <w:r>
              <w:rPr>
                <w:rFonts w:cs="Arial"/>
                <w:noProof/>
              </w:rPr>
              <w:drawing>
                <wp:inline distT="0" distB="0" distL="0" distR="0" wp14:anchorId="1DED6DB7" wp14:editId="3896D4C1">
                  <wp:extent cx="2394000" cy="1800000"/>
                  <wp:effectExtent l="0" t="0" r="0" b="0"/>
                  <wp:docPr id="292" name="图片 29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10"/>
                          <pic:cNvPicPr>
                            <a:picLocks noGrp="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2394000" cy="1800000"/>
                          </a:xfrm>
                          <a:prstGeom prst="rect">
                            <a:avLst/>
                          </a:prstGeom>
                          <a:noFill/>
                          <a:ln>
                            <a:noFill/>
                          </a:ln>
                        </pic:spPr>
                      </pic:pic>
                    </a:graphicData>
                  </a:graphic>
                </wp:inline>
              </w:drawing>
            </w:r>
          </w:p>
        </w:tc>
      </w:tr>
      <w:tr w:rsidR="002750E6" w14:paraId="206749DA" w14:textId="77777777" w:rsidTr="0014623F">
        <w:trPr>
          <w:jc w:val="center"/>
        </w:trPr>
        <w:tc>
          <w:tcPr>
            <w:tcW w:w="0" w:type="auto"/>
          </w:tcPr>
          <w:p w14:paraId="623CEBEE" w14:textId="77777777" w:rsidR="002750E6" w:rsidRDefault="002750E6" w:rsidP="002750E6">
            <w:pPr>
              <w:rPr>
                <w:noProof/>
              </w:rPr>
            </w:pPr>
            <w:r>
              <w:rPr>
                <w:rFonts w:hint="eastAsia"/>
                <w:noProof/>
              </w:rPr>
              <w:t>CASE2 MCS</w:t>
            </w:r>
            <w:r>
              <w:rPr>
                <w:rFonts w:hint="eastAsia"/>
                <w:noProof/>
              </w:rPr>
              <w:t>等级</w:t>
            </w:r>
          </w:p>
        </w:tc>
        <w:tc>
          <w:tcPr>
            <w:tcW w:w="0" w:type="auto"/>
          </w:tcPr>
          <w:p w14:paraId="5633E865" w14:textId="77777777" w:rsidR="002750E6" w:rsidRDefault="002750E6" w:rsidP="002750E6">
            <w:pPr>
              <w:rPr>
                <w:noProof/>
              </w:rPr>
            </w:pPr>
            <w:r>
              <w:rPr>
                <w:rFonts w:hint="eastAsia"/>
                <w:noProof/>
              </w:rPr>
              <w:t>CASE2 HARQ</w:t>
            </w:r>
          </w:p>
        </w:tc>
      </w:tr>
      <w:tr w:rsidR="002750E6" w14:paraId="6BFE10A7" w14:textId="77777777" w:rsidTr="0014623F">
        <w:trPr>
          <w:jc w:val="center"/>
        </w:trPr>
        <w:tc>
          <w:tcPr>
            <w:tcW w:w="0" w:type="auto"/>
          </w:tcPr>
          <w:p w14:paraId="3588FDE6" w14:textId="77777777" w:rsidR="002750E6" w:rsidRDefault="003A04C8" w:rsidP="002750E6">
            <w:pPr>
              <w:rPr>
                <w:noProof/>
              </w:rPr>
            </w:pPr>
            <w:r>
              <w:rPr>
                <w:rFonts w:cs="Arial"/>
                <w:noProof/>
              </w:rPr>
              <w:drawing>
                <wp:inline distT="0" distB="0" distL="0" distR="0" wp14:anchorId="0D6CD0B3" wp14:editId="228F1BAD">
                  <wp:extent cx="2394000" cy="1800000"/>
                  <wp:effectExtent l="0" t="0" r="0" b="0"/>
                  <wp:docPr id="293" name="图片 29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09"/>
                          <pic:cNvPicPr>
                            <a:picLocks noGrp="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2394000" cy="1800000"/>
                          </a:xfrm>
                          <a:prstGeom prst="rect">
                            <a:avLst/>
                          </a:prstGeom>
                          <a:noFill/>
                          <a:ln>
                            <a:noFill/>
                          </a:ln>
                        </pic:spPr>
                      </pic:pic>
                    </a:graphicData>
                  </a:graphic>
                </wp:inline>
              </w:drawing>
            </w:r>
          </w:p>
        </w:tc>
        <w:tc>
          <w:tcPr>
            <w:tcW w:w="0" w:type="auto"/>
          </w:tcPr>
          <w:p w14:paraId="638121E4" w14:textId="77777777" w:rsidR="002750E6" w:rsidRDefault="003A04C8" w:rsidP="002750E6">
            <w:pPr>
              <w:rPr>
                <w:noProof/>
              </w:rPr>
            </w:pPr>
            <w:r>
              <w:rPr>
                <w:rFonts w:cs="Arial"/>
                <w:noProof/>
              </w:rPr>
              <w:drawing>
                <wp:inline distT="0" distB="0" distL="0" distR="0" wp14:anchorId="67257B9C" wp14:editId="2403FF9E">
                  <wp:extent cx="2394000" cy="1800000"/>
                  <wp:effectExtent l="0" t="0" r="0" b="0"/>
                  <wp:docPr id="294" name="图片 29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08"/>
                          <pic:cNvPicPr>
                            <a:picLocks noGrp="1"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2394000" cy="1800000"/>
                          </a:xfrm>
                          <a:prstGeom prst="rect">
                            <a:avLst/>
                          </a:prstGeom>
                          <a:noFill/>
                          <a:ln>
                            <a:noFill/>
                          </a:ln>
                        </pic:spPr>
                      </pic:pic>
                    </a:graphicData>
                  </a:graphic>
                </wp:inline>
              </w:drawing>
            </w:r>
          </w:p>
        </w:tc>
      </w:tr>
      <w:tr w:rsidR="002750E6" w14:paraId="5B06443C" w14:textId="77777777" w:rsidTr="0014623F">
        <w:trPr>
          <w:jc w:val="center"/>
        </w:trPr>
        <w:tc>
          <w:tcPr>
            <w:tcW w:w="0" w:type="auto"/>
          </w:tcPr>
          <w:p w14:paraId="0CD1B4EE" w14:textId="77777777" w:rsidR="002750E6" w:rsidRDefault="002750E6" w:rsidP="002750E6">
            <w:pPr>
              <w:rPr>
                <w:noProof/>
              </w:rPr>
            </w:pPr>
            <w:r>
              <w:rPr>
                <w:rFonts w:hint="eastAsia"/>
                <w:noProof/>
              </w:rPr>
              <w:t>CASE3 MCS</w:t>
            </w:r>
            <w:r>
              <w:rPr>
                <w:rFonts w:hint="eastAsia"/>
                <w:noProof/>
              </w:rPr>
              <w:t>等级</w:t>
            </w:r>
          </w:p>
        </w:tc>
        <w:tc>
          <w:tcPr>
            <w:tcW w:w="0" w:type="auto"/>
          </w:tcPr>
          <w:p w14:paraId="6416D56B" w14:textId="77777777" w:rsidR="002750E6" w:rsidRDefault="002750E6" w:rsidP="002750E6">
            <w:pPr>
              <w:rPr>
                <w:noProof/>
              </w:rPr>
            </w:pPr>
            <w:r>
              <w:rPr>
                <w:rFonts w:hint="eastAsia"/>
                <w:noProof/>
              </w:rPr>
              <w:t>CASE3 HARQ</w:t>
            </w:r>
          </w:p>
        </w:tc>
      </w:tr>
      <w:tr w:rsidR="002750E6" w14:paraId="704AEF92" w14:textId="77777777" w:rsidTr="0014623F">
        <w:trPr>
          <w:jc w:val="center"/>
        </w:trPr>
        <w:tc>
          <w:tcPr>
            <w:tcW w:w="0" w:type="auto"/>
          </w:tcPr>
          <w:p w14:paraId="1A748DE3" w14:textId="77777777" w:rsidR="002750E6" w:rsidRDefault="003A04C8" w:rsidP="002750E6">
            <w:pPr>
              <w:rPr>
                <w:noProof/>
              </w:rPr>
            </w:pPr>
            <w:r>
              <w:rPr>
                <w:rFonts w:cs="Arial"/>
                <w:noProof/>
              </w:rPr>
              <w:drawing>
                <wp:inline distT="0" distB="0" distL="0" distR="0" wp14:anchorId="4872121C" wp14:editId="5B2DA179">
                  <wp:extent cx="2394000" cy="1800000"/>
                  <wp:effectExtent l="0" t="0" r="0" b="0"/>
                  <wp:docPr id="305" name="图片 30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07"/>
                          <pic:cNvPicPr>
                            <a:picLocks noGrp="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2394000" cy="1800000"/>
                          </a:xfrm>
                          <a:prstGeom prst="rect">
                            <a:avLst/>
                          </a:prstGeom>
                          <a:noFill/>
                          <a:ln>
                            <a:noFill/>
                          </a:ln>
                        </pic:spPr>
                      </pic:pic>
                    </a:graphicData>
                  </a:graphic>
                </wp:inline>
              </w:drawing>
            </w:r>
          </w:p>
        </w:tc>
        <w:tc>
          <w:tcPr>
            <w:tcW w:w="0" w:type="auto"/>
          </w:tcPr>
          <w:p w14:paraId="0473FA03" w14:textId="77777777" w:rsidR="002750E6" w:rsidRDefault="003A04C8" w:rsidP="002750E6">
            <w:pPr>
              <w:rPr>
                <w:noProof/>
              </w:rPr>
            </w:pPr>
            <w:r>
              <w:rPr>
                <w:rFonts w:cs="Arial"/>
                <w:noProof/>
              </w:rPr>
              <w:drawing>
                <wp:inline distT="0" distB="0" distL="0" distR="0" wp14:anchorId="00988EFB" wp14:editId="77B1D57F">
                  <wp:extent cx="2394000" cy="1800000"/>
                  <wp:effectExtent l="0" t="0" r="0" b="0"/>
                  <wp:docPr id="306" name="图片 30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06"/>
                          <pic:cNvPicPr>
                            <a:picLocks noGrp="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2394000" cy="1800000"/>
                          </a:xfrm>
                          <a:prstGeom prst="rect">
                            <a:avLst/>
                          </a:prstGeom>
                          <a:noFill/>
                          <a:ln>
                            <a:noFill/>
                          </a:ln>
                        </pic:spPr>
                      </pic:pic>
                    </a:graphicData>
                  </a:graphic>
                </wp:inline>
              </w:drawing>
            </w:r>
          </w:p>
        </w:tc>
      </w:tr>
    </w:tbl>
    <w:p w14:paraId="05D5B3DF" w14:textId="77777777" w:rsidR="003133AE" w:rsidRPr="00115C51" w:rsidRDefault="003133AE" w:rsidP="00115C51">
      <w:pPr>
        <w:ind w:firstLineChars="200" w:firstLine="480"/>
        <w:rPr>
          <w:szCs w:val="24"/>
        </w:rPr>
      </w:pPr>
      <w:r w:rsidRPr="00115C51">
        <w:rPr>
          <w:rFonts w:hint="eastAsia"/>
          <w:szCs w:val="24"/>
        </w:rPr>
        <w:t>比较不同</w:t>
      </w:r>
      <w:r w:rsidRPr="00115C51">
        <w:rPr>
          <w:szCs w:val="24"/>
        </w:rPr>
        <w:t>CASE</w:t>
      </w:r>
      <w:r w:rsidRPr="00115C51">
        <w:rPr>
          <w:rFonts w:hint="eastAsia"/>
          <w:szCs w:val="24"/>
        </w:rPr>
        <w:t>的参数配置</w:t>
      </w:r>
      <w:r w:rsidRPr="00115C51">
        <w:rPr>
          <w:szCs w:val="24"/>
        </w:rPr>
        <w:t>(3km/h)</w:t>
      </w:r>
      <w:r w:rsidRPr="00115C51">
        <w:rPr>
          <w:rFonts w:hint="eastAsia"/>
          <w:szCs w:val="24"/>
        </w:rPr>
        <w:t>的</w:t>
      </w:r>
      <w:r w:rsidRPr="00115C51">
        <w:rPr>
          <w:szCs w:val="24"/>
        </w:rPr>
        <w:t>MCS</w:t>
      </w:r>
      <w:r w:rsidRPr="00115C51">
        <w:rPr>
          <w:rFonts w:hint="eastAsia"/>
          <w:szCs w:val="24"/>
        </w:rPr>
        <w:t>和</w:t>
      </w:r>
      <w:r w:rsidRPr="00115C51">
        <w:rPr>
          <w:szCs w:val="24"/>
        </w:rPr>
        <w:t>HARQ</w:t>
      </w:r>
      <w:r w:rsidRPr="00115C51">
        <w:rPr>
          <w:rFonts w:hint="eastAsia"/>
          <w:szCs w:val="24"/>
        </w:rPr>
        <w:t>结果：</w:t>
      </w:r>
    </w:p>
    <w:p w14:paraId="726220FD" w14:textId="77777777" w:rsidR="003133AE" w:rsidRPr="00115C51" w:rsidRDefault="003133AE" w:rsidP="00115C51">
      <w:pPr>
        <w:ind w:firstLineChars="200" w:firstLine="480"/>
        <w:rPr>
          <w:szCs w:val="24"/>
        </w:rPr>
      </w:pPr>
      <w:r w:rsidRPr="00115C51">
        <w:rPr>
          <w:rFonts w:hint="eastAsia"/>
          <w:szCs w:val="24"/>
        </w:rPr>
        <w:t>分成两组比较</w:t>
      </w:r>
      <w:r w:rsidRPr="00115C51">
        <w:rPr>
          <w:szCs w:val="24"/>
        </w:rPr>
        <w:t>CASE0 CASE 2 CASE3</w:t>
      </w:r>
      <w:r w:rsidRPr="00115C51">
        <w:rPr>
          <w:rFonts w:hint="eastAsia"/>
          <w:szCs w:val="24"/>
        </w:rPr>
        <w:t>，和</w:t>
      </w:r>
      <w:r w:rsidRPr="00115C51">
        <w:rPr>
          <w:szCs w:val="24"/>
        </w:rPr>
        <w:t>CASE 0 CASE 1</w:t>
      </w:r>
    </w:p>
    <w:p w14:paraId="399885D8" w14:textId="77777777" w:rsidR="003133AE" w:rsidRPr="00115C51" w:rsidRDefault="003133AE" w:rsidP="00115C51">
      <w:pPr>
        <w:ind w:firstLineChars="200" w:firstLine="480"/>
        <w:rPr>
          <w:szCs w:val="24"/>
        </w:rPr>
      </w:pPr>
      <w:r w:rsidRPr="00115C51">
        <w:rPr>
          <w:rFonts w:hint="eastAsia"/>
          <w:szCs w:val="24"/>
        </w:rPr>
        <w:t>其中</w:t>
      </w:r>
      <w:r w:rsidRPr="00115C51">
        <w:rPr>
          <w:szCs w:val="24"/>
        </w:rPr>
        <w:t>MCS_case_X</w:t>
      </w:r>
      <w:r w:rsidRPr="00115C51">
        <w:rPr>
          <w:rFonts w:hint="eastAsia"/>
          <w:szCs w:val="24"/>
        </w:rPr>
        <w:t>表示</w:t>
      </w:r>
      <w:r w:rsidRPr="00115C51">
        <w:rPr>
          <w:szCs w:val="24"/>
        </w:rPr>
        <w:t>case_X</w:t>
      </w:r>
      <w:r w:rsidRPr="00115C51">
        <w:rPr>
          <w:rFonts w:hint="eastAsia"/>
          <w:szCs w:val="24"/>
        </w:rPr>
        <w:t>的</w:t>
      </w:r>
      <w:r w:rsidRPr="00115C51">
        <w:rPr>
          <w:szCs w:val="24"/>
        </w:rPr>
        <w:t>MCS</w:t>
      </w:r>
      <w:r w:rsidRPr="00115C51">
        <w:rPr>
          <w:rFonts w:hint="eastAsia"/>
          <w:szCs w:val="24"/>
        </w:rPr>
        <w:t>等级</w:t>
      </w:r>
      <w:r w:rsidR="000E39C0">
        <w:rPr>
          <w:rFonts w:hint="eastAsia"/>
          <w:szCs w:val="24"/>
        </w:rPr>
        <w:t>，</w:t>
      </w:r>
      <w:r w:rsidRPr="00115C51">
        <w:rPr>
          <w:szCs w:val="24"/>
        </w:rPr>
        <w:t>HARQ_case_X</w:t>
      </w:r>
      <w:r w:rsidRPr="00115C51">
        <w:rPr>
          <w:rFonts w:hint="eastAsia"/>
          <w:szCs w:val="24"/>
        </w:rPr>
        <w:t>表示</w:t>
      </w:r>
      <w:r w:rsidRPr="00115C51">
        <w:rPr>
          <w:szCs w:val="24"/>
        </w:rPr>
        <w:t>case_X</w:t>
      </w:r>
      <w:r w:rsidRPr="00115C51">
        <w:rPr>
          <w:rFonts w:hint="eastAsia"/>
          <w:szCs w:val="24"/>
        </w:rPr>
        <w:t>的</w:t>
      </w:r>
      <w:r w:rsidRPr="00115C51">
        <w:rPr>
          <w:szCs w:val="24"/>
        </w:rPr>
        <w:t>HARQ</w:t>
      </w:r>
      <w:r w:rsidRPr="00115C51">
        <w:rPr>
          <w:rFonts w:hint="eastAsia"/>
          <w:szCs w:val="24"/>
        </w:rPr>
        <w:t>传输正确概率</w:t>
      </w:r>
      <w:r w:rsidR="00115C51">
        <w:rPr>
          <w:rFonts w:hint="eastAsia"/>
          <w:szCs w:val="24"/>
        </w:rPr>
        <w:t>。</w:t>
      </w:r>
    </w:p>
    <w:p w14:paraId="2B5373BB" w14:textId="77777777" w:rsidR="003133AE" w:rsidRPr="00115C51" w:rsidRDefault="003133AE" w:rsidP="00115C51">
      <w:pPr>
        <w:ind w:firstLineChars="200" w:firstLine="480"/>
        <w:rPr>
          <w:szCs w:val="24"/>
        </w:rPr>
      </w:pPr>
      <w:r w:rsidRPr="00115C51">
        <w:rPr>
          <w:rFonts w:hint="eastAsia"/>
          <w:szCs w:val="24"/>
        </w:rPr>
        <w:t>对于</w:t>
      </w:r>
      <w:r w:rsidRPr="00115C51">
        <w:rPr>
          <w:szCs w:val="24"/>
        </w:rPr>
        <w:t>CASE0 CASE 2 CASE3</w:t>
      </w:r>
      <w:r w:rsidRPr="00115C51">
        <w:rPr>
          <w:rFonts w:hint="eastAsia"/>
          <w:szCs w:val="24"/>
        </w:rPr>
        <w:t>，</w:t>
      </w:r>
      <w:r w:rsidRPr="00115C51">
        <w:rPr>
          <w:szCs w:val="24"/>
        </w:rPr>
        <w:t>MCS</w:t>
      </w:r>
      <w:r w:rsidRPr="00115C51">
        <w:rPr>
          <w:rFonts w:hint="eastAsia"/>
          <w:szCs w:val="24"/>
        </w:rPr>
        <w:t>提升量相同，都是每正确接收</w:t>
      </w:r>
      <w:r w:rsidRPr="00115C51">
        <w:rPr>
          <w:szCs w:val="24"/>
        </w:rPr>
        <w:t>10</w:t>
      </w:r>
      <w:r w:rsidRPr="00115C51">
        <w:rPr>
          <w:rFonts w:hint="eastAsia"/>
          <w:szCs w:val="24"/>
        </w:rPr>
        <w:t>个包提升一个等级，而</w:t>
      </w:r>
      <w:r w:rsidRPr="00115C51">
        <w:rPr>
          <w:szCs w:val="24"/>
        </w:rPr>
        <w:t>MCS</w:t>
      </w:r>
      <w:r w:rsidRPr="00115C51">
        <w:rPr>
          <w:rFonts w:hint="eastAsia"/>
          <w:szCs w:val="24"/>
        </w:rPr>
        <w:t>下降量不一样，</w:t>
      </w:r>
      <w:r w:rsidRPr="00115C51">
        <w:rPr>
          <w:szCs w:val="24"/>
        </w:rPr>
        <w:t xml:space="preserve">CASE 0 </w:t>
      </w:r>
      <w:r w:rsidRPr="00115C51">
        <w:rPr>
          <w:rFonts w:hint="eastAsia"/>
          <w:szCs w:val="24"/>
        </w:rPr>
        <w:t>每错一个包就降一个</w:t>
      </w:r>
      <w:r w:rsidRPr="00115C51">
        <w:rPr>
          <w:szCs w:val="24"/>
        </w:rPr>
        <w:t>MCS</w:t>
      </w:r>
      <w:r w:rsidRPr="00115C51">
        <w:rPr>
          <w:rFonts w:hint="eastAsia"/>
          <w:szCs w:val="24"/>
        </w:rPr>
        <w:t>等级，而</w:t>
      </w:r>
      <w:r w:rsidRPr="00115C51">
        <w:rPr>
          <w:szCs w:val="24"/>
        </w:rPr>
        <w:t>case 2</w:t>
      </w:r>
      <w:r w:rsidRPr="00115C51">
        <w:rPr>
          <w:rFonts w:hint="eastAsia"/>
          <w:szCs w:val="24"/>
        </w:rPr>
        <w:t>错</w:t>
      </w:r>
      <w:r w:rsidRPr="00115C51">
        <w:rPr>
          <w:szCs w:val="24"/>
        </w:rPr>
        <w:t>4</w:t>
      </w:r>
      <w:r w:rsidRPr="00115C51">
        <w:rPr>
          <w:rFonts w:hint="eastAsia"/>
          <w:szCs w:val="24"/>
        </w:rPr>
        <w:t>个包下降一个</w:t>
      </w:r>
      <w:r w:rsidRPr="00115C51">
        <w:rPr>
          <w:rFonts w:hint="eastAsia"/>
          <w:szCs w:val="24"/>
        </w:rPr>
        <w:lastRenderedPageBreak/>
        <w:t>等级。因此，有</w:t>
      </w:r>
    </w:p>
    <w:p w14:paraId="3B8B929E" w14:textId="77777777" w:rsidR="003133AE" w:rsidRPr="00115C51" w:rsidRDefault="003133AE" w:rsidP="00115C51">
      <w:pPr>
        <w:ind w:firstLineChars="200" w:firstLine="480"/>
        <w:rPr>
          <w:szCs w:val="24"/>
        </w:rPr>
      </w:pPr>
      <w:r w:rsidRPr="00115C51">
        <w:rPr>
          <w:szCs w:val="24"/>
        </w:rPr>
        <w:t>MCS_case_0&lt;MCS_case_3&lt;MCS_case_2</w:t>
      </w:r>
      <w:r w:rsidRPr="00115C51">
        <w:rPr>
          <w:rFonts w:hint="eastAsia"/>
          <w:szCs w:val="24"/>
        </w:rPr>
        <w:t>，</w:t>
      </w:r>
    </w:p>
    <w:p w14:paraId="74848E63" w14:textId="77777777" w:rsidR="003133AE" w:rsidRPr="00115C51" w:rsidRDefault="003133AE" w:rsidP="00115C51">
      <w:pPr>
        <w:ind w:firstLineChars="200" w:firstLine="480"/>
        <w:rPr>
          <w:szCs w:val="24"/>
        </w:rPr>
      </w:pPr>
      <w:r w:rsidRPr="00115C51">
        <w:rPr>
          <w:szCs w:val="24"/>
        </w:rPr>
        <w:t>HARQ_case_0&gt; HARQ_case_3&gt; HARQ_case_2,</w:t>
      </w:r>
    </w:p>
    <w:p w14:paraId="1C5767C0" w14:textId="77777777" w:rsidR="003133AE" w:rsidRPr="00115C51" w:rsidRDefault="003133AE" w:rsidP="00115C51">
      <w:pPr>
        <w:ind w:firstLineChars="200" w:firstLine="480"/>
        <w:rPr>
          <w:szCs w:val="24"/>
        </w:rPr>
      </w:pPr>
      <w:r w:rsidRPr="00115C51">
        <w:rPr>
          <w:rFonts w:hint="eastAsia"/>
          <w:szCs w:val="24"/>
        </w:rPr>
        <w:t>仿真结果与预期相符；</w:t>
      </w:r>
    </w:p>
    <w:p w14:paraId="6033E6EC" w14:textId="77777777" w:rsidR="003133AE" w:rsidRPr="00115C51" w:rsidRDefault="003133AE" w:rsidP="00115C51">
      <w:pPr>
        <w:ind w:firstLineChars="200" w:firstLine="480"/>
        <w:rPr>
          <w:szCs w:val="24"/>
        </w:rPr>
      </w:pPr>
      <w:r w:rsidRPr="00115C51">
        <w:rPr>
          <w:rFonts w:hint="eastAsia"/>
          <w:szCs w:val="24"/>
        </w:rPr>
        <w:t>对于</w:t>
      </w:r>
      <w:r w:rsidRPr="00115C51">
        <w:rPr>
          <w:szCs w:val="24"/>
        </w:rPr>
        <w:t xml:space="preserve">CASE0 CASE 1 </w:t>
      </w:r>
      <w:r w:rsidRPr="00115C51">
        <w:rPr>
          <w:rFonts w:hint="eastAsia"/>
          <w:szCs w:val="24"/>
        </w:rPr>
        <w:t>，也类似上述解释，有</w:t>
      </w:r>
    </w:p>
    <w:p w14:paraId="422ED216" w14:textId="77777777" w:rsidR="003133AE" w:rsidRPr="00115C51" w:rsidRDefault="003133AE" w:rsidP="00115C51">
      <w:pPr>
        <w:ind w:firstLineChars="200" w:firstLine="480"/>
        <w:rPr>
          <w:szCs w:val="24"/>
        </w:rPr>
      </w:pPr>
      <w:r w:rsidRPr="00115C51">
        <w:rPr>
          <w:szCs w:val="24"/>
        </w:rPr>
        <w:t>MCS_case_0&lt;MCS_case_1</w:t>
      </w:r>
      <w:r w:rsidRPr="00115C51">
        <w:rPr>
          <w:rFonts w:hint="eastAsia"/>
          <w:szCs w:val="24"/>
        </w:rPr>
        <w:t>；</w:t>
      </w:r>
    </w:p>
    <w:p w14:paraId="193E747B" w14:textId="77777777" w:rsidR="003133AE" w:rsidRPr="00115C51" w:rsidRDefault="003133AE" w:rsidP="00115C51">
      <w:pPr>
        <w:ind w:firstLineChars="200" w:firstLine="480"/>
        <w:rPr>
          <w:szCs w:val="24"/>
        </w:rPr>
      </w:pPr>
      <w:r w:rsidRPr="00115C51">
        <w:rPr>
          <w:szCs w:val="24"/>
        </w:rPr>
        <w:t>HARQ_case_0&gt; HARQ_case_1</w:t>
      </w:r>
      <w:r w:rsidRPr="00115C51">
        <w:rPr>
          <w:rFonts w:hint="eastAsia"/>
          <w:szCs w:val="24"/>
        </w:rPr>
        <w:t>；也是符合预期的。</w:t>
      </w:r>
    </w:p>
    <w:p w14:paraId="0C074809" w14:textId="77777777" w:rsidR="003133AE" w:rsidRPr="00115C51" w:rsidRDefault="003133AE" w:rsidP="00115C51">
      <w:pPr>
        <w:ind w:firstLineChars="200" w:firstLine="480"/>
        <w:rPr>
          <w:szCs w:val="24"/>
        </w:rPr>
      </w:pPr>
      <w:r w:rsidRPr="00115C51">
        <w:rPr>
          <w:rFonts w:hint="eastAsia"/>
          <w:szCs w:val="24"/>
        </w:rPr>
        <w:t>这样通过</w:t>
      </w:r>
      <w:r w:rsidRPr="00115C51">
        <w:rPr>
          <w:szCs w:val="24"/>
        </w:rPr>
        <w:t>MCS</w:t>
      </w:r>
      <w:r w:rsidRPr="00115C51">
        <w:rPr>
          <w:rFonts w:hint="eastAsia"/>
          <w:szCs w:val="24"/>
        </w:rPr>
        <w:t>等级分布和</w:t>
      </w:r>
      <w:r w:rsidRPr="00115C51">
        <w:rPr>
          <w:szCs w:val="24"/>
        </w:rPr>
        <w:t>HARQ</w:t>
      </w:r>
      <w:r w:rsidRPr="00115C51">
        <w:rPr>
          <w:rFonts w:hint="eastAsia"/>
          <w:szCs w:val="24"/>
        </w:rPr>
        <w:t>正确接收概率的折中，来找到一个合适的平衡点，来最大化扇区频谱效率。</w:t>
      </w:r>
    </w:p>
    <w:p w14:paraId="0E634156" w14:textId="77777777" w:rsidR="003133AE" w:rsidRPr="003133AE" w:rsidRDefault="00856D61" w:rsidP="003133AE">
      <w:pPr>
        <w:pStyle w:val="3"/>
      </w:pPr>
      <w:bookmarkStart w:id="388" w:name="_Toc344200327"/>
      <w:r>
        <w:rPr>
          <w:rFonts w:hint="eastAsia"/>
        </w:rPr>
        <w:t>下行</w:t>
      </w:r>
      <w:r w:rsidR="003133AE" w:rsidRPr="003133AE">
        <w:rPr>
          <w:rFonts w:hint="eastAsia"/>
        </w:rPr>
        <w:t>不同天线相关性的仿真结果与分析</w:t>
      </w:r>
      <w:bookmarkEnd w:id="388"/>
    </w:p>
    <w:p w14:paraId="10CE3F56" w14:textId="77777777" w:rsidR="003133AE" w:rsidRDefault="003133AE" w:rsidP="003133AE">
      <w:pPr>
        <w:ind w:firstLineChars="200" w:firstLine="480"/>
        <w:rPr>
          <w:rFonts w:ascii="Arial" w:hAnsi="Arial"/>
        </w:rPr>
      </w:pPr>
      <w:r>
        <w:rPr>
          <w:rFonts w:hint="eastAsia"/>
        </w:rPr>
        <w:t>不同仿真</w:t>
      </w:r>
      <w:r>
        <w:t>case</w:t>
      </w:r>
      <w:r>
        <w:rPr>
          <w:rFonts w:hint="eastAsia"/>
        </w:rPr>
        <w:t>的基于</w:t>
      </w:r>
      <w:r>
        <w:t>ITU</w:t>
      </w:r>
      <w:r>
        <w:rPr>
          <w:rFonts w:hint="eastAsia"/>
        </w:rPr>
        <w:t>自</w:t>
      </w:r>
      <w:r>
        <w:rPr>
          <w:rFonts w:ascii="宋体" w:hAnsi="宋体" w:cs="宋体" w:hint="eastAsia"/>
        </w:rPr>
        <w:t>评</w:t>
      </w:r>
      <w:r>
        <w:rPr>
          <w:rFonts w:ascii="MS Mincho" w:hAnsi="MS Mincho" w:cs="MS Mincho" w:hint="eastAsia"/>
        </w:rPr>
        <w:t>估的仿真假</w:t>
      </w:r>
      <w:r>
        <w:rPr>
          <w:rFonts w:ascii="宋体" w:hAnsi="宋体" w:cs="宋体" w:hint="eastAsia"/>
        </w:rPr>
        <w:t>设</w:t>
      </w:r>
      <w:r>
        <w:rPr>
          <w:rFonts w:ascii="MS Mincho" w:hAnsi="MS Mincho" w:cs="MS Mincho" w:hint="eastAsia"/>
        </w:rPr>
        <w:t>，其中各</w:t>
      </w:r>
      <w:r>
        <w:rPr>
          <w:rFonts w:ascii="宋体" w:hAnsi="宋体" w:cs="宋体" w:hint="eastAsia"/>
        </w:rPr>
        <w:t>组</w:t>
      </w:r>
      <w:r>
        <w:rPr>
          <w:rFonts w:ascii="MS Mincho" w:hAnsi="MS Mincho" w:cs="MS Mincho" w:hint="eastAsia"/>
        </w:rPr>
        <w:t>意</w:t>
      </w:r>
      <w:r>
        <w:rPr>
          <w:rFonts w:ascii="宋体" w:hAnsi="宋体" w:cs="宋体" w:hint="eastAsia"/>
        </w:rPr>
        <w:t>义为</w:t>
      </w:r>
      <w:r>
        <w:rPr>
          <w:rFonts w:ascii="MS Mincho" w:hAnsi="MS Mincho" w:cs="MS Mincho" w:hint="eastAsia"/>
        </w:rPr>
        <w:t>：</w:t>
      </w:r>
    </w:p>
    <w:p w14:paraId="53607778" w14:textId="77777777" w:rsidR="003133AE" w:rsidRDefault="003133AE" w:rsidP="003133AE">
      <w:pPr>
        <w:ind w:firstLineChars="200" w:firstLine="480"/>
        <w:rPr>
          <w:rFonts w:cs="Arial"/>
          <w:noProof/>
        </w:rPr>
      </w:pPr>
      <w:r>
        <w:rPr>
          <w:rFonts w:cs="Arial"/>
          <w:noProof/>
        </w:rPr>
        <w:t>R8_1</w:t>
      </w:r>
      <w:r>
        <w:rPr>
          <w:rFonts w:cs="Arial" w:hint="eastAsia"/>
          <w:noProof/>
        </w:rPr>
        <w:t>：基于</w:t>
      </w:r>
      <w:r>
        <w:rPr>
          <w:rFonts w:cs="Arial"/>
          <w:noProof/>
        </w:rPr>
        <w:t>R8 SU-MIMO</w:t>
      </w:r>
      <w:r>
        <w:rPr>
          <w:rFonts w:cs="Arial" w:hint="eastAsia"/>
          <w:noProof/>
        </w:rPr>
        <w:t>，基站端天线间距</w:t>
      </w:r>
      <w:r>
        <w:rPr>
          <w:rFonts w:cs="Arial"/>
          <w:noProof/>
        </w:rPr>
        <w:t>1</w:t>
      </w:r>
      <w:r>
        <w:rPr>
          <w:rFonts w:cs="Arial" w:hint="eastAsia"/>
          <w:noProof/>
        </w:rPr>
        <w:t>波长；</w:t>
      </w:r>
    </w:p>
    <w:p w14:paraId="36D41D65" w14:textId="77777777" w:rsidR="003133AE" w:rsidRDefault="003133AE" w:rsidP="003133AE">
      <w:pPr>
        <w:ind w:firstLineChars="200" w:firstLine="480"/>
        <w:rPr>
          <w:rFonts w:cs="Arial"/>
          <w:noProof/>
        </w:rPr>
      </w:pPr>
      <w:r>
        <w:rPr>
          <w:rFonts w:cs="Arial"/>
          <w:noProof/>
        </w:rPr>
        <w:t>R8_2</w:t>
      </w:r>
      <w:r>
        <w:rPr>
          <w:rFonts w:cs="Arial" w:hint="eastAsia"/>
          <w:noProof/>
        </w:rPr>
        <w:t>：基于</w:t>
      </w:r>
      <w:r>
        <w:rPr>
          <w:rFonts w:cs="Arial"/>
          <w:noProof/>
        </w:rPr>
        <w:t>R8 SU-MIMO</w:t>
      </w:r>
      <w:r>
        <w:rPr>
          <w:rFonts w:cs="Arial" w:hint="eastAsia"/>
          <w:noProof/>
        </w:rPr>
        <w:t>，基站端天线间距</w:t>
      </w:r>
      <w:r>
        <w:rPr>
          <w:rFonts w:cs="Arial"/>
          <w:noProof/>
        </w:rPr>
        <w:t>2</w:t>
      </w:r>
      <w:r>
        <w:rPr>
          <w:rFonts w:cs="Arial" w:hint="eastAsia"/>
          <w:noProof/>
        </w:rPr>
        <w:t>波长；</w:t>
      </w:r>
    </w:p>
    <w:p w14:paraId="02788DA0" w14:textId="77777777" w:rsidR="003133AE" w:rsidRDefault="003133AE" w:rsidP="003133AE">
      <w:pPr>
        <w:ind w:firstLineChars="200" w:firstLine="480"/>
        <w:rPr>
          <w:rFonts w:cs="Arial"/>
          <w:noProof/>
        </w:rPr>
      </w:pPr>
      <w:r>
        <w:rPr>
          <w:rFonts w:cs="Arial"/>
          <w:noProof/>
        </w:rPr>
        <w:t>R8_A</w:t>
      </w:r>
      <w:r>
        <w:rPr>
          <w:rFonts w:cs="Arial" w:hint="eastAsia"/>
          <w:noProof/>
        </w:rPr>
        <w:t>：基于</w:t>
      </w:r>
      <w:r>
        <w:rPr>
          <w:rFonts w:cs="Arial"/>
          <w:noProof/>
        </w:rPr>
        <w:t>R8 SU-MIMO</w:t>
      </w:r>
      <w:r>
        <w:rPr>
          <w:rFonts w:cs="Arial" w:hint="eastAsia"/>
          <w:noProof/>
        </w:rPr>
        <w:t>，基站端天线间距</w:t>
      </w:r>
      <w:r>
        <w:rPr>
          <w:rFonts w:cs="Arial"/>
          <w:noProof/>
        </w:rPr>
        <w:t>4</w:t>
      </w:r>
      <w:r>
        <w:rPr>
          <w:rFonts w:cs="Arial" w:hint="eastAsia"/>
          <w:noProof/>
        </w:rPr>
        <w:t>波长；</w:t>
      </w:r>
    </w:p>
    <w:p w14:paraId="65DDF61C" w14:textId="77777777" w:rsidR="003133AE" w:rsidRDefault="003133AE" w:rsidP="003133AE">
      <w:pPr>
        <w:ind w:firstLineChars="200" w:firstLine="480"/>
        <w:rPr>
          <w:rFonts w:cs="Arial"/>
          <w:noProof/>
        </w:rPr>
      </w:pPr>
      <w:r>
        <w:rPr>
          <w:rFonts w:cs="Arial"/>
          <w:noProof/>
        </w:rPr>
        <w:t>R8_C</w:t>
      </w:r>
      <w:r>
        <w:rPr>
          <w:rFonts w:cs="Arial" w:hint="eastAsia"/>
          <w:noProof/>
        </w:rPr>
        <w:t>：基于</w:t>
      </w:r>
      <w:r>
        <w:rPr>
          <w:rFonts w:cs="Arial"/>
          <w:noProof/>
        </w:rPr>
        <w:t>R8 SU-MIMO</w:t>
      </w:r>
      <w:r>
        <w:rPr>
          <w:rFonts w:cs="Arial" w:hint="eastAsia"/>
          <w:noProof/>
        </w:rPr>
        <w:t>，基站端天线间距</w:t>
      </w:r>
      <w:r>
        <w:rPr>
          <w:rFonts w:cs="Arial"/>
          <w:noProof/>
        </w:rPr>
        <w:t>0.5</w:t>
      </w:r>
      <w:r>
        <w:rPr>
          <w:rFonts w:cs="Arial" w:hint="eastAsia"/>
          <w:noProof/>
        </w:rPr>
        <w:t>波长；</w:t>
      </w:r>
    </w:p>
    <w:p w14:paraId="0F3778DA" w14:textId="77777777" w:rsidR="003133AE" w:rsidRDefault="003133AE" w:rsidP="003133AE">
      <w:pPr>
        <w:ind w:firstLineChars="200" w:firstLine="480"/>
        <w:rPr>
          <w:rFonts w:cs="Arial"/>
          <w:noProof/>
        </w:rPr>
      </w:pPr>
      <w:r>
        <w:rPr>
          <w:rFonts w:cs="Arial"/>
          <w:noProof/>
        </w:rPr>
        <w:t>MU_1</w:t>
      </w:r>
      <w:r>
        <w:rPr>
          <w:rFonts w:cs="Arial" w:hint="eastAsia"/>
          <w:noProof/>
        </w:rPr>
        <w:t>：基于</w:t>
      </w:r>
      <w:r>
        <w:rPr>
          <w:rFonts w:cs="Arial"/>
          <w:noProof/>
        </w:rPr>
        <w:t>R8</w:t>
      </w:r>
      <w:r>
        <w:rPr>
          <w:rFonts w:cs="Arial" w:hint="eastAsia"/>
          <w:noProof/>
        </w:rPr>
        <w:t>反馈的</w:t>
      </w:r>
      <w:r>
        <w:rPr>
          <w:rFonts w:cs="Arial"/>
          <w:noProof/>
        </w:rPr>
        <w:t>MU-MIMO</w:t>
      </w:r>
      <w:r>
        <w:rPr>
          <w:rFonts w:cs="Arial" w:hint="eastAsia"/>
          <w:noProof/>
        </w:rPr>
        <w:t>，基站端天线间距</w:t>
      </w:r>
      <w:r>
        <w:rPr>
          <w:rFonts w:cs="Arial"/>
          <w:noProof/>
        </w:rPr>
        <w:t>1</w:t>
      </w:r>
      <w:r>
        <w:rPr>
          <w:rFonts w:cs="Arial" w:hint="eastAsia"/>
          <w:noProof/>
        </w:rPr>
        <w:t>波长；</w:t>
      </w:r>
    </w:p>
    <w:p w14:paraId="5E240428" w14:textId="77777777" w:rsidR="003133AE" w:rsidRDefault="003133AE" w:rsidP="003133AE">
      <w:pPr>
        <w:ind w:firstLineChars="200" w:firstLine="480"/>
        <w:rPr>
          <w:rFonts w:cs="Arial"/>
          <w:noProof/>
        </w:rPr>
      </w:pPr>
      <w:r>
        <w:rPr>
          <w:rFonts w:cs="Arial"/>
          <w:noProof/>
        </w:rPr>
        <w:t>MU_2</w:t>
      </w:r>
      <w:r>
        <w:rPr>
          <w:rFonts w:cs="Arial" w:hint="eastAsia"/>
          <w:noProof/>
        </w:rPr>
        <w:t>：基于</w:t>
      </w:r>
      <w:r>
        <w:rPr>
          <w:rFonts w:cs="Arial"/>
          <w:noProof/>
        </w:rPr>
        <w:t>R8</w:t>
      </w:r>
      <w:r>
        <w:rPr>
          <w:rFonts w:cs="Arial" w:hint="eastAsia"/>
          <w:noProof/>
        </w:rPr>
        <w:t>反馈的</w:t>
      </w:r>
      <w:r>
        <w:rPr>
          <w:rFonts w:cs="Arial"/>
          <w:noProof/>
        </w:rPr>
        <w:t>MU-MIMO</w:t>
      </w:r>
      <w:r>
        <w:rPr>
          <w:rFonts w:cs="Arial" w:hint="eastAsia"/>
          <w:noProof/>
        </w:rPr>
        <w:t>，基站端天线间距</w:t>
      </w:r>
      <w:r>
        <w:rPr>
          <w:rFonts w:cs="Arial"/>
          <w:noProof/>
        </w:rPr>
        <w:t>2</w:t>
      </w:r>
      <w:r>
        <w:rPr>
          <w:rFonts w:cs="Arial" w:hint="eastAsia"/>
          <w:noProof/>
        </w:rPr>
        <w:t>波长；</w:t>
      </w:r>
    </w:p>
    <w:p w14:paraId="26C05EE1" w14:textId="77777777" w:rsidR="003133AE" w:rsidRDefault="003133AE" w:rsidP="003133AE">
      <w:pPr>
        <w:ind w:firstLineChars="200" w:firstLine="480"/>
        <w:rPr>
          <w:rFonts w:cs="Arial"/>
          <w:noProof/>
        </w:rPr>
      </w:pPr>
      <w:r>
        <w:rPr>
          <w:rFonts w:cs="Arial"/>
          <w:noProof/>
        </w:rPr>
        <w:t>MU_A</w:t>
      </w:r>
      <w:r>
        <w:rPr>
          <w:rFonts w:cs="Arial" w:hint="eastAsia"/>
          <w:noProof/>
        </w:rPr>
        <w:t>：基于</w:t>
      </w:r>
      <w:r>
        <w:rPr>
          <w:rFonts w:cs="Arial"/>
          <w:noProof/>
        </w:rPr>
        <w:t>R8</w:t>
      </w:r>
      <w:r>
        <w:rPr>
          <w:rFonts w:cs="Arial" w:hint="eastAsia"/>
          <w:noProof/>
        </w:rPr>
        <w:t>反馈的</w:t>
      </w:r>
      <w:r>
        <w:rPr>
          <w:rFonts w:cs="Arial"/>
          <w:noProof/>
        </w:rPr>
        <w:t>MU-MIMO</w:t>
      </w:r>
      <w:r>
        <w:rPr>
          <w:rFonts w:cs="Arial" w:hint="eastAsia"/>
          <w:noProof/>
        </w:rPr>
        <w:t>，基站端天线间距</w:t>
      </w:r>
      <w:r>
        <w:rPr>
          <w:rFonts w:cs="Arial"/>
          <w:noProof/>
        </w:rPr>
        <w:t>4</w:t>
      </w:r>
      <w:r>
        <w:rPr>
          <w:rFonts w:cs="Arial" w:hint="eastAsia"/>
          <w:noProof/>
        </w:rPr>
        <w:t>波长；</w:t>
      </w:r>
    </w:p>
    <w:p w14:paraId="3D04AA3E" w14:textId="77777777" w:rsidR="003133AE" w:rsidRDefault="003133AE" w:rsidP="003133AE">
      <w:pPr>
        <w:ind w:firstLineChars="200" w:firstLine="480"/>
        <w:rPr>
          <w:rFonts w:cs="Arial"/>
          <w:noProof/>
        </w:rPr>
      </w:pPr>
      <w:r>
        <w:rPr>
          <w:rFonts w:cs="Arial"/>
          <w:noProof/>
        </w:rPr>
        <w:t>MU_C</w:t>
      </w:r>
      <w:r>
        <w:rPr>
          <w:rFonts w:cs="Arial" w:hint="eastAsia"/>
          <w:noProof/>
        </w:rPr>
        <w:t>：基于</w:t>
      </w:r>
      <w:r>
        <w:rPr>
          <w:rFonts w:cs="Arial"/>
          <w:noProof/>
        </w:rPr>
        <w:t>R8</w:t>
      </w:r>
      <w:r>
        <w:rPr>
          <w:rFonts w:cs="Arial" w:hint="eastAsia"/>
          <w:noProof/>
        </w:rPr>
        <w:t>反馈的</w:t>
      </w:r>
      <w:r>
        <w:rPr>
          <w:rFonts w:cs="Arial"/>
          <w:noProof/>
        </w:rPr>
        <w:t>MU-MIMO</w:t>
      </w:r>
      <w:r>
        <w:rPr>
          <w:rFonts w:cs="Arial" w:hint="eastAsia"/>
          <w:noProof/>
        </w:rPr>
        <w:t>，基站端天线间距</w:t>
      </w:r>
      <w:r>
        <w:rPr>
          <w:rFonts w:cs="Arial"/>
          <w:noProof/>
        </w:rPr>
        <w:t>0.5</w:t>
      </w:r>
      <w:r>
        <w:rPr>
          <w:rFonts w:cs="Arial" w:hint="eastAsia"/>
          <w:noProof/>
        </w:rPr>
        <w:t>波长；</w:t>
      </w:r>
    </w:p>
    <w:p w14:paraId="7703D174" w14:textId="77777777" w:rsidR="00885567" w:rsidRDefault="00885567" w:rsidP="00885567">
      <w:pPr>
        <w:pStyle w:val="ad"/>
        <w:keepNext/>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8</w:t>
      </w:r>
      <w:r w:rsidR="006550EB">
        <w:fldChar w:fldCharType="end"/>
      </w:r>
      <w:r w:rsidRPr="00885567">
        <w:rPr>
          <w:rFonts w:hint="eastAsia"/>
        </w:rPr>
        <w:t>用户数</w:t>
      </w:r>
      <w:r w:rsidRPr="00885567">
        <w:t>10</w:t>
      </w:r>
      <w:r w:rsidRPr="00885567">
        <w:rPr>
          <w:rFonts w:hint="eastAsia"/>
        </w:rPr>
        <w:t>的</w:t>
      </w:r>
      <w:r w:rsidRPr="00885567">
        <w:t>RANK</w:t>
      </w:r>
      <w:r w:rsidRPr="00885567">
        <w:rPr>
          <w:rFonts w:hint="eastAsia"/>
        </w:rPr>
        <w:t>自适应的仿真结果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963"/>
        <w:gridCol w:w="903"/>
        <w:gridCol w:w="876"/>
        <w:gridCol w:w="876"/>
        <w:gridCol w:w="876"/>
        <w:gridCol w:w="876"/>
        <w:gridCol w:w="876"/>
        <w:gridCol w:w="883"/>
        <w:tblGridChange w:id="389">
          <w:tblGrid>
            <w:gridCol w:w="1483"/>
            <w:gridCol w:w="963"/>
            <w:gridCol w:w="903"/>
            <w:gridCol w:w="222"/>
            <w:gridCol w:w="222"/>
            <w:gridCol w:w="432"/>
            <w:gridCol w:w="444"/>
            <w:gridCol w:w="432"/>
            <w:gridCol w:w="444"/>
            <w:gridCol w:w="432"/>
            <w:gridCol w:w="444"/>
            <w:gridCol w:w="432"/>
            <w:gridCol w:w="451"/>
            <w:gridCol w:w="425"/>
            <w:gridCol w:w="883"/>
          </w:tblGrid>
        </w:tblGridChange>
      </w:tblGrid>
      <w:tr w:rsidR="009C64AB" w14:paraId="57B7DAB7" w14:textId="77777777" w:rsidTr="00C070A5">
        <w:trPr>
          <w:jc w:val="center"/>
        </w:trPr>
        <w:tc>
          <w:tcPr>
            <w:tcW w:w="0" w:type="auto"/>
            <w:tcBorders>
              <w:top w:val="single" w:sz="4" w:space="0" w:color="auto"/>
              <w:left w:val="single" w:sz="4" w:space="0" w:color="auto"/>
              <w:bottom w:val="single" w:sz="4" w:space="0" w:color="auto"/>
              <w:right w:val="single" w:sz="4" w:space="0" w:color="auto"/>
            </w:tcBorders>
            <w:vAlign w:val="bottom"/>
            <w:hideMark/>
          </w:tcPr>
          <w:p w14:paraId="68875389" w14:textId="77777777" w:rsidR="009C64AB" w:rsidRDefault="009C64AB" w:rsidP="003133AE">
            <w:pPr>
              <w:ind w:left="2400" w:hangingChars="1000" w:hanging="2400"/>
              <w:jc w:val="center"/>
              <w:rPr>
                <w:rFonts w:ascii="Arial" w:hAnsi="Arial" w:cs="Arial"/>
              </w:rPr>
            </w:pPr>
            <w:r>
              <w:rPr>
                <w:rFonts w:cs="Arial" w:hint="eastAsia"/>
              </w:rPr>
              <w:t>用户数</w:t>
            </w:r>
            <w:r>
              <w:rPr>
                <w:rFonts w:cs="Arial"/>
              </w:rPr>
              <w:t>/</w:t>
            </w:r>
            <w:r>
              <w:rPr>
                <w:rFonts w:cs="Arial" w:hint="eastAsia"/>
              </w:rPr>
              <w:t>扇区</w:t>
            </w:r>
          </w:p>
        </w:tc>
        <w:tc>
          <w:tcPr>
            <w:tcW w:w="0" w:type="auto"/>
            <w:gridSpan w:val="8"/>
            <w:tcBorders>
              <w:top w:val="single" w:sz="4" w:space="0" w:color="auto"/>
              <w:left w:val="single" w:sz="4" w:space="0" w:color="auto"/>
              <w:bottom w:val="single" w:sz="4" w:space="0" w:color="auto"/>
              <w:right w:val="single" w:sz="4" w:space="0" w:color="auto"/>
            </w:tcBorders>
          </w:tcPr>
          <w:p w14:paraId="2A9CAD7A" w14:textId="77777777" w:rsidR="009C64AB" w:rsidRDefault="009C64AB" w:rsidP="003133AE">
            <w:pPr>
              <w:ind w:left="2400" w:hangingChars="1000" w:hanging="2400"/>
              <w:jc w:val="center"/>
              <w:rPr>
                <w:rFonts w:ascii="Arial" w:hAnsi="Arial" w:cs="Arial"/>
              </w:rPr>
            </w:pPr>
            <w:r>
              <w:rPr>
                <w:rFonts w:cs="Arial"/>
              </w:rPr>
              <w:t>10</w:t>
            </w:r>
          </w:p>
        </w:tc>
      </w:tr>
      <w:tr w:rsidR="009C64AB" w14:paraId="1BFFC500" w14:textId="77777777" w:rsidTr="00C070A5">
        <w:trPr>
          <w:jc w:val="center"/>
        </w:trPr>
        <w:tc>
          <w:tcPr>
            <w:tcW w:w="0" w:type="auto"/>
            <w:tcBorders>
              <w:top w:val="single" w:sz="4" w:space="0" w:color="auto"/>
              <w:left w:val="single" w:sz="4" w:space="0" w:color="auto"/>
              <w:bottom w:val="single" w:sz="4" w:space="0" w:color="auto"/>
              <w:right w:val="single" w:sz="4" w:space="0" w:color="auto"/>
            </w:tcBorders>
            <w:vAlign w:val="bottom"/>
            <w:hideMark/>
          </w:tcPr>
          <w:p w14:paraId="434E7D91" w14:textId="77777777" w:rsidR="009C64AB" w:rsidRDefault="009C64AB" w:rsidP="003133AE">
            <w:pPr>
              <w:ind w:left="2400" w:hangingChars="1000" w:hanging="2400"/>
              <w:rPr>
                <w:rFonts w:ascii="Arial" w:hAnsi="Arial" w:cs="Arial"/>
              </w:rPr>
            </w:pPr>
            <w:r>
              <w:rPr>
                <w:rFonts w:cs="Arial"/>
              </w:rPr>
              <w:t>throughput</w:t>
            </w:r>
          </w:p>
        </w:tc>
        <w:tc>
          <w:tcPr>
            <w:tcW w:w="0" w:type="auto"/>
            <w:tcBorders>
              <w:top w:val="single" w:sz="4" w:space="0" w:color="auto"/>
              <w:left w:val="single" w:sz="4" w:space="0" w:color="auto"/>
              <w:bottom w:val="single" w:sz="4" w:space="0" w:color="auto"/>
              <w:right w:val="single" w:sz="4" w:space="0" w:color="auto"/>
            </w:tcBorders>
            <w:vAlign w:val="bottom"/>
            <w:hideMark/>
          </w:tcPr>
          <w:p w14:paraId="3533EA69" w14:textId="77777777" w:rsidR="009C64AB" w:rsidRDefault="009C64AB" w:rsidP="003133AE">
            <w:pPr>
              <w:ind w:left="2400" w:hangingChars="1000" w:hanging="2400"/>
              <w:rPr>
                <w:rFonts w:ascii="Arial" w:hAnsi="Arial" w:cs="Arial"/>
              </w:rPr>
            </w:pPr>
            <w:r>
              <w:rPr>
                <w:rFonts w:cs="Arial"/>
              </w:rPr>
              <w:t>MU 0.5</w:t>
            </w:r>
          </w:p>
        </w:tc>
        <w:tc>
          <w:tcPr>
            <w:tcW w:w="0" w:type="auto"/>
            <w:tcBorders>
              <w:top w:val="single" w:sz="4" w:space="0" w:color="auto"/>
              <w:left w:val="single" w:sz="4" w:space="0" w:color="auto"/>
              <w:bottom w:val="single" w:sz="4" w:space="0" w:color="auto"/>
              <w:right w:val="single" w:sz="4" w:space="0" w:color="auto"/>
            </w:tcBorders>
            <w:vAlign w:val="bottom"/>
            <w:hideMark/>
          </w:tcPr>
          <w:p w14:paraId="23B4839B" w14:textId="77777777" w:rsidR="009C64AB" w:rsidRDefault="009C64AB" w:rsidP="003133AE">
            <w:pPr>
              <w:ind w:left="2400" w:hangingChars="1000" w:hanging="2400"/>
              <w:rPr>
                <w:rFonts w:ascii="Arial" w:hAnsi="Arial" w:cs="Arial"/>
              </w:rPr>
            </w:pPr>
            <w:r>
              <w:rPr>
                <w:rFonts w:cs="Arial"/>
              </w:rPr>
              <w:t>MU 1</w:t>
            </w:r>
            <w:del w:id="390" w:author="李志成" w:date="2013-06-21T20:21:00Z">
              <w:r w:rsidDel="009C64AB">
                <w:rPr>
                  <w:rFonts w:cs="Arial"/>
                </w:rPr>
                <w:delText>0</w:delText>
              </w:r>
            </w:del>
          </w:p>
        </w:tc>
        <w:tc>
          <w:tcPr>
            <w:tcW w:w="0" w:type="auto"/>
            <w:tcBorders>
              <w:top w:val="single" w:sz="4" w:space="0" w:color="auto"/>
              <w:left w:val="single" w:sz="4" w:space="0" w:color="auto"/>
              <w:bottom w:val="single" w:sz="4" w:space="0" w:color="auto"/>
              <w:right w:val="single" w:sz="4" w:space="0" w:color="auto"/>
            </w:tcBorders>
          </w:tcPr>
          <w:p w14:paraId="5F299365" w14:textId="77777777" w:rsidR="009C64AB" w:rsidRDefault="009C64AB" w:rsidP="003133AE">
            <w:pPr>
              <w:ind w:left="2400" w:hangingChars="1000" w:hanging="2400"/>
              <w:rPr>
                <w:rFonts w:cs="Arial"/>
              </w:rPr>
            </w:pPr>
            <w:ins w:id="391" w:author="李志成" w:date="2013-06-21T20:21:00Z">
              <w:r>
                <w:rPr>
                  <w:rFonts w:cs="Arial" w:hint="eastAsia"/>
                </w:rPr>
                <w:t>MU 2</w:t>
              </w:r>
            </w:ins>
          </w:p>
        </w:tc>
        <w:tc>
          <w:tcPr>
            <w:tcW w:w="0" w:type="auto"/>
            <w:tcBorders>
              <w:top w:val="single" w:sz="4" w:space="0" w:color="auto"/>
              <w:left w:val="single" w:sz="4" w:space="0" w:color="auto"/>
              <w:bottom w:val="single" w:sz="4" w:space="0" w:color="auto"/>
              <w:right w:val="single" w:sz="4" w:space="0" w:color="auto"/>
            </w:tcBorders>
          </w:tcPr>
          <w:p w14:paraId="59086B79" w14:textId="77777777" w:rsidR="009C64AB" w:rsidRDefault="009C64AB" w:rsidP="003133AE">
            <w:pPr>
              <w:ind w:left="2400" w:hangingChars="1000" w:hanging="2400"/>
              <w:rPr>
                <w:ins w:id="392" w:author="李志成" w:date="2013-06-21T20:21:00Z"/>
                <w:rFonts w:cs="Arial"/>
              </w:rPr>
            </w:pPr>
            <w:ins w:id="393" w:author="李志成" w:date="2013-06-21T20:21:00Z">
              <w:r>
                <w:rPr>
                  <w:rFonts w:cs="Arial" w:hint="eastAsia"/>
                </w:rPr>
                <w:t>MU 4</w:t>
              </w:r>
            </w:ins>
          </w:p>
        </w:tc>
        <w:tc>
          <w:tcPr>
            <w:tcW w:w="0" w:type="auto"/>
            <w:tcBorders>
              <w:top w:val="single" w:sz="4" w:space="0" w:color="auto"/>
              <w:left w:val="single" w:sz="4" w:space="0" w:color="auto"/>
              <w:bottom w:val="single" w:sz="4" w:space="0" w:color="auto"/>
              <w:right w:val="single" w:sz="4" w:space="0" w:color="auto"/>
            </w:tcBorders>
            <w:vAlign w:val="bottom"/>
            <w:hideMark/>
          </w:tcPr>
          <w:p w14:paraId="330FDC5F" w14:textId="77777777" w:rsidR="009C64AB" w:rsidRDefault="009C64AB" w:rsidP="003133AE">
            <w:pPr>
              <w:ind w:left="2400" w:hangingChars="1000" w:hanging="2400"/>
              <w:rPr>
                <w:rFonts w:ascii="Arial" w:hAnsi="Arial" w:cs="Arial"/>
              </w:rPr>
            </w:pPr>
            <w:r>
              <w:rPr>
                <w:rFonts w:cs="Arial"/>
              </w:rPr>
              <w:t>SU 4</w:t>
            </w:r>
          </w:p>
        </w:tc>
        <w:tc>
          <w:tcPr>
            <w:tcW w:w="0" w:type="auto"/>
            <w:tcBorders>
              <w:top w:val="single" w:sz="4" w:space="0" w:color="auto"/>
              <w:left w:val="single" w:sz="4" w:space="0" w:color="auto"/>
              <w:bottom w:val="single" w:sz="4" w:space="0" w:color="auto"/>
              <w:right w:val="single" w:sz="4" w:space="0" w:color="auto"/>
            </w:tcBorders>
            <w:vAlign w:val="bottom"/>
            <w:hideMark/>
          </w:tcPr>
          <w:p w14:paraId="0285F312" w14:textId="77777777" w:rsidR="009C64AB" w:rsidRDefault="009C64AB" w:rsidP="003133AE">
            <w:pPr>
              <w:ind w:left="2400" w:hangingChars="1000" w:hanging="2400"/>
              <w:rPr>
                <w:rFonts w:ascii="Arial" w:hAnsi="Arial" w:cs="Arial"/>
              </w:rPr>
            </w:pPr>
            <w:r>
              <w:rPr>
                <w:rFonts w:cs="Arial"/>
              </w:rPr>
              <w:t>SU 2</w:t>
            </w:r>
          </w:p>
        </w:tc>
        <w:tc>
          <w:tcPr>
            <w:tcW w:w="0" w:type="auto"/>
            <w:tcBorders>
              <w:top w:val="single" w:sz="4" w:space="0" w:color="auto"/>
              <w:left w:val="single" w:sz="4" w:space="0" w:color="auto"/>
              <w:bottom w:val="single" w:sz="4" w:space="0" w:color="auto"/>
              <w:right w:val="single" w:sz="4" w:space="0" w:color="auto"/>
            </w:tcBorders>
            <w:vAlign w:val="bottom"/>
            <w:hideMark/>
          </w:tcPr>
          <w:p w14:paraId="67CAA2BF" w14:textId="77777777" w:rsidR="009C64AB" w:rsidRDefault="009C64AB" w:rsidP="003133AE">
            <w:pPr>
              <w:ind w:left="2400" w:hangingChars="1000" w:hanging="2400"/>
              <w:rPr>
                <w:rFonts w:ascii="Arial" w:hAnsi="Arial" w:cs="Arial"/>
              </w:rPr>
            </w:pPr>
            <w:r>
              <w:rPr>
                <w:rFonts w:cs="Arial"/>
              </w:rPr>
              <w:t>SU 1</w:t>
            </w:r>
          </w:p>
        </w:tc>
        <w:tc>
          <w:tcPr>
            <w:tcW w:w="0" w:type="auto"/>
            <w:tcBorders>
              <w:top w:val="single" w:sz="4" w:space="0" w:color="auto"/>
              <w:left w:val="single" w:sz="4" w:space="0" w:color="auto"/>
              <w:bottom w:val="single" w:sz="4" w:space="0" w:color="auto"/>
              <w:right w:val="single" w:sz="4" w:space="0" w:color="auto"/>
            </w:tcBorders>
            <w:vAlign w:val="bottom"/>
            <w:hideMark/>
          </w:tcPr>
          <w:p w14:paraId="63D275D8" w14:textId="77777777" w:rsidR="009C64AB" w:rsidRDefault="009C64AB" w:rsidP="003133AE">
            <w:pPr>
              <w:ind w:left="2400" w:hangingChars="1000" w:hanging="2400"/>
              <w:rPr>
                <w:rFonts w:ascii="Arial" w:hAnsi="Arial" w:cs="Arial"/>
              </w:rPr>
            </w:pPr>
            <w:r>
              <w:rPr>
                <w:rFonts w:cs="Arial"/>
              </w:rPr>
              <w:t>SU 0.5</w:t>
            </w:r>
          </w:p>
        </w:tc>
      </w:tr>
      <w:tr w:rsidR="009C64AB" w14:paraId="05DC0693" w14:textId="77777777" w:rsidTr="009C64AB">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394" w:author="李志成" w:date="2013-06-21T20:22: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trPrChange w:id="395" w:author="李志成" w:date="2013-06-21T20:22:00Z">
            <w:trPr>
              <w:gridAfter w:val="0"/>
              <w:jc w:val="center"/>
            </w:trPr>
          </w:trPrChange>
        </w:trPr>
        <w:tc>
          <w:tcPr>
            <w:tcW w:w="0" w:type="auto"/>
            <w:tcBorders>
              <w:top w:val="single" w:sz="4" w:space="0" w:color="auto"/>
              <w:left w:val="single" w:sz="4" w:space="0" w:color="auto"/>
              <w:bottom w:val="single" w:sz="4" w:space="0" w:color="auto"/>
              <w:right w:val="single" w:sz="4" w:space="0" w:color="auto"/>
            </w:tcBorders>
            <w:vAlign w:val="bottom"/>
            <w:hideMark/>
            <w:tcPrChange w:id="396" w:author="李志成" w:date="2013-06-21T20:22:00Z">
              <w:tcPr>
                <w:tcW w:w="0" w:type="auto"/>
                <w:tcBorders>
                  <w:top w:val="single" w:sz="4" w:space="0" w:color="auto"/>
                  <w:left w:val="single" w:sz="4" w:space="0" w:color="auto"/>
                  <w:bottom w:val="single" w:sz="4" w:space="0" w:color="auto"/>
                  <w:right w:val="single" w:sz="4" w:space="0" w:color="auto"/>
                </w:tcBorders>
                <w:vAlign w:val="bottom"/>
                <w:hideMark/>
              </w:tcPr>
            </w:tcPrChange>
          </w:tcPr>
          <w:p w14:paraId="3E354932" w14:textId="77777777" w:rsidR="009C64AB" w:rsidRDefault="009C64AB" w:rsidP="003133AE">
            <w:pPr>
              <w:ind w:left="2400" w:hangingChars="1000" w:hanging="2400"/>
              <w:rPr>
                <w:rFonts w:ascii="Arial" w:hAnsi="Arial" w:cs="Arial"/>
              </w:rPr>
            </w:pPr>
            <w:r>
              <w:rPr>
                <w:rFonts w:cs="Arial"/>
              </w:rPr>
              <w:lastRenderedPageBreak/>
              <w:t>Cell ave</w:t>
            </w:r>
          </w:p>
        </w:tc>
        <w:tc>
          <w:tcPr>
            <w:tcW w:w="0" w:type="auto"/>
            <w:tcBorders>
              <w:top w:val="single" w:sz="4" w:space="0" w:color="auto"/>
              <w:left w:val="single" w:sz="4" w:space="0" w:color="auto"/>
              <w:bottom w:val="single" w:sz="4" w:space="0" w:color="auto"/>
              <w:right w:val="single" w:sz="4" w:space="0" w:color="auto"/>
            </w:tcBorders>
            <w:vAlign w:val="bottom"/>
            <w:tcPrChange w:id="397" w:author="李志成" w:date="2013-06-21T20:22:00Z">
              <w:tcPr>
                <w:tcW w:w="0" w:type="auto"/>
                <w:tcBorders>
                  <w:top w:val="single" w:sz="4" w:space="0" w:color="auto"/>
                  <w:left w:val="single" w:sz="4" w:space="0" w:color="auto"/>
                  <w:bottom w:val="single" w:sz="4" w:space="0" w:color="auto"/>
                  <w:right w:val="single" w:sz="4" w:space="0" w:color="auto"/>
                </w:tcBorders>
                <w:vAlign w:val="bottom"/>
              </w:tcPr>
            </w:tcPrChange>
          </w:tcPr>
          <w:p w14:paraId="1D45E5D9" w14:textId="77777777" w:rsidR="009C64AB" w:rsidRDefault="009C64AB" w:rsidP="003133AE">
            <w:pPr>
              <w:ind w:left="2400" w:hangingChars="1000" w:hanging="2400"/>
              <w:rPr>
                <w:ins w:id="398" w:author="李志成" w:date="2013-06-21T20:22:00Z"/>
                <w:rFonts w:cs="Arial"/>
              </w:rPr>
            </w:pPr>
            <w:del w:id="399" w:author="李志成" w:date="2013-06-21T20:21:00Z">
              <w:r w:rsidDel="009C64AB">
                <w:rPr>
                  <w:rFonts w:cs="Arial"/>
                </w:rPr>
                <w:delText>2.9370</w:delText>
              </w:r>
            </w:del>
          </w:p>
          <w:p w14:paraId="1D8F71C7" w14:textId="77777777" w:rsidR="009C64AB" w:rsidRDefault="009C64AB" w:rsidP="003133AE">
            <w:pPr>
              <w:ind w:left="2400" w:hangingChars="1000" w:hanging="2400"/>
              <w:rPr>
                <w:rFonts w:ascii="Arial" w:hAnsi="Arial" w:cs="Arial"/>
              </w:rPr>
            </w:pPr>
            <w:ins w:id="400" w:author="李志成" w:date="2013-06-21T20:22:00Z">
              <w:r w:rsidRPr="009C64AB">
                <w:rPr>
                  <w:rFonts w:cs="Arial"/>
                  <w:rPrChange w:id="401" w:author="李志成" w:date="2013-06-21T20:23:00Z">
                    <w:rPr>
                      <w:rFonts w:ascii="Arial" w:hAnsi="Arial" w:cs="Arial"/>
                    </w:rPr>
                  </w:rPrChange>
                </w:rPr>
                <w:t>1.9441</w:t>
              </w:r>
            </w:ins>
          </w:p>
        </w:tc>
        <w:tc>
          <w:tcPr>
            <w:tcW w:w="0" w:type="auto"/>
            <w:tcBorders>
              <w:top w:val="single" w:sz="4" w:space="0" w:color="auto"/>
              <w:left w:val="single" w:sz="4" w:space="0" w:color="auto"/>
              <w:bottom w:val="single" w:sz="4" w:space="0" w:color="auto"/>
              <w:right w:val="single" w:sz="4" w:space="0" w:color="auto"/>
            </w:tcBorders>
            <w:vAlign w:val="bottom"/>
            <w:tcPrChange w:id="402" w:author="李志成" w:date="2013-06-21T20:22:00Z">
              <w:tcPr>
                <w:tcW w:w="0" w:type="auto"/>
                <w:tcBorders>
                  <w:top w:val="single" w:sz="4" w:space="0" w:color="auto"/>
                  <w:left w:val="single" w:sz="4" w:space="0" w:color="auto"/>
                  <w:bottom w:val="single" w:sz="4" w:space="0" w:color="auto"/>
                  <w:right w:val="single" w:sz="4" w:space="0" w:color="auto"/>
                </w:tcBorders>
                <w:vAlign w:val="bottom"/>
              </w:tcPr>
            </w:tcPrChange>
          </w:tcPr>
          <w:p w14:paraId="230C9EC2" w14:textId="77777777" w:rsidR="009C64AB" w:rsidRDefault="009C64AB" w:rsidP="003133AE">
            <w:pPr>
              <w:ind w:left="2400" w:hangingChars="1000" w:hanging="2400"/>
              <w:rPr>
                <w:ins w:id="403" w:author="李志成" w:date="2013-06-21T20:22:00Z"/>
                <w:rFonts w:cs="Arial"/>
              </w:rPr>
            </w:pPr>
            <w:del w:id="404" w:author="李志成" w:date="2013-06-21T20:21:00Z">
              <w:r w:rsidDel="009C64AB">
                <w:rPr>
                  <w:rFonts w:cs="Arial"/>
                </w:rPr>
                <w:delText>2.6047</w:delText>
              </w:r>
            </w:del>
          </w:p>
          <w:p w14:paraId="36334C8C" w14:textId="77777777" w:rsidR="009C64AB" w:rsidRDefault="009C64AB">
            <w:pPr>
              <w:pPrChange w:id="405" w:author="李志成" w:date="2013-06-21T20:24:00Z">
                <w:pPr>
                  <w:ind w:left="2400" w:hangingChars="1000" w:hanging="2400"/>
                </w:pPr>
              </w:pPrChange>
            </w:pPr>
            <w:ins w:id="406" w:author="李志成" w:date="2013-06-21T20:24:00Z">
              <w:r>
                <w:rPr>
                  <w:rFonts w:hint="eastAsia"/>
                </w:rPr>
                <w:t>1.5356</w:t>
              </w:r>
            </w:ins>
          </w:p>
        </w:tc>
        <w:tc>
          <w:tcPr>
            <w:tcW w:w="0" w:type="auto"/>
            <w:tcBorders>
              <w:top w:val="single" w:sz="4" w:space="0" w:color="auto"/>
              <w:left w:val="single" w:sz="4" w:space="0" w:color="auto"/>
              <w:bottom w:val="single" w:sz="4" w:space="0" w:color="auto"/>
              <w:right w:val="single" w:sz="4" w:space="0" w:color="auto"/>
            </w:tcBorders>
            <w:tcPrChange w:id="407" w:author="李志成" w:date="2013-06-21T20:22:00Z">
              <w:tcPr>
                <w:tcW w:w="0" w:type="auto"/>
                <w:tcBorders>
                  <w:top w:val="single" w:sz="4" w:space="0" w:color="auto"/>
                  <w:left w:val="single" w:sz="4" w:space="0" w:color="auto"/>
                  <w:bottom w:val="single" w:sz="4" w:space="0" w:color="auto"/>
                  <w:right w:val="single" w:sz="4" w:space="0" w:color="auto"/>
                </w:tcBorders>
              </w:tcPr>
            </w:tcPrChange>
          </w:tcPr>
          <w:p w14:paraId="690C690E" w14:textId="77777777" w:rsidR="009C64AB" w:rsidRDefault="009C64AB" w:rsidP="003133AE">
            <w:pPr>
              <w:ind w:left="2400" w:hangingChars="1000" w:hanging="2400"/>
              <w:rPr>
                <w:ins w:id="408" w:author="李志成" w:date="2013-06-21T20:21:00Z"/>
                <w:rFonts w:cs="Arial"/>
              </w:rPr>
            </w:pPr>
            <w:ins w:id="409" w:author="李志成" w:date="2013-06-21T20:24:00Z">
              <w:r>
                <w:rPr>
                  <w:rFonts w:cs="Arial" w:hint="eastAsia"/>
                </w:rPr>
                <w:t>1.3974</w:t>
              </w:r>
            </w:ins>
          </w:p>
        </w:tc>
        <w:tc>
          <w:tcPr>
            <w:tcW w:w="0" w:type="auto"/>
            <w:tcBorders>
              <w:top w:val="single" w:sz="4" w:space="0" w:color="auto"/>
              <w:left w:val="single" w:sz="4" w:space="0" w:color="auto"/>
              <w:bottom w:val="single" w:sz="4" w:space="0" w:color="auto"/>
              <w:right w:val="single" w:sz="4" w:space="0" w:color="auto"/>
            </w:tcBorders>
            <w:tcPrChange w:id="410" w:author="李志成" w:date="2013-06-21T20:22:00Z">
              <w:tcPr>
                <w:tcW w:w="0" w:type="auto"/>
                <w:tcBorders>
                  <w:top w:val="single" w:sz="4" w:space="0" w:color="auto"/>
                  <w:left w:val="single" w:sz="4" w:space="0" w:color="auto"/>
                  <w:bottom w:val="single" w:sz="4" w:space="0" w:color="auto"/>
                  <w:right w:val="single" w:sz="4" w:space="0" w:color="auto"/>
                </w:tcBorders>
              </w:tcPr>
            </w:tcPrChange>
          </w:tcPr>
          <w:p w14:paraId="1C2721E5" w14:textId="77777777" w:rsidR="009C64AB" w:rsidRDefault="009C64AB" w:rsidP="003133AE">
            <w:pPr>
              <w:ind w:left="2400" w:hangingChars="1000" w:hanging="2400"/>
              <w:rPr>
                <w:ins w:id="411" w:author="李志成" w:date="2013-06-21T20:21:00Z"/>
                <w:rFonts w:cs="Arial"/>
              </w:rPr>
            </w:pPr>
            <w:ins w:id="412" w:author="李志成" w:date="2013-06-21T20:24:00Z">
              <w:r>
                <w:rPr>
                  <w:rFonts w:cs="Arial" w:hint="eastAsia"/>
                </w:rPr>
                <w:t>1.3212</w:t>
              </w:r>
            </w:ins>
          </w:p>
        </w:tc>
        <w:tc>
          <w:tcPr>
            <w:tcW w:w="0" w:type="auto"/>
            <w:tcBorders>
              <w:top w:val="single" w:sz="4" w:space="0" w:color="auto"/>
              <w:left w:val="single" w:sz="4" w:space="0" w:color="auto"/>
              <w:bottom w:val="single" w:sz="4" w:space="0" w:color="auto"/>
              <w:right w:val="single" w:sz="4" w:space="0" w:color="auto"/>
            </w:tcBorders>
            <w:vAlign w:val="bottom"/>
            <w:tcPrChange w:id="413" w:author="李志成" w:date="2013-06-21T20:22:00Z">
              <w:tcPr>
                <w:tcW w:w="0" w:type="auto"/>
                <w:gridSpan w:val="2"/>
                <w:tcBorders>
                  <w:top w:val="single" w:sz="4" w:space="0" w:color="auto"/>
                  <w:left w:val="single" w:sz="4" w:space="0" w:color="auto"/>
                  <w:bottom w:val="single" w:sz="4" w:space="0" w:color="auto"/>
                  <w:right w:val="single" w:sz="4" w:space="0" w:color="auto"/>
                </w:tcBorders>
                <w:vAlign w:val="bottom"/>
              </w:tcPr>
            </w:tcPrChange>
          </w:tcPr>
          <w:p w14:paraId="244BFF92" w14:textId="77777777" w:rsidR="009C64AB" w:rsidRDefault="009C64AB" w:rsidP="003133AE">
            <w:pPr>
              <w:ind w:left="2400" w:hangingChars="1000" w:hanging="2400"/>
              <w:rPr>
                <w:ins w:id="414" w:author="李志成" w:date="2013-06-21T20:22:00Z"/>
                <w:rFonts w:cs="Arial"/>
              </w:rPr>
            </w:pPr>
            <w:del w:id="415" w:author="李志成" w:date="2013-06-21T20:22:00Z">
              <w:r w:rsidDel="009C64AB">
                <w:rPr>
                  <w:rFonts w:cs="Arial"/>
                </w:rPr>
                <w:delText>2.8221</w:delText>
              </w:r>
            </w:del>
          </w:p>
          <w:p w14:paraId="1298526B" w14:textId="77777777" w:rsidR="009C64AB" w:rsidRDefault="009C64AB">
            <w:pPr>
              <w:pPrChange w:id="416" w:author="李志成" w:date="2013-06-21T20:24:00Z">
                <w:pPr>
                  <w:ind w:left="2400" w:hangingChars="1000" w:hanging="2400"/>
                </w:pPr>
              </w:pPrChange>
            </w:pPr>
            <w:ins w:id="417" w:author="李志成" w:date="2013-06-21T20:24:00Z">
              <w:r>
                <w:rPr>
                  <w:rFonts w:hint="eastAsia"/>
                </w:rPr>
                <w:t>1.3001</w:t>
              </w:r>
            </w:ins>
          </w:p>
        </w:tc>
        <w:tc>
          <w:tcPr>
            <w:tcW w:w="0" w:type="auto"/>
            <w:tcBorders>
              <w:top w:val="single" w:sz="4" w:space="0" w:color="auto"/>
              <w:left w:val="single" w:sz="4" w:space="0" w:color="auto"/>
              <w:bottom w:val="single" w:sz="4" w:space="0" w:color="auto"/>
              <w:right w:val="single" w:sz="4" w:space="0" w:color="auto"/>
            </w:tcBorders>
            <w:vAlign w:val="bottom"/>
            <w:tcPrChange w:id="418" w:author="李志成" w:date="2013-06-21T20:22:00Z">
              <w:tcPr>
                <w:tcW w:w="0" w:type="auto"/>
                <w:gridSpan w:val="2"/>
                <w:tcBorders>
                  <w:top w:val="single" w:sz="4" w:space="0" w:color="auto"/>
                  <w:left w:val="single" w:sz="4" w:space="0" w:color="auto"/>
                  <w:bottom w:val="single" w:sz="4" w:space="0" w:color="auto"/>
                  <w:right w:val="single" w:sz="4" w:space="0" w:color="auto"/>
                </w:tcBorders>
                <w:vAlign w:val="bottom"/>
              </w:tcPr>
            </w:tcPrChange>
          </w:tcPr>
          <w:p w14:paraId="789E8632" w14:textId="77777777" w:rsidR="009C64AB" w:rsidRDefault="009C64AB" w:rsidP="003133AE">
            <w:pPr>
              <w:ind w:left="2400" w:hangingChars="1000" w:hanging="2400"/>
              <w:rPr>
                <w:ins w:id="419" w:author="李志成" w:date="2013-06-21T20:22:00Z"/>
                <w:rFonts w:cs="Arial"/>
              </w:rPr>
            </w:pPr>
            <w:del w:id="420" w:author="李志成" w:date="2013-06-21T20:22:00Z">
              <w:r w:rsidDel="009C64AB">
                <w:rPr>
                  <w:rFonts w:cs="Arial"/>
                </w:rPr>
                <w:delText>2.9649</w:delText>
              </w:r>
            </w:del>
          </w:p>
          <w:p w14:paraId="748F1642" w14:textId="77777777" w:rsidR="009C64AB" w:rsidRDefault="009C64AB">
            <w:pPr>
              <w:pPrChange w:id="421" w:author="李志成" w:date="2013-06-21T20:25:00Z">
                <w:pPr>
                  <w:ind w:left="2400" w:hangingChars="1000" w:hanging="2400"/>
                </w:pPr>
              </w:pPrChange>
            </w:pPr>
            <w:ins w:id="422" w:author="李志成" w:date="2013-06-21T20:25:00Z">
              <w:r>
                <w:rPr>
                  <w:rFonts w:hint="eastAsia"/>
                </w:rPr>
                <w:t>1.3309</w:t>
              </w:r>
            </w:ins>
          </w:p>
        </w:tc>
        <w:tc>
          <w:tcPr>
            <w:tcW w:w="0" w:type="auto"/>
            <w:tcBorders>
              <w:top w:val="single" w:sz="4" w:space="0" w:color="auto"/>
              <w:left w:val="single" w:sz="4" w:space="0" w:color="auto"/>
              <w:bottom w:val="single" w:sz="4" w:space="0" w:color="auto"/>
              <w:right w:val="single" w:sz="4" w:space="0" w:color="auto"/>
            </w:tcBorders>
            <w:vAlign w:val="bottom"/>
            <w:tcPrChange w:id="423" w:author="李志成" w:date="2013-06-21T20:22:00Z">
              <w:tcPr>
                <w:tcW w:w="0" w:type="auto"/>
                <w:gridSpan w:val="2"/>
                <w:tcBorders>
                  <w:top w:val="single" w:sz="4" w:space="0" w:color="auto"/>
                  <w:left w:val="single" w:sz="4" w:space="0" w:color="auto"/>
                  <w:bottom w:val="single" w:sz="4" w:space="0" w:color="auto"/>
                  <w:right w:val="single" w:sz="4" w:space="0" w:color="auto"/>
                </w:tcBorders>
                <w:vAlign w:val="bottom"/>
              </w:tcPr>
            </w:tcPrChange>
          </w:tcPr>
          <w:p w14:paraId="3055E9F9" w14:textId="77777777" w:rsidR="009C64AB" w:rsidRDefault="009C64AB" w:rsidP="003133AE">
            <w:pPr>
              <w:ind w:left="2400" w:hangingChars="1000" w:hanging="2400"/>
              <w:rPr>
                <w:ins w:id="424" w:author="李志成" w:date="2013-06-21T20:22:00Z"/>
                <w:rFonts w:cs="Arial"/>
              </w:rPr>
            </w:pPr>
            <w:del w:id="425" w:author="李志成" w:date="2013-06-21T20:22:00Z">
              <w:r w:rsidDel="009C64AB">
                <w:rPr>
                  <w:rFonts w:cs="Arial"/>
                </w:rPr>
                <w:delText>3.0931</w:delText>
              </w:r>
            </w:del>
          </w:p>
          <w:p w14:paraId="6AFDC301" w14:textId="77777777" w:rsidR="009C64AB" w:rsidRDefault="009C64AB">
            <w:pPr>
              <w:pPrChange w:id="426" w:author="李志成" w:date="2013-06-21T20:25:00Z">
                <w:pPr>
                  <w:ind w:left="2400" w:hangingChars="1000" w:hanging="2400"/>
                </w:pPr>
              </w:pPrChange>
            </w:pPr>
            <w:ins w:id="427" w:author="李志成" w:date="2013-06-21T20:25:00Z">
              <w:r>
                <w:rPr>
                  <w:rFonts w:hint="eastAsia"/>
                </w:rPr>
                <w:t>1.4241</w:t>
              </w:r>
            </w:ins>
          </w:p>
        </w:tc>
        <w:tc>
          <w:tcPr>
            <w:tcW w:w="0" w:type="auto"/>
            <w:tcBorders>
              <w:top w:val="single" w:sz="4" w:space="0" w:color="auto"/>
              <w:left w:val="single" w:sz="4" w:space="0" w:color="auto"/>
              <w:bottom w:val="single" w:sz="4" w:space="0" w:color="auto"/>
              <w:right w:val="single" w:sz="4" w:space="0" w:color="auto"/>
            </w:tcBorders>
            <w:vAlign w:val="bottom"/>
            <w:tcPrChange w:id="428" w:author="李志成" w:date="2013-06-21T20:22:00Z">
              <w:tcPr>
                <w:tcW w:w="0" w:type="auto"/>
                <w:gridSpan w:val="2"/>
                <w:tcBorders>
                  <w:top w:val="single" w:sz="4" w:space="0" w:color="auto"/>
                  <w:left w:val="single" w:sz="4" w:space="0" w:color="auto"/>
                  <w:bottom w:val="single" w:sz="4" w:space="0" w:color="auto"/>
                  <w:right w:val="single" w:sz="4" w:space="0" w:color="auto"/>
                </w:tcBorders>
                <w:vAlign w:val="bottom"/>
              </w:tcPr>
            </w:tcPrChange>
          </w:tcPr>
          <w:p w14:paraId="242EFD7E" w14:textId="77777777" w:rsidR="009C64AB" w:rsidRDefault="009C64AB" w:rsidP="003133AE">
            <w:pPr>
              <w:ind w:left="2400" w:hangingChars="1000" w:hanging="2400"/>
              <w:rPr>
                <w:ins w:id="429" w:author="李志成" w:date="2013-06-21T20:22:00Z"/>
                <w:rFonts w:cs="Arial"/>
              </w:rPr>
            </w:pPr>
            <w:del w:id="430" w:author="李志成" w:date="2013-06-21T20:22:00Z">
              <w:r w:rsidDel="009C64AB">
                <w:rPr>
                  <w:rFonts w:cs="Arial"/>
                </w:rPr>
                <w:delText>3.1967</w:delText>
              </w:r>
            </w:del>
          </w:p>
          <w:p w14:paraId="39BF95A1" w14:textId="77777777" w:rsidR="009C64AB" w:rsidRDefault="009C64AB">
            <w:pPr>
              <w:pPrChange w:id="431" w:author="李志成" w:date="2013-06-21T20:25:00Z">
                <w:pPr>
                  <w:ind w:left="2400" w:hangingChars="1000" w:hanging="2400"/>
                </w:pPr>
              </w:pPrChange>
            </w:pPr>
            <w:ins w:id="432" w:author="李志成" w:date="2013-06-21T20:25:00Z">
              <w:r>
                <w:rPr>
                  <w:rFonts w:hint="eastAsia"/>
                </w:rPr>
                <w:t>1.7191</w:t>
              </w:r>
            </w:ins>
          </w:p>
        </w:tc>
      </w:tr>
      <w:tr w:rsidR="009C64AB" w14:paraId="120C4663" w14:textId="77777777" w:rsidTr="009C64AB">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433" w:author="李志成" w:date="2013-06-21T20:22: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trPrChange w:id="434" w:author="李志成" w:date="2013-06-21T20:22:00Z">
            <w:trPr>
              <w:gridAfter w:val="0"/>
              <w:jc w:val="center"/>
            </w:trPr>
          </w:trPrChange>
        </w:trPr>
        <w:tc>
          <w:tcPr>
            <w:tcW w:w="0" w:type="auto"/>
            <w:tcBorders>
              <w:top w:val="single" w:sz="4" w:space="0" w:color="auto"/>
              <w:left w:val="single" w:sz="4" w:space="0" w:color="auto"/>
              <w:bottom w:val="single" w:sz="4" w:space="0" w:color="auto"/>
              <w:right w:val="single" w:sz="4" w:space="0" w:color="auto"/>
            </w:tcBorders>
            <w:vAlign w:val="bottom"/>
            <w:hideMark/>
            <w:tcPrChange w:id="435" w:author="李志成" w:date="2013-06-21T20:22:00Z">
              <w:tcPr>
                <w:tcW w:w="0" w:type="auto"/>
                <w:tcBorders>
                  <w:top w:val="single" w:sz="4" w:space="0" w:color="auto"/>
                  <w:left w:val="single" w:sz="4" w:space="0" w:color="auto"/>
                  <w:bottom w:val="single" w:sz="4" w:space="0" w:color="auto"/>
                  <w:right w:val="single" w:sz="4" w:space="0" w:color="auto"/>
                </w:tcBorders>
                <w:vAlign w:val="bottom"/>
                <w:hideMark/>
              </w:tcPr>
            </w:tcPrChange>
          </w:tcPr>
          <w:p w14:paraId="64F4FB02" w14:textId="77777777" w:rsidR="009C64AB" w:rsidRDefault="009C64AB" w:rsidP="003133AE">
            <w:pPr>
              <w:ind w:left="2400" w:hangingChars="1000" w:hanging="2400"/>
              <w:rPr>
                <w:rFonts w:ascii="Arial" w:hAnsi="Arial" w:cs="Arial"/>
              </w:rPr>
            </w:pPr>
            <w:r>
              <w:rPr>
                <w:rFonts w:cs="Arial"/>
              </w:rPr>
              <w:t>Cell edge</w:t>
            </w:r>
          </w:p>
        </w:tc>
        <w:tc>
          <w:tcPr>
            <w:tcW w:w="0" w:type="auto"/>
            <w:tcBorders>
              <w:top w:val="single" w:sz="4" w:space="0" w:color="auto"/>
              <w:left w:val="single" w:sz="4" w:space="0" w:color="auto"/>
              <w:bottom w:val="single" w:sz="4" w:space="0" w:color="auto"/>
              <w:right w:val="single" w:sz="4" w:space="0" w:color="auto"/>
            </w:tcBorders>
            <w:vAlign w:val="bottom"/>
            <w:tcPrChange w:id="436" w:author="李志成" w:date="2013-06-21T20:22:00Z">
              <w:tcPr>
                <w:tcW w:w="0" w:type="auto"/>
                <w:tcBorders>
                  <w:top w:val="single" w:sz="4" w:space="0" w:color="auto"/>
                  <w:left w:val="single" w:sz="4" w:space="0" w:color="auto"/>
                  <w:bottom w:val="single" w:sz="4" w:space="0" w:color="auto"/>
                  <w:right w:val="single" w:sz="4" w:space="0" w:color="auto"/>
                </w:tcBorders>
                <w:vAlign w:val="bottom"/>
              </w:tcPr>
            </w:tcPrChange>
          </w:tcPr>
          <w:p w14:paraId="254E721D" w14:textId="77777777" w:rsidR="009C64AB" w:rsidRDefault="009C64AB" w:rsidP="003133AE">
            <w:pPr>
              <w:ind w:left="2400" w:hangingChars="1000" w:hanging="2400"/>
              <w:rPr>
                <w:ins w:id="437" w:author="李志成" w:date="2013-06-21T20:22:00Z"/>
                <w:rFonts w:cs="Arial"/>
              </w:rPr>
            </w:pPr>
            <w:del w:id="438" w:author="李志成" w:date="2013-06-21T20:21:00Z">
              <w:r w:rsidDel="009C64AB">
                <w:rPr>
                  <w:rFonts w:cs="Arial"/>
                </w:rPr>
                <w:delText>0.1066</w:delText>
              </w:r>
            </w:del>
          </w:p>
          <w:p w14:paraId="4D7C9C13" w14:textId="77777777" w:rsidR="009C64AB" w:rsidRDefault="009C64AB">
            <w:pPr>
              <w:pPrChange w:id="439" w:author="李志成" w:date="2013-06-21T20:23:00Z">
                <w:pPr>
                  <w:ind w:left="2400" w:hangingChars="1000" w:hanging="2400"/>
                </w:pPr>
              </w:pPrChange>
            </w:pPr>
            <w:ins w:id="440" w:author="李志成" w:date="2013-06-21T20:23:00Z">
              <w:r>
                <w:rPr>
                  <w:rFonts w:hint="eastAsia"/>
                </w:rPr>
                <w:t>0.0764</w:t>
              </w:r>
            </w:ins>
          </w:p>
        </w:tc>
        <w:tc>
          <w:tcPr>
            <w:tcW w:w="0" w:type="auto"/>
            <w:tcBorders>
              <w:top w:val="single" w:sz="4" w:space="0" w:color="auto"/>
              <w:left w:val="single" w:sz="4" w:space="0" w:color="auto"/>
              <w:bottom w:val="single" w:sz="4" w:space="0" w:color="auto"/>
              <w:right w:val="single" w:sz="4" w:space="0" w:color="auto"/>
            </w:tcBorders>
            <w:vAlign w:val="bottom"/>
            <w:tcPrChange w:id="441" w:author="李志成" w:date="2013-06-21T20:22:00Z">
              <w:tcPr>
                <w:tcW w:w="0" w:type="auto"/>
                <w:tcBorders>
                  <w:top w:val="single" w:sz="4" w:space="0" w:color="auto"/>
                  <w:left w:val="single" w:sz="4" w:space="0" w:color="auto"/>
                  <w:bottom w:val="single" w:sz="4" w:space="0" w:color="auto"/>
                  <w:right w:val="single" w:sz="4" w:space="0" w:color="auto"/>
                </w:tcBorders>
                <w:vAlign w:val="bottom"/>
              </w:tcPr>
            </w:tcPrChange>
          </w:tcPr>
          <w:p w14:paraId="407C6110" w14:textId="77777777" w:rsidR="009C64AB" w:rsidRDefault="009C64AB" w:rsidP="003133AE">
            <w:pPr>
              <w:ind w:left="2400" w:hangingChars="1000" w:hanging="2400"/>
              <w:rPr>
                <w:ins w:id="442" w:author="李志成" w:date="2013-06-21T20:22:00Z"/>
                <w:rFonts w:cs="Arial"/>
              </w:rPr>
            </w:pPr>
            <w:del w:id="443" w:author="李志成" w:date="2013-06-21T20:21:00Z">
              <w:r w:rsidDel="009C64AB">
                <w:rPr>
                  <w:rFonts w:cs="Arial"/>
                </w:rPr>
                <w:delText>0.0786</w:delText>
              </w:r>
            </w:del>
          </w:p>
          <w:p w14:paraId="7EA48CAF" w14:textId="77777777" w:rsidR="009C64AB" w:rsidRDefault="009C64AB">
            <w:pPr>
              <w:pPrChange w:id="444" w:author="李志成" w:date="2013-06-21T20:23:00Z">
                <w:pPr>
                  <w:ind w:left="2400" w:hangingChars="1000" w:hanging="2400"/>
                </w:pPr>
              </w:pPrChange>
            </w:pPr>
            <w:ins w:id="445" w:author="李志成" w:date="2013-06-21T20:24:00Z">
              <w:r>
                <w:rPr>
                  <w:rFonts w:hint="eastAsia"/>
                </w:rPr>
                <w:t>0.0552</w:t>
              </w:r>
            </w:ins>
          </w:p>
        </w:tc>
        <w:tc>
          <w:tcPr>
            <w:tcW w:w="0" w:type="auto"/>
            <w:tcBorders>
              <w:top w:val="single" w:sz="4" w:space="0" w:color="auto"/>
              <w:left w:val="single" w:sz="4" w:space="0" w:color="auto"/>
              <w:bottom w:val="single" w:sz="4" w:space="0" w:color="auto"/>
              <w:right w:val="single" w:sz="4" w:space="0" w:color="auto"/>
            </w:tcBorders>
            <w:tcPrChange w:id="446" w:author="李志成" w:date="2013-06-21T20:22:00Z">
              <w:tcPr>
                <w:tcW w:w="0" w:type="auto"/>
                <w:tcBorders>
                  <w:top w:val="single" w:sz="4" w:space="0" w:color="auto"/>
                  <w:left w:val="single" w:sz="4" w:space="0" w:color="auto"/>
                  <w:bottom w:val="single" w:sz="4" w:space="0" w:color="auto"/>
                  <w:right w:val="single" w:sz="4" w:space="0" w:color="auto"/>
                </w:tcBorders>
              </w:tcPr>
            </w:tcPrChange>
          </w:tcPr>
          <w:p w14:paraId="09B608AB" w14:textId="77777777" w:rsidR="009C64AB" w:rsidRDefault="009C64AB" w:rsidP="003133AE">
            <w:pPr>
              <w:ind w:left="2400" w:hangingChars="1000" w:hanging="2400"/>
              <w:rPr>
                <w:ins w:id="447" w:author="李志成" w:date="2013-06-21T20:21:00Z"/>
                <w:rFonts w:cs="Arial"/>
              </w:rPr>
            </w:pPr>
            <w:ins w:id="448" w:author="李志成" w:date="2013-06-21T20:24:00Z">
              <w:r>
                <w:rPr>
                  <w:rFonts w:cs="Arial" w:hint="eastAsia"/>
                </w:rPr>
                <w:t>0.0476</w:t>
              </w:r>
            </w:ins>
          </w:p>
        </w:tc>
        <w:tc>
          <w:tcPr>
            <w:tcW w:w="0" w:type="auto"/>
            <w:tcBorders>
              <w:top w:val="single" w:sz="4" w:space="0" w:color="auto"/>
              <w:left w:val="single" w:sz="4" w:space="0" w:color="auto"/>
              <w:bottom w:val="single" w:sz="4" w:space="0" w:color="auto"/>
              <w:right w:val="single" w:sz="4" w:space="0" w:color="auto"/>
            </w:tcBorders>
            <w:tcPrChange w:id="449" w:author="李志成" w:date="2013-06-21T20:22:00Z">
              <w:tcPr>
                <w:tcW w:w="0" w:type="auto"/>
                <w:tcBorders>
                  <w:top w:val="single" w:sz="4" w:space="0" w:color="auto"/>
                  <w:left w:val="single" w:sz="4" w:space="0" w:color="auto"/>
                  <w:bottom w:val="single" w:sz="4" w:space="0" w:color="auto"/>
                  <w:right w:val="single" w:sz="4" w:space="0" w:color="auto"/>
                </w:tcBorders>
              </w:tcPr>
            </w:tcPrChange>
          </w:tcPr>
          <w:p w14:paraId="27773B99" w14:textId="77777777" w:rsidR="009C64AB" w:rsidRDefault="009C64AB" w:rsidP="003133AE">
            <w:pPr>
              <w:ind w:left="2400" w:hangingChars="1000" w:hanging="2400"/>
              <w:rPr>
                <w:ins w:id="450" w:author="李志成" w:date="2013-06-21T20:21:00Z"/>
                <w:rFonts w:cs="Arial"/>
              </w:rPr>
            </w:pPr>
            <w:ins w:id="451" w:author="李志成" w:date="2013-06-21T20:24:00Z">
              <w:r>
                <w:rPr>
                  <w:rFonts w:cs="Arial" w:hint="eastAsia"/>
                </w:rPr>
                <w:t>0.0399</w:t>
              </w:r>
            </w:ins>
          </w:p>
        </w:tc>
        <w:tc>
          <w:tcPr>
            <w:tcW w:w="0" w:type="auto"/>
            <w:tcBorders>
              <w:top w:val="single" w:sz="4" w:space="0" w:color="auto"/>
              <w:left w:val="single" w:sz="4" w:space="0" w:color="auto"/>
              <w:bottom w:val="single" w:sz="4" w:space="0" w:color="auto"/>
              <w:right w:val="single" w:sz="4" w:space="0" w:color="auto"/>
            </w:tcBorders>
            <w:vAlign w:val="bottom"/>
            <w:tcPrChange w:id="452" w:author="李志成" w:date="2013-06-21T20:22:00Z">
              <w:tcPr>
                <w:tcW w:w="0" w:type="auto"/>
                <w:gridSpan w:val="2"/>
                <w:tcBorders>
                  <w:top w:val="single" w:sz="4" w:space="0" w:color="auto"/>
                  <w:left w:val="single" w:sz="4" w:space="0" w:color="auto"/>
                  <w:bottom w:val="single" w:sz="4" w:space="0" w:color="auto"/>
                  <w:right w:val="single" w:sz="4" w:space="0" w:color="auto"/>
                </w:tcBorders>
                <w:vAlign w:val="bottom"/>
              </w:tcPr>
            </w:tcPrChange>
          </w:tcPr>
          <w:p w14:paraId="24362E42" w14:textId="77777777" w:rsidR="009C64AB" w:rsidRDefault="009C64AB" w:rsidP="003133AE">
            <w:pPr>
              <w:ind w:left="2400" w:hangingChars="1000" w:hanging="2400"/>
              <w:rPr>
                <w:ins w:id="453" w:author="李志成" w:date="2013-06-21T20:22:00Z"/>
                <w:rFonts w:cs="Arial"/>
              </w:rPr>
            </w:pPr>
            <w:del w:id="454" w:author="李志成" w:date="2013-06-21T20:22:00Z">
              <w:r w:rsidDel="009C64AB">
                <w:rPr>
                  <w:rFonts w:cs="Arial"/>
                </w:rPr>
                <w:delText>0.0900</w:delText>
              </w:r>
            </w:del>
          </w:p>
          <w:p w14:paraId="4D994D01" w14:textId="77777777" w:rsidR="009C64AB" w:rsidRDefault="009C64AB">
            <w:pPr>
              <w:pPrChange w:id="455" w:author="李志成" w:date="2013-06-21T20:25:00Z">
                <w:pPr>
                  <w:ind w:left="2400" w:hangingChars="1000" w:hanging="2400"/>
                </w:pPr>
              </w:pPrChange>
            </w:pPr>
            <w:ins w:id="456" w:author="李志成" w:date="2013-06-21T20:24:00Z">
              <w:r>
                <w:rPr>
                  <w:rFonts w:hint="eastAsia"/>
                </w:rPr>
                <w:t>0.0480</w:t>
              </w:r>
            </w:ins>
          </w:p>
        </w:tc>
        <w:tc>
          <w:tcPr>
            <w:tcW w:w="0" w:type="auto"/>
            <w:tcBorders>
              <w:top w:val="single" w:sz="4" w:space="0" w:color="auto"/>
              <w:left w:val="single" w:sz="4" w:space="0" w:color="auto"/>
              <w:bottom w:val="single" w:sz="4" w:space="0" w:color="auto"/>
              <w:right w:val="single" w:sz="4" w:space="0" w:color="auto"/>
            </w:tcBorders>
            <w:vAlign w:val="bottom"/>
            <w:tcPrChange w:id="457" w:author="李志成" w:date="2013-06-21T20:22:00Z">
              <w:tcPr>
                <w:tcW w:w="0" w:type="auto"/>
                <w:gridSpan w:val="2"/>
                <w:tcBorders>
                  <w:top w:val="single" w:sz="4" w:space="0" w:color="auto"/>
                  <w:left w:val="single" w:sz="4" w:space="0" w:color="auto"/>
                  <w:bottom w:val="single" w:sz="4" w:space="0" w:color="auto"/>
                  <w:right w:val="single" w:sz="4" w:space="0" w:color="auto"/>
                </w:tcBorders>
                <w:vAlign w:val="bottom"/>
              </w:tcPr>
            </w:tcPrChange>
          </w:tcPr>
          <w:p w14:paraId="0D2BED98" w14:textId="77777777" w:rsidR="009C64AB" w:rsidRDefault="009C64AB" w:rsidP="003133AE">
            <w:pPr>
              <w:ind w:left="2400" w:hangingChars="1000" w:hanging="2400"/>
              <w:rPr>
                <w:ins w:id="458" w:author="李志成" w:date="2013-06-21T20:22:00Z"/>
                <w:rFonts w:cs="Arial"/>
              </w:rPr>
            </w:pPr>
            <w:del w:id="459" w:author="李志成" w:date="2013-06-21T20:22:00Z">
              <w:r w:rsidDel="009C64AB">
                <w:rPr>
                  <w:rFonts w:cs="Arial"/>
                </w:rPr>
                <w:delText>0.1076</w:delText>
              </w:r>
            </w:del>
          </w:p>
          <w:p w14:paraId="6946859B" w14:textId="77777777" w:rsidR="009C64AB" w:rsidRDefault="009C64AB">
            <w:pPr>
              <w:pPrChange w:id="460" w:author="李志成" w:date="2013-06-21T20:25:00Z">
                <w:pPr>
                  <w:ind w:left="2400" w:hangingChars="1000" w:hanging="2400"/>
                </w:pPr>
              </w:pPrChange>
            </w:pPr>
            <w:ins w:id="461" w:author="李志成" w:date="2013-06-21T20:25:00Z">
              <w:r>
                <w:rPr>
                  <w:rFonts w:hint="eastAsia"/>
                </w:rPr>
                <w:t>0.0509</w:t>
              </w:r>
            </w:ins>
          </w:p>
        </w:tc>
        <w:tc>
          <w:tcPr>
            <w:tcW w:w="0" w:type="auto"/>
            <w:tcBorders>
              <w:top w:val="single" w:sz="4" w:space="0" w:color="auto"/>
              <w:left w:val="single" w:sz="4" w:space="0" w:color="auto"/>
              <w:bottom w:val="single" w:sz="4" w:space="0" w:color="auto"/>
              <w:right w:val="single" w:sz="4" w:space="0" w:color="auto"/>
            </w:tcBorders>
            <w:vAlign w:val="bottom"/>
            <w:tcPrChange w:id="462" w:author="李志成" w:date="2013-06-21T20:22:00Z">
              <w:tcPr>
                <w:tcW w:w="0" w:type="auto"/>
                <w:gridSpan w:val="2"/>
                <w:tcBorders>
                  <w:top w:val="single" w:sz="4" w:space="0" w:color="auto"/>
                  <w:left w:val="single" w:sz="4" w:space="0" w:color="auto"/>
                  <w:bottom w:val="single" w:sz="4" w:space="0" w:color="auto"/>
                  <w:right w:val="single" w:sz="4" w:space="0" w:color="auto"/>
                </w:tcBorders>
                <w:vAlign w:val="bottom"/>
              </w:tcPr>
            </w:tcPrChange>
          </w:tcPr>
          <w:p w14:paraId="51807DA6" w14:textId="77777777" w:rsidR="009C64AB" w:rsidRDefault="009C64AB" w:rsidP="003133AE">
            <w:pPr>
              <w:ind w:left="2400" w:hangingChars="1000" w:hanging="2400"/>
              <w:rPr>
                <w:ins w:id="463" w:author="李志成" w:date="2013-06-21T20:22:00Z"/>
                <w:rFonts w:cs="Arial"/>
              </w:rPr>
            </w:pPr>
            <w:del w:id="464" w:author="李志成" w:date="2013-06-21T20:22:00Z">
              <w:r w:rsidDel="009C64AB">
                <w:rPr>
                  <w:rFonts w:cs="Arial"/>
                </w:rPr>
                <w:delText>0.1187</w:delText>
              </w:r>
            </w:del>
          </w:p>
          <w:p w14:paraId="49612A30" w14:textId="77777777" w:rsidR="009C64AB" w:rsidRDefault="009C64AB">
            <w:pPr>
              <w:pPrChange w:id="465" w:author="李志成" w:date="2013-06-21T20:25:00Z">
                <w:pPr>
                  <w:ind w:left="2400" w:hangingChars="1000" w:hanging="2400"/>
                </w:pPr>
              </w:pPrChange>
            </w:pPr>
            <w:ins w:id="466" w:author="李志成" w:date="2013-06-21T20:25:00Z">
              <w:r>
                <w:rPr>
                  <w:rFonts w:hint="eastAsia"/>
                </w:rPr>
                <w:t>0.0591</w:t>
              </w:r>
            </w:ins>
          </w:p>
        </w:tc>
        <w:tc>
          <w:tcPr>
            <w:tcW w:w="0" w:type="auto"/>
            <w:tcBorders>
              <w:top w:val="single" w:sz="4" w:space="0" w:color="auto"/>
              <w:left w:val="single" w:sz="4" w:space="0" w:color="auto"/>
              <w:bottom w:val="single" w:sz="4" w:space="0" w:color="auto"/>
              <w:right w:val="single" w:sz="4" w:space="0" w:color="auto"/>
            </w:tcBorders>
            <w:vAlign w:val="bottom"/>
            <w:tcPrChange w:id="467" w:author="李志成" w:date="2013-06-21T20:22:00Z">
              <w:tcPr>
                <w:tcW w:w="0" w:type="auto"/>
                <w:gridSpan w:val="2"/>
                <w:tcBorders>
                  <w:top w:val="single" w:sz="4" w:space="0" w:color="auto"/>
                  <w:left w:val="single" w:sz="4" w:space="0" w:color="auto"/>
                  <w:bottom w:val="single" w:sz="4" w:space="0" w:color="auto"/>
                  <w:right w:val="single" w:sz="4" w:space="0" w:color="auto"/>
                </w:tcBorders>
                <w:vAlign w:val="bottom"/>
              </w:tcPr>
            </w:tcPrChange>
          </w:tcPr>
          <w:p w14:paraId="2F9C47F5" w14:textId="77777777" w:rsidR="009C64AB" w:rsidRDefault="009C64AB" w:rsidP="003133AE">
            <w:pPr>
              <w:ind w:left="2400" w:hangingChars="1000" w:hanging="2400"/>
              <w:rPr>
                <w:ins w:id="468" w:author="李志成" w:date="2013-06-21T20:22:00Z"/>
                <w:rFonts w:cs="Arial"/>
              </w:rPr>
            </w:pPr>
            <w:del w:id="469" w:author="李志成" w:date="2013-06-21T20:22:00Z">
              <w:r w:rsidDel="009C64AB">
                <w:rPr>
                  <w:rFonts w:cs="Arial"/>
                </w:rPr>
                <w:delText>0.1374</w:delText>
              </w:r>
            </w:del>
          </w:p>
          <w:p w14:paraId="198157A6" w14:textId="77777777" w:rsidR="009C64AB" w:rsidRDefault="009C64AB">
            <w:pPr>
              <w:pPrChange w:id="470" w:author="李志成" w:date="2013-06-21T20:25:00Z">
                <w:pPr>
                  <w:ind w:left="2400" w:hangingChars="1000" w:hanging="2400"/>
                </w:pPr>
              </w:pPrChange>
            </w:pPr>
            <w:ins w:id="471" w:author="李志成" w:date="2013-06-21T20:25:00Z">
              <w:r>
                <w:rPr>
                  <w:rFonts w:hint="eastAsia"/>
                </w:rPr>
                <w:t>0.0706</w:t>
              </w:r>
            </w:ins>
          </w:p>
        </w:tc>
      </w:tr>
    </w:tbl>
    <w:p w14:paraId="7BF4F796" w14:textId="77777777" w:rsidR="00773E98" w:rsidRDefault="00773E98" w:rsidP="00D27196">
      <w:pPr>
        <w:pStyle w:val="ad"/>
      </w:pPr>
    </w:p>
    <w:p w14:paraId="7FCB3B76" w14:textId="77777777" w:rsidR="00FA49A6" w:rsidRDefault="003A4670" w:rsidP="00D27196">
      <w:pPr>
        <w:pStyle w:val="ad"/>
      </w:pPr>
      <w:r>
        <w:rPr>
          <w:rFonts w:hint="eastAsia"/>
        </w:rPr>
        <w:t>图表</w:t>
      </w:r>
      <w:r>
        <w:rPr>
          <w:rFonts w:hint="eastAsia"/>
        </w:rPr>
        <w:t xml:space="preserve"> 3.2</w:t>
      </w:r>
      <w:del w:id="472" w:author="李志成" w:date="2013-05-14T20:24:00Z">
        <w:r w:rsidDel="003A4670">
          <w:rPr>
            <w:rFonts w:hint="eastAsia"/>
          </w:rPr>
          <w:delText>图表</w:delText>
        </w:r>
      </w:del>
      <w:r>
        <w:rPr>
          <w:rFonts w:hint="eastAsia"/>
        </w:rPr>
        <w:t xml:space="preserve"> 3.2</w:t>
      </w:r>
      <w:del w:id="473" w:author="李志成" w:date="2013-05-14T20:24:00Z">
        <w:r w:rsidR="00D27196" w:rsidDel="003A4670">
          <w:rPr>
            <w:rFonts w:hint="eastAsia"/>
          </w:rPr>
          <w:delText>图表</w:delText>
        </w:r>
      </w:del>
      <w:r w:rsidR="00D27196">
        <w:rPr>
          <w:rFonts w:hint="eastAsia"/>
        </w:rPr>
        <w:t xml:space="preserve"> </w:t>
      </w:r>
      <w:ins w:id="474"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475"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476" w:author="李志成" w:date="2013-05-14T20:25:00Z">
        <w:r>
          <w:rPr>
            <w:noProof/>
          </w:rPr>
          <w:t>16</w:t>
        </w:r>
        <w:r>
          <w:fldChar w:fldCharType="end"/>
        </w:r>
      </w:ins>
      <w:del w:id="477"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16</w:delText>
        </w:r>
        <w:r w:rsidR="00D27196" w:rsidDel="003A4670">
          <w:fldChar w:fldCharType="end"/>
        </w:r>
      </w:del>
      <w:r w:rsidR="00D27196">
        <w:rPr>
          <w:rFonts w:hint="eastAsia"/>
        </w:rPr>
        <w:t xml:space="preserve"> </w:t>
      </w:r>
      <w:r w:rsidR="00FA49A6">
        <w:rPr>
          <w:rFonts w:hint="eastAsia"/>
        </w:rPr>
        <w:t>不同天线相关性的</w:t>
      </w:r>
      <w:r w:rsidR="00FA49A6">
        <w:rPr>
          <w:rFonts w:hint="eastAsia"/>
        </w:rPr>
        <w:t>RANK</w:t>
      </w:r>
      <w:r w:rsidR="00FA49A6">
        <w:rPr>
          <w:rFonts w:hint="eastAsia"/>
        </w:rPr>
        <w:t>分布</w:t>
      </w:r>
    </w:p>
    <w:tbl>
      <w:tblPr>
        <w:tblStyle w:val="ac"/>
        <w:tblW w:w="0" w:type="auto"/>
        <w:jc w:val="center"/>
        <w:tblLook w:val="04A0" w:firstRow="1" w:lastRow="0" w:firstColumn="1" w:lastColumn="0" w:noHBand="0" w:noVBand="1"/>
      </w:tblPr>
      <w:tblGrid>
        <w:gridCol w:w="3997"/>
        <w:gridCol w:w="3997"/>
      </w:tblGrid>
      <w:tr w:rsidR="00FA49A6" w14:paraId="2EC55790" w14:textId="77777777" w:rsidTr="0014623F">
        <w:trPr>
          <w:jc w:val="center"/>
        </w:trPr>
        <w:tc>
          <w:tcPr>
            <w:tcW w:w="0" w:type="auto"/>
          </w:tcPr>
          <w:p w14:paraId="32B51561" w14:textId="77777777" w:rsidR="00FA49A6" w:rsidRDefault="00FA49A6" w:rsidP="00FA49A6">
            <w:r>
              <w:rPr>
                <w:rFonts w:hint="eastAsia"/>
              </w:rPr>
              <w:t>R8_A RANK</w:t>
            </w:r>
          </w:p>
        </w:tc>
        <w:tc>
          <w:tcPr>
            <w:tcW w:w="0" w:type="auto"/>
          </w:tcPr>
          <w:p w14:paraId="6801F949" w14:textId="77777777" w:rsidR="00FA49A6" w:rsidRDefault="00FA49A6" w:rsidP="00FA49A6">
            <w:r>
              <w:rPr>
                <w:rFonts w:hint="eastAsia"/>
              </w:rPr>
              <w:t>R8_C RANK</w:t>
            </w:r>
          </w:p>
        </w:tc>
      </w:tr>
      <w:tr w:rsidR="00FA49A6" w14:paraId="0BA489E5" w14:textId="77777777" w:rsidTr="0014623F">
        <w:trPr>
          <w:jc w:val="center"/>
        </w:trPr>
        <w:tc>
          <w:tcPr>
            <w:tcW w:w="0" w:type="auto"/>
          </w:tcPr>
          <w:p w14:paraId="63BCF452" w14:textId="77777777" w:rsidR="00FA49A6" w:rsidRDefault="003A04C8" w:rsidP="00FA49A6">
            <w:r>
              <w:rPr>
                <w:noProof/>
              </w:rPr>
              <w:drawing>
                <wp:inline distT="0" distB="0" distL="0" distR="0" wp14:anchorId="7C5870AE" wp14:editId="67E7BF37">
                  <wp:extent cx="2401200" cy="180000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62F5D2CA" w14:textId="77777777" w:rsidR="00FA49A6" w:rsidRDefault="003A04C8" w:rsidP="00FA49A6">
            <w:r>
              <w:rPr>
                <w:noProof/>
              </w:rPr>
              <w:drawing>
                <wp:inline distT="0" distB="0" distL="0" distR="0" wp14:anchorId="409F927F" wp14:editId="44C3F318">
                  <wp:extent cx="2401200" cy="180000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bl>
    <w:p w14:paraId="424AC8FE" w14:textId="77777777" w:rsidR="003133AE" w:rsidRPr="00885567" w:rsidRDefault="003133AE" w:rsidP="00885567">
      <w:pPr>
        <w:ind w:firstLineChars="200" w:firstLine="480"/>
        <w:rPr>
          <w:rFonts w:cs="Arial"/>
          <w:noProof/>
        </w:rPr>
      </w:pPr>
      <w:r w:rsidRPr="00885567">
        <w:rPr>
          <w:rFonts w:cs="Arial" w:hint="eastAsia"/>
          <w:noProof/>
        </w:rPr>
        <w:t>从天线相关性上看，有</w:t>
      </w:r>
      <w:r w:rsidRPr="00885567">
        <w:rPr>
          <w:rFonts w:cs="Arial"/>
          <w:noProof/>
        </w:rPr>
        <w:t>R8_C&gt;R8_1&gt;R8_2&gt;R8_A</w:t>
      </w:r>
      <w:r w:rsidRPr="00885567">
        <w:rPr>
          <w:rFonts w:cs="Arial" w:hint="eastAsia"/>
          <w:noProof/>
        </w:rPr>
        <w:t>与</w:t>
      </w:r>
      <w:r w:rsidRPr="00885567">
        <w:rPr>
          <w:rFonts w:cs="Arial"/>
          <w:noProof/>
        </w:rPr>
        <w:t>MU_C&gt;MU_1&gt;MU_2&gt;MU_A;</w:t>
      </w:r>
    </w:p>
    <w:p w14:paraId="4A0D97F5" w14:textId="77777777" w:rsidR="003133AE" w:rsidRPr="00885567" w:rsidRDefault="003133AE" w:rsidP="00885567">
      <w:pPr>
        <w:ind w:firstLineChars="200" w:firstLine="480"/>
        <w:rPr>
          <w:rFonts w:cs="Arial"/>
          <w:noProof/>
        </w:rPr>
      </w:pPr>
      <w:r w:rsidRPr="00885567">
        <w:rPr>
          <w:rFonts w:cs="Arial" w:hint="eastAsia"/>
          <w:noProof/>
        </w:rPr>
        <w:t>对于</w:t>
      </w:r>
      <w:r w:rsidRPr="00885567">
        <w:rPr>
          <w:rFonts w:cs="Arial"/>
          <w:noProof/>
        </w:rPr>
        <w:t>SU-MIMO</w:t>
      </w:r>
      <w:r w:rsidRPr="00885567">
        <w:rPr>
          <w:rFonts w:cs="Arial" w:hint="eastAsia"/>
          <w:noProof/>
        </w:rPr>
        <w:t>而言，从仿真结果上看，有天线相关性越高，系统性能越好的趋势，这是因为：</w:t>
      </w:r>
    </w:p>
    <w:p w14:paraId="068B6A20" w14:textId="77777777" w:rsidR="003133AE" w:rsidRPr="00885567" w:rsidRDefault="003133AE" w:rsidP="00885567">
      <w:pPr>
        <w:ind w:firstLineChars="200" w:firstLine="480"/>
        <w:rPr>
          <w:rFonts w:cs="Arial"/>
          <w:noProof/>
        </w:rPr>
      </w:pPr>
      <w:r w:rsidRPr="00885567">
        <w:rPr>
          <w:rFonts w:cs="Arial" w:hint="eastAsia"/>
          <w:noProof/>
        </w:rPr>
        <w:t>MIMO</w:t>
      </w:r>
      <w:r w:rsidRPr="00885567">
        <w:rPr>
          <w:rFonts w:cs="Arial" w:hint="eastAsia"/>
          <w:noProof/>
        </w:rPr>
        <w:t>技术本质上来讲是利用空间选择性衰落达到独立并联信道传输效果。每个子信道增益是信道矩阵</w:t>
      </w:r>
      <w:r w:rsidRPr="00885567">
        <w:rPr>
          <w:rFonts w:cs="Arial" w:hint="eastAsia"/>
          <w:noProof/>
        </w:rPr>
        <w:t>H</w:t>
      </w:r>
      <w:r w:rsidRPr="00885567">
        <w:rPr>
          <w:rFonts w:cs="Arial" w:hint="eastAsia"/>
          <w:noProof/>
        </w:rPr>
        <w:t>的奇异值的平方，也即</w:t>
      </w:r>
      <w:r w:rsidRPr="00885567">
        <w:rPr>
          <w:rFonts w:cs="Arial" w:hint="eastAsia"/>
          <w:noProof/>
        </w:rPr>
        <w:object w:dxaOrig="660" w:dyaOrig="300" w14:anchorId="2C51BB35">
          <v:shape id="_x0000_i1342" type="#_x0000_t75" style="width:33pt;height:17.25pt" o:ole="">
            <v:imagedata r:id="rId705" o:title=""/>
          </v:shape>
          <o:OLEObject Type="Embed" ProgID="Equation.DSMT4" ShapeID="_x0000_i1342" DrawAspect="Content" ObjectID="_1524383617" r:id="rId706"/>
        </w:object>
      </w:r>
      <w:r w:rsidRPr="00885567">
        <w:rPr>
          <w:rFonts w:cs="Arial" w:hint="eastAsia"/>
          <w:noProof/>
        </w:rPr>
        <w:t>的特征值。</w:t>
      </w:r>
    </w:p>
    <w:p w14:paraId="2D72F21E" w14:textId="77777777" w:rsidR="003133AE" w:rsidRPr="00885567" w:rsidRDefault="003133AE" w:rsidP="00885567">
      <w:pPr>
        <w:ind w:firstLineChars="200" w:firstLine="480"/>
        <w:rPr>
          <w:rFonts w:cs="Arial"/>
          <w:noProof/>
        </w:rPr>
      </w:pPr>
      <w:r w:rsidRPr="00885567">
        <w:rPr>
          <w:rFonts w:cs="Arial" w:hint="eastAsia"/>
          <w:noProof/>
        </w:rPr>
        <w:t>设</w:t>
      </w:r>
      <w:r w:rsidRPr="00885567">
        <w:rPr>
          <w:rFonts w:cs="Arial" w:hint="eastAsia"/>
          <w:noProof/>
        </w:rPr>
        <w:object w:dxaOrig="225" w:dyaOrig="360" w14:anchorId="5687B1C6">
          <v:shape id="_x0000_i1343" type="#_x0000_t75" style="width:9.75pt;height:19.5pt" o:ole="">
            <v:imagedata r:id="rId707" o:title=""/>
          </v:shape>
          <o:OLEObject Type="Embed" ProgID="Equation.DSMT4" ShapeID="_x0000_i1343" DrawAspect="Content" ObjectID="_1524383618" r:id="rId708"/>
        </w:object>
      </w:r>
      <w:r w:rsidRPr="00885567">
        <w:rPr>
          <w:rFonts w:cs="Arial" w:hint="eastAsia"/>
          <w:noProof/>
        </w:rPr>
        <w:t>是</w:t>
      </w:r>
      <w:r w:rsidRPr="00885567">
        <w:rPr>
          <w:rFonts w:cs="Arial" w:hint="eastAsia"/>
          <w:noProof/>
        </w:rPr>
        <w:object w:dxaOrig="660" w:dyaOrig="300" w14:anchorId="2EBBEABF">
          <v:shape id="_x0000_i1344" type="#_x0000_t75" style="width:33pt;height:17.25pt" o:ole="">
            <v:imagedata r:id="rId705" o:title=""/>
          </v:shape>
          <o:OLEObject Type="Embed" ProgID="Equation.DSMT4" ShapeID="_x0000_i1344" DrawAspect="Content" ObjectID="_1524383619" r:id="rId709"/>
        </w:object>
      </w:r>
      <w:r w:rsidRPr="00885567">
        <w:rPr>
          <w:rFonts w:cs="Arial" w:hint="eastAsia"/>
          <w:noProof/>
        </w:rPr>
        <w:t>的特征值，则有</w:t>
      </w:r>
      <w:r w:rsidRPr="00885567">
        <w:rPr>
          <w:rFonts w:cs="Arial" w:hint="eastAsia"/>
          <w:noProof/>
        </w:rPr>
        <w:object w:dxaOrig="2460" w:dyaOrig="555" w14:anchorId="7A2977DA">
          <v:shape id="_x0000_i1345" type="#_x0000_t75" style="width:123pt;height:27pt" o:ole="">
            <v:imagedata r:id="rId710" o:title=""/>
          </v:shape>
          <o:OLEObject Type="Embed" ProgID="Equation.DSMT4" ShapeID="_x0000_i1345" DrawAspect="Content" ObjectID="_1524383620" r:id="rId711"/>
        </w:object>
      </w:r>
      <w:r w:rsidRPr="00885567">
        <w:rPr>
          <w:rFonts w:cs="Arial" w:hint="eastAsia"/>
          <w:noProof/>
        </w:rPr>
        <w:t>，对于不同天线相关性来说，</w:t>
      </w:r>
      <w:r w:rsidRPr="00885567">
        <w:rPr>
          <w:rFonts w:cs="Arial" w:hint="eastAsia"/>
          <w:noProof/>
        </w:rPr>
        <w:object w:dxaOrig="225" w:dyaOrig="360" w14:anchorId="23E7D790">
          <v:shape id="_x0000_i1346" type="#_x0000_t75" style="width:9.75pt;height:19.5pt" o:ole="">
            <v:imagedata r:id="rId707" o:title=""/>
          </v:shape>
          <o:OLEObject Type="Embed" ProgID="Equation.DSMT4" ShapeID="_x0000_i1346" DrawAspect="Content" ObjectID="_1524383621" r:id="rId712"/>
        </w:object>
      </w:r>
      <w:r w:rsidRPr="00885567">
        <w:rPr>
          <w:rFonts w:cs="Arial" w:hint="eastAsia"/>
          <w:noProof/>
        </w:rPr>
        <w:t>的和表征信道能量，为定值。而差别就体现在</w:t>
      </w:r>
      <w:r w:rsidRPr="00885567">
        <w:rPr>
          <w:rFonts w:cs="Arial" w:hint="eastAsia"/>
          <w:noProof/>
        </w:rPr>
        <w:object w:dxaOrig="225" w:dyaOrig="360" w14:anchorId="10458269">
          <v:shape id="_x0000_i1347" type="#_x0000_t75" style="width:9.75pt;height:19.5pt" o:ole="">
            <v:imagedata r:id="rId707" o:title=""/>
          </v:shape>
          <o:OLEObject Type="Embed" ProgID="Equation.DSMT4" ShapeID="_x0000_i1347" DrawAspect="Content" ObjectID="_1524383622" r:id="rId713"/>
        </w:object>
      </w:r>
      <w:r w:rsidRPr="00885567">
        <w:rPr>
          <w:rFonts w:cs="Arial" w:hint="eastAsia"/>
          <w:noProof/>
        </w:rPr>
        <w:t>的分布上：高相关性下</w:t>
      </w:r>
      <w:r w:rsidRPr="00885567">
        <w:rPr>
          <w:rFonts w:cs="Arial" w:hint="eastAsia"/>
          <w:noProof/>
        </w:rPr>
        <w:object w:dxaOrig="225" w:dyaOrig="360" w14:anchorId="55A8BA7A">
          <v:shape id="_x0000_i1348" type="#_x0000_t75" style="width:9.75pt;height:19.5pt" o:ole="">
            <v:imagedata r:id="rId707" o:title=""/>
          </v:shape>
          <o:OLEObject Type="Embed" ProgID="Equation.DSMT4" ShapeID="_x0000_i1348" DrawAspect="Content" ObjectID="_1524383623" r:id="rId714"/>
        </w:object>
      </w:r>
      <w:r w:rsidRPr="00885567">
        <w:rPr>
          <w:rFonts w:cs="Arial" w:hint="eastAsia"/>
          <w:noProof/>
        </w:rPr>
        <w:t>的差别更大；低相关性下差别更小。</w:t>
      </w:r>
    </w:p>
    <w:p w14:paraId="2DBF2DFC" w14:textId="77777777" w:rsidR="003133AE" w:rsidRPr="00885567" w:rsidRDefault="003133AE" w:rsidP="00885567">
      <w:pPr>
        <w:ind w:firstLineChars="200" w:firstLine="480"/>
        <w:rPr>
          <w:rFonts w:cs="Arial"/>
          <w:noProof/>
        </w:rPr>
      </w:pPr>
      <w:r w:rsidRPr="00885567">
        <w:rPr>
          <w:rFonts w:cs="Arial" w:hint="eastAsia"/>
          <w:noProof/>
        </w:rPr>
        <w:tab/>
      </w:r>
      <w:r w:rsidRPr="00885567">
        <w:rPr>
          <w:rFonts w:cs="Arial" w:hint="eastAsia"/>
          <w:noProof/>
        </w:rPr>
        <w:t>从信道容量上看，因</w:t>
      </w:r>
      <w:r w:rsidRPr="00885567">
        <w:rPr>
          <w:rFonts w:cs="Arial" w:hint="eastAsia"/>
          <w:noProof/>
        </w:rPr>
        <w:object w:dxaOrig="1755" w:dyaOrig="555" w14:anchorId="4506CD56">
          <v:shape id="_x0000_i1349" type="#_x0000_t75" style="width:89.25pt;height:27pt" o:ole="">
            <v:imagedata r:id="rId715" o:title=""/>
          </v:shape>
          <o:OLEObject Type="Embed" ProgID="Equation.DSMT4" ShapeID="_x0000_i1349" DrawAspect="Content" ObjectID="_1524383624" r:id="rId716"/>
        </w:object>
      </w:r>
      <w:r w:rsidRPr="00885567">
        <w:rPr>
          <w:rFonts w:cs="Arial" w:hint="eastAsia"/>
          <w:noProof/>
        </w:rPr>
        <w:t>有</w:t>
      </w:r>
      <w:r w:rsidRPr="00885567">
        <w:rPr>
          <w:rFonts w:cs="Arial" w:hint="eastAsia"/>
          <w:noProof/>
        </w:rPr>
        <w:tab/>
      </w:r>
      <w:r w:rsidRPr="00885567">
        <w:rPr>
          <w:rFonts w:cs="Arial" w:hint="eastAsia"/>
          <w:noProof/>
        </w:rPr>
        <w:tab/>
      </w:r>
    </w:p>
    <w:p w14:paraId="1A53E228" w14:textId="77777777" w:rsidR="003133AE" w:rsidRPr="00885567" w:rsidRDefault="003133AE" w:rsidP="009D7DCE">
      <w:pPr>
        <w:ind w:firstLineChars="200" w:firstLine="480"/>
        <w:jc w:val="right"/>
        <w:rPr>
          <w:rFonts w:cs="Arial"/>
          <w:noProof/>
        </w:rPr>
      </w:pPr>
      <w:r w:rsidRPr="00885567">
        <w:rPr>
          <w:rFonts w:cs="Arial" w:hint="eastAsia"/>
          <w:noProof/>
        </w:rPr>
        <w:lastRenderedPageBreak/>
        <w:tab/>
      </w:r>
      <w:r w:rsidRPr="00885567">
        <w:rPr>
          <w:rFonts w:cs="Arial" w:hint="eastAsia"/>
          <w:noProof/>
        </w:rPr>
        <w:object w:dxaOrig="5475" w:dyaOrig="705" w14:anchorId="31002F1D">
          <v:shape id="_x0000_i1350" type="#_x0000_t75" style="width:274.5pt;height:36pt" o:ole="">
            <v:imagedata r:id="rId717" o:title=""/>
          </v:shape>
          <o:OLEObject Type="Embed" ProgID="Equation.DSMT4" ShapeID="_x0000_i1350" DrawAspect="Content" ObjectID="_1524383625" r:id="rId718"/>
        </w:object>
      </w:r>
      <w:r w:rsidRPr="00885567">
        <w:rPr>
          <w:rFonts w:cs="Arial" w:hint="eastAsia"/>
          <w:noProof/>
        </w:rPr>
        <w:t xml:space="preserve">   </w:t>
      </w:r>
      <w:r w:rsidR="00C10C61">
        <w:rPr>
          <w:rFonts w:cs="Arial" w:hint="eastAsia"/>
          <w:noProof/>
        </w:rPr>
        <w:tab/>
      </w:r>
      <w:r w:rsidRPr="00885567">
        <w:rPr>
          <w:rFonts w:cs="Arial" w:hint="eastAsia"/>
          <w:noProof/>
        </w:rPr>
        <w:t xml:space="preserve">       </w:t>
      </w:r>
      <w:r w:rsidRPr="00885567">
        <w:rPr>
          <w:rFonts w:cs="Arial" w:hint="eastAsia"/>
          <w:noProof/>
        </w:rPr>
        <w:tab/>
      </w:r>
      <w:r w:rsidR="00F03FAF">
        <w:rPr>
          <w:rFonts w:cs="Arial"/>
          <w:noProof/>
        </w:rPr>
        <w:fldChar w:fldCharType="begin"/>
      </w:r>
      <w:r w:rsidR="00F03FAF">
        <w:rPr>
          <w:rFonts w:cs="Arial"/>
          <w:noProof/>
        </w:rPr>
        <w:instrText xml:space="preserve"> </w:instrText>
      </w:r>
      <w:r w:rsidR="00F03FAF">
        <w:rPr>
          <w:rFonts w:cs="Arial" w:hint="eastAsia"/>
          <w:noProof/>
        </w:rPr>
        <w:instrText>MACROBUTTON MTPlaceRef \* MERGEFORMAT</w:instrText>
      </w:r>
      <w:r w:rsidR="00F03FAF">
        <w:rPr>
          <w:rFonts w:cs="Arial"/>
          <w:noProof/>
        </w:rPr>
        <w:instrText xml:space="preserve"> </w:instrText>
      </w:r>
      <w:r w:rsidR="00F03FAF">
        <w:rPr>
          <w:rFonts w:cs="Arial"/>
          <w:noProof/>
        </w:rPr>
        <w:fldChar w:fldCharType="begin"/>
      </w:r>
      <w:r w:rsidR="00F03FAF">
        <w:rPr>
          <w:rFonts w:cs="Arial"/>
          <w:noProof/>
        </w:rPr>
        <w:instrText xml:space="preserve"> SEQ MTEqn \h \* MERGEFORMAT </w:instrText>
      </w:r>
      <w:r w:rsidR="00F03FAF">
        <w:rPr>
          <w:rFonts w:cs="Arial"/>
          <w:noProof/>
        </w:rPr>
        <w:fldChar w:fldCharType="end"/>
      </w:r>
      <w:r w:rsidR="00F03FAF">
        <w:rPr>
          <w:rFonts w:cs="Arial"/>
          <w:noProof/>
        </w:rPr>
        <w:instrText>(</w:instrText>
      </w:r>
      <w:r w:rsidR="00F03FAF">
        <w:rPr>
          <w:rFonts w:cs="Arial"/>
          <w:noProof/>
        </w:rPr>
        <w:fldChar w:fldCharType="begin"/>
      </w:r>
      <w:r w:rsidR="00F03FAF">
        <w:rPr>
          <w:rFonts w:cs="Arial"/>
          <w:noProof/>
        </w:rPr>
        <w:instrText xml:space="preserve"> SEQ MTChap \c \* Arabic \* MERGEFORMAT </w:instrText>
      </w:r>
      <w:r w:rsidR="00F03FAF">
        <w:rPr>
          <w:rFonts w:cs="Arial"/>
          <w:noProof/>
        </w:rPr>
        <w:fldChar w:fldCharType="separate"/>
      </w:r>
      <w:r w:rsidR="00C10C61">
        <w:rPr>
          <w:rFonts w:cs="Arial"/>
          <w:noProof/>
        </w:rPr>
        <w:instrText>4</w:instrText>
      </w:r>
      <w:r w:rsidR="00F03FAF">
        <w:rPr>
          <w:rFonts w:cs="Arial"/>
          <w:noProof/>
        </w:rPr>
        <w:fldChar w:fldCharType="end"/>
      </w:r>
      <w:r w:rsidR="00F03FAF">
        <w:rPr>
          <w:rFonts w:cs="Arial"/>
          <w:noProof/>
        </w:rPr>
        <w:instrText>-</w:instrText>
      </w:r>
      <w:r w:rsidR="00F03FAF">
        <w:rPr>
          <w:rFonts w:cs="Arial"/>
          <w:noProof/>
        </w:rPr>
        <w:fldChar w:fldCharType="begin"/>
      </w:r>
      <w:r w:rsidR="00F03FAF">
        <w:rPr>
          <w:rFonts w:cs="Arial"/>
          <w:noProof/>
        </w:rPr>
        <w:instrText xml:space="preserve"> SEQ MTEqn \c \* Arabic \* MERGEFORMAT </w:instrText>
      </w:r>
      <w:r w:rsidR="00F03FAF">
        <w:rPr>
          <w:rFonts w:cs="Arial"/>
          <w:noProof/>
        </w:rPr>
        <w:fldChar w:fldCharType="separate"/>
      </w:r>
      <w:r w:rsidR="00C10C61">
        <w:rPr>
          <w:rFonts w:cs="Arial"/>
          <w:noProof/>
        </w:rPr>
        <w:instrText>1</w:instrText>
      </w:r>
      <w:r w:rsidR="00F03FAF">
        <w:rPr>
          <w:rFonts w:cs="Arial"/>
          <w:noProof/>
        </w:rPr>
        <w:fldChar w:fldCharType="end"/>
      </w:r>
      <w:r w:rsidR="00F03FAF">
        <w:rPr>
          <w:rFonts w:cs="Arial"/>
          <w:noProof/>
        </w:rPr>
        <w:instrText>)</w:instrText>
      </w:r>
      <w:r w:rsidR="00F03FAF">
        <w:rPr>
          <w:rFonts w:cs="Arial"/>
          <w:noProof/>
        </w:rPr>
        <w:fldChar w:fldCharType="end"/>
      </w:r>
    </w:p>
    <w:p w14:paraId="1F17E88F" w14:textId="77777777" w:rsidR="003133AE" w:rsidRPr="00885567" w:rsidRDefault="003133AE" w:rsidP="00885567">
      <w:pPr>
        <w:ind w:firstLineChars="200" w:firstLine="480"/>
        <w:rPr>
          <w:rFonts w:cs="Arial"/>
          <w:noProof/>
        </w:rPr>
      </w:pPr>
      <w:r w:rsidRPr="00885567">
        <w:rPr>
          <w:rFonts w:cs="Arial" w:hint="eastAsia"/>
          <w:noProof/>
        </w:rPr>
        <w:t>从理论上看低相关有更高容量。然而对于单流情况来说，由于</w:t>
      </w:r>
      <w:r w:rsidRPr="00885567">
        <w:rPr>
          <w:rFonts w:cs="Arial" w:hint="eastAsia"/>
          <w:noProof/>
        </w:rPr>
        <w:object w:dxaOrig="1140" w:dyaOrig="360" w14:anchorId="6F1C4153">
          <v:shape id="_x0000_i1351" type="#_x0000_t75" style="width:54.75pt;height:19.5pt" o:ole="">
            <v:imagedata r:id="rId719" o:title=""/>
          </v:shape>
          <o:OLEObject Type="Embed" ProgID="Equation.DSMT4" ShapeID="_x0000_i1351" DrawAspect="Content" ObjectID="_1524383626" r:id="rId720"/>
        </w:object>
      </w:r>
      <w:r w:rsidRPr="00885567">
        <w:rPr>
          <w:rFonts w:cs="Arial" w:hint="eastAsia"/>
          <w:noProof/>
        </w:rPr>
        <w:t>，而</w:t>
      </w:r>
      <w:r w:rsidRPr="00885567">
        <w:rPr>
          <w:rFonts w:cs="Arial" w:hint="eastAsia"/>
          <w:noProof/>
        </w:rPr>
        <w:t>LTE</w:t>
      </w:r>
      <w:r w:rsidRPr="00885567">
        <w:rPr>
          <w:rFonts w:cs="Arial" w:hint="eastAsia"/>
          <w:noProof/>
        </w:rPr>
        <w:t>系统对于单流传输只能利用主特征方向进行传输，而丢弃了其他的特征方向，这就使得高相关性时单流传输的性能比低相关性的好。在双流传输情况下，</w:t>
      </w:r>
      <w:r w:rsidRPr="00885567">
        <w:rPr>
          <w:rFonts w:cs="Arial" w:hint="eastAsia"/>
          <w:noProof/>
        </w:rPr>
        <w:object w:dxaOrig="1215" w:dyaOrig="360" w14:anchorId="2A030C88">
          <v:shape id="_x0000_i1352" type="#_x0000_t75" style="width:61.5pt;height:19.5pt" o:ole="">
            <v:imagedata r:id="rId721" o:title=""/>
          </v:shape>
          <o:OLEObject Type="Embed" ProgID="Equation.DSMT4" ShapeID="_x0000_i1352" DrawAspect="Content" ObjectID="_1524383627" r:id="rId722"/>
        </w:object>
      </w:r>
      <w:r w:rsidRPr="00885567">
        <w:rPr>
          <w:rFonts w:cs="Arial" w:hint="eastAsia"/>
          <w:noProof/>
        </w:rPr>
        <w:t>，所以在第二个流高相关性的性能较差。</w:t>
      </w:r>
    </w:p>
    <w:p w14:paraId="7341691F" w14:textId="77777777" w:rsidR="00885567" w:rsidRDefault="00885567" w:rsidP="00885567">
      <w:pPr>
        <w:pStyle w:val="ad"/>
        <w:keepNext/>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9</w:t>
      </w:r>
      <w:r w:rsidR="006550EB">
        <w:fldChar w:fldCharType="end"/>
      </w:r>
      <w:r>
        <w:rPr>
          <w:rFonts w:hint="eastAsia"/>
        </w:rPr>
        <w:t xml:space="preserve"> </w:t>
      </w:r>
      <w:r>
        <w:rPr>
          <w:rFonts w:ascii="Arial" w:hAnsi="Arial" w:cs="Arial"/>
        </w:rPr>
        <w:t>R8_A</w:t>
      </w:r>
      <w:r>
        <w:rPr>
          <w:rFonts w:ascii="Arial" w:hAnsi="Arial" w:cs="Arial" w:hint="eastAsia"/>
        </w:rPr>
        <w:t>与</w:t>
      </w:r>
      <w:r>
        <w:rPr>
          <w:rFonts w:ascii="Arial" w:hAnsi="Arial" w:cs="Arial"/>
        </w:rPr>
        <w:t>R8_C</w:t>
      </w:r>
      <w:r>
        <w:rPr>
          <w:rFonts w:ascii="Arial" w:hAnsi="Arial" w:cs="Arial" w:hint="eastAsia"/>
        </w:rPr>
        <w:t>的</w:t>
      </w:r>
      <w:r>
        <w:rPr>
          <w:rFonts w:ascii="Arial" w:hAnsi="Arial" w:cs="Arial"/>
        </w:rPr>
        <w:t>rank</w:t>
      </w:r>
      <w:r>
        <w:rPr>
          <w:rFonts w:ascii="Arial" w:hAnsi="Arial" w:cs="Arial" w:hint="eastAsia"/>
        </w:rPr>
        <w:t>分布</w:t>
      </w:r>
    </w:p>
    <w:tbl>
      <w:tblPr>
        <w:tblW w:w="0" w:type="auto"/>
        <w:jc w:val="center"/>
        <w:tblLook w:val="04A0" w:firstRow="1" w:lastRow="0" w:firstColumn="1" w:lastColumn="0" w:noHBand="0" w:noVBand="1"/>
      </w:tblPr>
      <w:tblGrid>
        <w:gridCol w:w="717"/>
        <w:gridCol w:w="2560"/>
        <w:gridCol w:w="896"/>
        <w:gridCol w:w="876"/>
        <w:gridCol w:w="876"/>
        <w:gridCol w:w="881"/>
        <w:gridCol w:w="876"/>
        <w:gridCol w:w="876"/>
        <w:gridCol w:w="936"/>
      </w:tblGrid>
      <w:tr w:rsidR="003133AE" w14:paraId="512E671D" w14:textId="77777777" w:rsidTr="00545699">
        <w:trPr>
          <w:jc w:val="center"/>
        </w:trPr>
        <w:tc>
          <w:tcPr>
            <w:tcW w:w="0" w:type="auto"/>
            <w:tcBorders>
              <w:top w:val="single" w:sz="4" w:space="0" w:color="auto"/>
              <w:left w:val="single" w:sz="4" w:space="0" w:color="auto"/>
              <w:bottom w:val="single" w:sz="4" w:space="0" w:color="auto"/>
              <w:right w:val="single" w:sz="4" w:space="0" w:color="auto"/>
            </w:tcBorders>
          </w:tcPr>
          <w:p w14:paraId="2F6ACCCA" w14:textId="77777777" w:rsidR="003133AE" w:rsidRDefault="003133AE" w:rsidP="00DB6375">
            <w:pPr>
              <w:rPr>
                <w:rFonts w:ascii="Arial" w:hAnsi="Arial"/>
              </w:rPr>
            </w:pPr>
          </w:p>
        </w:tc>
        <w:tc>
          <w:tcPr>
            <w:tcW w:w="0" w:type="auto"/>
            <w:tcBorders>
              <w:top w:val="single" w:sz="4" w:space="0" w:color="auto"/>
              <w:left w:val="single" w:sz="4" w:space="0" w:color="auto"/>
              <w:bottom w:val="single" w:sz="4" w:space="0" w:color="auto"/>
              <w:right w:val="single" w:sz="4" w:space="0" w:color="auto"/>
            </w:tcBorders>
            <w:hideMark/>
          </w:tcPr>
          <w:p w14:paraId="2F3F250B" w14:textId="77777777" w:rsidR="003133AE" w:rsidRDefault="003133AE" w:rsidP="00DB6375">
            <w:pPr>
              <w:rPr>
                <w:rFonts w:ascii="Arial" w:hAnsi="Arial"/>
              </w:rPr>
            </w:pPr>
            <w:r>
              <w:t>Wideband SINR</w:t>
            </w:r>
            <w:r>
              <w:rPr>
                <w:rFonts w:hint="eastAsia"/>
              </w:rPr>
              <w:t>（</w:t>
            </w:r>
            <w:r>
              <w:t>dB</w:t>
            </w:r>
            <w:r>
              <w:rPr>
                <w:rFonts w:hint="eastAsia"/>
              </w:rPr>
              <w:t>）</w:t>
            </w:r>
          </w:p>
        </w:tc>
        <w:tc>
          <w:tcPr>
            <w:tcW w:w="0" w:type="auto"/>
            <w:tcBorders>
              <w:top w:val="single" w:sz="4" w:space="0" w:color="auto"/>
              <w:left w:val="single" w:sz="4" w:space="0" w:color="auto"/>
              <w:bottom w:val="single" w:sz="4" w:space="0" w:color="auto"/>
              <w:right w:val="single" w:sz="4" w:space="0" w:color="auto"/>
            </w:tcBorders>
            <w:hideMark/>
          </w:tcPr>
          <w:p w14:paraId="247CF1A9" w14:textId="77777777" w:rsidR="003133AE" w:rsidRDefault="003133AE" w:rsidP="00DB6375">
            <w:pPr>
              <w:rPr>
                <w:rFonts w:ascii="Arial" w:hAnsi="Arial"/>
              </w:rPr>
            </w:pPr>
            <w:r>
              <w:t>-5</w:t>
            </w:r>
          </w:p>
        </w:tc>
        <w:tc>
          <w:tcPr>
            <w:tcW w:w="0" w:type="auto"/>
            <w:tcBorders>
              <w:top w:val="single" w:sz="4" w:space="0" w:color="auto"/>
              <w:left w:val="single" w:sz="4" w:space="0" w:color="auto"/>
              <w:bottom w:val="single" w:sz="4" w:space="0" w:color="auto"/>
              <w:right w:val="single" w:sz="4" w:space="0" w:color="auto"/>
            </w:tcBorders>
            <w:hideMark/>
          </w:tcPr>
          <w:p w14:paraId="684FB1FD" w14:textId="77777777" w:rsidR="003133AE" w:rsidRDefault="003133AE" w:rsidP="00DB6375">
            <w:pPr>
              <w:rPr>
                <w:rFonts w:ascii="Arial" w:hAnsi="Arial"/>
              </w:rPr>
            </w:pPr>
            <w:r>
              <w:t>0</w:t>
            </w:r>
          </w:p>
        </w:tc>
        <w:tc>
          <w:tcPr>
            <w:tcW w:w="0" w:type="auto"/>
            <w:tcBorders>
              <w:top w:val="single" w:sz="4" w:space="0" w:color="auto"/>
              <w:left w:val="single" w:sz="4" w:space="0" w:color="auto"/>
              <w:bottom w:val="single" w:sz="4" w:space="0" w:color="auto"/>
              <w:right w:val="single" w:sz="4" w:space="0" w:color="auto"/>
            </w:tcBorders>
            <w:hideMark/>
          </w:tcPr>
          <w:p w14:paraId="546C2FB2" w14:textId="77777777" w:rsidR="003133AE" w:rsidRDefault="003133AE" w:rsidP="00DB6375">
            <w:pPr>
              <w:rPr>
                <w:rFonts w:ascii="Arial" w:hAnsi="Arial"/>
              </w:rPr>
            </w:pPr>
            <w:r>
              <w:t>5</w:t>
            </w:r>
          </w:p>
        </w:tc>
        <w:tc>
          <w:tcPr>
            <w:tcW w:w="0" w:type="auto"/>
            <w:tcBorders>
              <w:top w:val="single" w:sz="4" w:space="0" w:color="auto"/>
              <w:left w:val="single" w:sz="4" w:space="0" w:color="auto"/>
              <w:bottom w:val="single" w:sz="4" w:space="0" w:color="auto"/>
              <w:right w:val="single" w:sz="4" w:space="0" w:color="auto"/>
            </w:tcBorders>
            <w:hideMark/>
          </w:tcPr>
          <w:p w14:paraId="556E9202" w14:textId="77777777" w:rsidR="003133AE" w:rsidRDefault="003133AE" w:rsidP="00DB6375">
            <w:pPr>
              <w:rPr>
                <w:rFonts w:ascii="Arial" w:hAnsi="Arial"/>
              </w:rPr>
            </w:pPr>
            <w:r>
              <w:t>10</w:t>
            </w:r>
          </w:p>
        </w:tc>
        <w:tc>
          <w:tcPr>
            <w:tcW w:w="0" w:type="auto"/>
            <w:tcBorders>
              <w:top w:val="single" w:sz="4" w:space="0" w:color="auto"/>
              <w:left w:val="single" w:sz="4" w:space="0" w:color="auto"/>
              <w:bottom w:val="single" w:sz="4" w:space="0" w:color="auto"/>
              <w:right w:val="single" w:sz="4" w:space="0" w:color="auto"/>
            </w:tcBorders>
            <w:hideMark/>
          </w:tcPr>
          <w:p w14:paraId="0DE44879" w14:textId="77777777" w:rsidR="003133AE" w:rsidRDefault="003133AE" w:rsidP="00DB6375">
            <w:pPr>
              <w:rPr>
                <w:rFonts w:ascii="Arial" w:hAnsi="Arial"/>
              </w:rPr>
            </w:pPr>
            <w:r>
              <w:t>15</w:t>
            </w:r>
          </w:p>
        </w:tc>
        <w:tc>
          <w:tcPr>
            <w:tcW w:w="0" w:type="auto"/>
            <w:tcBorders>
              <w:top w:val="single" w:sz="4" w:space="0" w:color="auto"/>
              <w:left w:val="single" w:sz="4" w:space="0" w:color="auto"/>
              <w:bottom w:val="single" w:sz="4" w:space="0" w:color="auto"/>
              <w:right w:val="single" w:sz="4" w:space="0" w:color="auto"/>
            </w:tcBorders>
            <w:hideMark/>
          </w:tcPr>
          <w:p w14:paraId="09BCF319" w14:textId="77777777" w:rsidR="003133AE" w:rsidRDefault="003133AE" w:rsidP="00DB6375">
            <w:pPr>
              <w:rPr>
                <w:rFonts w:ascii="Arial" w:hAnsi="Arial"/>
              </w:rPr>
            </w:pPr>
            <w:r>
              <w:t>20</w:t>
            </w:r>
          </w:p>
        </w:tc>
        <w:tc>
          <w:tcPr>
            <w:tcW w:w="0" w:type="auto"/>
            <w:tcBorders>
              <w:top w:val="single" w:sz="4" w:space="0" w:color="auto"/>
              <w:left w:val="single" w:sz="4" w:space="0" w:color="auto"/>
              <w:bottom w:val="single" w:sz="4" w:space="0" w:color="auto"/>
              <w:right w:val="single" w:sz="4" w:space="0" w:color="auto"/>
            </w:tcBorders>
            <w:hideMark/>
          </w:tcPr>
          <w:p w14:paraId="30C6AED8" w14:textId="77777777" w:rsidR="003133AE" w:rsidRDefault="003133AE" w:rsidP="00DB6375">
            <w:pPr>
              <w:rPr>
                <w:rFonts w:ascii="Arial" w:hAnsi="Arial"/>
              </w:rPr>
            </w:pPr>
            <w:r>
              <w:rPr>
                <w:rFonts w:ascii="宋体" w:hAnsi="宋体" w:cs="宋体" w:hint="eastAsia"/>
              </w:rPr>
              <w:t>总</w:t>
            </w:r>
            <w:r>
              <w:rPr>
                <w:rFonts w:ascii="MS Mincho" w:hAnsi="MS Mincho" w:cs="MS Mincho" w:hint="eastAsia"/>
              </w:rPr>
              <w:t>比例</w:t>
            </w:r>
          </w:p>
        </w:tc>
      </w:tr>
      <w:tr w:rsidR="003133AE" w14:paraId="434D6409" w14:textId="77777777" w:rsidTr="00545699">
        <w:trPr>
          <w:jc w:val="center"/>
        </w:trPr>
        <w:tc>
          <w:tcPr>
            <w:tcW w:w="0" w:type="auto"/>
            <w:tcBorders>
              <w:top w:val="single" w:sz="4" w:space="0" w:color="auto"/>
              <w:left w:val="single" w:sz="4" w:space="0" w:color="auto"/>
              <w:bottom w:val="single" w:sz="4" w:space="0" w:color="auto"/>
              <w:right w:val="single" w:sz="4" w:space="0" w:color="auto"/>
            </w:tcBorders>
            <w:hideMark/>
          </w:tcPr>
          <w:p w14:paraId="7C36AAC8" w14:textId="77777777" w:rsidR="003133AE" w:rsidRDefault="003133AE" w:rsidP="00DB6375">
            <w:pPr>
              <w:rPr>
                <w:rFonts w:ascii="Arial" w:hAnsi="Arial"/>
              </w:rPr>
            </w:pPr>
            <w:r>
              <w:t>R8 A</w:t>
            </w:r>
          </w:p>
        </w:tc>
        <w:tc>
          <w:tcPr>
            <w:tcW w:w="0" w:type="auto"/>
            <w:tcBorders>
              <w:top w:val="single" w:sz="4" w:space="0" w:color="auto"/>
              <w:left w:val="single" w:sz="4" w:space="0" w:color="auto"/>
              <w:bottom w:val="single" w:sz="4" w:space="0" w:color="auto"/>
              <w:right w:val="single" w:sz="4" w:space="0" w:color="auto"/>
            </w:tcBorders>
            <w:hideMark/>
          </w:tcPr>
          <w:p w14:paraId="5842C665" w14:textId="77777777" w:rsidR="003133AE" w:rsidRDefault="003133AE" w:rsidP="00DB6375">
            <w:pPr>
              <w:rPr>
                <w:rFonts w:ascii="Arial" w:hAnsi="Arial"/>
              </w:rPr>
            </w:pPr>
            <w:r>
              <w:t>Rank 1</w:t>
            </w:r>
          </w:p>
        </w:tc>
        <w:tc>
          <w:tcPr>
            <w:tcW w:w="0" w:type="auto"/>
            <w:tcBorders>
              <w:top w:val="single" w:sz="4" w:space="0" w:color="auto"/>
              <w:left w:val="single" w:sz="4" w:space="0" w:color="auto"/>
              <w:bottom w:val="single" w:sz="4" w:space="0" w:color="auto"/>
              <w:right w:val="single" w:sz="4" w:space="0" w:color="auto"/>
            </w:tcBorders>
            <w:hideMark/>
          </w:tcPr>
          <w:p w14:paraId="14C207C1" w14:textId="77777777" w:rsidR="003133AE" w:rsidRDefault="003133AE" w:rsidP="00DB6375">
            <w:pPr>
              <w:rPr>
                <w:rFonts w:ascii="Arial" w:hAnsi="Arial"/>
              </w:rPr>
            </w:pPr>
            <w:r>
              <w:t>1.0000</w:t>
            </w:r>
          </w:p>
        </w:tc>
        <w:tc>
          <w:tcPr>
            <w:tcW w:w="0" w:type="auto"/>
            <w:tcBorders>
              <w:top w:val="single" w:sz="4" w:space="0" w:color="auto"/>
              <w:left w:val="single" w:sz="4" w:space="0" w:color="auto"/>
              <w:bottom w:val="single" w:sz="4" w:space="0" w:color="auto"/>
              <w:right w:val="single" w:sz="4" w:space="0" w:color="auto"/>
            </w:tcBorders>
            <w:hideMark/>
          </w:tcPr>
          <w:p w14:paraId="72B042A3" w14:textId="77777777" w:rsidR="003133AE" w:rsidRDefault="003133AE" w:rsidP="00DB6375">
            <w:pPr>
              <w:rPr>
                <w:rFonts w:ascii="Arial" w:hAnsi="Arial"/>
              </w:rPr>
            </w:pPr>
            <w:r>
              <w:t>0.9905</w:t>
            </w:r>
          </w:p>
        </w:tc>
        <w:tc>
          <w:tcPr>
            <w:tcW w:w="0" w:type="auto"/>
            <w:tcBorders>
              <w:top w:val="single" w:sz="4" w:space="0" w:color="auto"/>
              <w:left w:val="single" w:sz="4" w:space="0" w:color="auto"/>
              <w:bottom w:val="single" w:sz="4" w:space="0" w:color="auto"/>
              <w:right w:val="single" w:sz="4" w:space="0" w:color="auto"/>
            </w:tcBorders>
            <w:hideMark/>
          </w:tcPr>
          <w:p w14:paraId="6EF96B03" w14:textId="77777777" w:rsidR="003133AE" w:rsidRDefault="003133AE" w:rsidP="00DB6375">
            <w:pPr>
              <w:rPr>
                <w:rFonts w:ascii="Arial" w:hAnsi="Arial"/>
              </w:rPr>
            </w:pPr>
            <w:r>
              <w:t>0.9777</w:t>
            </w:r>
          </w:p>
        </w:tc>
        <w:tc>
          <w:tcPr>
            <w:tcW w:w="0" w:type="auto"/>
            <w:tcBorders>
              <w:top w:val="single" w:sz="4" w:space="0" w:color="auto"/>
              <w:left w:val="single" w:sz="4" w:space="0" w:color="auto"/>
              <w:bottom w:val="single" w:sz="4" w:space="0" w:color="auto"/>
              <w:right w:val="single" w:sz="4" w:space="0" w:color="auto"/>
            </w:tcBorders>
            <w:hideMark/>
          </w:tcPr>
          <w:p w14:paraId="718B3F68" w14:textId="77777777" w:rsidR="003133AE" w:rsidRDefault="003133AE" w:rsidP="00DB6375">
            <w:pPr>
              <w:rPr>
                <w:rFonts w:ascii="Arial" w:hAnsi="Arial"/>
              </w:rPr>
            </w:pPr>
            <w:r>
              <w:t>0.8476</w:t>
            </w:r>
          </w:p>
        </w:tc>
        <w:tc>
          <w:tcPr>
            <w:tcW w:w="0" w:type="auto"/>
            <w:tcBorders>
              <w:top w:val="single" w:sz="4" w:space="0" w:color="auto"/>
              <w:left w:val="single" w:sz="4" w:space="0" w:color="auto"/>
              <w:bottom w:val="single" w:sz="4" w:space="0" w:color="auto"/>
              <w:right w:val="single" w:sz="4" w:space="0" w:color="auto"/>
            </w:tcBorders>
            <w:hideMark/>
          </w:tcPr>
          <w:p w14:paraId="060C7996" w14:textId="77777777" w:rsidR="003133AE" w:rsidRDefault="003133AE" w:rsidP="00DB6375">
            <w:pPr>
              <w:rPr>
                <w:rFonts w:ascii="Arial" w:hAnsi="Arial"/>
              </w:rPr>
            </w:pPr>
            <w:r>
              <w:t>0.4883</w:t>
            </w:r>
          </w:p>
        </w:tc>
        <w:tc>
          <w:tcPr>
            <w:tcW w:w="0" w:type="auto"/>
            <w:tcBorders>
              <w:top w:val="single" w:sz="4" w:space="0" w:color="auto"/>
              <w:left w:val="single" w:sz="4" w:space="0" w:color="auto"/>
              <w:bottom w:val="single" w:sz="4" w:space="0" w:color="auto"/>
              <w:right w:val="single" w:sz="4" w:space="0" w:color="auto"/>
            </w:tcBorders>
            <w:hideMark/>
          </w:tcPr>
          <w:p w14:paraId="27A12C43" w14:textId="77777777" w:rsidR="003133AE" w:rsidRDefault="003133AE" w:rsidP="00DB6375">
            <w:pPr>
              <w:rPr>
                <w:rFonts w:ascii="Arial" w:hAnsi="Arial"/>
              </w:rPr>
            </w:pPr>
            <w:r>
              <w:t xml:space="preserve">0.1999       </w:t>
            </w:r>
          </w:p>
        </w:tc>
        <w:tc>
          <w:tcPr>
            <w:tcW w:w="0" w:type="auto"/>
            <w:tcBorders>
              <w:top w:val="single" w:sz="4" w:space="0" w:color="auto"/>
              <w:left w:val="single" w:sz="4" w:space="0" w:color="auto"/>
              <w:bottom w:val="single" w:sz="4" w:space="0" w:color="auto"/>
              <w:right w:val="single" w:sz="4" w:space="0" w:color="auto"/>
            </w:tcBorders>
            <w:hideMark/>
          </w:tcPr>
          <w:p w14:paraId="6D2BC5BA" w14:textId="77777777" w:rsidR="003133AE" w:rsidRDefault="003133AE" w:rsidP="00DB6375">
            <w:pPr>
              <w:rPr>
                <w:rFonts w:ascii="Arial" w:hAnsi="Arial"/>
              </w:rPr>
            </w:pPr>
            <w:r>
              <w:t>0.8048</w:t>
            </w:r>
          </w:p>
        </w:tc>
      </w:tr>
      <w:tr w:rsidR="003133AE" w14:paraId="14C53AF2" w14:textId="77777777" w:rsidTr="00545699">
        <w:trPr>
          <w:jc w:val="center"/>
        </w:trPr>
        <w:tc>
          <w:tcPr>
            <w:tcW w:w="0" w:type="auto"/>
            <w:tcBorders>
              <w:top w:val="single" w:sz="4" w:space="0" w:color="auto"/>
              <w:left w:val="single" w:sz="4" w:space="0" w:color="auto"/>
              <w:bottom w:val="single" w:sz="4" w:space="0" w:color="auto"/>
              <w:right w:val="single" w:sz="4" w:space="0" w:color="auto"/>
            </w:tcBorders>
          </w:tcPr>
          <w:p w14:paraId="0B0383AA" w14:textId="77777777" w:rsidR="003133AE" w:rsidRDefault="003133AE" w:rsidP="00DB6375">
            <w:pPr>
              <w:rPr>
                <w:rFonts w:ascii="Arial" w:hAnsi="Arial"/>
              </w:rPr>
            </w:pPr>
          </w:p>
        </w:tc>
        <w:tc>
          <w:tcPr>
            <w:tcW w:w="0" w:type="auto"/>
            <w:tcBorders>
              <w:top w:val="single" w:sz="4" w:space="0" w:color="auto"/>
              <w:left w:val="single" w:sz="4" w:space="0" w:color="auto"/>
              <w:bottom w:val="single" w:sz="4" w:space="0" w:color="auto"/>
              <w:right w:val="single" w:sz="4" w:space="0" w:color="auto"/>
            </w:tcBorders>
            <w:hideMark/>
          </w:tcPr>
          <w:p w14:paraId="20DED4CC" w14:textId="77777777" w:rsidR="003133AE" w:rsidRDefault="003133AE" w:rsidP="00DB6375">
            <w:pPr>
              <w:rPr>
                <w:rFonts w:ascii="Arial" w:hAnsi="Arial"/>
              </w:rPr>
            </w:pPr>
            <w:r>
              <w:t>Rank 2</w:t>
            </w:r>
          </w:p>
        </w:tc>
        <w:tc>
          <w:tcPr>
            <w:tcW w:w="0" w:type="auto"/>
            <w:tcBorders>
              <w:top w:val="single" w:sz="4" w:space="0" w:color="auto"/>
              <w:left w:val="single" w:sz="4" w:space="0" w:color="auto"/>
              <w:bottom w:val="single" w:sz="4" w:space="0" w:color="auto"/>
              <w:right w:val="single" w:sz="4" w:space="0" w:color="auto"/>
            </w:tcBorders>
            <w:hideMark/>
          </w:tcPr>
          <w:p w14:paraId="1F9646E4" w14:textId="77777777" w:rsidR="003133AE" w:rsidRDefault="003133AE" w:rsidP="00DB6375">
            <w:pPr>
              <w:rPr>
                <w:rFonts w:ascii="Arial" w:hAnsi="Arial"/>
              </w:rPr>
            </w:pPr>
            <w:r>
              <w:t>0</w:t>
            </w:r>
          </w:p>
        </w:tc>
        <w:tc>
          <w:tcPr>
            <w:tcW w:w="0" w:type="auto"/>
            <w:tcBorders>
              <w:top w:val="single" w:sz="4" w:space="0" w:color="auto"/>
              <w:left w:val="single" w:sz="4" w:space="0" w:color="auto"/>
              <w:bottom w:val="single" w:sz="4" w:space="0" w:color="auto"/>
              <w:right w:val="single" w:sz="4" w:space="0" w:color="auto"/>
            </w:tcBorders>
            <w:hideMark/>
          </w:tcPr>
          <w:p w14:paraId="632A55D1" w14:textId="77777777" w:rsidR="003133AE" w:rsidRDefault="003133AE" w:rsidP="00DB6375">
            <w:pPr>
              <w:rPr>
                <w:rFonts w:ascii="Arial" w:hAnsi="Arial"/>
              </w:rPr>
            </w:pPr>
            <w:r>
              <w:t>0.0095</w:t>
            </w:r>
          </w:p>
        </w:tc>
        <w:tc>
          <w:tcPr>
            <w:tcW w:w="0" w:type="auto"/>
            <w:tcBorders>
              <w:top w:val="single" w:sz="4" w:space="0" w:color="auto"/>
              <w:left w:val="single" w:sz="4" w:space="0" w:color="auto"/>
              <w:bottom w:val="single" w:sz="4" w:space="0" w:color="auto"/>
              <w:right w:val="single" w:sz="4" w:space="0" w:color="auto"/>
            </w:tcBorders>
            <w:hideMark/>
          </w:tcPr>
          <w:p w14:paraId="6A2B2D95" w14:textId="77777777" w:rsidR="003133AE" w:rsidRDefault="003133AE" w:rsidP="00DB6375">
            <w:pPr>
              <w:rPr>
                <w:rFonts w:ascii="Arial" w:hAnsi="Arial"/>
              </w:rPr>
            </w:pPr>
            <w:r>
              <w:t>0.0223</w:t>
            </w:r>
          </w:p>
        </w:tc>
        <w:tc>
          <w:tcPr>
            <w:tcW w:w="0" w:type="auto"/>
            <w:tcBorders>
              <w:top w:val="single" w:sz="4" w:space="0" w:color="auto"/>
              <w:left w:val="single" w:sz="4" w:space="0" w:color="auto"/>
              <w:bottom w:val="single" w:sz="4" w:space="0" w:color="auto"/>
              <w:right w:val="single" w:sz="4" w:space="0" w:color="auto"/>
            </w:tcBorders>
            <w:hideMark/>
          </w:tcPr>
          <w:p w14:paraId="1580943C" w14:textId="77777777" w:rsidR="003133AE" w:rsidRDefault="003133AE" w:rsidP="00DB6375">
            <w:pPr>
              <w:rPr>
                <w:rFonts w:ascii="Arial" w:hAnsi="Arial"/>
              </w:rPr>
            </w:pPr>
            <w:r>
              <w:t>0.1524</w:t>
            </w:r>
          </w:p>
        </w:tc>
        <w:tc>
          <w:tcPr>
            <w:tcW w:w="0" w:type="auto"/>
            <w:tcBorders>
              <w:top w:val="single" w:sz="4" w:space="0" w:color="auto"/>
              <w:left w:val="single" w:sz="4" w:space="0" w:color="auto"/>
              <w:bottom w:val="single" w:sz="4" w:space="0" w:color="auto"/>
              <w:right w:val="single" w:sz="4" w:space="0" w:color="auto"/>
            </w:tcBorders>
            <w:hideMark/>
          </w:tcPr>
          <w:p w14:paraId="00C372E1" w14:textId="77777777" w:rsidR="003133AE" w:rsidRDefault="003133AE" w:rsidP="00DB6375">
            <w:pPr>
              <w:rPr>
                <w:rFonts w:ascii="Arial" w:hAnsi="Arial"/>
              </w:rPr>
            </w:pPr>
            <w:r>
              <w:t>0.5117</w:t>
            </w:r>
          </w:p>
        </w:tc>
        <w:tc>
          <w:tcPr>
            <w:tcW w:w="0" w:type="auto"/>
            <w:tcBorders>
              <w:top w:val="single" w:sz="4" w:space="0" w:color="auto"/>
              <w:left w:val="single" w:sz="4" w:space="0" w:color="auto"/>
              <w:bottom w:val="single" w:sz="4" w:space="0" w:color="auto"/>
              <w:right w:val="single" w:sz="4" w:space="0" w:color="auto"/>
            </w:tcBorders>
            <w:hideMark/>
          </w:tcPr>
          <w:p w14:paraId="651AD43D" w14:textId="77777777" w:rsidR="003133AE" w:rsidRDefault="003133AE" w:rsidP="00DB6375">
            <w:pPr>
              <w:rPr>
                <w:rFonts w:ascii="Arial" w:hAnsi="Arial"/>
              </w:rPr>
            </w:pPr>
            <w:r>
              <w:t>0.8001</w:t>
            </w:r>
          </w:p>
        </w:tc>
        <w:tc>
          <w:tcPr>
            <w:tcW w:w="0" w:type="auto"/>
            <w:tcBorders>
              <w:top w:val="single" w:sz="4" w:space="0" w:color="auto"/>
              <w:left w:val="single" w:sz="4" w:space="0" w:color="auto"/>
              <w:bottom w:val="single" w:sz="4" w:space="0" w:color="auto"/>
              <w:right w:val="single" w:sz="4" w:space="0" w:color="auto"/>
            </w:tcBorders>
            <w:hideMark/>
          </w:tcPr>
          <w:p w14:paraId="514D1255" w14:textId="77777777" w:rsidR="003133AE" w:rsidRDefault="003133AE" w:rsidP="00DB6375">
            <w:pPr>
              <w:rPr>
                <w:rFonts w:ascii="Arial" w:hAnsi="Arial"/>
              </w:rPr>
            </w:pPr>
            <w:r>
              <w:t>0.1952</w:t>
            </w:r>
          </w:p>
        </w:tc>
      </w:tr>
      <w:tr w:rsidR="003133AE" w14:paraId="53247B88" w14:textId="77777777" w:rsidTr="00545699">
        <w:trPr>
          <w:jc w:val="center"/>
        </w:trPr>
        <w:tc>
          <w:tcPr>
            <w:tcW w:w="0" w:type="auto"/>
            <w:tcBorders>
              <w:top w:val="single" w:sz="4" w:space="0" w:color="auto"/>
              <w:left w:val="single" w:sz="4" w:space="0" w:color="auto"/>
              <w:bottom w:val="single" w:sz="4" w:space="0" w:color="auto"/>
              <w:right w:val="single" w:sz="4" w:space="0" w:color="auto"/>
            </w:tcBorders>
            <w:hideMark/>
          </w:tcPr>
          <w:p w14:paraId="6D731740" w14:textId="77777777" w:rsidR="003133AE" w:rsidRDefault="003133AE" w:rsidP="00DB6375">
            <w:pPr>
              <w:rPr>
                <w:rFonts w:ascii="Arial" w:hAnsi="Arial"/>
              </w:rPr>
            </w:pPr>
            <w:r>
              <w:t>R8 C</w:t>
            </w:r>
          </w:p>
        </w:tc>
        <w:tc>
          <w:tcPr>
            <w:tcW w:w="0" w:type="auto"/>
            <w:tcBorders>
              <w:top w:val="single" w:sz="4" w:space="0" w:color="auto"/>
              <w:left w:val="single" w:sz="4" w:space="0" w:color="auto"/>
              <w:bottom w:val="single" w:sz="4" w:space="0" w:color="auto"/>
              <w:right w:val="single" w:sz="4" w:space="0" w:color="auto"/>
            </w:tcBorders>
            <w:hideMark/>
          </w:tcPr>
          <w:p w14:paraId="734FDB12" w14:textId="77777777" w:rsidR="003133AE" w:rsidRDefault="003133AE" w:rsidP="00DB6375">
            <w:pPr>
              <w:rPr>
                <w:rFonts w:ascii="Arial" w:hAnsi="Arial"/>
              </w:rPr>
            </w:pPr>
            <w:r>
              <w:t>Rank 1</w:t>
            </w:r>
          </w:p>
        </w:tc>
        <w:tc>
          <w:tcPr>
            <w:tcW w:w="0" w:type="auto"/>
            <w:tcBorders>
              <w:top w:val="single" w:sz="4" w:space="0" w:color="auto"/>
              <w:left w:val="single" w:sz="4" w:space="0" w:color="auto"/>
              <w:bottom w:val="single" w:sz="4" w:space="0" w:color="auto"/>
              <w:right w:val="single" w:sz="4" w:space="0" w:color="auto"/>
            </w:tcBorders>
            <w:hideMark/>
          </w:tcPr>
          <w:p w14:paraId="5994463C" w14:textId="77777777" w:rsidR="003133AE" w:rsidRDefault="003133AE" w:rsidP="00DB6375">
            <w:pPr>
              <w:tabs>
                <w:tab w:val="left" w:pos="20"/>
              </w:tabs>
              <w:rPr>
                <w:rFonts w:ascii="Arial" w:hAnsi="Arial"/>
              </w:rPr>
            </w:pPr>
            <w:r>
              <w:tab/>
              <w:t>1.0000</w:t>
            </w:r>
          </w:p>
        </w:tc>
        <w:tc>
          <w:tcPr>
            <w:tcW w:w="0" w:type="auto"/>
            <w:tcBorders>
              <w:top w:val="single" w:sz="4" w:space="0" w:color="auto"/>
              <w:left w:val="single" w:sz="4" w:space="0" w:color="auto"/>
              <w:bottom w:val="single" w:sz="4" w:space="0" w:color="auto"/>
              <w:right w:val="single" w:sz="4" w:space="0" w:color="auto"/>
            </w:tcBorders>
            <w:hideMark/>
          </w:tcPr>
          <w:p w14:paraId="28576003" w14:textId="77777777" w:rsidR="003133AE" w:rsidRDefault="003133AE" w:rsidP="00DB6375">
            <w:pPr>
              <w:rPr>
                <w:rFonts w:ascii="Arial" w:hAnsi="Arial"/>
              </w:rPr>
            </w:pPr>
            <w:r>
              <w:t>0.9928</w:t>
            </w:r>
          </w:p>
        </w:tc>
        <w:tc>
          <w:tcPr>
            <w:tcW w:w="0" w:type="auto"/>
            <w:tcBorders>
              <w:top w:val="single" w:sz="4" w:space="0" w:color="auto"/>
              <w:left w:val="single" w:sz="4" w:space="0" w:color="auto"/>
              <w:bottom w:val="single" w:sz="4" w:space="0" w:color="auto"/>
              <w:right w:val="single" w:sz="4" w:space="0" w:color="auto"/>
            </w:tcBorders>
            <w:hideMark/>
          </w:tcPr>
          <w:p w14:paraId="3B0B225D" w14:textId="77777777" w:rsidR="003133AE" w:rsidRDefault="003133AE" w:rsidP="00DB6375">
            <w:pPr>
              <w:rPr>
                <w:rFonts w:ascii="Arial" w:hAnsi="Arial"/>
              </w:rPr>
            </w:pPr>
            <w:r>
              <w:t>0.9792</w:t>
            </w:r>
          </w:p>
        </w:tc>
        <w:tc>
          <w:tcPr>
            <w:tcW w:w="0" w:type="auto"/>
            <w:tcBorders>
              <w:top w:val="single" w:sz="4" w:space="0" w:color="auto"/>
              <w:left w:val="single" w:sz="4" w:space="0" w:color="auto"/>
              <w:bottom w:val="single" w:sz="4" w:space="0" w:color="auto"/>
              <w:right w:val="single" w:sz="4" w:space="0" w:color="auto"/>
            </w:tcBorders>
            <w:hideMark/>
          </w:tcPr>
          <w:p w14:paraId="35322A5E" w14:textId="77777777" w:rsidR="003133AE" w:rsidRDefault="003133AE" w:rsidP="00DB6375">
            <w:pPr>
              <w:rPr>
                <w:rFonts w:ascii="Arial" w:hAnsi="Arial"/>
              </w:rPr>
            </w:pPr>
            <w:r>
              <w:t>0.8393</w:t>
            </w:r>
          </w:p>
        </w:tc>
        <w:tc>
          <w:tcPr>
            <w:tcW w:w="0" w:type="auto"/>
            <w:tcBorders>
              <w:top w:val="single" w:sz="4" w:space="0" w:color="auto"/>
              <w:left w:val="single" w:sz="4" w:space="0" w:color="auto"/>
              <w:bottom w:val="single" w:sz="4" w:space="0" w:color="auto"/>
              <w:right w:val="single" w:sz="4" w:space="0" w:color="auto"/>
            </w:tcBorders>
            <w:hideMark/>
          </w:tcPr>
          <w:p w14:paraId="60903728" w14:textId="77777777" w:rsidR="003133AE" w:rsidRDefault="003133AE" w:rsidP="00DB6375">
            <w:pPr>
              <w:rPr>
                <w:rFonts w:ascii="Arial" w:hAnsi="Arial"/>
              </w:rPr>
            </w:pPr>
            <w:r>
              <w:t>0.4665</w:t>
            </w:r>
          </w:p>
        </w:tc>
        <w:tc>
          <w:tcPr>
            <w:tcW w:w="0" w:type="auto"/>
            <w:tcBorders>
              <w:top w:val="single" w:sz="4" w:space="0" w:color="auto"/>
              <w:left w:val="single" w:sz="4" w:space="0" w:color="auto"/>
              <w:bottom w:val="single" w:sz="4" w:space="0" w:color="auto"/>
              <w:right w:val="single" w:sz="4" w:space="0" w:color="auto"/>
            </w:tcBorders>
            <w:hideMark/>
          </w:tcPr>
          <w:p w14:paraId="17A0DFA9" w14:textId="77777777" w:rsidR="003133AE" w:rsidRDefault="003133AE" w:rsidP="00DB6375">
            <w:pPr>
              <w:rPr>
                <w:rFonts w:ascii="Arial" w:hAnsi="Arial"/>
              </w:rPr>
            </w:pPr>
            <w:r>
              <w:t>0.2553</w:t>
            </w:r>
          </w:p>
        </w:tc>
        <w:tc>
          <w:tcPr>
            <w:tcW w:w="0" w:type="auto"/>
            <w:tcBorders>
              <w:top w:val="single" w:sz="4" w:space="0" w:color="auto"/>
              <w:left w:val="single" w:sz="4" w:space="0" w:color="auto"/>
              <w:bottom w:val="single" w:sz="4" w:space="0" w:color="auto"/>
              <w:right w:val="single" w:sz="4" w:space="0" w:color="auto"/>
            </w:tcBorders>
            <w:hideMark/>
          </w:tcPr>
          <w:p w14:paraId="11B11FFA" w14:textId="77777777" w:rsidR="003133AE" w:rsidRDefault="003133AE" w:rsidP="00DB6375">
            <w:pPr>
              <w:rPr>
                <w:rFonts w:ascii="Arial" w:hAnsi="Arial"/>
              </w:rPr>
            </w:pPr>
            <w:r>
              <w:t>0.7983</w:t>
            </w:r>
          </w:p>
        </w:tc>
      </w:tr>
      <w:tr w:rsidR="003133AE" w14:paraId="5B92320B" w14:textId="77777777" w:rsidTr="00545699">
        <w:trPr>
          <w:jc w:val="center"/>
        </w:trPr>
        <w:tc>
          <w:tcPr>
            <w:tcW w:w="0" w:type="auto"/>
            <w:tcBorders>
              <w:top w:val="single" w:sz="4" w:space="0" w:color="auto"/>
              <w:left w:val="single" w:sz="4" w:space="0" w:color="auto"/>
              <w:bottom w:val="single" w:sz="4" w:space="0" w:color="auto"/>
              <w:right w:val="single" w:sz="4" w:space="0" w:color="auto"/>
            </w:tcBorders>
          </w:tcPr>
          <w:p w14:paraId="39A3F5B6" w14:textId="77777777" w:rsidR="003133AE" w:rsidRDefault="003133AE" w:rsidP="00DB6375">
            <w:pPr>
              <w:rPr>
                <w:rFonts w:ascii="Arial" w:hAnsi="Arial"/>
              </w:rPr>
            </w:pPr>
          </w:p>
        </w:tc>
        <w:tc>
          <w:tcPr>
            <w:tcW w:w="0" w:type="auto"/>
            <w:tcBorders>
              <w:top w:val="single" w:sz="4" w:space="0" w:color="auto"/>
              <w:left w:val="single" w:sz="4" w:space="0" w:color="auto"/>
              <w:bottom w:val="single" w:sz="4" w:space="0" w:color="auto"/>
              <w:right w:val="single" w:sz="4" w:space="0" w:color="auto"/>
            </w:tcBorders>
            <w:hideMark/>
          </w:tcPr>
          <w:p w14:paraId="621610C5" w14:textId="77777777" w:rsidR="003133AE" w:rsidRDefault="003133AE" w:rsidP="00DB6375">
            <w:pPr>
              <w:rPr>
                <w:rFonts w:ascii="Arial" w:hAnsi="Arial"/>
              </w:rPr>
            </w:pPr>
            <w:r>
              <w:t>Rank 2</w:t>
            </w:r>
          </w:p>
        </w:tc>
        <w:tc>
          <w:tcPr>
            <w:tcW w:w="0" w:type="auto"/>
            <w:tcBorders>
              <w:top w:val="single" w:sz="4" w:space="0" w:color="auto"/>
              <w:left w:val="single" w:sz="4" w:space="0" w:color="auto"/>
              <w:bottom w:val="single" w:sz="4" w:space="0" w:color="auto"/>
              <w:right w:val="single" w:sz="4" w:space="0" w:color="auto"/>
            </w:tcBorders>
            <w:hideMark/>
          </w:tcPr>
          <w:p w14:paraId="038E449D" w14:textId="77777777" w:rsidR="003133AE" w:rsidRDefault="003133AE" w:rsidP="00DB6375">
            <w:pPr>
              <w:rPr>
                <w:rFonts w:ascii="Arial" w:hAnsi="Arial"/>
              </w:rPr>
            </w:pPr>
            <w:r>
              <w:t>0</w:t>
            </w:r>
          </w:p>
        </w:tc>
        <w:tc>
          <w:tcPr>
            <w:tcW w:w="0" w:type="auto"/>
            <w:tcBorders>
              <w:top w:val="single" w:sz="4" w:space="0" w:color="auto"/>
              <w:left w:val="single" w:sz="4" w:space="0" w:color="auto"/>
              <w:bottom w:val="single" w:sz="4" w:space="0" w:color="auto"/>
              <w:right w:val="single" w:sz="4" w:space="0" w:color="auto"/>
            </w:tcBorders>
            <w:hideMark/>
          </w:tcPr>
          <w:p w14:paraId="03EAF5DC" w14:textId="77777777" w:rsidR="003133AE" w:rsidRDefault="003133AE" w:rsidP="00DB6375">
            <w:pPr>
              <w:rPr>
                <w:rFonts w:ascii="Arial" w:hAnsi="Arial"/>
              </w:rPr>
            </w:pPr>
            <w:r>
              <w:t>0.0072</w:t>
            </w:r>
          </w:p>
        </w:tc>
        <w:tc>
          <w:tcPr>
            <w:tcW w:w="0" w:type="auto"/>
            <w:tcBorders>
              <w:top w:val="single" w:sz="4" w:space="0" w:color="auto"/>
              <w:left w:val="single" w:sz="4" w:space="0" w:color="auto"/>
              <w:bottom w:val="single" w:sz="4" w:space="0" w:color="auto"/>
              <w:right w:val="single" w:sz="4" w:space="0" w:color="auto"/>
            </w:tcBorders>
            <w:hideMark/>
          </w:tcPr>
          <w:p w14:paraId="67E69C96" w14:textId="77777777" w:rsidR="003133AE" w:rsidRDefault="003133AE" w:rsidP="00DB6375">
            <w:pPr>
              <w:rPr>
                <w:rFonts w:ascii="Arial" w:hAnsi="Arial"/>
              </w:rPr>
            </w:pPr>
            <w:r>
              <w:t>0.0208</w:t>
            </w:r>
          </w:p>
        </w:tc>
        <w:tc>
          <w:tcPr>
            <w:tcW w:w="0" w:type="auto"/>
            <w:tcBorders>
              <w:top w:val="single" w:sz="4" w:space="0" w:color="auto"/>
              <w:left w:val="single" w:sz="4" w:space="0" w:color="auto"/>
              <w:bottom w:val="single" w:sz="4" w:space="0" w:color="auto"/>
              <w:right w:val="single" w:sz="4" w:space="0" w:color="auto"/>
            </w:tcBorders>
            <w:hideMark/>
          </w:tcPr>
          <w:p w14:paraId="15121204" w14:textId="77777777" w:rsidR="003133AE" w:rsidRDefault="003133AE" w:rsidP="00DB6375">
            <w:pPr>
              <w:tabs>
                <w:tab w:val="left" w:pos="5"/>
              </w:tabs>
              <w:rPr>
                <w:rFonts w:ascii="Arial" w:hAnsi="Arial"/>
              </w:rPr>
            </w:pPr>
            <w:r>
              <w:tab/>
              <w:t>0.1607</w:t>
            </w:r>
          </w:p>
        </w:tc>
        <w:tc>
          <w:tcPr>
            <w:tcW w:w="0" w:type="auto"/>
            <w:tcBorders>
              <w:top w:val="single" w:sz="4" w:space="0" w:color="auto"/>
              <w:left w:val="single" w:sz="4" w:space="0" w:color="auto"/>
              <w:bottom w:val="single" w:sz="4" w:space="0" w:color="auto"/>
              <w:right w:val="single" w:sz="4" w:space="0" w:color="auto"/>
            </w:tcBorders>
            <w:hideMark/>
          </w:tcPr>
          <w:p w14:paraId="7149F007" w14:textId="77777777" w:rsidR="003133AE" w:rsidRDefault="003133AE" w:rsidP="00DB6375">
            <w:pPr>
              <w:rPr>
                <w:rFonts w:ascii="Arial" w:hAnsi="Arial"/>
              </w:rPr>
            </w:pPr>
            <w:r>
              <w:t>0.5335</w:t>
            </w:r>
          </w:p>
        </w:tc>
        <w:tc>
          <w:tcPr>
            <w:tcW w:w="0" w:type="auto"/>
            <w:tcBorders>
              <w:top w:val="single" w:sz="4" w:space="0" w:color="auto"/>
              <w:left w:val="single" w:sz="4" w:space="0" w:color="auto"/>
              <w:bottom w:val="single" w:sz="4" w:space="0" w:color="auto"/>
              <w:right w:val="single" w:sz="4" w:space="0" w:color="auto"/>
            </w:tcBorders>
            <w:hideMark/>
          </w:tcPr>
          <w:p w14:paraId="3C8A2ECF" w14:textId="77777777" w:rsidR="003133AE" w:rsidRDefault="003133AE" w:rsidP="00DB6375">
            <w:pPr>
              <w:rPr>
                <w:rFonts w:ascii="Arial" w:hAnsi="Arial"/>
              </w:rPr>
            </w:pPr>
            <w:r>
              <w:t>0.7447</w:t>
            </w:r>
          </w:p>
        </w:tc>
        <w:tc>
          <w:tcPr>
            <w:tcW w:w="0" w:type="auto"/>
            <w:tcBorders>
              <w:top w:val="single" w:sz="4" w:space="0" w:color="auto"/>
              <w:left w:val="single" w:sz="4" w:space="0" w:color="auto"/>
              <w:bottom w:val="single" w:sz="4" w:space="0" w:color="auto"/>
              <w:right w:val="single" w:sz="4" w:space="0" w:color="auto"/>
            </w:tcBorders>
            <w:hideMark/>
          </w:tcPr>
          <w:p w14:paraId="1C329531" w14:textId="77777777" w:rsidR="003133AE" w:rsidRDefault="003133AE" w:rsidP="00DB6375">
            <w:pPr>
              <w:rPr>
                <w:rFonts w:ascii="Arial" w:hAnsi="Arial"/>
              </w:rPr>
            </w:pPr>
            <w:r>
              <w:t>0.2017</w:t>
            </w:r>
          </w:p>
        </w:tc>
      </w:tr>
    </w:tbl>
    <w:p w14:paraId="1296C783" w14:textId="77777777" w:rsidR="003133AE" w:rsidRPr="00885567" w:rsidRDefault="003133AE" w:rsidP="00885567">
      <w:pPr>
        <w:ind w:firstLineChars="200" w:firstLine="480"/>
        <w:rPr>
          <w:rFonts w:cs="Arial"/>
          <w:noProof/>
        </w:rPr>
      </w:pPr>
      <w:r w:rsidRPr="00885567">
        <w:rPr>
          <w:rFonts w:cs="Arial" w:hint="eastAsia"/>
          <w:noProof/>
        </w:rPr>
        <w:t>可以看出当</w:t>
      </w:r>
      <w:r w:rsidRPr="00885567">
        <w:rPr>
          <w:rFonts w:cs="Arial"/>
          <w:noProof/>
        </w:rPr>
        <w:t>SINR</w:t>
      </w:r>
      <w:r w:rsidRPr="00885567">
        <w:rPr>
          <w:rFonts w:cs="Arial" w:hint="eastAsia"/>
          <w:noProof/>
        </w:rPr>
        <w:t>较低时，天线相关性对</w:t>
      </w:r>
      <w:r w:rsidRPr="00885567">
        <w:rPr>
          <w:rFonts w:cs="Arial"/>
          <w:noProof/>
        </w:rPr>
        <w:t>Rank1</w:t>
      </w:r>
      <w:r w:rsidRPr="00885567">
        <w:rPr>
          <w:rFonts w:cs="Arial" w:hint="eastAsia"/>
          <w:noProof/>
        </w:rPr>
        <w:t>和</w:t>
      </w:r>
      <w:r w:rsidRPr="00885567">
        <w:rPr>
          <w:rFonts w:cs="Arial"/>
          <w:noProof/>
        </w:rPr>
        <w:t>Rank2</w:t>
      </w:r>
      <w:r w:rsidRPr="00885567">
        <w:rPr>
          <w:rFonts w:cs="Arial" w:hint="eastAsia"/>
          <w:noProof/>
        </w:rPr>
        <w:t>的分布不会产生太大的影响，而当</w:t>
      </w:r>
      <w:r w:rsidRPr="00885567">
        <w:rPr>
          <w:rFonts w:cs="Arial"/>
          <w:noProof/>
        </w:rPr>
        <w:t>SINR</w:t>
      </w:r>
      <w:r w:rsidRPr="00885567">
        <w:rPr>
          <w:rFonts w:cs="Arial" w:hint="eastAsia"/>
          <w:noProof/>
        </w:rPr>
        <w:t>较高时（</w:t>
      </w:r>
      <w:r w:rsidRPr="00885567">
        <w:rPr>
          <w:rFonts w:cs="Arial"/>
          <w:noProof/>
        </w:rPr>
        <w:t>20dB</w:t>
      </w:r>
      <w:r w:rsidRPr="00885567">
        <w:rPr>
          <w:rFonts w:cs="Arial" w:hint="eastAsia"/>
          <w:noProof/>
        </w:rPr>
        <w:t>以上），可以看出天线相关性越高，选择</w:t>
      </w:r>
      <w:r w:rsidRPr="00885567">
        <w:rPr>
          <w:rFonts w:cs="Arial"/>
          <w:noProof/>
        </w:rPr>
        <w:t>Rank1</w:t>
      </w:r>
      <w:r w:rsidRPr="00885567">
        <w:rPr>
          <w:rFonts w:cs="Arial" w:hint="eastAsia"/>
          <w:noProof/>
        </w:rPr>
        <w:t>的比重越大。由于在系统中</w:t>
      </w:r>
      <w:r w:rsidRPr="00885567">
        <w:rPr>
          <w:rFonts w:cs="Arial"/>
          <w:noProof/>
        </w:rPr>
        <w:t>SINR</w:t>
      </w:r>
      <w:r w:rsidRPr="00885567">
        <w:rPr>
          <w:rFonts w:cs="Arial" w:hint="eastAsia"/>
          <w:noProof/>
        </w:rPr>
        <w:t>很高的用户比例不大，所以两组仿真结果的</w:t>
      </w:r>
      <w:r w:rsidRPr="00885567">
        <w:rPr>
          <w:rFonts w:cs="Arial"/>
          <w:noProof/>
        </w:rPr>
        <w:t xml:space="preserve">Rank </w:t>
      </w:r>
      <w:r w:rsidRPr="00885567">
        <w:rPr>
          <w:rFonts w:cs="Arial" w:hint="eastAsia"/>
          <w:noProof/>
        </w:rPr>
        <w:t>总比例几乎一致。</w:t>
      </w:r>
    </w:p>
    <w:p w14:paraId="3D709534" w14:textId="77777777" w:rsidR="003133AE" w:rsidRDefault="003133AE" w:rsidP="00545699">
      <w:pPr>
        <w:ind w:firstLine="420"/>
      </w:pPr>
      <w:r>
        <w:rPr>
          <w:rFonts w:hint="eastAsia"/>
        </w:rPr>
        <w:t>从</w:t>
      </w:r>
      <w:r>
        <w:t>MCS</w:t>
      </w:r>
      <w:r>
        <w:rPr>
          <w:rFonts w:hint="eastAsia"/>
        </w:rPr>
        <w:t>等</w:t>
      </w:r>
      <w:r>
        <w:rPr>
          <w:rFonts w:ascii="宋体" w:hAnsi="宋体" w:cs="宋体" w:hint="eastAsia"/>
        </w:rPr>
        <w:t>级</w:t>
      </w:r>
      <w:r>
        <w:rPr>
          <w:rFonts w:ascii="MS Mincho" w:hAnsi="MS Mincho" w:cs="MS Mincho" w:hint="eastAsia"/>
        </w:rPr>
        <w:t>分布上来看（</w:t>
      </w:r>
      <w:r>
        <w:t>R8_A</w:t>
      </w:r>
      <w:r>
        <w:rPr>
          <w:rFonts w:hint="eastAsia"/>
        </w:rPr>
        <w:t>与</w:t>
      </w:r>
      <w:r>
        <w:t>R8_C</w:t>
      </w:r>
      <w:r>
        <w:rPr>
          <w:rFonts w:hint="eastAsia"/>
        </w:rPr>
        <w:t>）：</w:t>
      </w:r>
    </w:p>
    <w:p w14:paraId="2318B09A" w14:textId="77777777" w:rsidR="00FA49A6" w:rsidRDefault="003A4670" w:rsidP="00D27196">
      <w:pPr>
        <w:pStyle w:val="ad"/>
      </w:pPr>
      <w:r>
        <w:rPr>
          <w:rFonts w:hint="eastAsia"/>
        </w:rPr>
        <w:t>图表</w:t>
      </w:r>
      <w:r>
        <w:rPr>
          <w:rFonts w:hint="eastAsia"/>
        </w:rPr>
        <w:t xml:space="preserve"> 3.2</w:t>
      </w:r>
      <w:del w:id="478" w:author="李志成" w:date="2013-05-14T20:24:00Z">
        <w:r w:rsidDel="003A4670">
          <w:rPr>
            <w:rFonts w:hint="eastAsia"/>
          </w:rPr>
          <w:delText>图表</w:delText>
        </w:r>
      </w:del>
      <w:r>
        <w:rPr>
          <w:rFonts w:hint="eastAsia"/>
        </w:rPr>
        <w:t xml:space="preserve"> 3.2</w:t>
      </w:r>
      <w:del w:id="479" w:author="李志成" w:date="2013-05-14T20:24:00Z">
        <w:r w:rsidR="00D27196" w:rsidDel="003A4670">
          <w:rPr>
            <w:rFonts w:hint="eastAsia"/>
          </w:rPr>
          <w:delText>图表</w:delText>
        </w:r>
      </w:del>
      <w:r w:rsidR="00D27196">
        <w:rPr>
          <w:rFonts w:hint="eastAsia"/>
        </w:rPr>
        <w:t xml:space="preserve"> </w:t>
      </w:r>
      <w:ins w:id="480"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481"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482" w:author="李志成" w:date="2013-05-14T20:25:00Z">
        <w:r>
          <w:rPr>
            <w:noProof/>
          </w:rPr>
          <w:t>17</w:t>
        </w:r>
        <w:r>
          <w:fldChar w:fldCharType="end"/>
        </w:r>
      </w:ins>
      <w:del w:id="483"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17</w:delText>
        </w:r>
        <w:r w:rsidR="00D27196" w:rsidDel="003A4670">
          <w:fldChar w:fldCharType="end"/>
        </w:r>
      </w:del>
      <w:r w:rsidR="00D27196">
        <w:rPr>
          <w:rFonts w:hint="eastAsia"/>
        </w:rPr>
        <w:t xml:space="preserve"> </w:t>
      </w:r>
      <w:r w:rsidR="00FA49A6">
        <w:rPr>
          <w:rFonts w:hint="eastAsia"/>
        </w:rPr>
        <w:t>不同天线相关性的</w:t>
      </w:r>
      <w:r w:rsidR="00FA49A6">
        <w:rPr>
          <w:rFonts w:hint="eastAsia"/>
        </w:rPr>
        <w:t>MCS</w:t>
      </w:r>
      <w:r w:rsidR="00FA49A6">
        <w:rPr>
          <w:rFonts w:hint="eastAsia"/>
        </w:rPr>
        <w:t>分布</w:t>
      </w:r>
    </w:p>
    <w:tbl>
      <w:tblPr>
        <w:tblStyle w:val="ac"/>
        <w:tblW w:w="0" w:type="auto"/>
        <w:jc w:val="center"/>
        <w:tblLook w:val="04A0" w:firstRow="1" w:lastRow="0" w:firstColumn="1" w:lastColumn="0" w:noHBand="0" w:noVBand="1"/>
      </w:tblPr>
      <w:tblGrid>
        <w:gridCol w:w="3997"/>
        <w:gridCol w:w="3997"/>
      </w:tblGrid>
      <w:tr w:rsidR="00FA49A6" w14:paraId="7B33D712" w14:textId="77777777" w:rsidTr="0014623F">
        <w:trPr>
          <w:jc w:val="center"/>
        </w:trPr>
        <w:tc>
          <w:tcPr>
            <w:tcW w:w="0" w:type="auto"/>
          </w:tcPr>
          <w:p w14:paraId="053BCD14" w14:textId="77777777" w:rsidR="00FA49A6" w:rsidRDefault="00FA49A6" w:rsidP="003133AE">
            <w:r>
              <w:rPr>
                <w:rFonts w:hint="eastAsia"/>
              </w:rPr>
              <w:t>R8_A MCS</w:t>
            </w:r>
            <w:r>
              <w:rPr>
                <w:rFonts w:hint="eastAsia"/>
              </w:rPr>
              <w:t>等级</w:t>
            </w:r>
          </w:p>
        </w:tc>
        <w:tc>
          <w:tcPr>
            <w:tcW w:w="0" w:type="auto"/>
          </w:tcPr>
          <w:p w14:paraId="62373687" w14:textId="77777777" w:rsidR="00FA49A6" w:rsidRDefault="00FA49A6" w:rsidP="003133AE">
            <w:r>
              <w:rPr>
                <w:rFonts w:hint="eastAsia"/>
              </w:rPr>
              <w:t>R8_C MCS</w:t>
            </w:r>
            <w:r>
              <w:rPr>
                <w:rFonts w:hint="eastAsia"/>
              </w:rPr>
              <w:t>等级</w:t>
            </w:r>
          </w:p>
        </w:tc>
      </w:tr>
      <w:tr w:rsidR="00FA49A6" w14:paraId="63347BD2" w14:textId="77777777" w:rsidTr="0014623F">
        <w:trPr>
          <w:jc w:val="center"/>
        </w:trPr>
        <w:tc>
          <w:tcPr>
            <w:tcW w:w="0" w:type="auto"/>
          </w:tcPr>
          <w:p w14:paraId="0ECEBB50" w14:textId="77777777" w:rsidR="00FA49A6" w:rsidRDefault="003A04C8" w:rsidP="003133AE">
            <w:r>
              <w:rPr>
                <w:noProof/>
              </w:rPr>
              <w:lastRenderedPageBreak/>
              <w:drawing>
                <wp:inline distT="0" distB="0" distL="0" distR="0" wp14:anchorId="52048F27" wp14:editId="13F4AB87">
                  <wp:extent cx="2401200" cy="180000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2BF4A396" w14:textId="77777777" w:rsidR="00FA49A6" w:rsidRDefault="003A04C8" w:rsidP="003133AE">
            <w:r>
              <w:rPr>
                <w:noProof/>
              </w:rPr>
              <w:drawing>
                <wp:inline distT="0" distB="0" distL="0" distR="0" wp14:anchorId="2C652426" wp14:editId="3F2891EF">
                  <wp:extent cx="2401200" cy="180000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bl>
    <w:p w14:paraId="6F7F0852" w14:textId="77777777" w:rsidR="003133AE" w:rsidRPr="00885567" w:rsidRDefault="003133AE" w:rsidP="00885567">
      <w:pPr>
        <w:ind w:firstLineChars="200" w:firstLine="480"/>
        <w:rPr>
          <w:rFonts w:cs="Arial"/>
          <w:noProof/>
        </w:rPr>
      </w:pPr>
      <w:r w:rsidRPr="00885567">
        <w:rPr>
          <w:rFonts w:cs="Arial" w:hint="eastAsia"/>
          <w:noProof/>
        </w:rPr>
        <w:t>由于两组结果的单流比例占</w:t>
      </w:r>
      <w:r w:rsidRPr="00885567">
        <w:rPr>
          <w:rFonts w:cs="Arial"/>
          <w:noProof/>
        </w:rPr>
        <w:t>80%</w:t>
      </w:r>
      <w:r w:rsidRPr="00885567">
        <w:rPr>
          <w:rFonts w:cs="Arial" w:hint="eastAsia"/>
          <w:noProof/>
        </w:rPr>
        <w:t>，双流比例占</w:t>
      </w:r>
      <w:r w:rsidRPr="00885567">
        <w:rPr>
          <w:rFonts w:cs="Arial"/>
          <w:noProof/>
        </w:rPr>
        <w:t>20%</w:t>
      </w:r>
      <w:r w:rsidRPr="00885567">
        <w:rPr>
          <w:rFonts w:cs="Arial" w:hint="eastAsia"/>
          <w:noProof/>
        </w:rPr>
        <w:t>，因此对于</w:t>
      </w:r>
      <w:r w:rsidRPr="00885567">
        <w:rPr>
          <w:rFonts w:cs="Arial"/>
          <w:noProof/>
        </w:rPr>
        <w:t>80%</w:t>
      </w:r>
      <w:r w:rsidRPr="00885567">
        <w:rPr>
          <w:rFonts w:cs="Arial" w:hint="eastAsia"/>
          <w:noProof/>
        </w:rPr>
        <w:t>的单流来说，由于天线相关性高场景下特征值较大，能够达到更高的</w:t>
      </w:r>
      <w:r w:rsidRPr="00885567">
        <w:rPr>
          <w:rFonts w:cs="Arial"/>
          <w:noProof/>
        </w:rPr>
        <w:t>SINR</w:t>
      </w:r>
      <w:r w:rsidRPr="00885567">
        <w:rPr>
          <w:rFonts w:cs="Arial" w:hint="eastAsia"/>
          <w:noProof/>
        </w:rPr>
        <w:t>，因此</w:t>
      </w:r>
      <w:r w:rsidRPr="00885567">
        <w:rPr>
          <w:rFonts w:cs="Arial"/>
          <w:noProof/>
        </w:rPr>
        <w:t>MCS</w:t>
      </w:r>
      <w:r w:rsidRPr="00885567">
        <w:rPr>
          <w:rFonts w:cs="Arial" w:hint="eastAsia"/>
          <w:noProof/>
        </w:rPr>
        <w:t>能够取到更高的等级。而对于</w:t>
      </w:r>
      <w:r w:rsidRPr="00885567">
        <w:rPr>
          <w:rFonts w:cs="Arial"/>
          <w:noProof/>
        </w:rPr>
        <w:t>20%</w:t>
      </w:r>
      <w:r w:rsidRPr="00885567">
        <w:rPr>
          <w:rFonts w:cs="Arial" w:hint="eastAsia"/>
          <w:noProof/>
        </w:rPr>
        <w:t>的双流来说，对于每个码字的</w:t>
      </w:r>
      <w:r w:rsidRPr="00885567">
        <w:rPr>
          <w:rFonts w:cs="Arial"/>
          <w:noProof/>
        </w:rPr>
        <w:t>MCS</w:t>
      </w:r>
      <w:r w:rsidRPr="00885567">
        <w:rPr>
          <w:rFonts w:cs="Arial" w:hint="eastAsia"/>
          <w:noProof/>
        </w:rPr>
        <w:t>光从功率上就损失了一半，而且引入了流间干扰，导致</w:t>
      </w:r>
      <w:r w:rsidRPr="00885567">
        <w:rPr>
          <w:rFonts w:cs="Arial"/>
          <w:noProof/>
        </w:rPr>
        <w:t>MCS</w:t>
      </w:r>
      <w:r w:rsidRPr="00885567">
        <w:rPr>
          <w:rFonts w:cs="Arial" w:hint="eastAsia"/>
          <w:noProof/>
        </w:rPr>
        <w:t>等级取的较低。总体上说，天线高相关性条件下</w:t>
      </w:r>
      <w:r w:rsidRPr="00885567">
        <w:rPr>
          <w:rFonts w:cs="Arial"/>
          <w:noProof/>
        </w:rPr>
        <w:t>MCS</w:t>
      </w:r>
      <w:r w:rsidRPr="00885567">
        <w:rPr>
          <w:rFonts w:cs="Arial" w:hint="eastAsia"/>
          <w:noProof/>
        </w:rPr>
        <w:t>等级会比低相关性下的等级高。</w:t>
      </w:r>
    </w:p>
    <w:p w14:paraId="776F143E" w14:textId="77777777" w:rsidR="003133AE" w:rsidRPr="00885567" w:rsidRDefault="003133AE" w:rsidP="00885567">
      <w:pPr>
        <w:ind w:firstLineChars="200" w:firstLine="480"/>
        <w:rPr>
          <w:rFonts w:cs="Arial"/>
          <w:noProof/>
        </w:rPr>
      </w:pPr>
      <w:r w:rsidRPr="00885567">
        <w:rPr>
          <w:rFonts w:cs="Arial" w:hint="eastAsia"/>
          <w:noProof/>
        </w:rPr>
        <w:t>在高</w:t>
      </w:r>
      <w:r w:rsidRPr="00885567">
        <w:rPr>
          <w:rFonts w:cs="Arial"/>
          <w:noProof/>
        </w:rPr>
        <w:t>/</w:t>
      </w:r>
      <w:r w:rsidRPr="00885567">
        <w:rPr>
          <w:rFonts w:cs="Arial" w:hint="eastAsia"/>
          <w:noProof/>
        </w:rPr>
        <w:t>低相关性下强制双流发送，其仿真结果如下所示：</w:t>
      </w:r>
    </w:p>
    <w:p w14:paraId="7B68826F" w14:textId="77777777" w:rsidR="00885567" w:rsidRDefault="00885567" w:rsidP="00885567">
      <w:pPr>
        <w:pStyle w:val="ad"/>
        <w:keepNext/>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10</w:t>
      </w:r>
      <w:r w:rsidR="006550EB">
        <w:fldChar w:fldCharType="end"/>
      </w:r>
      <w:r>
        <w:rPr>
          <w:rFonts w:hint="eastAsia"/>
        </w:rPr>
        <w:t xml:space="preserve"> </w:t>
      </w:r>
      <w:r>
        <w:t>SU-MIMO</w:t>
      </w:r>
      <w:r>
        <w:rPr>
          <w:rFonts w:hint="eastAsia"/>
        </w:rPr>
        <w:t>吞吐量</w:t>
      </w:r>
      <w:r>
        <w:rPr>
          <w:rFonts w:hint="eastAsia"/>
          <w:noProof/>
        </w:rPr>
        <w:t>统计</w:t>
      </w:r>
    </w:p>
    <w:tbl>
      <w:tblPr>
        <w:tblW w:w="7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2936"/>
        <w:gridCol w:w="3097"/>
      </w:tblGrid>
      <w:tr w:rsidR="003133AE" w14:paraId="48E94BFF" w14:textId="77777777" w:rsidTr="00885567">
        <w:trPr>
          <w:jc w:val="center"/>
        </w:trPr>
        <w:tc>
          <w:tcPr>
            <w:tcW w:w="1270" w:type="dxa"/>
            <w:tcBorders>
              <w:top w:val="single" w:sz="4" w:space="0" w:color="auto"/>
              <w:left w:val="single" w:sz="4" w:space="0" w:color="auto"/>
              <w:bottom w:val="single" w:sz="4" w:space="0" w:color="auto"/>
              <w:right w:val="single" w:sz="4" w:space="0" w:color="auto"/>
            </w:tcBorders>
            <w:vAlign w:val="bottom"/>
            <w:hideMark/>
          </w:tcPr>
          <w:p w14:paraId="7360DC86" w14:textId="77777777" w:rsidR="003133AE" w:rsidRDefault="003133AE" w:rsidP="003133AE">
            <w:pPr>
              <w:ind w:left="2400" w:hangingChars="1000" w:hanging="2400"/>
              <w:jc w:val="center"/>
              <w:rPr>
                <w:rFonts w:ascii="Arial" w:hAnsi="Arial" w:cs="Arial"/>
              </w:rPr>
            </w:pPr>
            <w:r>
              <w:rPr>
                <w:rFonts w:cs="Arial"/>
              </w:rPr>
              <w:t>throughput</w:t>
            </w:r>
          </w:p>
        </w:tc>
        <w:tc>
          <w:tcPr>
            <w:tcW w:w="2936" w:type="dxa"/>
            <w:tcBorders>
              <w:top w:val="single" w:sz="4" w:space="0" w:color="auto"/>
              <w:left w:val="single" w:sz="4" w:space="0" w:color="auto"/>
              <w:bottom w:val="single" w:sz="4" w:space="0" w:color="auto"/>
              <w:right w:val="single" w:sz="4" w:space="0" w:color="auto"/>
            </w:tcBorders>
            <w:vAlign w:val="bottom"/>
            <w:hideMark/>
          </w:tcPr>
          <w:p w14:paraId="65F8F8CA" w14:textId="77777777" w:rsidR="003133AE" w:rsidRDefault="003133AE" w:rsidP="003133AE">
            <w:pPr>
              <w:ind w:left="2400" w:hangingChars="1000" w:hanging="2400"/>
              <w:jc w:val="center"/>
              <w:rPr>
                <w:rFonts w:ascii="Arial" w:hAnsi="Arial" w:cs="Arial"/>
              </w:rPr>
            </w:pPr>
            <w:r>
              <w:rPr>
                <w:rFonts w:cs="Arial"/>
              </w:rPr>
              <w:t>SU_A</w:t>
            </w:r>
          </w:p>
        </w:tc>
        <w:tc>
          <w:tcPr>
            <w:tcW w:w="3097" w:type="dxa"/>
            <w:tcBorders>
              <w:top w:val="single" w:sz="4" w:space="0" w:color="auto"/>
              <w:left w:val="single" w:sz="4" w:space="0" w:color="auto"/>
              <w:bottom w:val="single" w:sz="4" w:space="0" w:color="auto"/>
              <w:right w:val="single" w:sz="4" w:space="0" w:color="auto"/>
            </w:tcBorders>
            <w:vAlign w:val="bottom"/>
            <w:hideMark/>
          </w:tcPr>
          <w:p w14:paraId="1B6D3DD1" w14:textId="77777777" w:rsidR="003133AE" w:rsidRDefault="003133AE" w:rsidP="003133AE">
            <w:pPr>
              <w:ind w:left="2400" w:hangingChars="1000" w:hanging="2400"/>
              <w:jc w:val="center"/>
              <w:rPr>
                <w:rFonts w:ascii="Arial" w:hAnsi="Arial" w:cs="Arial"/>
              </w:rPr>
            </w:pPr>
            <w:r>
              <w:rPr>
                <w:rFonts w:cs="Arial"/>
              </w:rPr>
              <w:t>SU_C</w:t>
            </w:r>
          </w:p>
        </w:tc>
      </w:tr>
      <w:tr w:rsidR="003133AE" w14:paraId="5AEAF08A" w14:textId="77777777" w:rsidTr="00885567">
        <w:trPr>
          <w:jc w:val="center"/>
        </w:trPr>
        <w:tc>
          <w:tcPr>
            <w:tcW w:w="1270" w:type="dxa"/>
            <w:tcBorders>
              <w:top w:val="single" w:sz="4" w:space="0" w:color="auto"/>
              <w:left w:val="single" w:sz="4" w:space="0" w:color="auto"/>
              <w:bottom w:val="single" w:sz="4" w:space="0" w:color="auto"/>
              <w:right w:val="single" w:sz="4" w:space="0" w:color="auto"/>
            </w:tcBorders>
            <w:vAlign w:val="bottom"/>
            <w:hideMark/>
          </w:tcPr>
          <w:p w14:paraId="39156402" w14:textId="77777777" w:rsidR="003133AE" w:rsidRDefault="003133AE" w:rsidP="003133AE">
            <w:pPr>
              <w:ind w:left="2400" w:hangingChars="1000" w:hanging="2400"/>
              <w:jc w:val="center"/>
              <w:rPr>
                <w:rFonts w:ascii="Arial" w:hAnsi="Arial" w:cs="Arial"/>
              </w:rPr>
            </w:pPr>
            <w:r>
              <w:rPr>
                <w:rFonts w:cs="Arial"/>
              </w:rPr>
              <w:t>Cell ave</w:t>
            </w:r>
          </w:p>
        </w:tc>
        <w:tc>
          <w:tcPr>
            <w:tcW w:w="2936" w:type="dxa"/>
            <w:tcBorders>
              <w:top w:val="single" w:sz="4" w:space="0" w:color="auto"/>
              <w:left w:val="single" w:sz="4" w:space="0" w:color="auto"/>
              <w:bottom w:val="single" w:sz="4" w:space="0" w:color="auto"/>
              <w:right w:val="single" w:sz="4" w:space="0" w:color="auto"/>
            </w:tcBorders>
            <w:vAlign w:val="bottom"/>
            <w:hideMark/>
          </w:tcPr>
          <w:p w14:paraId="04AA6990" w14:textId="77777777" w:rsidR="003133AE" w:rsidRDefault="003133AE" w:rsidP="003133AE">
            <w:pPr>
              <w:ind w:left="2400" w:hangingChars="1000" w:hanging="2400"/>
              <w:jc w:val="center"/>
              <w:rPr>
                <w:rFonts w:ascii="Arial" w:hAnsi="Arial" w:cs="Arial"/>
              </w:rPr>
            </w:pPr>
            <w:r>
              <w:rPr>
                <w:rFonts w:cs="Arial"/>
              </w:rPr>
              <w:t>1.1720</w:t>
            </w:r>
          </w:p>
        </w:tc>
        <w:tc>
          <w:tcPr>
            <w:tcW w:w="3097" w:type="dxa"/>
            <w:tcBorders>
              <w:top w:val="single" w:sz="4" w:space="0" w:color="auto"/>
              <w:left w:val="single" w:sz="4" w:space="0" w:color="auto"/>
              <w:bottom w:val="single" w:sz="4" w:space="0" w:color="auto"/>
              <w:right w:val="single" w:sz="4" w:space="0" w:color="auto"/>
            </w:tcBorders>
            <w:vAlign w:val="bottom"/>
            <w:hideMark/>
          </w:tcPr>
          <w:p w14:paraId="18A05BB5" w14:textId="77777777" w:rsidR="003133AE" w:rsidRDefault="003133AE" w:rsidP="003133AE">
            <w:pPr>
              <w:ind w:left="2400" w:hangingChars="1000" w:hanging="2400"/>
              <w:jc w:val="center"/>
              <w:rPr>
                <w:rFonts w:ascii="Arial" w:hAnsi="Arial" w:cs="Arial"/>
              </w:rPr>
            </w:pPr>
            <w:r>
              <w:rPr>
                <w:rFonts w:cs="Arial"/>
              </w:rPr>
              <w:t>1.4133</w:t>
            </w:r>
          </w:p>
        </w:tc>
      </w:tr>
      <w:tr w:rsidR="003133AE" w14:paraId="39FD8459" w14:textId="77777777" w:rsidTr="00885567">
        <w:trPr>
          <w:jc w:val="center"/>
        </w:trPr>
        <w:tc>
          <w:tcPr>
            <w:tcW w:w="1270" w:type="dxa"/>
            <w:tcBorders>
              <w:top w:val="single" w:sz="4" w:space="0" w:color="auto"/>
              <w:left w:val="single" w:sz="4" w:space="0" w:color="auto"/>
              <w:bottom w:val="single" w:sz="4" w:space="0" w:color="auto"/>
              <w:right w:val="single" w:sz="4" w:space="0" w:color="auto"/>
            </w:tcBorders>
            <w:vAlign w:val="bottom"/>
            <w:hideMark/>
          </w:tcPr>
          <w:p w14:paraId="021ACA69" w14:textId="77777777" w:rsidR="003133AE" w:rsidRDefault="003133AE" w:rsidP="003133AE">
            <w:pPr>
              <w:ind w:left="2400" w:hangingChars="1000" w:hanging="2400"/>
              <w:jc w:val="center"/>
              <w:rPr>
                <w:rFonts w:ascii="Arial" w:hAnsi="Arial" w:cs="Arial"/>
              </w:rPr>
            </w:pPr>
            <w:r>
              <w:rPr>
                <w:rFonts w:cs="Arial"/>
              </w:rPr>
              <w:t>Cell edge</w:t>
            </w:r>
          </w:p>
        </w:tc>
        <w:tc>
          <w:tcPr>
            <w:tcW w:w="2936" w:type="dxa"/>
            <w:tcBorders>
              <w:top w:val="single" w:sz="4" w:space="0" w:color="auto"/>
              <w:left w:val="single" w:sz="4" w:space="0" w:color="auto"/>
              <w:bottom w:val="single" w:sz="4" w:space="0" w:color="auto"/>
              <w:right w:val="single" w:sz="4" w:space="0" w:color="auto"/>
            </w:tcBorders>
            <w:vAlign w:val="bottom"/>
            <w:hideMark/>
          </w:tcPr>
          <w:p w14:paraId="58D3BD50" w14:textId="77777777" w:rsidR="003133AE" w:rsidRDefault="003133AE" w:rsidP="003133AE">
            <w:pPr>
              <w:ind w:left="2400" w:hangingChars="1000" w:hanging="2400"/>
              <w:jc w:val="center"/>
              <w:rPr>
                <w:rFonts w:ascii="Arial" w:hAnsi="Arial" w:cs="Arial"/>
              </w:rPr>
            </w:pPr>
            <w:r>
              <w:rPr>
                <w:rFonts w:cs="Arial"/>
              </w:rPr>
              <w:t>0.0269</w:t>
            </w:r>
          </w:p>
        </w:tc>
        <w:tc>
          <w:tcPr>
            <w:tcW w:w="3097" w:type="dxa"/>
            <w:tcBorders>
              <w:top w:val="single" w:sz="4" w:space="0" w:color="auto"/>
              <w:left w:val="single" w:sz="4" w:space="0" w:color="auto"/>
              <w:bottom w:val="single" w:sz="4" w:space="0" w:color="auto"/>
              <w:right w:val="single" w:sz="4" w:space="0" w:color="auto"/>
            </w:tcBorders>
            <w:vAlign w:val="bottom"/>
            <w:hideMark/>
          </w:tcPr>
          <w:p w14:paraId="4E12957C" w14:textId="77777777" w:rsidR="003133AE" w:rsidRDefault="003133AE" w:rsidP="003133AE">
            <w:pPr>
              <w:keepNext/>
              <w:ind w:left="2400" w:hangingChars="1000" w:hanging="2400"/>
              <w:jc w:val="center"/>
              <w:rPr>
                <w:rFonts w:ascii="Arial" w:hAnsi="Arial" w:cs="Arial"/>
              </w:rPr>
            </w:pPr>
            <w:r>
              <w:rPr>
                <w:rFonts w:cs="Arial"/>
              </w:rPr>
              <w:t>0.0295</w:t>
            </w:r>
          </w:p>
        </w:tc>
      </w:tr>
    </w:tbl>
    <w:p w14:paraId="4DCB1D0D" w14:textId="77777777" w:rsidR="003133AE" w:rsidRPr="00885567" w:rsidRDefault="003133AE" w:rsidP="00885567">
      <w:pPr>
        <w:ind w:firstLineChars="200" w:firstLine="480"/>
        <w:rPr>
          <w:rFonts w:cs="Arial"/>
          <w:noProof/>
        </w:rPr>
      </w:pPr>
      <w:r w:rsidRPr="00885567">
        <w:rPr>
          <w:rFonts w:cs="Arial" w:hint="eastAsia"/>
          <w:noProof/>
        </w:rPr>
        <w:t>由于是强制双流，所以对于原本就应该选择双流的用户（</w:t>
      </w:r>
      <w:r w:rsidRPr="00885567">
        <w:rPr>
          <w:rFonts w:cs="Arial"/>
          <w:noProof/>
        </w:rPr>
        <w:t>20%</w:t>
      </w:r>
      <w:r w:rsidRPr="00885567">
        <w:rPr>
          <w:rFonts w:cs="Arial" w:hint="eastAsia"/>
          <w:noProof/>
        </w:rPr>
        <w:t>的用户）来说，在对吞吐量上贡献上没有变化；而对于原本应该选择单流的用户（</w:t>
      </w:r>
      <w:r w:rsidRPr="00885567">
        <w:rPr>
          <w:rFonts w:cs="Arial"/>
          <w:noProof/>
        </w:rPr>
        <w:t>80%</w:t>
      </w:r>
      <w:r w:rsidRPr="00885567">
        <w:rPr>
          <w:rFonts w:cs="Arial" w:hint="eastAsia"/>
          <w:noProof/>
        </w:rPr>
        <w:t>的用户）来说，</w:t>
      </w:r>
      <w:r w:rsidRPr="00885567">
        <w:rPr>
          <w:rFonts w:cs="Arial"/>
          <w:noProof/>
        </w:rPr>
        <w:t>SINR</w:t>
      </w:r>
      <w:r w:rsidRPr="00885567">
        <w:rPr>
          <w:rFonts w:cs="Arial" w:hint="eastAsia"/>
          <w:noProof/>
        </w:rPr>
        <w:t>较小的流上传输的码字肯定不能正确接收（对应特征值较小的流），而在</w:t>
      </w:r>
      <w:r w:rsidRPr="00885567">
        <w:rPr>
          <w:rFonts w:cs="Arial"/>
          <w:noProof/>
        </w:rPr>
        <w:t>SINR</w:t>
      </w:r>
      <w:r w:rsidRPr="00885567">
        <w:rPr>
          <w:rFonts w:cs="Arial" w:hint="eastAsia"/>
          <w:noProof/>
        </w:rPr>
        <w:t>较大的流上，除了功率减小一半，还引入了流间干扰。</w:t>
      </w:r>
    </w:p>
    <w:p w14:paraId="042669F2" w14:textId="77777777" w:rsidR="00885567" w:rsidRDefault="003133AE" w:rsidP="00885567">
      <w:pPr>
        <w:keepNext/>
        <w:jc w:val="center"/>
      </w:pPr>
      <w:r w:rsidRPr="00F81FEC">
        <w:rPr>
          <w:rFonts w:ascii="Arial" w:hAnsi="Arial"/>
        </w:rPr>
        <w:object w:dxaOrig="5550" w:dyaOrig="3915" w14:anchorId="12734648">
          <v:shape id="_x0000_i1353" type="#_x0000_t75" style="width:278.25pt;height:197.25pt" o:ole="">
            <v:imagedata r:id="rId723" o:title=""/>
          </v:shape>
          <o:OLEObject Type="Embed" ProgID="Visio.Drawing.11" ShapeID="_x0000_i1353" DrawAspect="Content" ObjectID="_1524383628" r:id="rId724"/>
        </w:object>
      </w:r>
    </w:p>
    <w:p w14:paraId="50BB23CF" w14:textId="77777777" w:rsidR="003133AE" w:rsidRDefault="00885567" w:rsidP="00885567">
      <w:pPr>
        <w:pStyle w:val="ad"/>
      </w:pPr>
      <w:r>
        <w:rPr>
          <w:rFonts w:hint="eastAsia"/>
        </w:rPr>
        <w:t>图</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图</w:instrText>
      </w:r>
      <w:r w:rsidR="006550EB">
        <w:rPr>
          <w:rFonts w:hint="eastAsia"/>
        </w:rPr>
        <w:instrText xml:space="preserve"> \* ARABIC \s 2</w:instrText>
      </w:r>
      <w:r w:rsidR="006550EB">
        <w:instrText xml:space="preserve"> </w:instrText>
      </w:r>
      <w:r w:rsidR="006550EB">
        <w:fldChar w:fldCharType="separate"/>
      </w:r>
      <w:r w:rsidR="006550EB">
        <w:rPr>
          <w:noProof/>
        </w:rPr>
        <w:t>1</w:t>
      </w:r>
      <w:r w:rsidR="006550EB">
        <w:fldChar w:fldCharType="end"/>
      </w:r>
      <w:del w:id="484" w:author="李志成" w:date="2013-05-14T21:04:00Z">
        <w:r w:rsidR="00302091" w:rsidDel="006550EB">
          <w:fldChar w:fldCharType="begin"/>
        </w:r>
        <w:r w:rsidR="00302091" w:rsidDel="006550EB">
          <w:delInstrText xml:space="preserve"> </w:delInstrText>
        </w:r>
        <w:r w:rsidR="00302091" w:rsidDel="006550EB">
          <w:rPr>
            <w:rFonts w:hint="eastAsia"/>
          </w:rPr>
          <w:delInstrText>STYLEREF 2 \s</w:delInstrText>
        </w:r>
        <w:r w:rsidR="00302091" w:rsidDel="006550EB">
          <w:delInstrText xml:space="preserve"> </w:delInstrText>
        </w:r>
        <w:r w:rsidR="00302091" w:rsidDel="006550EB">
          <w:fldChar w:fldCharType="separate"/>
        </w:r>
        <w:r w:rsidR="00C10C61" w:rsidDel="006550EB">
          <w:rPr>
            <w:noProof/>
          </w:rPr>
          <w:delText>4.1</w:delText>
        </w:r>
        <w:r w:rsidR="00302091" w:rsidDel="006550EB">
          <w:fldChar w:fldCharType="end"/>
        </w:r>
        <w:r w:rsidR="00302091" w:rsidDel="006550EB">
          <w:noBreakHyphen/>
        </w:r>
        <w:r w:rsidR="00302091" w:rsidDel="006550EB">
          <w:fldChar w:fldCharType="begin"/>
        </w:r>
        <w:r w:rsidR="00302091" w:rsidDel="006550EB">
          <w:delInstrText xml:space="preserve"> </w:delInstrText>
        </w:r>
        <w:r w:rsidR="00302091" w:rsidDel="006550EB">
          <w:rPr>
            <w:rFonts w:hint="eastAsia"/>
          </w:rPr>
          <w:delInstrText xml:space="preserve">SEQ </w:delInstrText>
        </w:r>
        <w:r w:rsidR="00302091" w:rsidDel="006550EB">
          <w:rPr>
            <w:rFonts w:hint="eastAsia"/>
          </w:rPr>
          <w:delInstrText>图</w:delInstrText>
        </w:r>
        <w:r w:rsidR="00302091" w:rsidDel="006550EB">
          <w:rPr>
            <w:rFonts w:hint="eastAsia"/>
          </w:rPr>
          <w:delInstrText xml:space="preserve"> \* ARABIC \s 2</w:delInstrText>
        </w:r>
        <w:r w:rsidR="00302091" w:rsidDel="006550EB">
          <w:delInstrText xml:space="preserve"> </w:delInstrText>
        </w:r>
        <w:r w:rsidR="00302091" w:rsidDel="006550EB">
          <w:fldChar w:fldCharType="separate"/>
        </w:r>
        <w:r w:rsidR="00C10C61" w:rsidDel="006550EB">
          <w:rPr>
            <w:noProof/>
          </w:rPr>
          <w:delText>1</w:delText>
        </w:r>
        <w:r w:rsidR="00302091" w:rsidDel="006550EB">
          <w:fldChar w:fldCharType="end"/>
        </w:r>
      </w:del>
      <w:r>
        <w:rPr>
          <w:rFonts w:hint="eastAsia"/>
        </w:rPr>
        <w:t xml:space="preserve"> </w:t>
      </w:r>
      <w:r>
        <w:rPr>
          <w:rFonts w:hint="eastAsia"/>
        </w:rPr>
        <w:t>示意图</w:t>
      </w:r>
    </w:p>
    <w:p w14:paraId="36598D33" w14:textId="77777777" w:rsidR="003133AE" w:rsidRPr="00885567" w:rsidRDefault="003133AE" w:rsidP="00885567">
      <w:pPr>
        <w:ind w:firstLineChars="200" w:firstLine="480"/>
        <w:rPr>
          <w:rFonts w:cs="Arial"/>
          <w:noProof/>
        </w:rPr>
      </w:pPr>
      <w:r w:rsidRPr="00885567">
        <w:rPr>
          <w:rFonts w:cs="Arial" w:hint="eastAsia"/>
          <w:noProof/>
        </w:rPr>
        <w:t>由于特征值较小的流传输错误，所以在搜索出的码本必然是与主特征方向夹角最小；令</w:t>
      </w:r>
      <w:r w:rsidRPr="00885567">
        <w:rPr>
          <w:rFonts w:cs="Arial"/>
          <w:noProof/>
        </w:rPr>
        <w:object w:dxaOrig="225" w:dyaOrig="360" w14:anchorId="6B5C046E">
          <v:shape id="_x0000_i1354" type="#_x0000_t75" style="width:9.75pt;height:19.5pt" o:ole="">
            <v:imagedata r:id="rId725" o:title=""/>
          </v:shape>
          <o:OLEObject Type="Embed" ProgID="Equation.DSMT4" ShapeID="_x0000_i1354" DrawAspect="Content" ObjectID="_1524383629" r:id="rId726"/>
        </w:object>
      </w:r>
      <w:r w:rsidRPr="00885567">
        <w:rPr>
          <w:rFonts w:cs="Arial" w:hint="eastAsia"/>
          <w:noProof/>
        </w:rPr>
        <w:t>与</w:t>
      </w:r>
      <w:r w:rsidRPr="00885567">
        <w:rPr>
          <w:rFonts w:cs="Arial"/>
          <w:noProof/>
        </w:rPr>
        <w:object w:dxaOrig="285" w:dyaOrig="360" w14:anchorId="4422ECB7">
          <v:shape id="_x0000_i1355" type="#_x0000_t75" style="width:13.5pt;height:19.5pt" o:ole="">
            <v:imagedata r:id="rId727" o:title=""/>
          </v:shape>
          <o:OLEObject Type="Embed" ProgID="Equation.DSMT4" ShapeID="_x0000_i1355" DrawAspect="Content" ObjectID="_1524383630" r:id="rId728"/>
        </w:object>
      </w:r>
      <w:r w:rsidRPr="00885567">
        <w:rPr>
          <w:rFonts w:cs="Arial" w:hint="eastAsia"/>
          <w:noProof/>
        </w:rPr>
        <w:t>的夹角为</w:t>
      </w:r>
      <w:r w:rsidRPr="00885567">
        <w:rPr>
          <w:rFonts w:cs="Arial"/>
          <w:noProof/>
        </w:rPr>
        <w:object w:dxaOrig="210" w:dyaOrig="285" w14:anchorId="0AE012F5">
          <v:shape id="_x0000_i1356" type="#_x0000_t75" style="width:9.75pt;height:13.5pt" o:ole="">
            <v:imagedata r:id="rId729" o:title=""/>
          </v:shape>
          <o:OLEObject Type="Embed" ProgID="Equation.DSMT4" ShapeID="_x0000_i1356" DrawAspect="Content" ObjectID="_1524383631" r:id="rId730"/>
        </w:object>
      </w:r>
      <w:r w:rsidRPr="00885567">
        <w:rPr>
          <w:rFonts w:cs="Arial" w:hint="eastAsia"/>
          <w:noProof/>
        </w:rPr>
        <w:t>，则对于</w:t>
      </w:r>
      <w:r w:rsidRPr="00885567">
        <w:rPr>
          <w:rFonts w:cs="Arial"/>
          <w:noProof/>
        </w:rPr>
        <w:object w:dxaOrig="225" w:dyaOrig="360" w14:anchorId="5143F8C0">
          <v:shape id="_x0000_i1357" type="#_x0000_t75" style="width:9.75pt;height:19.5pt" o:ole="">
            <v:imagedata r:id="rId725" o:title=""/>
          </v:shape>
          <o:OLEObject Type="Embed" ProgID="Equation.DSMT4" ShapeID="_x0000_i1357" DrawAspect="Content" ObjectID="_1524383632" r:id="rId731"/>
        </w:object>
      </w:r>
      <w:r w:rsidRPr="00885567">
        <w:rPr>
          <w:rFonts w:cs="Arial" w:hint="eastAsia"/>
          <w:noProof/>
        </w:rPr>
        <w:t>的</w:t>
      </w:r>
      <w:r w:rsidRPr="00885567">
        <w:rPr>
          <w:rFonts w:cs="Arial"/>
          <w:noProof/>
        </w:rPr>
        <w:t>SINR</w:t>
      </w:r>
      <w:r w:rsidRPr="00885567">
        <w:rPr>
          <w:rFonts w:cs="Arial" w:hint="eastAsia"/>
          <w:noProof/>
        </w:rPr>
        <w:t>可以写成：</w:t>
      </w:r>
    </w:p>
    <w:p w14:paraId="248A9E91" w14:textId="77777777" w:rsidR="003133AE" w:rsidRPr="00885567" w:rsidRDefault="003133AE" w:rsidP="009D7DCE">
      <w:pPr>
        <w:ind w:firstLineChars="200" w:firstLine="480"/>
        <w:jc w:val="right"/>
        <w:rPr>
          <w:rFonts w:cs="Arial"/>
          <w:noProof/>
        </w:rPr>
      </w:pPr>
      <w:r w:rsidRPr="00885567">
        <w:rPr>
          <w:rFonts w:cs="Arial"/>
          <w:noProof/>
        </w:rPr>
        <w:tab/>
      </w:r>
      <w:r w:rsidRPr="00885567">
        <w:rPr>
          <w:rFonts w:cs="Arial"/>
          <w:noProof/>
        </w:rPr>
        <w:object w:dxaOrig="4110" w:dyaOrig="690" w14:anchorId="37AABCFC">
          <v:shape id="_x0000_i1358" type="#_x0000_t75" style="width:206.25pt;height:35.25pt" o:ole="">
            <v:imagedata r:id="rId732" o:title=""/>
          </v:shape>
          <o:OLEObject Type="Embed" ProgID="Equation.DSMT4" ShapeID="_x0000_i1358" DrawAspect="Content" ObjectID="_1524383633" r:id="rId733"/>
        </w:object>
      </w:r>
      <w:r w:rsidRPr="00885567">
        <w:rPr>
          <w:rFonts w:cs="Arial"/>
          <w:noProof/>
        </w:rPr>
        <w:tab/>
        <w:t xml:space="preserve">                      </w:t>
      </w:r>
      <w:r w:rsidR="00F03FAF">
        <w:rPr>
          <w:rFonts w:cs="Arial"/>
          <w:noProof/>
        </w:rPr>
        <w:fldChar w:fldCharType="begin"/>
      </w:r>
      <w:r w:rsidR="00F03FAF">
        <w:rPr>
          <w:rFonts w:cs="Arial"/>
          <w:noProof/>
        </w:rPr>
        <w:instrText xml:space="preserve"> MACROBUTTON MTPlaceRef \* MERGEFORMAT </w:instrText>
      </w:r>
      <w:r w:rsidR="00F03FAF">
        <w:rPr>
          <w:rFonts w:cs="Arial"/>
          <w:noProof/>
        </w:rPr>
        <w:fldChar w:fldCharType="begin"/>
      </w:r>
      <w:r w:rsidR="00F03FAF">
        <w:rPr>
          <w:rFonts w:cs="Arial"/>
          <w:noProof/>
        </w:rPr>
        <w:instrText xml:space="preserve"> SEQ MTEqn \h \* MERGEFORMAT </w:instrText>
      </w:r>
      <w:r w:rsidR="00F03FAF">
        <w:rPr>
          <w:rFonts w:cs="Arial"/>
          <w:noProof/>
        </w:rPr>
        <w:fldChar w:fldCharType="end"/>
      </w:r>
      <w:r w:rsidR="00F03FAF">
        <w:rPr>
          <w:rFonts w:cs="Arial"/>
          <w:noProof/>
        </w:rPr>
        <w:instrText>(</w:instrText>
      </w:r>
      <w:r w:rsidR="00F03FAF">
        <w:rPr>
          <w:rFonts w:cs="Arial"/>
          <w:noProof/>
        </w:rPr>
        <w:fldChar w:fldCharType="begin"/>
      </w:r>
      <w:r w:rsidR="00F03FAF">
        <w:rPr>
          <w:rFonts w:cs="Arial"/>
          <w:noProof/>
        </w:rPr>
        <w:instrText xml:space="preserve"> SEQ MTChap \c \* Arabic \* MERGEFORMAT </w:instrText>
      </w:r>
      <w:r w:rsidR="00F03FAF">
        <w:rPr>
          <w:rFonts w:cs="Arial"/>
          <w:noProof/>
        </w:rPr>
        <w:fldChar w:fldCharType="separate"/>
      </w:r>
      <w:r w:rsidR="00C10C61">
        <w:rPr>
          <w:rFonts w:cs="Arial"/>
          <w:noProof/>
        </w:rPr>
        <w:instrText>4</w:instrText>
      </w:r>
      <w:r w:rsidR="00F03FAF">
        <w:rPr>
          <w:rFonts w:cs="Arial"/>
          <w:noProof/>
        </w:rPr>
        <w:fldChar w:fldCharType="end"/>
      </w:r>
      <w:r w:rsidR="00F03FAF">
        <w:rPr>
          <w:rFonts w:cs="Arial"/>
          <w:noProof/>
        </w:rPr>
        <w:instrText>-</w:instrText>
      </w:r>
      <w:r w:rsidR="00F03FAF">
        <w:rPr>
          <w:rFonts w:cs="Arial"/>
          <w:noProof/>
        </w:rPr>
        <w:fldChar w:fldCharType="begin"/>
      </w:r>
      <w:r w:rsidR="00F03FAF">
        <w:rPr>
          <w:rFonts w:cs="Arial"/>
          <w:noProof/>
        </w:rPr>
        <w:instrText xml:space="preserve"> SEQ MTEqn \c \* Arabic \* MERGEFORMAT </w:instrText>
      </w:r>
      <w:r w:rsidR="00F03FAF">
        <w:rPr>
          <w:rFonts w:cs="Arial"/>
          <w:noProof/>
        </w:rPr>
        <w:fldChar w:fldCharType="separate"/>
      </w:r>
      <w:r w:rsidR="00C10C61">
        <w:rPr>
          <w:rFonts w:cs="Arial"/>
          <w:noProof/>
        </w:rPr>
        <w:instrText>2</w:instrText>
      </w:r>
      <w:r w:rsidR="00F03FAF">
        <w:rPr>
          <w:rFonts w:cs="Arial"/>
          <w:noProof/>
        </w:rPr>
        <w:fldChar w:fldCharType="end"/>
      </w:r>
      <w:r w:rsidR="00F03FAF">
        <w:rPr>
          <w:rFonts w:cs="Arial"/>
          <w:noProof/>
        </w:rPr>
        <w:instrText>)</w:instrText>
      </w:r>
      <w:r w:rsidR="00F03FAF">
        <w:rPr>
          <w:rFonts w:cs="Arial"/>
          <w:noProof/>
        </w:rPr>
        <w:fldChar w:fldCharType="end"/>
      </w:r>
    </w:p>
    <w:p w14:paraId="74F1EDA0" w14:textId="77777777" w:rsidR="003133AE" w:rsidRPr="00885567" w:rsidRDefault="003133AE" w:rsidP="00885567">
      <w:pPr>
        <w:ind w:firstLineChars="200" w:firstLine="480"/>
        <w:rPr>
          <w:rFonts w:cs="Arial"/>
          <w:noProof/>
        </w:rPr>
      </w:pPr>
      <w:r w:rsidRPr="00885567">
        <w:rPr>
          <w:rFonts w:cs="Arial" w:hint="eastAsia"/>
          <w:noProof/>
        </w:rPr>
        <w:t>对于同样的量化误差，即</w:t>
      </w:r>
      <w:r w:rsidRPr="00885567">
        <w:rPr>
          <w:rFonts w:cs="Arial"/>
          <w:noProof/>
        </w:rPr>
        <w:object w:dxaOrig="210" w:dyaOrig="285" w14:anchorId="2C20E438">
          <v:shape id="_x0000_i1359" type="#_x0000_t75" style="width:9.75pt;height:13.5pt" o:ole="">
            <v:imagedata r:id="rId729" o:title=""/>
          </v:shape>
          <o:OLEObject Type="Embed" ProgID="Equation.DSMT4" ShapeID="_x0000_i1359" DrawAspect="Content" ObjectID="_1524383634" r:id="rId734"/>
        </w:object>
      </w:r>
      <w:r w:rsidRPr="00885567">
        <w:rPr>
          <w:rFonts w:cs="Arial" w:hint="eastAsia"/>
          <w:noProof/>
        </w:rPr>
        <w:t>值相等，由于</w:t>
      </w:r>
      <w:r w:rsidRPr="00885567">
        <w:rPr>
          <w:rFonts w:cs="Arial"/>
          <w:noProof/>
        </w:rPr>
        <w:object w:dxaOrig="1140" w:dyaOrig="360" w14:anchorId="04DFF590">
          <v:shape id="_x0000_i1360" type="#_x0000_t75" style="width:54.75pt;height:19.5pt" o:ole="">
            <v:imagedata r:id="rId719" o:title=""/>
          </v:shape>
          <o:OLEObject Type="Embed" ProgID="Equation.DSMT4" ShapeID="_x0000_i1360" DrawAspect="Content" ObjectID="_1524383635" r:id="rId735"/>
        </w:object>
      </w:r>
      <w:r w:rsidRPr="00885567">
        <w:rPr>
          <w:rFonts w:cs="Arial" w:hint="eastAsia"/>
          <w:noProof/>
        </w:rPr>
        <w:t>有以及</w:t>
      </w:r>
      <w:r w:rsidRPr="00885567">
        <w:rPr>
          <w:rFonts w:cs="Arial"/>
          <w:noProof/>
        </w:rPr>
        <w:object w:dxaOrig="1215" w:dyaOrig="360" w14:anchorId="1EDC5827">
          <v:shape id="_x0000_i1361" type="#_x0000_t75" style="width:61.5pt;height:19.5pt" o:ole="">
            <v:imagedata r:id="rId721" o:title=""/>
          </v:shape>
          <o:OLEObject Type="Embed" ProgID="Equation.DSMT4" ShapeID="_x0000_i1361" DrawAspect="Content" ObjectID="_1524383636" r:id="rId736"/>
        </w:object>
      </w:r>
    </w:p>
    <w:p w14:paraId="003601E0" w14:textId="77777777" w:rsidR="00FA49A6" w:rsidRDefault="003133AE" w:rsidP="00885567">
      <w:pPr>
        <w:ind w:firstLineChars="200" w:firstLine="480"/>
        <w:rPr>
          <w:rFonts w:cs="Arial"/>
          <w:noProof/>
        </w:rPr>
      </w:pPr>
      <w:r w:rsidRPr="00885567">
        <w:rPr>
          <w:rFonts w:cs="Arial" w:hint="eastAsia"/>
          <w:noProof/>
        </w:rPr>
        <w:t>因此对于主特征方向上可以得到</w:t>
      </w:r>
      <w:r w:rsidRPr="00885567">
        <w:rPr>
          <w:rFonts w:cs="Arial"/>
          <w:noProof/>
        </w:rPr>
        <w:object w:dxaOrig="1800" w:dyaOrig="360" w14:anchorId="062E848C">
          <v:shape id="_x0000_i1362" type="#_x0000_t75" style="width:90.75pt;height:19.5pt" o:ole="">
            <v:imagedata r:id="rId737" o:title=""/>
          </v:shape>
          <o:OLEObject Type="Embed" ProgID="Equation.DSMT4" ShapeID="_x0000_i1362" DrawAspect="Content" ObjectID="_1524383637" r:id="rId738"/>
        </w:object>
      </w:r>
      <w:r w:rsidRPr="00885567">
        <w:rPr>
          <w:rFonts w:cs="Arial" w:hint="eastAsia"/>
          <w:noProof/>
        </w:rPr>
        <w:t>，所以在强制双流的条件下，高相关性的性能依然比低相关性好。</w:t>
      </w:r>
    </w:p>
    <w:p w14:paraId="32F28D79" w14:textId="77777777" w:rsidR="00FA49A6" w:rsidRDefault="003A4670" w:rsidP="00D27196">
      <w:pPr>
        <w:pStyle w:val="ad"/>
      </w:pPr>
      <w:r>
        <w:rPr>
          <w:rFonts w:hint="eastAsia"/>
        </w:rPr>
        <w:t>图表</w:t>
      </w:r>
      <w:r>
        <w:rPr>
          <w:rFonts w:hint="eastAsia"/>
        </w:rPr>
        <w:t xml:space="preserve"> 3.2</w:t>
      </w:r>
      <w:del w:id="485" w:author="李志成" w:date="2013-05-14T20:24:00Z">
        <w:r w:rsidDel="003A4670">
          <w:rPr>
            <w:rFonts w:hint="eastAsia"/>
          </w:rPr>
          <w:delText>图表</w:delText>
        </w:r>
      </w:del>
      <w:r>
        <w:rPr>
          <w:rFonts w:hint="eastAsia"/>
        </w:rPr>
        <w:t xml:space="preserve"> 3.2</w:t>
      </w:r>
      <w:del w:id="486" w:author="李志成" w:date="2013-05-14T20:24:00Z">
        <w:r w:rsidR="00D27196" w:rsidDel="003A4670">
          <w:rPr>
            <w:rFonts w:hint="eastAsia"/>
          </w:rPr>
          <w:delText>图表</w:delText>
        </w:r>
      </w:del>
      <w:r w:rsidR="00D27196">
        <w:rPr>
          <w:rFonts w:hint="eastAsia"/>
        </w:rPr>
        <w:t xml:space="preserve"> </w:t>
      </w:r>
      <w:ins w:id="487"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488"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489" w:author="李志成" w:date="2013-05-14T20:25:00Z">
        <w:r>
          <w:rPr>
            <w:noProof/>
          </w:rPr>
          <w:t>18</w:t>
        </w:r>
        <w:r>
          <w:fldChar w:fldCharType="end"/>
        </w:r>
      </w:ins>
      <w:del w:id="490"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18</w:delText>
        </w:r>
        <w:r w:rsidR="00D27196" w:rsidDel="003A4670">
          <w:fldChar w:fldCharType="end"/>
        </w:r>
      </w:del>
      <w:r w:rsidR="00D27196">
        <w:rPr>
          <w:rFonts w:hint="eastAsia"/>
        </w:rPr>
        <w:t xml:space="preserve"> </w:t>
      </w:r>
      <w:r w:rsidR="00FA49A6">
        <w:rPr>
          <w:rFonts w:hint="eastAsia"/>
        </w:rPr>
        <w:t>强制双流下的</w:t>
      </w:r>
      <w:r w:rsidR="00FA49A6">
        <w:rPr>
          <w:rFonts w:hint="eastAsia"/>
        </w:rPr>
        <w:t>MCS</w:t>
      </w:r>
      <w:r w:rsidR="00FA49A6">
        <w:rPr>
          <w:rFonts w:hint="eastAsia"/>
        </w:rPr>
        <w:t>分布</w:t>
      </w:r>
    </w:p>
    <w:tbl>
      <w:tblPr>
        <w:tblStyle w:val="ac"/>
        <w:tblW w:w="0" w:type="auto"/>
        <w:jc w:val="center"/>
        <w:tblLook w:val="04A0" w:firstRow="1" w:lastRow="0" w:firstColumn="1" w:lastColumn="0" w:noHBand="0" w:noVBand="1"/>
      </w:tblPr>
      <w:tblGrid>
        <w:gridCol w:w="3997"/>
        <w:gridCol w:w="3997"/>
      </w:tblGrid>
      <w:tr w:rsidR="00FA49A6" w14:paraId="031D64E1" w14:textId="77777777" w:rsidTr="0014623F">
        <w:trPr>
          <w:jc w:val="center"/>
        </w:trPr>
        <w:tc>
          <w:tcPr>
            <w:tcW w:w="0" w:type="auto"/>
          </w:tcPr>
          <w:p w14:paraId="1E2A1D0C" w14:textId="77777777" w:rsidR="00FA49A6" w:rsidRDefault="00FA49A6" w:rsidP="00885567">
            <w:pPr>
              <w:rPr>
                <w:rFonts w:cs="Arial"/>
                <w:noProof/>
              </w:rPr>
            </w:pPr>
            <w:r>
              <w:rPr>
                <w:rFonts w:cs="Arial" w:hint="eastAsia"/>
                <w:noProof/>
              </w:rPr>
              <w:t>R8_A MCS</w:t>
            </w:r>
            <w:r>
              <w:rPr>
                <w:rFonts w:cs="Arial" w:hint="eastAsia"/>
                <w:noProof/>
              </w:rPr>
              <w:t>等级</w:t>
            </w:r>
          </w:p>
        </w:tc>
        <w:tc>
          <w:tcPr>
            <w:tcW w:w="0" w:type="auto"/>
          </w:tcPr>
          <w:p w14:paraId="50A91F2A" w14:textId="77777777" w:rsidR="00FA49A6" w:rsidRDefault="00FA49A6" w:rsidP="00885567">
            <w:pPr>
              <w:rPr>
                <w:rFonts w:cs="Arial"/>
                <w:noProof/>
              </w:rPr>
            </w:pPr>
            <w:r>
              <w:rPr>
                <w:rFonts w:cs="Arial" w:hint="eastAsia"/>
                <w:noProof/>
              </w:rPr>
              <w:t>R8_A MCS</w:t>
            </w:r>
            <w:r>
              <w:rPr>
                <w:rFonts w:cs="Arial" w:hint="eastAsia"/>
                <w:noProof/>
              </w:rPr>
              <w:t>等级</w:t>
            </w:r>
          </w:p>
        </w:tc>
      </w:tr>
      <w:tr w:rsidR="00FA49A6" w14:paraId="49DD6A5F" w14:textId="77777777" w:rsidTr="0014623F">
        <w:trPr>
          <w:jc w:val="center"/>
        </w:trPr>
        <w:tc>
          <w:tcPr>
            <w:tcW w:w="0" w:type="auto"/>
          </w:tcPr>
          <w:p w14:paraId="19B3BE51" w14:textId="77777777" w:rsidR="00FA49A6" w:rsidRDefault="003A04C8" w:rsidP="00885567">
            <w:pPr>
              <w:rPr>
                <w:rFonts w:cs="Arial"/>
                <w:noProof/>
              </w:rPr>
            </w:pPr>
            <w:r>
              <w:rPr>
                <w:rFonts w:cs="Arial"/>
                <w:noProof/>
              </w:rPr>
              <w:drawing>
                <wp:inline distT="0" distB="0" distL="0" distR="0" wp14:anchorId="419FA110" wp14:editId="23F2B11D">
                  <wp:extent cx="2401200" cy="18000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1F98F435" w14:textId="77777777" w:rsidR="00FA49A6" w:rsidRDefault="003A04C8" w:rsidP="00885567">
            <w:pPr>
              <w:rPr>
                <w:rFonts w:cs="Arial"/>
                <w:noProof/>
              </w:rPr>
            </w:pPr>
            <w:r>
              <w:rPr>
                <w:rFonts w:cs="Arial"/>
                <w:noProof/>
              </w:rPr>
              <w:drawing>
                <wp:inline distT="0" distB="0" distL="0" distR="0" wp14:anchorId="30817842" wp14:editId="71EF43D4">
                  <wp:extent cx="2401200" cy="180000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bl>
    <w:p w14:paraId="4E46A58A" w14:textId="77777777" w:rsidR="003133AE" w:rsidRDefault="003133AE" w:rsidP="00885567">
      <w:pPr>
        <w:ind w:firstLineChars="200" w:firstLine="480"/>
        <w:rPr>
          <w:rFonts w:cs="Arial"/>
          <w:noProof/>
        </w:rPr>
      </w:pPr>
      <w:r w:rsidRPr="00885567">
        <w:rPr>
          <w:rFonts w:cs="Arial" w:hint="eastAsia"/>
          <w:noProof/>
        </w:rPr>
        <w:lastRenderedPageBreak/>
        <w:t>由于是强制双流，</w:t>
      </w:r>
      <w:r w:rsidRPr="00885567">
        <w:rPr>
          <w:rFonts w:cs="Arial"/>
          <w:noProof/>
        </w:rPr>
        <w:t>MCS</w:t>
      </w:r>
      <w:r w:rsidRPr="00885567">
        <w:rPr>
          <w:rFonts w:cs="Arial" w:hint="eastAsia"/>
          <w:noProof/>
        </w:rPr>
        <w:t>等级为</w:t>
      </w:r>
      <w:r w:rsidRPr="00885567">
        <w:rPr>
          <w:rFonts w:cs="Arial"/>
          <w:noProof/>
        </w:rPr>
        <w:t>0</w:t>
      </w:r>
      <w:r w:rsidRPr="00885567">
        <w:rPr>
          <w:rFonts w:cs="Arial" w:hint="eastAsia"/>
          <w:noProof/>
        </w:rPr>
        <w:t>的比例比较突出，而在高相关性条件上，</w:t>
      </w:r>
      <w:r w:rsidRPr="00885567">
        <w:rPr>
          <w:rFonts w:cs="Arial"/>
          <w:noProof/>
        </w:rPr>
        <w:t>MCS</w:t>
      </w:r>
      <w:r w:rsidRPr="00885567">
        <w:rPr>
          <w:rFonts w:cs="Arial" w:hint="eastAsia"/>
          <w:noProof/>
        </w:rPr>
        <w:t>较高的用户比例会多于低相关性条件的比例。</w:t>
      </w:r>
    </w:p>
    <w:p w14:paraId="07496F9C" w14:textId="77777777" w:rsidR="00BC0ADF" w:rsidRDefault="00BC0ADF" w:rsidP="00BC0ADF">
      <w:pPr>
        <w:pStyle w:val="3"/>
        <w:rPr>
          <w:noProof/>
        </w:rPr>
      </w:pPr>
      <w:bookmarkStart w:id="491" w:name="_Toc344200328"/>
      <w:r>
        <w:rPr>
          <w:rFonts w:hint="eastAsia"/>
          <w:noProof/>
        </w:rPr>
        <w:t>下行专利仿真结果与分析</w:t>
      </w:r>
      <w:bookmarkEnd w:id="491"/>
    </w:p>
    <w:p w14:paraId="274B6A4C" w14:textId="77777777" w:rsidR="00BC0ADF" w:rsidRDefault="00BC0ADF" w:rsidP="00BC0ADF">
      <w:pPr>
        <w:ind w:left="420"/>
      </w:pPr>
      <w:r>
        <w:rPr>
          <w:rFonts w:hint="eastAsia"/>
        </w:rPr>
        <w:t>仿真结果如下所示：</w:t>
      </w:r>
    </w:p>
    <w:p w14:paraId="1339A90C" w14:textId="77777777" w:rsidR="00BC0ADF" w:rsidRDefault="003A4670" w:rsidP="00D27196">
      <w:pPr>
        <w:pStyle w:val="ad"/>
      </w:pPr>
      <w:r>
        <w:rPr>
          <w:rFonts w:hint="eastAsia"/>
        </w:rPr>
        <w:t>图表</w:t>
      </w:r>
      <w:r>
        <w:rPr>
          <w:rFonts w:hint="eastAsia"/>
        </w:rPr>
        <w:t xml:space="preserve"> 3.2</w:t>
      </w:r>
      <w:del w:id="492" w:author="李志成" w:date="2013-05-14T20:24:00Z">
        <w:r w:rsidDel="003A4670">
          <w:rPr>
            <w:rFonts w:hint="eastAsia"/>
          </w:rPr>
          <w:delText>图表</w:delText>
        </w:r>
      </w:del>
      <w:r>
        <w:rPr>
          <w:rFonts w:hint="eastAsia"/>
        </w:rPr>
        <w:t xml:space="preserve"> 3.2</w:t>
      </w:r>
      <w:del w:id="493" w:author="李志成" w:date="2013-05-14T20:24:00Z">
        <w:r w:rsidR="00D27196" w:rsidDel="003A4670">
          <w:rPr>
            <w:rFonts w:hint="eastAsia"/>
          </w:rPr>
          <w:delText>图表</w:delText>
        </w:r>
      </w:del>
      <w:r w:rsidR="00D27196">
        <w:rPr>
          <w:rFonts w:hint="eastAsia"/>
        </w:rPr>
        <w:t xml:space="preserve"> </w:t>
      </w:r>
      <w:ins w:id="494"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495"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496" w:author="李志成" w:date="2013-05-14T20:25:00Z">
        <w:r>
          <w:rPr>
            <w:noProof/>
          </w:rPr>
          <w:t>19</w:t>
        </w:r>
        <w:r>
          <w:fldChar w:fldCharType="end"/>
        </w:r>
      </w:ins>
      <w:del w:id="497"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19</w:delText>
        </w:r>
        <w:r w:rsidR="00D27196" w:rsidDel="003A4670">
          <w:fldChar w:fldCharType="end"/>
        </w:r>
      </w:del>
      <w:r w:rsidR="00D27196">
        <w:rPr>
          <w:rFonts w:hint="eastAsia"/>
        </w:rPr>
        <w:t xml:space="preserve"> </w:t>
      </w:r>
      <w:r w:rsidR="00BC0ADF">
        <w:rPr>
          <w:rFonts w:hint="eastAsia"/>
        </w:rPr>
        <w:t>下行专利仿真结果</w:t>
      </w:r>
    </w:p>
    <w:tbl>
      <w:tblPr>
        <w:tblStyle w:val="ac"/>
        <w:tblW w:w="0" w:type="auto"/>
        <w:jc w:val="center"/>
        <w:tblLook w:val="04A0" w:firstRow="1" w:lastRow="0" w:firstColumn="1" w:lastColumn="0" w:noHBand="0" w:noVBand="1"/>
      </w:tblPr>
      <w:tblGrid>
        <w:gridCol w:w="4423"/>
        <w:gridCol w:w="4096"/>
      </w:tblGrid>
      <w:tr w:rsidR="00BC0ADF" w14:paraId="29872439" w14:textId="77777777" w:rsidTr="0014623F">
        <w:trPr>
          <w:jc w:val="center"/>
        </w:trPr>
        <w:tc>
          <w:tcPr>
            <w:tcW w:w="0" w:type="auto"/>
            <w:vAlign w:val="center"/>
          </w:tcPr>
          <w:p w14:paraId="2616F71F" w14:textId="77777777" w:rsidR="00BC0ADF" w:rsidRDefault="00BC0ADF" w:rsidP="00BC0ADF">
            <w:pPr>
              <w:jc w:val="center"/>
            </w:pPr>
            <w:r>
              <w:rPr>
                <w:rFonts w:hint="eastAsia"/>
              </w:rPr>
              <w:t>不同</w:t>
            </w:r>
            <w:r>
              <w:rPr>
                <w:rFonts w:hint="eastAsia"/>
              </w:rPr>
              <w:t>beta</w:t>
            </w:r>
            <w:r>
              <w:rPr>
                <w:rFonts w:hint="eastAsia"/>
              </w:rPr>
              <w:t>参数配置下用户吞吐量</w:t>
            </w:r>
            <w:r>
              <w:rPr>
                <w:rFonts w:hint="eastAsia"/>
              </w:rPr>
              <w:t>CDF</w:t>
            </w:r>
          </w:p>
        </w:tc>
        <w:tc>
          <w:tcPr>
            <w:tcW w:w="0" w:type="auto"/>
            <w:vAlign w:val="center"/>
          </w:tcPr>
          <w:p w14:paraId="5A1317DB" w14:textId="77777777" w:rsidR="00BC0ADF" w:rsidRDefault="00BC0ADF" w:rsidP="00BC0ADF">
            <w:pPr>
              <w:jc w:val="center"/>
            </w:pPr>
            <w:r>
              <w:rPr>
                <w:rFonts w:hint="eastAsia"/>
              </w:rPr>
              <w:t>小区边缘用户吞吐量与</w:t>
            </w:r>
            <w:r>
              <w:rPr>
                <w:rFonts w:hint="eastAsia"/>
              </w:rPr>
              <w:t>beta</w:t>
            </w:r>
            <w:r>
              <w:rPr>
                <w:rFonts w:hint="eastAsia"/>
              </w:rPr>
              <w:t>值的关系</w:t>
            </w:r>
          </w:p>
        </w:tc>
      </w:tr>
      <w:tr w:rsidR="00BC0ADF" w14:paraId="5186BC4B" w14:textId="77777777" w:rsidTr="0014623F">
        <w:trPr>
          <w:jc w:val="center"/>
        </w:trPr>
        <w:tc>
          <w:tcPr>
            <w:tcW w:w="0" w:type="auto"/>
            <w:vAlign w:val="center"/>
          </w:tcPr>
          <w:p w14:paraId="40855541" w14:textId="77777777" w:rsidR="00BC0ADF" w:rsidRDefault="003A04C8" w:rsidP="00BC0ADF">
            <w:pPr>
              <w:jc w:val="center"/>
            </w:pPr>
            <w:r>
              <w:rPr>
                <w:noProof/>
              </w:rPr>
              <w:drawing>
                <wp:inline distT="0" distB="0" distL="0" distR="0" wp14:anchorId="030A23A4" wp14:editId="3705F55D">
                  <wp:extent cx="2311200" cy="18000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2311200" cy="1800000"/>
                          </a:xfrm>
                          <a:prstGeom prst="rect">
                            <a:avLst/>
                          </a:prstGeom>
                          <a:noFill/>
                          <a:ln>
                            <a:noFill/>
                          </a:ln>
                        </pic:spPr>
                      </pic:pic>
                    </a:graphicData>
                  </a:graphic>
                </wp:inline>
              </w:drawing>
            </w:r>
          </w:p>
        </w:tc>
        <w:tc>
          <w:tcPr>
            <w:tcW w:w="0" w:type="auto"/>
            <w:vAlign w:val="center"/>
          </w:tcPr>
          <w:p w14:paraId="56248171" w14:textId="77777777" w:rsidR="00BC0ADF" w:rsidRDefault="003A04C8" w:rsidP="00BC0ADF">
            <w:pPr>
              <w:jc w:val="center"/>
              <w:rPr>
                <w:noProof/>
              </w:rPr>
            </w:pPr>
            <w:r>
              <w:rPr>
                <w:noProof/>
              </w:rPr>
              <w:drawing>
                <wp:inline distT="0" distB="0" distL="0" distR="0" wp14:anchorId="7AA2BFC2" wp14:editId="50A3778D">
                  <wp:extent cx="2311200" cy="18000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2311200" cy="1800000"/>
                          </a:xfrm>
                          <a:prstGeom prst="rect">
                            <a:avLst/>
                          </a:prstGeom>
                          <a:noFill/>
                          <a:ln>
                            <a:noFill/>
                          </a:ln>
                        </pic:spPr>
                      </pic:pic>
                    </a:graphicData>
                  </a:graphic>
                </wp:inline>
              </w:drawing>
            </w:r>
          </w:p>
        </w:tc>
      </w:tr>
      <w:tr w:rsidR="00BC0ADF" w14:paraId="647645AE" w14:textId="77777777" w:rsidTr="0014623F">
        <w:trPr>
          <w:jc w:val="center"/>
        </w:trPr>
        <w:tc>
          <w:tcPr>
            <w:tcW w:w="0" w:type="auto"/>
            <w:vAlign w:val="center"/>
          </w:tcPr>
          <w:p w14:paraId="38F266D5" w14:textId="77777777" w:rsidR="00BC0ADF" w:rsidRPr="0061120B" w:rsidRDefault="00BC0ADF" w:rsidP="00BC0ADF">
            <w:pPr>
              <w:ind w:firstLine="420"/>
              <w:jc w:val="center"/>
            </w:pPr>
            <w:r>
              <w:rPr>
                <w:rFonts w:hint="eastAsia"/>
              </w:rPr>
              <w:t>CQI</w:t>
            </w:r>
            <w:r>
              <w:rPr>
                <w:rFonts w:hint="eastAsia"/>
              </w:rPr>
              <w:t>用作</w:t>
            </w:r>
            <w:r>
              <w:rPr>
                <w:rFonts w:hint="eastAsia"/>
              </w:rPr>
              <w:t>AMC</w:t>
            </w:r>
            <w:r>
              <w:rPr>
                <w:rFonts w:hint="eastAsia"/>
              </w:rPr>
              <w:t>与实际经历</w:t>
            </w:r>
            <w:r>
              <w:rPr>
                <w:rFonts w:hint="eastAsia"/>
              </w:rPr>
              <w:t>SINR</w:t>
            </w:r>
            <w:r>
              <w:rPr>
                <w:rFonts w:hint="eastAsia"/>
              </w:rPr>
              <w:t>的误差</w:t>
            </w:r>
          </w:p>
        </w:tc>
        <w:tc>
          <w:tcPr>
            <w:tcW w:w="0" w:type="auto"/>
            <w:vAlign w:val="center"/>
          </w:tcPr>
          <w:p w14:paraId="465FCE33" w14:textId="77777777" w:rsidR="00BC0ADF" w:rsidRDefault="00BC0ADF" w:rsidP="00BC0ADF">
            <w:pPr>
              <w:ind w:firstLine="420"/>
              <w:jc w:val="center"/>
            </w:pPr>
          </w:p>
        </w:tc>
      </w:tr>
      <w:tr w:rsidR="00BC0ADF" w14:paraId="2972E9B2" w14:textId="77777777" w:rsidTr="0014623F">
        <w:trPr>
          <w:jc w:val="center"/>
        </w:trPr>
        <w:tc>
          <w:tcPr>
            <w:tcW w:w="0" w:type="auto"/>
            <w:vAlign w:val="center"/>
          </w:tcPr>
          <w:p w14:paraId="285C052B" w14:textId="77777777" w:rsidR="00BC0ADF" w:rsidRDefault="003A04C8" w:rsidP="00BC0ADF">
            <w:pPr>
              <w:jc w:val="center"/>
            </w:pPr>
            <w:r>
              <w:rPr>
                <w:noProof/>
              </w:rPr>
              <w:drawing>
                <wp:inline distT="0" distB="0" distL="0" distR="0" wp14:anchorId="2A2E42A7" wp14:editId="4BBFBFC2">
                  <wp:extent cx="2401200" cy="180000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vAlign w:val="center"/>
          </w:tcPr>
          <w:p w14:paraId="6D3F1E1B" w14:textId="77777777" w:rsidR="00BC0ADF" w:rsidRDefault="00BC0ADF" w:rsidP="00BC0ADF">
            <w:pPr>
              <w:jc w:val="center"/>
              <w:rPr>
                <w:noProof/>
              </w:rPr>
            </w:pPr>
          </w:p>
        </w:tc>
      </w:tr>
    </w:tbl>
    <w:p w14:paraId="387C1D1E" w14:textId="77777777" w:rsidR="00773E98" w:rsidRDefault="00773E98" w:rsidP="00BC0ADF">
      <w:pPr>
        <w:pStyle w:val="ad"/>
      </w:pPr>
    </w:p>
    <w:p w14:paraId="0C75DE5F" w14:textId="77777777" w:rsidR="00BC0ADF" w:rsidRDefault="00BC0ADF" w:rsidP="00BC0ADF">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11</w:t>
      </w:r>
      <w:r w:rsidR="006550EB">
        <w:fldChar w:fldCharType="end"/>
      </w:r>
      <w:r>
        <w:rPr>
          <w:rFonts w:hint="eastAsia"/>
        </w:rPr>
        <w:t>吞吐量仿真结果</w:t>
      </w:r>
    </w:p>
    <w:tbl>
      <w:tblPr>
        <w:tblStyle w:val="ac"/>
        <w:tblW w:w="0" w:type="auto"/>
        <w:jc w:val="center"/>
        <w:tblLook w:val="04A0" w:firstRow="1" w:lastRow="0" w:firstColumn="1" w:lastColumn="0" w:noHBand="0" w:noVBand="1"/>
      </w:tblPr>
      <w:tblGrid>
        <w:gridCol w:w="790"/>
        <w:gridCol w:w="876"/>
        <w:gridCol w:w="876"/>
        <w:gridCol w:w="1096"/>
        <w:gridCol w:w="1375"/>
        <w:gridCol w:w="876"/>
        <w:gridCol w:w="1375"/>
        <w:gridCol w:w="876"/>
        <w:gridCol w:w="876"/>
        <w:gridCol w:w="876"/>
      </w:tblGrid>
      <w:tr w:rsidR="00BC0ADF" w14:paraId="77DBFC25" w14:textId="77777777" w:rsidTr="0014623F">
        <w:trPr>
          <w:jc w:val="center"/>
        </w:trPr>
        <w:tc>
          <w:tcPr>
            <w:tcW w:w="790" w:type="dxa"/>
            <w:vAlign w:val="center"/>
          </w:tcPr>
          <w:p w14:paraId="20E08727" w14:textId="77777777" w:rsidR="00BC0ADF" w:rsidRDefault="00BC0ADF" w:rsidP="00BC0ADF">
            <w:pPr>
              <w:jc w:val="center"/>
            </w:pPr>
            <w:r>
              <w:t>B</w:t>
            </w:r>
            <w:r>
              <w:rPr>
                <w:rFonts w:hint="eastAsia"/>
              </w:rPr>
              <w:t>eta</w:t>
            </w:r>
          </w:p>
        </w:tc>
        <w:tc>
          <w:tcPr>
            <w:tcW w:w="876" w:type="dxa"/>
            <w:vAlign w:val="center"/>
          </w:tcPr>
          <w:p w14:paraId="60ADB630" w14:textId="77777777" w:rsidR="00BC0ADF" w:rsidRDefault="00BC0ADF" w:rsidP="00BC0ADF">
            <w:pPr>
              <w:jc w:val="center"/>
            </w:pPr>
            <w:r>
              <w:rPr>
                <w:rFonts w:hint="eastAsia"/>
              </w:rPr>
              <w:t>0</w:t>
            </w:r>
          </w:p>
        </w:tc>
        <w:tc>
          <w:tcPr>
            <w:tcW w:w="876" w:type="dxa"/>
            <w:vAlign w:val="center"/>
          </w:tcPr>
          <w:p w14:paraId="0333332C" w14:textId="77777777" w:rsidR="00BC0ADF" w:rsidRDefault="00BC0ADF" w:rsidP="00BC0ADF">
            <w:pPr>
              <w:jc w:val="center"/>
            </w:pPr>
            <w:r>
              <w:rPr>
                <w:rFonts w:hint="eastAsia"/>
              </w:rPr>
              <w:t>0.05</w:t>
            </w:r>
          </w:p>
        </w:tc>
        <w:tc>
          <w:tcPr>
            <w:tcW w:w="1096" w:type="dxa"/>
            <w:vAlign w:val="center"/>
          </w:tcPr>
          <w:p w14:paraId="5E3EC964" w14:textId="77777777" w:rsidR="00BC0ADF" w:rsidRDefault="00BC0ADF" w:rsidP="00BC0ADF">
            <w:pPr>
              <w:jc w:val="center"/>
            </w:pPr>
            <w:r>
              <w:rPr>
                <w:rFonts w:hint="eastAsia"/>
              </w:rPr>
              <w:t>0.1</w:t>
            </w:r>
          </w:p>
        </w:tc>
        <w:tc>
          <w:tcPr>
            <w:tcW w:w="1375" w:type="dxa"/>
            <w:vAlign w:val="center"/>
          </w:tcPr>
          <w:p w14:paraId="29C0FA31" w14:textId="77777777" w:rsidR="00BC0ADF" w:rsidRDefault="00BC0ADF" w:rsidP="00BC0ADF">
            <w:pPr>
              <w:jc w:val="center"/>
            </w:pPr>
            <w:r>
              <w:rPr>
                <w:rFonts w:hint="eastAsia"/>
              </w:rPr>
              <w:t>0.2</w:t>
            </w:r>
          </w:p>
        </w:tc>
        <w:tc>
          <w:tcPr>
            <w:tcW w:w="876" w:type="dxa"/>
            <w:vAlign w:val="center"/>
          </w:tcPr>
          <w:p w14:paraId="6B4AF3C1" w14:textId="77777777" w:rsidR="00BC0ADF" w:rsidRDefault="00BC0ADF" w:rsidP="00BC0ADF">
            <w:pPr>
              <w:jc w:val="center"/>
            </w:pPr>
            <w:r>
              <w:rPr>
                <w:rFonts w:hint="eastAsia"/>
              </w:rPr>
              <w:t>0.3</w:t>
            </w:r>
          </w:p>
        </w:tc>
        <w:tc>
          <w:tcPr>
            <w:tcW w:w="1375" w:type="dxa"/>
            <w:vAlign w:val="center"/>
          </w:tcPr>
          <w:p w14:paraId="357617AB" w14:textId="77777777" w:rsidR="00BC0ADF" w:rsidRDefault="00BC0ADF" w:rsidP="00BC0ADF">
            <w:pPr>
              <w:jc w:val="center"/>
            </w:pPr>
            <w:r>
              <w:rPr>
                <w:rFonts w:hint="eastAsia"/>
              </w:rPr>
              <w:t>0.4</w:t>
            </w:r>
          </w:p>
        </w:tc>
        <w:tc>
          <w:tcPr>
            <w:tcW w:w="876" w:type="dxa"/>
            <w:vAlign w:val="center"/>
          </w:tcPr>
          <w:p w14:paraId="0E76CBF9" w14:textId="77777777" w:rsidR="00BC0ADF" w:rsidRDefault="00BC0ADF" w:rsidP="00BC0ADF">
            <w:pPr>
              <w:jc w:val="center"/>
            </w:pPr>
            <w:r>
              <w:rPr>
                <w:rFonts w:hint="eastAsia"/>
              </w:rPr>
              <w:t>0.5</w:t>
            </w:r>
          </w:p>
        </w:tc>
        <w:tc>
          <w:tcPr>
            <w:tcW w:w="876" w:type="dxa"/>
            <w:vAlign w:val="center"/>
          </w:tcPr>
          <w:p w14:paraId="7E7BC28E" w14:textId="77777777" w:rsidR="00BC0ADF" w:rsidRDefault="00BC0ADF" w:rsidP="00BC0ADF">
            <w:pPr>
              <w:jc w:val="center"/>
            </w:pPr>
            <w:r>
              <w:rPr>
                <w:rFonts w:hint="eastAsia"/>
              </w:rPr>
              <w:t>0.6</w:t>
            </w:r>
          </w:p>
        </w:tc>
        <w:tc>
          <w:tcPr>
            <w:tcW w:w="876" w:type="dxa"/>
            <w:vAlign w:val="center"/>
          </w:tcPr>
          <w:p w14:paraId="6CE3BD24" w14:textId="77777777" w:rsidR="00BC0ADF" w:rsidRDefault="00BC0ADF" w:rsidP="00BC0ADF">
            <w:pPr>
              <w:jc w:val="center"/>
            </w:pPr>
            <w:r>
              <w:rPr>
                <w:rFonts w:hint="eastAsia"/>
              </w:rPr>
              <w:t>0.7</w:t>
            </w:r>
          </w:p>
        </w:tc>
      </w:tr>
      <w:tr w:rsidR="00BC0ADF" w14:paraId="061F8277" w14:textId="77777777" w:rsidTr="0014623F">
        <w:trPr>
          <w:jc w:val="center"/>
        </w:trPr>
        <w:tc>
          <w:tcPr>
            <w:tcW w:w="790" w:type="dxa"/>
            <w:vAlign w:val="center"/>
          </w:tcPr>
          <w:p w14:paraId="4D651133" w14:textId="77777777" w:rsidR="00BC0ADF" w:rsidRDefault="00BC0ADF" w:rsidP="00BC0ADF">
            <w:pPr>
              <w:jc w:val="center"/>
            </w:pPr>
            <w:r>
              <w:t>A</w:t>
            </w:r>
            <w:r>
              <w:rPr>
                <w:rFonts w:hint="eastAsia"/>
              </w:rPr>
              <w:t>vg.</w:t>
            </w:r>
          </w:p>
        </w:tc>
        <w:tc>
          <w:tcPr>
            <w:tcW w:w="876" w:type="dxa"/>
            <w:vAlign w:val="center"/>
          </w:tcPr>
          <w:p w14:paraId="3951B1D0" w14:textId="77777777" w:rsidR="00BC0ADF" w:rsidRDefault="00BC0ADF" w:rsidP="00BC0ADF">
            <w:pPr>
              <w:jc w:val="center"/>
            </w:pPr>
            <w:r>
              <w:t>1.6654</w:t>
            </w:r>
          </w:p>
        </w:tc>
        <w:tc>
          <w:tcPr>
            <w:tcW w:w="876" w:type="dxa"/>
            <w:vAlign w:val="center"/>
          </w:tcPr>
          <w:p w14:paraId="0E1F3BB4" w14:textId="77777777" w:rsidR="00BC0ADF" w:rsidRDefault="00BC0ADF" w:rsidP="00BC0ADF">
            <w:pPr>
              <w:jc w:val="center"/>
            </w:pPr>
            <w:r>
              <w:t>1.6504</w:t>
            </w:r>
          </w:p>
        </w:tc>
        <w:tc>
          <w:tcPr>
            <w:tcW w:w="1096" w:type="dxa"/>
            <w:vAlign w:val="center"/>
          </w:tcPr>
          <w:p w14:paraId="5F421246" w14:textId="77777777" w:rsidR="00BC0ADF" w:rsidRDefault="00BC0ADF" w:rsidP="00BC0ADF">
            <w:pPr>
              <w:jc w:val="center"/>
            </w:pPr>
            <w:r>
              <w:t>1.6665</w:t>
            </w:r>
          </w:p>
        </w:tc>
        <w:tc>
          <w:tcPr>
            <w:tcW w:w="1375" w:type="dxa"/>
            <w:vAlign w:val="center"/>
          </w:tcPr>
          <w:p w14:paraId="04C3F5E1" w14:textId="77777777" w:rsidR="00BC0ADF" w:rsidRDefault="00BC0ADF" w:rsidP="00BC0ADF">
            <w:pPr>
              <w:jc w:val="center"/>
            </w:pPr>
            <w:r>
              <w:t>1.6765</w:t>
            </w:r>
          </w:p>
        </w:tc>
        <w:tc>
          <w:tcPr>
            <w:tcW w:w="876" w:type="dxa"/>
            <w:vAlign w:val="center"/>
          </w:tcPr>
          <w:p w14:paraId="6CBC622C" w14:textId="77777777" w:rsidR="00BC0ADF" w:rsidRDefault="00BC0ADF" w:rsidP="00BC0ADF">
            <w:pPr>
              <w:jc w:val="center"/>
            </w:pPr>
            <w:r>
              <w:t>1.6713</w:t>
            </w:r>
          </w:p>
        </w:tc>
        <w:tc>
          <w:tcPr>
            <w:tcW w:w="1375" w:type="dxa"/>
            <w:vAlign w:val="center"/>
          </w:tcPr>
          <w:p w14:paraId="120F1CFC" w14:textId="77777777" w:rsidR="00BC0ADF" w:rsidRDefault="00BC0ADF" w:rsidP="00BC0ADF">
            <w:pPr>
              <w:jc w:val="center"/>
            </w:pPr>
            <w:r>
              <w:t>1.6713</w:t>
            </w:r>
          </w:p>
        </w:tc>
        <w:tc>
          <w:tcPr>
            <w:tcW w:w="876" w:type="dxa"/>
            <w:vAlign w:val="center"/>
          </w:tcPr>
          <w:p w14:paraId="68D7B1B5" w14:textId="77777777" w:rsidR="00BC0ADF" w:rsidRDefault="00BC0ADF" w:rsidP="00BC0ADF">
            <w:pPr>
              <w:jc w:val="center"/>
            </w:pPr>
            <w:r>
              <w:t>1.6564</w:t>
            </w:r>
          </w:p>
        </w:tc>
        <w:tc>
          <w:tcPr>
            <w:tcW w:w="876" w:type="dxa"/>
            <w:vAlign w:val="center"/>
          </w:tcPr>
          <w:p w14:paraId="35C95581" w14:textId="77777777" w:rsidR="00BC0ADF" w:rsidRDefault="00BC0ADF" w:rsidP="00BC0ADF">
            <w:pPr>
              <w:jc w:val="center"/>
            </w:pPr>
            <w:r>
              <w:t>1.6411</w:t>
            </w:r>
          </w:p>
        </w:tc>
        <w:tc>
          <w:tcPr>
            <w:tcW w:w="876" w:type="dxa"/>
            <w:vAlign w:val="center"/>
          </w:tcPr>
          <w:p w14:paraId="07E20D29" w14:textId="77777777" w:rsidR="00BC0ADF" w:rsidRDefault="00BC0ADF" w:rsidP="00BC0ADF">
            <w:pPr>
              <w:jc w:val="center"/>
            </w:pPr>
            <w:r>
              <w:t>1.6037</w:t>
            </w:r>
          </w:p>
        </w:tc>
      </w:tr>
      <w:tr w:rsidR="00BC0ADF" w14:paraId="2BA03B79" w14:textId="77777777" w:rsidTr="0014623F">
        <w:trPr>
          <w:jc w:val="center"/>
        </w:trPr>
        <w:tc>
          <w:tcPr>
            <w:tcW w:w="790" w:type="dxa"/>
            <w:vAlign w:val="center"/>
          </w:tcPr>
          <w:p w14:paraId="01DCB4EC" w14:textId="77777777" w:rsidR="00BC0ADF" w:rsidRDefault="00BC0ADF" w:rsidP="00BC0ADF">
            <w:pPr>
              <w:jc w:val="center"/>
            </w:pPr>
            <w:r>
              <w:lastRenderedPageBreak/>
              <w:t>E</w:t>
            </w:r>
            <w:r>
              <w:rPr>
                <w:rFonts w:hint="eastAsia"/>
              </w:rPr>
              <w:t>dge</w:t>
            </w:r>
          </w:p>
        </w:tc>
        <w:tc>
          <w:tcPr>
            <w:tcW w:w="876" w:type="dxa"/>
            <w:vAlign w:val="center"/>
          </w:tcPr>
          <w:p w14:paraId="0B15833A" w14:textId="77777777" w:rsidR="00BC0ADF" w:rsidRDefault="00BC0ADF" w:rsidP="00BC0ADF">
            <w:pPr>
              <w:jc w:val="center"/>
            </w:pPr>
            <w:r>
              <w:t>0</w:t>
            </w:r>
          </w:p>
        </w:tc>
        <w:tc>
          <w:tcPr>
            <w:tcW w:w="876" w:type="dxa"/>
            <w:vAlign w:val="center"/>
          </w:tcPr>
          <w:p w14:paraId="5357F21B" w14:textId="77777777" w:rsidR="00BC0ADF" w:rsidRDefault="00BC0ADF" w:rsidP="00BC0ADF">
            <w:pPr>
              <w:jc w:val="center"/>
            </w:pPr>
            <w:r>
              <w:t>0.0110</w:t>
            </w:r>
          </w:p>
        </w:tc>
        <w:tc>
          <w:tcPr>
            <w:tcW w:w="1096" w:type="dxa"/>
            <w:vAlign w:val="center"/>
          </w:tcPr>
          <w:p w14:paraId="6FEFE2D1" w14:textId="77777777" w:rsidR="00BC0ADF" w:rsidRDefault="00BC0ADF" w:rsidP="00BC0ADF">
            <w:pPr>
              <w:jc w:val="center"/>
            </w:pPr>
            <w:r>
              <w:t>0.0143</w:t>
            </w:r>
          </w:p>
        </w:tc>
        <w:tc>
          <w:tcPr>
            <w:tcW w:w="1375" w:type="dxa"/>
            <w:vAlign w:val="center"/>
          </w:tcPr>
          <w:p w14:paraId="60DD67DB" w14:textId="77777777" w:rsidR="00BC0ADF" w:rsidRDefault="00BC0ADF" w:rsidP="00BC0ADF">
            <w:pPr>
              <w:jc w:val="center"/>
            </w:pPr>
            <w:r>
              <w:t>0.0188</w:t>
            </w:r>
          </w:p>
        </w:tc>
        <w:tc>
          <w:tcPr>
            <w:tcW w:w="876" w:type="dxa"/>
            <w:vAlign w:val="center"/>
          </w:tcPr>
          <w:p w14:paraId="28E6272F" w14:textId="77777777" w:rsidR="00BC0ADF" w:rsidRDefault="00BC0ADF" w:rsidP="00BC0ADF">
            <w:pPr>
              <w:jc w:val="center"/>
            </w:pPr>
            <w:r>
              <w:t>0.0202</w:t>
            </w:r>
          </w:p>
        </w:tc>
        <w:tc>
          <w:tcPr>
            <w:tcW w:w="1375" w:type="dxa"/>
            <w:vAlign w:val="center"/>
          </w:tcPr>
          <w:p w14:paraId="2079FBC3" w14:textId="77777777" w:rsidR="00BC0ADF" w:rsidRDefault="00BC0ADF" w:rsidP="00BC0ADF">
            <w:pPr>
              <w:jc w:val="center"/>
            </w:pPr>
            <w:r>
              <w:t>0.0230</w:t>
            </w:r>
          </w:p>
        </w:tc>
        <w:tc>
          <w:tcPr>
            <w:tcW w:w="876" w:type="dxa"/>
            <w:vAlign w:val="center"/>
          </w:tcPr>
          <w:p w14:paraId="02BC1879" w14:textId="77777777" w:rsidR="00BC0ADF" w:rsidRDefault="00BC0ADF" w:rsidP="00BC0ADF">
            <w:pPr>
              <w:jc w:val="center"/>
            </w:pPr>
            <w:r>
              <w:t>0.0261</w:t>
            </w:r>
          </w:p>
        </w:tc>
        <w:tc>
          <w:tcPr>
            <w:tcW w:w="876" w:type="dxa"/>
            <w:vAlign w:val="center"/>
          </w:tcPr>
          <w:p w14:paraId="05038904" w14:textId="77777777" w:rsidR="00BC0ADF" w:rsidRDefault="00BC0ADF" w:rsidP="00BC0ADF">
            <w:pPr>
              <w:jc w:val="center"/>
            </w:pPr>
            <w:r>
              <w:t>0.0260</w:t>
            </w:r>
          </w:p>
        </w:tc>
        <w:tc>
          <w:tcPr>
            <w:tcW w:w="876" w:type="dxa"/>
            <w:vAlign w:val="center"/>
          </w:tcPr>
          <w:p w14:paraId="73AC14A0" w14:textId="77777777" w:rsidR="00BC0ADF" w:rsidRDefault="00BC0ADF" w:rsidP="00BC0ADF">
            <w:pPr>
              <w:jc w:val="center"/>
            </w:pPr>
            <w:r>
              <w:t>0.0275</w:t>
            </w:r>
          </w:p>
        </w:tc>
      </w:tr>
      <w:tr w:rsidR="00BC0ADF" w14:paraId="2918DFD7" w14:textId="77777777" w:rsidTr="0014623F">
        <w:trPr>
          <w:jc w:val="center"/>
        </w:trPr>
        <w:tc>
          <w:tcPr>
            <w:tcW w:w="790" w:type="dxa"/>
            <w:vAlign w:val="center"/>
          </w:tcPr>
          <w:p w14:paraId="3D16572A" w14:textId="77777777" w:rsidR="00BC0ADF" w:rsidRDefault="00BC0ADF" w:rsidP="00BC0ADF">
            <w:pPr>
              <w:jc w:val="center"/>
            </w:pPr>
            <w:r>
              <w:t>B</w:t>
            </w:r>
            <w:r>
              <w:rPr>
                <w:rFonts w:hint="eastAsia"/>
              </w:rPr>
              <w:t>eta</w:t>
            </w:r>
          </w:p>
        </w:tc>
        <w:tc>
          <w:tcPr>
            <w:tcW w:w="876" w:type="dxa"/>
            <w:vAlign w:val="center"/>
          </w:tcPr>
          <w:p w14:paraId="1D1AC7AB" w14:textId="77777777" w:rsidR="00BC0ADF" w:rsidRDefault="00BC0ADF" w:rsidP="00BC0ADF">
            <w:pPr>
              <w:jc w:val="center"/>
            </w:pPr>
            <w:r>
              <w:rPr>
                <w:rFonts w:hint="eastAsia"/>
              </w:rPr>
              <w:t>0.8</w:t>
            </w:r>
          </w:p>
        </w:tc>
        <w:tc>
          <w:tcPr>
            <w:tcW w:w="876" w:type="dxa"/>
            <w:vAlign w:val="center"/>
          </w:tcPr>
          <w:p w14:paraId="276AA3B2" w14:textId="77777777" w:rsidR="00BC0ADF" w:rsidRDefault="00BC0ADF" w:rsidP="00BC0ADF">
            <w:pPr>
              <w:jc w:val="center"/>
            </w:pPr>
            <w:r>
              <w:rPr>
                <w:rFonts w:hint="eastAsia"/>
              </w:rPr>
              <w:t>0.9</w:t>
            </w:r>
          </w:p>
        </w:tc>
        <w:tc>
          <w:tcPr>
            <w:tcW w:w="2471" w:type="dxa"/>
            <w:gridSpan w:val="2"/>
            <w:vAlign w:val="center"/>
          </w:tcPr>
          <w:p w14:paraId="41169C76" w14:textId="77777777" w:rsidR="00BC0ADF" w:rsidRDefault="00BC0ADF" w:rsidP="00BC0ADF">
            <w:pPr>
              <w:jc w:val="center"/>
            </w:pPr>
            <w:r>
              <w:rPr>
                <w:rFonts w:hint="eastAsia"/>
              </w:rPr>
              <w:t>1(normal PF)</w:t>
            </w:r>
          </w:p>
        </w:tc>
        <w:tc>
          <w:tcPr>
            <w:tcW w:w="2251" w:type="dxa"/>
            <w:gridSpan w:val="2"/>
            <w:vAlign w:val="center"/>
          </w:tcPr>
          <w:p w14:paraId="1B7D2892" w14:textId="77777777" w:rsidR="00BC0ADF" w:rsidRDefault="00BC0ADF" w:rsidP="00BC0ADF">
            <w:pPr>
              <w:jc w:val="center"/>
            </w:pPr>
            <w:r>
              <w:t>I</w:t>
            </w:r>
            <w:r>
              <w:rPr>
                <w:rFonts w:hint="eastAsia"/>
              </w:rPr>
              <w:t>nterference avg</w:t>
            </w:r>
          </w:p>
        </w:tc>
        <w:tc>
          <w:tcPr>
            <w:tcW w:w="876" w:type="dxa"/>
            <w:vAlign w:val="center"/>
          </w:tcPr>
          <w:p w14:paraId="2B8A2A61" w14:textId="77777777" w:rsidR="00BC0ADF" w:rsidRDefault="00BC0ADF" w:rsidP="00BC0ADF">
            <w:pPr>
              <w:jc w:val="center"/>
            </w:pPr>
          </w:p>
        </w:tc>
        <w:tc>
          <w:tcPr>
            <w:tcW w:w="876" w:type="dxa"/>
            <w:vAlign w:val="center"/>
          </w:tcPr>
          <w:p w14:paraId="6E888DB2" w14:textId="77777777" w:rsidR="00BC0ADF" w:rsidRDefault="00BC0ADF" w:rsidP="00BC0ADF">
            <w:pPr>
              <w:jc w:val="center"/>
            </w:pPr>
          </w:p>
        </w:tc>
        <w:tc>
          <w:tcPr>
            <w:tcW w:w="876" w:type="dxa"/>
            <w:vAlign w:val="center"/>
          </w:tcPr>
          <w:p w14:paraId="07B0EA4A" w14:textId="77777777" w:rsidR="00BC0ADF" w:rsidRDefault="00BC0ADF" w:rsidP="00BC0ADF">
            <w:pPr>
              <w:jc w:val="center"/>
            </w:pPr>
          </w:p>
        </w:tc>
      </w:tr>
      <w:tr w:rsidR="00BC0ADF" w14:paraId="6CC06934" w14:textId="77777777" w:rsidTr="0014623F">
        <w:trPr>
          <w:jc w:val="center"/>
        </w:trPr>
        <w:tc>
          <w:tcPr>
            <w:tcW w:w="790" w:type="dxa"/>
            <w:vAlign w:val="center"/>
          </w:tcPr>
          <w:p w14:paraId="3A501578" w14:textId="77777777" w:rsidR="00BC0ADF" w:rsidRDefault="00BC0ADF" w:rsidP="00BC0ADF">
            <w:pPr>
              <w:jc w:val="center"/>
            </w:pPr>
            <w:r>
              <w:t>A</w:t>
            </w:r>
            <w:r>
              <w:rPr>
                <w:rFonts w:hint="eastAsia"/>
              </w:rPr>
              <w:t>vg.</w:t>
            </w:r>
          </w:p>
        </w:tc>
        <w:tc>
          <w:tcPr>
            <w:tcW w:w="876" w:type="dxa"/>
            <w:vAlign w:val="center"/>
          </w:tcPr>
          <w:p w14:paraId="2D5478AF" w14:textId="77777777" w:rsidR="00BC0ADF" w:rsidRDefault="00BC0ADF" w:rsidP="00BC0ADF">
            <w:pPr>
              <w:jc w:val="center"/>
            </w:pPr>
            <w:r>
              <w:t>1.5342</w:t>
            </w:r>
          </w:p>
        </w:tc>
        <w:tc>
          <w:tcPr>
            <w:tcW w:w="876" w:type="dxa"/>
            <w:vAlign w:val="center"/>
          </w:tcPr>
          <w:p w14:paraId="1CA68E1E" w14:textId="77777777" w:rsidR="00BC0ADF" w:rsidRDefault="00BC0ADF" w:rsidP="00BC0ADF">
            <w:pPr>
              <w:jc w:val="center"/>
            </w:pPr>
            <w:r>
              <w:t>1.4174</w:t>
            </w:r>
          </w:p>
        </w:tc>
        <w:tc>
          <w:tcPr>
            <w:tcW w:w="2471" w:type="dxa"/>
            <w:gridSpan w:val="2"/>
            <w:vAlign w:val="center"/>
          </w:tcPr>
          <w:p w14:paraId="3CA6E5BF" w14:textId="77777777" w:rsidR="00BC0ADF" w:rsidRDefault="00BC0ADF" w:rsidP="00BC0ADF">
            <w:pPr>
              <w:jc w:val="center"/>
            </w:pPr>
            <w:r>
              <w:t>1.2081</w:t>
            </w:r>
          </w:p>
        </w:tc>
        <w:tc>
          <w:tcPr>
            <w:tcW w:w="2251" w:type="dxa"/>
            <w:gridSpan w:val="2"/>
            <w:vAlign w:val="center"/>
          </w:tcPr>
          <w:p w14:paraId="69C8A9D9" w14:textId="77777777" w:rsidR="00BC0ADF" w:rsidRDefault="00BC0ADF" w:rsidP="00BC0ADF">
            <w:pPr>
              <w:jc w:val="center"/>
            </w:pPr>
            <w:r>
              <w:rPr>
                <w:rFonts w:hint="eastAsia"/>
              </w:rPr>
              <w:t>1.2621</w:t>
            </w:r>
          </w:p>
        </w:tc>
        <w:tc>
          <w:tcPr>
            <w:tcW w:w="876" w:type="dxa"/>
            <w:vAlign w:val="center"/>
          </w:tcPr>
          <w:p w14:paraId="5228E563" w14:textId="77777777" w:rsidR="00BC0ADF" w:rsidRDefault="00BC0ADF" w:rsidP="00BC0ADF">
            <w:pPr>
              <w:jc w:val="center"/>
            </w:pPr>
          </w:p>
        </w:tc>
        <w:tc>
          <w:tcPr>
            <w:tcW w:w="876" w:type="dxa"/>
            <w:vAlign w:val="center"/>
          </w:tcPr>
          <w:p w14:paraId="05F4F4F7" w14:textId="77777777" w:rsidR="00BC0ADF" w:rsidRDefault="00BC0ADF" w:rsidP="00BC0ADF">
            <w:pPr>
              <w:jc w:val="center"/>
            </w:pPr>
          </w:p>
        </w:tc>
        <w:tc>
          <w:tcPr>
            <w:tcW w:w="876" w:type="dxa"/>
            <w:vAlign w:val="center"/>
          </w:tcPr>
          <w:p w14:paraId="21664DB9" w14:textId="77777777" w:rsidR="00BC0ADF" w:rsidRDefault="00BC0ADF" w:rsidP="00BC0ADF">
            <w:pPr>
              <w:jc w:val="center"/>
            </w:pPr>
          </w:p>
        </w:tc>
      </w:tr>
      <w:tr w:rsidR="00BC0ADF" w14:paraId="0437BACD" w14:textId="77777777" w:rsidTr="0014623F">
        <w:trPr>
          <w:jc w:val="center"/>
        </w:trPr>
        <w:tc>
          <w:tcPr>
            <w:tcW w:w="790" w:type="dxa"/>
            <w:vAlign w:val="center"/>
          </w:tcPr>
          <w:p w14:paraId="2C90D62B" w14:textId="77777777" w:rsidR="00BC0ADF" w:rsidRDefault="00BC0ADF" w:rsidP="00BC0ADF">
            <w:pPr>
              <w:jc w:val="center"/>
            </w:pPr>
            <w:r>
              <w:t>E</w:t>
            </w:r>
            <w:r>
              <w:rPr>
                <w:rFonts w:hint="eastAsia"/>
              </w:rPr>
              <w:t>dge</w:t>
            </w:r>
          </w:p>
        </w:tc>
        <w:tc>
          <w:tcPr>
            <w:tcW w:w="876" w:type="dxa"/>
            <w:vAlign w:val="center"/>
          </w:tcPr>
          <w:p w14:paraId="4B750736" w14:textId="77777777" w:rsidR="00BC0ADF" w:rsidRDefault="00BC0ADF" w:rsidP="00BC0ADF">
            <w:pPr>
              <w:jc w:val="center"/>
            </w:pPr>
            <w:r>
              <w:t>0.0249</w:t>
            </w:r>
          </w:p>
        </w:tc>
        <w:tc>
          <w:tcPr>
            <w:tcW w:w="876" w:type="dxa"/>
            <w:vAlign w:val="center"/>
          </w:tcPr>
          <w:p w14:paraId="63A2896B" w14:textId="77777777" w:rsidR="00BC0ADF" w:rsidRDefault="00BC0ADF" w:rsidP="00BC0ADF">
            <w:pPr>
              <w:jc w:val="center"/>
            </w:pPr>
            <w:r>
              <w:t>0.0219</w:t>
            </w:r>
          </w:p>
        </w:tc>
        <w:tc>
          <w:tcPr>
            <w:tcW w:w="2471" w:type="dxa"/>
            <w:gridSpan w:val="2"/>
            <w:vAlign w:val="center"/>
          </w:tcPr>
          <w:p w14:paraId="6D7EAFCD" w14:textId="77777777" w:rsidR="00BC0ADF" w:rsidRDefault="00BC0ADF" w:rsidP="00BC0ADF">
            <w:pPr>
              <w:jc w:val="center"/>
            </w:pPr>
            <w:r>
              <w:t>0.0168</w:t>
            </w:r>
          </w:p>
        </w:tc>
        <w:tc>
          <w:tcPr>
            <w:tcW w:w="2251" w:type="dxa"/>
            <w:gridSpan w:val="2"/>
            <w:vAlign w:val="center"/>
          </w:tcPr>
          <w:p w14:paraId="302B34D3" w14:textId="77777777" w:rsidR="00BC0ADF" w:rsidRDefault="00BC0ADF" w:rsidP="00BC0ADF">
            <w:pPr>
              <w:jc w:val="center"/>
            </w:pPr>
            <w:r>
              <w:rPr>
                <w:rFonts w:hint="eastAsia"/>
              </w:rPr>
              <w:t>0.0179</w:t>
            </w:r>
          </w:p>
        </w:tc>
        <w:tc>
          <w:tcPr>
            <w:tcW w:w="876" w:type="dxa"/>
            <w:vAlign w:val="center"/>
          </w:tcPr>
          <w:p w14:paraId="0496451E" w14:textId="77777777" w:rsidR="00BC0ADF" w:rsidRDefault="00BC0ADF" w:rsidP="00BC0ADF">
            <w:pPr>
              <w:jc w:val="center"/>
            </w:pPr>
          </w:p>
        </w:tc>
        <w:tc>
          <w:tcPr>
            <w:tcW w:w="876" w:type="dxa"/>
            <w:vAlign w:val="center"/>
          </w:tcPr>
          <w:p w14:paraId="13E647CC" w14:textId="77777777" w:rsidR="00BC0ADF" w:rsidRDefault="00BC0ADF" w:rsidP="00BC0ADF">
            <w:pPr>
              <w:jc w:val="center"/>
            </w:pPr>
          </w:p>
        </w:tc>
        <w:tc>
          <w:tcPr>
            <w:tcW w:w="876" w:type="dxa"/>
            <w:vAlign w:val="center"/>
          </w:tcPr>
          <w:p w14:paraId="045D23EC" w14:textId="77777777" w:rsidR="00BC0ADF" w:rsidRDefault="00BC0ADF" w:rsidP="00BC0ADF">
            <w:pPr>
              <w:jc w:val="center"/>
            </w:pPr>
          </w:p>
        </w:tc>
      </w:tr>
    </w:tbl>
    <w:p w14:paraId="69060870" w14:textId="77777777" w:rsidR="003A04C8" w:rsidRDefault="00BC0ADF">
      <w:pPr>
        <w:ind w:firstLine="420"/>
      </w:pPr>
      <w:r>
        <w:rPr>
          <w:rFonts w:hint="eastAsia"/>
        </w:rPr>
        <w:t>从吞吐量</w:t>
      </w:r>
      <w:r>
        <w:rPr>
          <w:rFonts w:hint="eastAsia"/>
        </w:rPr>
        <w:t>CDF</w:t>
      </w:r>
      <w:r>
        <w:rPr>
          <w:rFonts w:hint="eastAsia"/>
        </w:rPr>
        <w:t>曲线仿真结果可以看出，对于小区边沿用户来说，吞吐率随着</w:t>
      </w:r>
      <w:r>
        <w:rPr>
          <w:rFonts w:hint="eastAsia"/>
        </w:rPr>
        <w:t>beta</w:t>
      </w:r>
      <w:r>
        <w:rPr>
          <w:rFonts w:hint="eastAsia"/>
        </w:rPr>
        <w:t>值的变化趋势是先增后降，这是由于如果</w:t>
      </w:r>
      <w:r>
        <w:rPr>
          <w:rFonts w:hint="eastAsia"/>
        </w:rPr>
        <w:t>beta</w:t>
      </w:r>
      <w:r>
        <w:rPr>
          <w:rFonts w:hint="eastAsia"/>
        </w:rPr>
        <w:t>较小，用户的公平性不能保证；而</w:t>
      </w:r>
      <w:r>
        <w:rPr>
          <w:rFonts w:hint="eastAsia"/>
        </w:rPr>
        <w:t>beta</w:t>
      </w:r>
      <w:r>
        <w:rPr>
          <w:rFonts w:hint="eastAsia"/>
        </w:rPr>
        <w:t>值较大，小区边缘的干扰变化较大，导致用户反馈的</w:t>
      </w:r>
      <w:r>
        <w:rPr>
          <w:rFonts w:hint="eastAsia"/>
        </w:rPr>
        <w:t>CQI</w:t>
      </w:r>
      <w:r>
        <w:rPr>
          <w:rFonts w:hint="eastAsia"/>
        </w:rPr>
        <w:t>不能在较短时间内保持稳定。从</w:t>
      </w:r>
      <w:r>
        <w:rPr>
          <w:rFonts w:hint="eastAsia"/>
        </w:rPr>
        <w:t>CQI</w:t>
      </w:r>
      <w:r>
        <w:rPr>
          <w:rFonts w:hint="eastAsia"/>
        </w:rPr>
        <w:t>用作</w:t>
      </w:r>
      <w:r>
        <w:rPr>
          <w:rFonts w:hint="eastAsia"/>
        </w:rPr>
        <w:t>AMC</w:t>
      </w:r>
      <w:r>
        <w:rPr>
          <w:rFonts w:hint="eastAsia"/>
        </w:rPr>
        <w:t>与实际经历</w:t>
      </w:r>
      <w:r>
        <w:rPr>
          <w:rFonts w:hint="eastAsia"/>
        </w:rPr>
        <w:t>SINR</w:t>
      </w:r>
      <w:r>
        <w:rPr>
          <w:rFonts w:hint="eastAsia"/>
        </w:rPr>
        <w:t>的误差可以看出，如果调度的</w:t>
      </w:r>
      <w:r>
        <w:rPr>
          <w:rFonts w:hint="eastAsia"/>
        </w:rPr>
        <w:t>PMI</w:t>
      </w:r>
      <w:r>
        <w:rPr>
          <w:rFonts w:hint="eastAsia"/>
        </w:rPr>
        <w:t>不变化，即</w:t>
      </w:r>
      <w:r>
        <w:rPr>
          <w:rFonts w:hint="eastAsia"/>
        </w:rPr>
        <w:t>beta=0</w:t>
      </w:r>
      <w:r>
        <w:rPr>
          <w:rFonts w:hint="eastAsia"/>
        </w:rPr>
        <w:t>，仅仅靠小尺度变化造成的</w:t>
      </w:r>
      <w:r>
        <w:rPr>
          <w:rFonts w:hint="eastAsia"/>
        </w:rPr>
        <w:t>CQI</w:t>
      </w:r>
      <w:r>
        <w:rPr>
          <w:rFonts w:hint="eastAsia"/>
        </w:rPr>
        <w:t>失真范围只是在</w:t>
      </w:r>
      <w:r>
        <w:rPr>
          <w:rFonts w:hint="eastAsia"/>
        </w:rPr>
        <w:t>-1</w:t>
      </w:r>
      <w:r>
        <w:rPr>
          <w:rFonts w:hint="eastAsia"/>
        </w:rPr>
        <w:t>到</w:t>
      </w:r>
      <w:r>
        <w:rPr>
          <w:rFonts w:hint="eastAsia"/>
        </w:rPr>
        <w:t>+1dB</w:t>
      </w:r>
      <w:r>
        <w:rPr>
          <w:rFonts w:hint="eastAsia"/>
        </w:rPr>
        <w:t>之间，而如果不对调度用户做约束，即</w:t>
      </w:r>
      <w:r>
        <w:rPr>
          <w:rFonts w:hint="eastAsia"/>
        </w:rPr>
        <w:t>beta=1</w:t>
      </w:r>
      <w:r>
        <w:rPr>
          <w:rFonts w:hint="eastAsia"/>
        </w:rPr>
        <w:t>，失真范围变化过大，远远超过了</w:t>
      </w:r>
      <w:r>
        <w:rPr>
          <w:rFonts w:hint="eastAsia"/>
        </w:rPr>
        <w:t>MCS</w:t>
      </w:r>
      <w:r>
        <w:rPr>
          <w:rFonts w:hint="eastAsia"/>
        </w:rPr>
        <w:t>等级的</w:t>
      </w:r>
      <w:r>
        <w:rPr>
          <w:rFonts w:hint="eastAsia"/>
        </w:rPr>
        <w:t>SINR</w:t>
      </w:r>
      <w:r>
        <w:rPr>
          <w:rFonts w:hint="eastAsia"/>
        </w:rPr>
        <w:t>间隔。从不同</w:t>
      </w:r>
      <w:r>
        <w:rPr>
          <w:rFonts w:hint="eastAsia"/>
        </w:rPr>
        <w:t>Beta</w:t>
      </w:r>
      <w:r>
        <w:rPr>
          <w:rFonts w:hint="eastAsia"/>
        </w:rPr>
        <w:t>值的吞吐量仿真结果来看，</w:t>
      </w:r>
      <w:r>
        <w:rPr>
          <w:rFonts w:hint="eastAsia"/>
        </w:rPr>
        <w:t>Beta</w:t>
      </w:r>
      <w:r>
        <w:rPr>
          <w:rFonts w:hint="eastAsia"/>
        </w:rPr>
        <w:t>取</w:t>
      </w:r>
      <w:r>
        <w:rPr>
          <w:rFonts w:hint="eastAsia"/>
        </w:rPr>
        <w:t>0.7</w:t>
      </w:r>
      <w:r>
        <w:rPr>
          <w:rFonts w:hint="eastAsia"/>
        </w:rPr>
        <w:t>较优。</w:t>
      </w:r>
    </w:p>
    <w:p w14:paraId="277E92D8" w14:textId="77777777" w:rsidR="003A04C8" w:rsidRDefault="00F66EAD">
      <w:pPr>
        <w:pStyle w:val="3"/>
        <w:rPr>
          <w:noProof/>
        </w:rPr>
      </w:pPr>
      <w:bookmarkStart w:id="498" w:name="_Toc344200329"/>
      <w:r>
        <w:rPr>
          <w:rFonts w:hint="eastAsia"/>
          <w:noProof/>
        </w:rPr>
        <w:t>上行</w:t>
      </w:r>
      <w:r>
        <w:rPr>
          <w:rFonts w:hint="eastAsia"/>
          <w:noProof/>
        </w:rPr>
        <w:t>36.814</w:t>
      </w:r>
      <w:r>
        <w:rPr>
          <w:rFonts w:hint="eastAsia"/>
          <w:noProof/>
        </w:rPr>
        <w:t>校准</w:t>
      </w:r>
      <w:bookmarkEnd w:id="498"/>
    </w:p>
    <w:p w14:paraId="3DD4405C" w14:textId="77777777" w:rsidR="003A04C8" w:rsidRDefault="00453834">
      <w:pPr>
        <w:ind w:left="420"/>
      </w:pPr>
      <w:r>
        <w:rPr>
          <w:rFonts w:hint="eastAsia"/>
        </w:rPr>
        <w:t>上行</w:t>
      </w:r>
      <w:r>
        <w:rPr>
          <w:rFonts w:hint="eastAsia"/>
        </w:rPr>
        <w:t>36.814 CASE1 2D</w:t>
      </w:r>
      <w:r>
        <w:rPr>
          <w:rFonts w:hint="eastAsia"/>
        </w:rPr>
        <w:t>校准结果如下所示：</w:t>
      </w:r>
    </w:p>
    <w:p w14:paraId="12B5E5BD" w14:textId="77777777" w:rsidR="00453834" w:rsidRDefault="006E44CB" w:rsidP="00B80682">
      <w:pPr>
        <w:pStyle w:val="ad"/>
        <w:rPr>
          <w:rFonts w:cs="Arial"/>
          <w:noProof/>
        </w:rPr>
      </w:pPr>
      <w:r w:rsidRPr="006E44CB">
        <w:rPr>
          <w:rFonts w:cs="Arial" w:hint="eastAsia"/>
          <w:noProof/>
        </w:rPr>
        <w:t>表格</w:t>
      </w:r>
      <w:r w:rsidRPr="006E44CB">
        <w:rPr>
          <w:rFonts w:cs="Arial"/>
          <w:noProof/>
        </w:rPr>
        <w:t xml:space="preserve"> </w:t>
      </w:r>
      <w:r w:rsidR="006550EB">
        <w:rPr>
          <w:rFonts w:cs="Arial"/>
          <w:noProof/>
        </w:rPr>
        <w:fldChar w:fldCharType="begin"/>
      </w:r>
      <w:r w:rsidR="006550EB">
        <w:rPr>
          <w:rFonts w:cs="Arial"/>
          <w:noProof/>
        </w:rPr>
        <w:instrText xml:space="preserve"> STYLEREF 2 \s </w:instrText>
      </w:r>
      <w:r w:rsidR="006550EB">
        <w:rPr>
          <w:rFonts w:cs="Arial"/>
          <w:noProof/>
        </w:rPr>
        <w:fldChar w:fldCharType="separate"/>
      </w:r>
      <w:r w:rsidR="006550EB">
        <w:rPr>
          <w:rFonts w:cs="Arial"/>
          <w:noProof/>
        </w:rPr>
        <w:t>4.1</w:t>
      </w:r>
      <w:r w:rsidR="006550EB">
        <w:rPr>
          <w:rFonts w:cs="Arial"/>
          <w:noProof/>
        </w:rPr>
        <w:fldChar w:fldCharType="end"/>
      </w:r>
      <w:r w:rsidR="006550EB">
        <w:rPr>
          <w:rFonts w:cs="Arial"/>
          <w:noProof/>
        </w:rPr>
        <w:t>—</w:t>
      </w:r>
      <w:r w:rsidR="006550EB">
        <w:rPr>
          <w:rFonts w:cs="Arial"/>
          <w:noProof/>
        </w:rPr>
        <w:fldChar w:fldCharType="begin"/>
      </w:r>
      <w:r w:rsidR="006550EB">
        <w:rPr>
          <w:rFonts w:cs="Arial"/>
          <w:noProof/>
        </w:rPr>
        <w:instrText xml:space="preserve"> SEQ </w:instrText>
      </w:r>
      <w:r w:rsidR="006550EB">
        <w:rPr>
          <w:rFonts w:cs="Arial"/>
          <w:noProof/>
        </w:rPr>
        <w:instrText>表格</w:instrText>
      </w:r>
      <w:r w:rsidR="006550EB">
        <w:rPr>
          <w:rFonts w:cs="Arial"/>
          <w:noProof/>
        </w:rPr>
        <w:instrText xml:space="preserve"> \* ARABIC \s 2 </w:instrText>
      </w:r>
      <w:r w:rsidR="006550EB">
        <w:rPr>
          <w:rFonts w:cs="Arial"/>
          <w:noProof/>
        </w:rPr>
        <w:fldChar w:fldCharType="separate"/>
      </w:r>
      <w:r w:rsidR="006550EB">
        <w:rPr>
          <w:rFonts w:cs="Arial"/>
          <w:noProof/>
        </w:rPr>
        <w:t>12</w:t>
      </w:r>
      <w:r w:rsidR="006550EB">
        <w:rPr>
          <w:rFonts w:cs="Arial"/>
          <w:noProof/>
        </w:rPr>
        <w:fldChar w:fldCharType="end"/>
      </w:r>
      <w:r w:rsidR="00453834">
        <w:rPr>
          <w:rFonts w:cs="Arial" w:hint="eastAsia"/>
          <w:noProof/>
        </w:rPr>
        <w:t xml:space="preserve"> </w:t>
      </w:r>
      <w:r w:rsidRPr="006E44CB">
        <w:rPr>
          <w:rFonts w:cs="Arial"/>
          <w:noProof/>
        </w:rPr>
        <w:t>36.814 CASE1 2D</w:t>
      </w:r>
      <w:r w:rsidRPr="006E44CB">
        <w:rPr>
          <w:rFonts w:cs="Arial" w:hint="eastAsia"/>
          <w:noProof/>
        </w:rPr>
        <w:t>的校准结果</w:t>
      </w:r>
    </w:p>
    <w:tbl>
      <w:tblPr>
        <w:tblW w:w="3774" w:type="pct"/>
        <w:jc w:val="center"/>
        <w:tblLook w:val="0420" w:firstRow="1" w:lastRow="0" w:firstColumn="0" w:lastColumn="0" w:noHBand="0" w:noVBand="1"/>
      </w:tblPr>
      <w:tblGrid>
        <w:gridCol w:w="4033"/>
        <w:gridCol w:w="1767"/>
        <w:gridCol w:w="1719"/>
      </w:tblGrid>
      <w:tr w:rsidR="00453834" w14:paraId="41DE9093" w14:textId="77777777" w:rsidTr="00453834">
        <w:trPr>
          <w:trHeight w:val="269"/>
          <w:jc w:val="center"/>
        </w:trPr>
        <w:tc>
          <w:tcPr>
            <w:tcW w:w="2682" w:type="pct"/>
            <w:tcBorders>
              <w:top w:val="single" w:sz="4" w:space="0" w:color="auto"/>
              <w:left w:val="single" w:sz="4" w:space="0" w:color="auto"/>
              <w:bottom w:val="single" w:sz="4" w:space="0" w:color="auto"/>
              <w:right w:val="single" w:sz="4" w:space="0" w:color="auto"/>
            </w:tcBorders>
            <w:hideMark/>
          </w:tcPr>
          <w:p w14:paraId="673B2EBE" w14:textId="77777777" w:rsidR="00453834" w:rsidRDefault="00453834" w:rsidP="00453834">
            <w:pPr>
              <w:ind w:left="2400" w:hangingChars="1000" w:hanging="2400"/>
              <w:jc w:val="center"/>
              <w:rPr>
                <w:rFonts w:ascii="Arial" w:hAnsi="Arial" w:cs="Arial"/>
              </w:rPr>
            </w:pPr>
            <w:r>
              <w:rPr>
                <w:rFonts w:cs="Arial"/>
              </w:rPr>
              <w:t>Metric</w:t>
            </w:r>
          </w:p>
        </w:tc>
        <w:tc>
          <w:tcPr>
            <w:tcW w:w="1175" w:type="pct"/>
            <w:tcBorders>
              <w:top w:val="single" w:sz="4" w:space="0" w:color="auto"/>
              <w:left w:val="single" w:sz="4" w:space="0" w:color="auto"/>
              <w:bottom w:val="single" w:sz="4" w:space="0" w:color="auto"/>
              <w:right w:val="single" w:sz="4" w:space="0" w:color="auto"/>
            </w:tcBorders>
            <w:hideMark/>
          </w:tcPr>
          <w:p w14:paraId="647D19DF" w14:textId="77777777" w:rsidR="00453834" w:rsidRDefault="00453834" w:rsidP="00453834">
            <w:pPr>
              <w:ind w:left="2400" w:hangingChars="1000" w:hanging="2400"/>
              <w:jc w:val="center"/>
              <w:rPr>
                <w:rFonts w:ascii="Arial" w:hAnsi="Arial" w:cs="Arial"/>
              </w:rPr>
            </w:pPr>
            <w:r>
              <w:rPr>
                <w:rFonts w:cs="Arial"/>
              </w:rPr>
              <w:t>calibration</w:t>
            </w:r>
          </w:p>
        </w:tc>
        <w:tc>
          <w:tcPr>
            <w:tcW w:w="1143" w:type="pct"/>
            <w:tcBorders>
              <w:top w:val="single" w:sz="4" w:space="0" w:color="auto"/>
              <w:left w:val="single" w:sz="4" w:space="0" w:color="auto"/>
              <w:bottom w:val="single" w:sz="4" w:space="0" w:color="auto"/>
              <w:right w:val="single" w:sz="4" w:space="0" w:color="auto"/>
            </w:tcBorders>
            <w:hideMark/>
          </w:tcPr>
          <w:p w14:paraId="2E565A9A" w14:textId="77777777" w:rsidR="00453834" w:rsidRDefault="00453834" w:rsidP="00453834">
            <w:pPr>
              <w:ind w:left="2400" w:hangingChars="1000" w:hanging="2400"/>
              <w:jc w:val="center"/>
              <w:rPr>
                <w:rFonts w:ascii="Arial" w:hAnsi="Arial" w:cs="Arial"/>
              </w:rPr>
            </w:pPr>
            <w:r>
              <w:rPr>
                <w:rFonts w:cs="Arial"/>
              </w:rPr>
              <w:t>simulation</w:t>
            </w:r>
          </w:p>
        </w:tc>
      </w:tr>
      <w:tr w:rsidR="00453834" w14:paraId="6D73D8E3" w14:textId="77777777" w:rsidTr="00453834">
        <w:trPr>
          <w:trHeight w:val="257"/>
          <w:jc w:val="center"/>
        </w:trPr>
        <w:tc>
          <w:tcPr>
            <w:tcW w:w="2682" w:type="pct"/>
            <w:tcBorders>
              <w:top w:val="single" w:sz="4" w:space="0" w:color="auto"/>
              <w:left w:val="single" w:sz="4" w:space="0" w:color="auto"/>
              <w:bottom w:val="single" w:sz="4" w:space="0" w:color="auto"/>
              <w:right w:val="single" w:sz="4" w:space="0" w:color="auto"/>
            </w:tcBorders>
            <w:hideMark/>
          </w:tcPr>
          <w:p w14:paraId="125D2DF3" w14:textId="77777777" w:rsidR="00453834" w:rsidRDefault="00453834" w:rsidP="00453834">
            <w:pPr>
              <w:ind w:left="2400" w:hangingChars="1000" w:hanging="2400"/>
              <w:rPr>
                <w:rFonts w:ascii="Arial" w:hAnsi="Arial" w:cs="Arial"/>
              </w:rPr>
            </w:pPr>
            <w:r>
              <w:rPr>
                <w:rFonts w:cs="Arial"/>
              </w:rPr>
              <w:t>Cell spectral efficiency</w:t>
            </w:r>
          </w:p>
        </w:tc>
        <w:tc>
          <w:tcPr>
            <w:tcW w:w="1175" w:type="pct"/>
            <w:tcBorders>
              <w:top w:val="single" w:sz="4" w:space="0" w:color="auto"/>
              <w:left w:val="single" w:sz="4" w:space="0" w:color="auto"/>
              <w:bottom w:val="single" w:sz="4" w:space="0" w:color="auto"/>
              <w:right w:val="single" w:sz="4" w:space="0" w:color="auto"/>
            </w:tcBorders>
            <w:hideMark/>
          </w:tcPr>
          <w:p w14:paraId="1BB86EE3" w14:textId="77777777" w:rsidR="00453834" w:rsidRDefault="00453834" w:rsidP="00453834">
            <w:pPr>
              <w:ind w:left="2400" w:hangingChars="1000" w:hanging="2400"/>
              <w:rPr>
                <w:rFonts w:ascii="Arial" w:hAnsi="Arial" w:cs="Arial"/>
              </w:rPr>
            </w:pPr>
            <w:r>
              <w:rPr>
                <w:rFonts w:cs="Arial"/>
              </w:rPr>
              <w:t>0.74</w:t>
            </w:r>
          </w:p>
        </w:tc>
        <w:tc>
          <w:tcPr>
            <w:tcW w:w="1143" w:type="pct"/>
            <w:tcBorders>
              <w:top w:val="single" w:sz="4" w:space="0" w:color="auto"/>
              <w:left w:val="single" w:sz="4" w:space="0" w:color="auto"/>
              <w:bottom w:val="single" w:sz="4" w:space="0" w:color="auto"/>
              <w:right w:val="single" w:sz="4" w:space="0" w:color="auto"/>
            </w:tcBorders>
            <w:hideMark/>
          </w:tcPr>
          <w:p w14:paraId="0D82C95E" w14:textId="77777777" w:rsidR="00453834" w:rsidRDefault="00453834" w:rsidP="00453834">
            <w:pPr>
              <w:ind w:left="2400" w:hangingChars="1000" w:hanging="2400"/>
              <w:rPr>
                <w:rFonts w:ascii="Arial" w:hAnsi="Arial" w:cs="Arial"/>
              </w:rPr>
            </w:pPr>
            <w:r>
              <w:rPr>
                <w:rFonts w:cs="Arial"/>
              </w:rPr>
              <w:t xml:space="preserve">  0.7385</w:t>
            </w:r>
          </w:p>
        </w:tc>
      </w:tr>
      <w:tr w:rsidR="00453834" w14:paraId="325C0AC4" w14:textId="77777777" w:rsidTr="00453834">
        <w:trPr>
          <w:trHeight w:val="413"/>
          <w:jc w:val="center"/>
        </w:trPr>
        <w:tc>
          <w:tcPr>
            <w:tcW w:w="2682" w:type="pct"/>
            <w:tcBorders>
              <w:top w:val="single" w:sz="4" w:space="0" w:color="auto"/>
              <w:left w:val="single" w:sz="4" w:space="0" w:color="auto"/>
              <w:bottom w:val="single" w:sz="4" w:space="0" w:color="auto"/>
              <w:right w:val="single" w:sz="4" w:space="0" w:color="auto"/>
            </w:tcBorders>
            <w:hideMark/>
          </w:tcPr>
          <w:p w14:paraId="10547015" w14:textId="77777777" w:rsidR="00453834" w:rsidRDefault="00453834" w:rsidP="00453834">
            <w:pPr>
              <w:ind w:left="2400" w:hangingChars="1000" w:hanging="2400"/>
              <w:rPr>
                <w:rFonts w:ascii="Arial" w:hAnsi="Arial" w:cs="Arial"/>
              </w:rPr>
            </w:pPr>
            <w:r>
              <w:rPr>
                <w:rFonts w:cs="Arial"/>
              </w:rPr>
              <w:t>Cell-edge user spectral efficiency</w:t>
            </w:r>
          </w:p>
        </w:tc>
        <w:tc>
          <w:tcPr>
            <w:tcW w:w="1175" w:type="pct"/>
            <w:tcBorders>
              <w:top w:val="single" w:sz="4" w:space="0" w:color="auto"/>
              <w:left w:val="single" w:sz="4" w:space="0" w:color="auto"/>
              <w:bottom w:val="single" w:sz="4" w:space="0" w:color="auto"/>
              <w:right w:val="single" w:sz="4" w:space="0" w:color="auto"/>
            </w:tcBorders>
            <w:hideMark/>
          </w:tcPr>
          <w:p w14:paraId="125C9399" w14:textId="77777777" w:rsidR="00453834" w:rsidRDefault="00453834" w:rsidP="00453834">
            <w:pPr>
              <w:ind w:left="2400" w:hangingChars="1000" w:hanging="2400"/>
              <w:rPr>
                <w:rFonts w:ascii="Arial" w:hAnsi="Arial" w:cs="Arial"/>
              </w:rPr>
            </w:pPr>
            <w:r>
              <w:rPr>
                <w:rFonts w:cs="Arial"/>
              </w:rPr>
              <w:t>0.031</w:t>
            </w:r>
          </w:p>
        </w:tc>
        <w:tc>
          <w:tcPr>
            <w:tcW w:w="1143" w:type="pct"/>
            <w:tcBorders>
              <w:top w:val="single" w:sz="4" w:space="0" w:color="auto"/>
              <w:left w:val="single" w:sz="4" w:space="0" w:color="auto"/>
              <w:bottom w:val="single" w:sz="4" w:space="0" w:color="auto"/>
              <w:right w:val="single" w:sz="4" w:space="0" w:color="auto"/>
            </w:tcBorders>
            <w:hideMark/>
          </w:tcPr>
          <w:p w14:paraId="04971061" w14:textId="77777777" w:rsidR="00453834" w:rsidRDefault="00453834" w:rsidP="00453834">
            <w:pPr>
              <w:ind w:left="2400" w:hangingChars="1000" w:hanging="2400"/>
              <w:rPr>
                <w:rFonts w:ascii="Arial" w:hAnsi="Arial" w:cs="Arial"/>
              </w:rPr>
            </w:pPr>
            <w:r>
              <w:rPr>
                <w:rFonts w:cs="Arial"/>
              </w:rPr>
              <w:t xml:space="preserve">  0.0354</w:t>
            </w:r>
          </w:p>
        </w:tc>
      </w:tr>
    </w:tbl>
    <w:p w14:paraId="1015DD85" w14:textId="77777777" w:rsidR="00773E98" w:rsidRDefault="00773E98" w:rsidP="00B80682">
      <w:pPr>
        <w:pStyle w:val="ad"/>
      </w:pPr>
    </w:p>
    <w:p w14:paraId="31DFE267" w14:textId="77777777" w:rsidR="00453834" w:rsidRPr="00453834" w:rsidRDefault="003A4670" w:rsidP="00B80682">
      <w:pPr>
        <w:pStyle w:val="ad"/>
      </w:pPr>
      <w:r>
        <w:rPr>
          <w:rFonts w:hint="eastAsia"/>
        </w:rPr>
        <w:t>图表</w:t>
      </w:r>
      <w:r>
        <w:rPr>
          <w:rFonts w:hint="eastAsia"/>
        </w:rPr>
        <w:t xml:space="preserve"> 3.2</w:t>
      </w:r>
      <w:del w:id="499" w:author="李志成" w:date="2013-05-14T20:24:00Z">
        <w:r w:rsidDel="003A4670">
          <w:rPr>
            <w:rFonts w:hint="eastAsia"/>
          </w:rPr>
          <w:delText>图表</w:delText>
        </w:r>
      </w:del>
      <w:r>
        <w:rPr>
          <w:rFonts w:hint="eastAsia"/>
        </w:rPr>
        <w:t xml:space="preserve"> 3.2</w:t>
      </w:r>
      <w:del w:id="500" w:author="李志成" w:date="2013-05-14T20:24:00Z">
        <w:r w:rsidR="00453834" w:rsidDel="003A4670">
          <w:rPr>
            <w:rFonts w:hint="eastAsia"/>
          </w:rPr>
          <w:delText>图表</w:delText>
        </w:r>
      </w:del>
      <w:r w:rsidR="00453834">
        <w:rPr>
          <w:rFonts w:hint="eastAsia"/>
        </w:rPr>
        <w:t xml:space="preserve"> </w:t>
      </w:r>
      <w:ins w:id="501"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502"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503" w:author="李志成" w:date="2013-05-14T20:25:00Z">
        <w:r>
          <w:rPr>
            <w:noProof/>
          </w:rPr>
          <w:t>20</w:t>
        </w:r>
        <w:r>
          <w:fldChar w:fldCharType="end"/>
        </w:r>
      </w:ins>
      <w:del w:id="504"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20</w:delText>
        </w:r>
        <w:r w:rsidR="00D27196" w:rsidDel="003A4670">
          <w:fldChar w:fldCharType="end"/>
        </w:r>
      </w:del>
      <w:r w:rsidR="00453834">
        <w:rPr>
          <w:rFonts w:hint="eastAsia"/>
        </w:rPr>
        <w:t>部分中间结果</w:t>
      </w:r>
    </w:p>
    <w:tbl>
      <w:tblPr>
        <w:tblStyle w:val="ac"/>
        <w:tblW w:w="0" w:type="auto"/>
        <w:jc w:val="center"/>
        <w:tblLook w:val="04A0" w:firstRow="1" w:lastRow="0" w:firstColumn="1" w:lastColumn="0" w:noHBand="0" w:noVBand="1"/>
      </w:tblPr>
      <w:tblGrid>
        <w:gridCol w:w="3986"/>
        <w:gridCol w:w="3986"/>
      </w:tblGrid>
      <w:tr w:rsidR="00453834" w14:paraId="56E952EE" w14:textId="77777777" w:rsidTr="0014623F">
        <w:trPr>
          <w:jc w:val="center"/>
        </w:trPr>
        <w:tc>
          <w:tcPr>
            <w:tcW w:w="0" w:type="auto"/>
          </w:tcPr>
          <w:p w14:paraId="74FD4DE6" w14:textId="77777777" w:rsidR="00453834" w:rsidRDefault="00453834" w:rsidP="00453834">
            <w:pPr>
              <w:rPr>
                <w:rFonts w:ascii="Arial" w:hAnsi="Arial"/>
              </w:rPr>
            </w:pPr>
            <w:r>
              <w:rPr>
                <w:rFonts w:ascii="Arial" w:hAnsi="Arial" w:hint="eastAsia"/>
              </w:rPr>
              <w:t>吞吐量</w:t>
            </w:r>
            <w:r>
              <w:rPr>
                <w:rFonts w:ascii="Arial" w:hAnsi="Arial" w:hint="eastAsia"/>
              </w:rPr>
              <w:t>CDF</w:t>
            </w:r>
          </w:p>
        </w:tc>
        <w:tc>
          <w:tcPr>
            <w:tcW w:w="0" w:type="auto"/>
          </w:tcPr>
          <w:p w14:paraId="34A27182" w14:textId="77777777" w:rsidR="00453834" w:rsidRDefault="00453834" w:rsidP="00453834">
            <w:pPr>
              <w:rPr>
                <w:rFonts w:ascii="Arial" w:hAnsi="Arial"/>
              </w:rPr>
            </w:pPr>
            <w:r>
              <w:rPr>
                <w:rFonts w:ascii="Arial" w:hAnsi="Arial" w:hint="eastAsia"/>
              </w:rPr>
              <w:t>载干比</w:t>
            </w:r>
            <w:r>
              <w:rPr>
                <w:rFonts w:ascii="Arial" w:hAnsi="Arial" w:hint="eastAsia"/>
              </w:rPr>
              <w:t>CDF</w:t>
            </w:r>
          </w:p>
        </w:tc>
      </w:tr>
      <w:tr w:rsidR="00453834" w14:paraId="632524F9" w14:textId="77777777" w:rsidTr="0014623F">
        <w:trPr>
          <w:jc w:val="center"/>
        </w:trPr>
        <w:tc>
          <w:tcPr>
            <w:tcW w:w="0" w:type="auto"/>
          </w:tcPr>
          <w:p w14:paraId="501F51F9" w14:textId="77777777" w:rsidR="00453834" w:rsidRDefault="00783B72" w:rsidP="00453834">
            <w:pPr>
              <w:rPr>
                <w:rFonts w:ascii="Arial" w:hAnsi="Arial"/>
              </w:rPr>
            </w:pPr>
            <w:r w:rsidRPr="00783B72">
              <w:rPr>
                <w:rFonts w:cs="Arial"/>
                <w:noProof/>
                <w:color w:val="0000FF"/>
              </w:rPr>
              <w:lastRenderedPageBreak/>
              <w:drawing>
                <wp:inline distT="0" distB="0" distL="0" distR="0" wp14:anchorId="162C4D12" wp14:editId="3C956BFA">
                  <wp:extent cx="2394000" cy="18000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2394000" cy="1800000"/>
                          </a:xfrm>
                          <a:prstGeom prst="rect">
                            <a:avLst/>
                          </a:prstGeom>
                          <a:noFill/>
                          <a:ln>
                            <a:noFill/>
                          </a:ln>
                        </pic:spPr>
                      </pic:pic>
                    </a:graphicData>
                  </a:graphic>
                </wp:inline>
              </w:drawing>
            </w:r>
          </w:p>
        </w:tc>
        <w:tc>
          <w:tcPr>
            <w:tcW w:w="0" w:type="auto"/>
          </w:tcPr>
          <w:p w14:paraId="5C988B4E" w14:textId="77777777" w:rsidR="00453834" w:rsidRDefault="003A04C8" w:rsidP="00453834">
            <w:pPr>
              <w:rPr>
                <w:rFonts w:ascii="Arial" w:hAnsi="Arial"/>
              </w:rPr>
            </w:pPr>
            <w:r>
              <w:rPr>
                <w:noProof/>
              </w:rPr>
              <w:drawing>
                <wp:inline distT="0" distB="0" distL="0" distR="0" wp14:anchorId="4B5C37C0" wp14:editId="2BD3AA1A">
                  <wp:extent cx="2394000" cy="18000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2394000" cy="1800000"/>
                          </a:xfrm>
                          <a:prstGeom prst="rect">
                            <a:avLst/>
                          </a:prstGeom>
                          <a:noFill/>
                          <a:ln>
                            <a:noFill/>
                          </a:ln>
                        </pic:spPr>
                      </pic:pic>
                    </a:graphicData>
                  </a:graphic>
                </wp:inline>
              </w:drawing>
            </w:r>
          </w:p>
        </w:tc>
      </w:tr>
      <w:tr w:rsidR="00453834" w14:paraId="28C0CCB5" w14:textId="77777777" w:rsidTr="0014623F">
        <w:trPr>
          <w:jc w:val="center"/>
        </w:trPr>
        <w:tc>
          <w:tcPr>
            <w:tcW w:w="0" w:type="auto"/>
          </w:tcPr>
          <w:p w14:paraId="2308450B" w14:textId="77777777" w:rsidR="00453834" w:rsidRDefault="00453834" w:rsidP="00453834">
            <w:pPr>
              <w:rPr>
                <w:rFonts w:ascii="Arial" w:hAnsi="Arial"/>
              </w:rPr>
            </w:pPr>
            <w:r>
              <w:rPr>
                <w:rFonts w:ascii="Arial" w:hAnsi="Arial" w:hint="eastAsia"/>
              </w:rPr>
              <w:t>MCS</w:t>
            </w:r>
          </w:p>
        </w:tc>
        <w:tc>
          <w:tcPr>
            <w:tcW w:w="0" w:type="auto"/>
          </w:tcPr>
          <w:p w14:paraId="0F4D6FA5" w14:textId="77777777" w:rsidR="00453834" w:rsidRDefault="00453834" w:rsidP="00453834">
            <w:pPr>
              <w:rPr>
                <w:rFonts w:ascii="Arial" w:hAnsi="Arial"/>
              </w:rPr>
            </w:pPr>
            <w:r>
              <w:rPr>
                <w:rFonts w:ascii="Arial" w:hAnsi="Arial" w:hint="eastAsia"/>
              </w:rPr>
              <w:t>HARQ</w:t>
            </w:r>
          </w:p>
        </w:tc>
      </w:tr>
      <w:tr w:rsidR="00453834" w14:paraId="7158F6F1" w14:textId="77777777" w:rsidTr="0014623F">
        <w:trPr>
          <w:jc w:val="center"/>
        </w:trPr>
        <w:tc>
          <w:tcPr>
            <w:tcW w:w="0" w:type="auto"/>
          </w:tcPr>
          <w:p w14:paraId="077A0556" w14:textId="77777777" w:rsidR="00453834" w:rsidRDefault="003A04C8" w:rsidP="00453834">
            <w:pPr>
              <w:rPr>
                <w:rFonts w:ascii="Arial" w:hAnsi="Arial"/>
              </w:rPr>
            </w:pPr>
            <w:r>
              <w:rPr>
                <w:rFonts w:cs="Arial"/>
                <w:noProof/>
                <w:color w:val="0000FF"/>
              </w:rPr>
              <w:drawing>
                <wp:inline distT="0" distB="0" distL="0" distR="0" wp14:anchorId="723169C1" wp14:editId="6CB307CC">
                  <wp:extent cx="2394000" cy="180000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2394000" cy="1800000"/>
                          </a:xfrm>
                          <a:prstGeom prst="rect">
                            <a:avLst/>
                          </a:prstGeom>
                          <a:noFill/>
                          <a:ln>
                            <a:noFill/>
                          </a:ln>
                        </pic:spPr>
                      </pic:pic>
                    </a:graphicData>
                  </a:graphic>
                </wp:inline>
              </w:drawing>
            </w:r>
          </w:p>
        </w:tc>
        <w:tc>
          <w:tcPr>
            <w:tcW w:w="0" w:type="auto"/>
          </w:tcPr>
          <w:p w14:paraId="6F2B75F4" w14:textId="77777777" w:rsidR="00453834" w:rsidRDefault="003A04C8" w:rsidP="00453834">
            <w:pPr>
              <w:rPr>
                <w:rFonts w:ascii="Arial" w:hAnsi="Arial"/>
              </w:rPr>
            </w:pPr>
            <w:r>
              <w:rPr>
                <w:rFonts w:cs="Arial"/>
                <w:noProof/>
                <w:color w:val="0000FF"/>
              </w:rPr>
              <w:drawing>
                <wp:inline distT="0" distB="0" distL="0" distR="0" wp14:anchorId="2B3F1286" wp14:editId="2DB66A6F">
                  <wp:extent cx="2394000" cy="180000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2394000" cy="1800000"/>
                          </a:xfrm>
                          <a:prstGeom prst="rect">
                            <a:avLst/>
                          </a:prstGeom>
                          <a:noFill/>
                          <a:ln>
                            <a:noFill/>
                          </a:ln>
                        </pic:spPr>
                      </pic:pic>
                    </a:graphicData>
                  </a:graphic>
                </wp:inline>
              </w:drawing>
            </w:r>
          </w:p>
        </w:tc>
      </w:tr>
    </w:tbl>
    <w:p w14:paraId="7D066B91" w14:textId="77777777" w:rsidR="003A04C8" w:rsidRDefault="00F66EAD">
      <w:pPr>
        <w:ind w:left="420"/>
        <w:rPr>
          <w:rFonts w:cs="Arial"/>
          <w:noProof/>
        </w:rPr>
      </w:pPr>
      <w:r>
        <w:rPr>
          <w:rFonts w:cs="Arial" w:hint="eastAsia"/>
          <w:noProof/>
        </w:rPr>
        <w:t>上行</w:t>
      </w:r>
      <w:r>
        <w:rPr>
          <w:rFonts w:cs="Arial" w:hint="eastAsia"/>
          <w:noProof/>
        </w:rPr>
        <w:t>36.814 UMa</w:t>
      </w:r>
      <w:r>
        <w:rPr>
          <w:rFonts w:cs="Arial" w:hint="eastAsia"/>
          <w:noProof/>
        </w:rPr>
        <w:t>校准结果如下所示：</w:t>
      </w:r>
    </w:p>
    <w:p w14:paraId="7A5988CB" w14:textId="77777777" w:rsidR="009D7DCE" w:rsidRDefault="009D7DCE">
      <w:pPr>
        <w:ind w:left="420"/>
        <w:rPr>
          <w:rFonts w:cs="Arial"/>
          <w:noProof/>
        </w:rPr>
      </w:pPr>
    </w:p>
    <w:p w14:paraId="57E1BBF8" w14:textId="77777777" w:rsidR="00F66EAD" w:rsidRDefault="00D27196" w:rsidP="00D27196">
      <w:pPr>
        <w:pStyle w:val="ad"/>
        <w:rPr>
          <w:rFonts w:cs="Arial"/>
          <w:noProof/>
        </w:rPr>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13</w:t>
      </w:r>
      <w:r w:rsidR="006550EB">
        <w:fldChar w:fldCharType="end"/>
      </w:r>
      <w:r>
        <w:rPr>
          <w:rFonts w:hint="eastAsia"/>
        </w:rPr>
        <w:t xml:space="preserve"> </w:t>
      </w:r>
      <w:r w:rsidR="00F66EAD">
        <w:rPr>
          <w:rFonts w:cs="Arial" w:hint="eastAsia"/>
          <w:noProof/>
        </w:rPr>
        <w:t>36.814 UMa</w:t>
      </w:r>
      <w:r w:rsidR="00F66EAD">
        <w:rPr>
          <w:rFonts w:cs="Arial" w:hint="eastAsia"/>
          <w:noProof/>
        </w:rPr>
        <w:t>校准结果</w:t>
      </w:r>
    </w:p>
    <w:tbl>
      <w:tblPr>
        <w:tblStyle w:val="ac"/>
        <w:tblW w:w="0" w:type="auto"/>
        <w:jc w:val="center"/>
        <w:tblLook w:val="04A0" w:firstRow="1" w:lastRow="0" w:firstColumn="1" w:lastColumn="0" w:noHBand="0" w:noVBand="1"/>
      </w:tblPr>
      <w:tblGrid>
        <w:gridCol w:w="1652"/>
        <w:gridCol w:w="2175"/>
        <w:gridCol w:w="2126"/>
      </w:tblGrid>
      <w:tr w:rsidR="00F66EAD" w14:paraId="36183736" w14:textId="77777777" w:rsidTr="0014623F">
        <w:trPr>
          <w:jc w:val="center"/>
        </w:trPr>
        <w:tc>
          <w:tcPr>
            <w:tcW w:w="1652" w:type="dxa"/>
          </w:tcPr>
          <w:p w14:paraId="09F50C69" w14:textId="77777777" w:rsidR="00F66EAD" w:rsidRDefault="00F66EAD" w:rsidP="00F66EAD">
            <w:pPr>
              <w:rPr>
                <w:rFonts w:cs="Arial"/>
                <w:noProof/>
              </w:rPr>
            </w:pPr>
          </w:p>
        </w:tc>
        <w:tc>
          <w:tcPr>
            <w:tcW w:w="2175" w:type="dxa"/>
          </w:tcPr>
          <w:p w14:paraId="18E9E087" w14:textId="77777777" w:rsidR="00F66EAD" w:rsidRDefault="00F66EAD" w:rsidP="00F66EAD">
            <w:pPr>
              <w:rPr>
                <w:rFonts w:cs="Arial"/>
                <w:noProof/>
              </w:rPr>
            </w:pPr>
            <w:r w:rsidRPr="00D161B0">
              <w:rPr>
                <w:rFonts w:hint="eastAsia"/>
              </w:rPr>
              <w:t>36.814 UMa</w:t>
            </w:r>
          </w:p>
        </w:tc>
        <w:tc>
          <w:tcPr>
            <w:tcW w:w="2126" w:type="dxa"/>
          </w:tcPr>
          <w:p w14:paraId="5F57605A" w14:textId="77777777" w:rsidR="00F66EAD" w:rsidRPr="00D161B0" w:rsidRDefault="00F66EAD" w:rsidP="00F66EAD">
            <w:r>
              <w:rPr>
                <w:rFonts w:hint="eastAsia"/>
              </w:rPr>
              <w:t>ITTC</w:t>
            </w:r>
          </w:p>
        </w:tc>
      </w:tr>
      <w:tr w:rsidR="00F66EAD" w14:paraId="315185F1" w14:textId="77777777" w:rsidTr="0014623F">
        <w:trPr>
          <w:jc w:val="center"/>
        </w:trPr>
        <w:tc>
          <w:tcPr>
            <w:tcW w:w="1652" w:type="dxa"/>
          </w:tcPr>
          <w:p w14:paraId="5A0AD647" w14:textId="77777777" w:rsidR="00F66EAD" w:rsidRDefault="00F66EAD" w:rsidP="00F66EAD">
            <w:pPr>
              <w:rPr>
                <w:rFonts w:cs="Arial"/>
                <w:noProof/>
              </w:rPr>
            </w:pPr>
            <w:r w:rsidRPr="00D161B0">
              <w:rPr>
                <w:rFonts w:hint="eastAsia"/>
              </w:rPr>
              <w:t>cell ave</w:t>
            </w:r>
          </w:p>
        </w:tc>
        <w:tc>
          <w:tcPr>
            <w:tcW w:w="2175" w:type="dxa"/>
          </w:tcPr>
          <w:p w14:paraId="6CCB3C74" w14:textId="77777777" w:rsidR="00F66EAD" w:rsidRDefault="00F66EAD" w:rsidP="00F66EAD">
            <w:pPr>
              <w:rPr>
                <w:rFonts w:cs="Arial"/>
                <w:noProof/>
              </w:rPr>
            </w:pPr>
            <w:r w:rsidRPr="00D161B0">
              <w:t>0.68</w:t>
            </w:r>
          </w:p>
        </w:tc>
        <w:tc>
          <w:tcPr>
            <w:tcW w:w="2126" w:type="dxa"/>
          </w:tcPr>
          <w:p w14:paraId="4BDB261A" w14:textId="77777777" w:rsidR="00F66EAD" w:rsidRPr="00D161B0" w:rsidRDefault="00F66EAD" w:rsidP="00F66EAD">
            <w:r>
              <w:t>0.68</w:t>
            </w:r>
          </w:p>
        </w:tc>
      </w:tr>
      <w:tr w:rsidR="00F66EAD" w14:paraId="4FCE9422" w14:textId="77777777" w:rsidTr="0014623F">
        <w:trPr>
          <w:jc w:val="center"/>
        </w:trPr>
        <w:tc>
          <w:tcPr>
            <w:tcW w:w="1652" w:type="dxa"/>
          </w:tcPr>
          <w:p w14:paraId="1F8C47DE" w14:textId="77777777" w:rsidR="00F66EAD" w:rsidRDefault="00F66EAD" w:rsidP="00F66EAD">
            <w:pPr>
              <w:rPr>
                <w:rFonts w:cs="Arial"/>
                <w:noProof/>
              </w:rPr>
            </w:pPr>
            <w:r w:rsidRPr="00D161B0">
              <w:rPr>
                <w:rFonts w:hint="eastAsia"/>
              </w:rPr>
              <w:t>cell edge</w:t>
            </w:r>
          </w:p>
        </w:tc>
        <w:tc>
          <w:tcPr>
            <w:tcW w:w="2175" w:type="dxa"/>
          </w:tcPr>
          <w:p w14:paraId="63ADD6E7" w14:textId="77777777" w:rsidR="00F66EAD" w:rsidRDefault="00F66EAD" w:rsidP="00F66EAD">
            <w:pPr>
              <w:rPr>
                <w:rFonts w:cs="Arial"/>
                <w:noProof/>
              </w:rPr>
            </w:pPr>
            <w:r w:rsidRPr="00D161B0">
              <w:t>0.026</w:t>
            </w:r>
          </w:p>
        </w:tc>
        <w:tc>
          <w:tcPr>
            <w:tcW w:w="2126" w:type="dxa"/>
          </w:tcPr>
          <w:p w14:paraId="1F1A5228" w14:textId="77777777" w:rsidR="00F66EAD" w:rsidRPr="00D161B0" w:rsidRDefault="00F66EAD" w:rsidP="00F66EAD">
            <w:r>
              <w:t>0.02</w:t>
            </w:r>
            <w:r>
              <w:rPr>
                <w:rFonts w:hint="eastAsia"/>
              </w:rPr>
              <w:t>2</w:t>
            </w:r>
          </w:p>
        </w:tc>
      </w:tr>
    </w:tbl>
    <w:p w14:paraId="4315C0C1" w14:textId="77777777" w:rsidR="003A04C8" w:rsidRDefault="00F66EAD">
      <w:pPr>
        <w:rPr>
          <w:rFonts w:cs="Arial"/>
          <w:noProof/>
        </w:rPr>
      </w:pPr>
      <w:r>
        <w:rPr>
          <w:rFonts w:cs="Arial" w:hint="eastAsia"/>
          <w:noProof/>
        </w:rPr>
        <w:tab/>
      </w:r>
      <w:r>
        <w:rPr>
          <w:rFonts w:cs="Arial" w:hint="eastAsia"/>
          <w:noProof/>
        </w:rPr>
        <w:t>部分中间结果如下所示：</w:t>
      </w:r>
    </w:p>
    <w:p w14:paraId="3490953D" w14:textId="77777777" w:rsidR="00453834" w:rsidRDefault="003A4670" w:rsidP="00B80682">
      <w:pPr>
        <w:pStyle w:val="ad"/>
        <w:rPr>
          <w:rFonts w:cs="Arial"/>
          <w:noProof/>
        </w:rPr>
      </w:pPr>
      <w:r>
        <w:rPr>
          <w:rFonts w:hint="eastAsia"/>
        </w:rPr>
        <w:t>图表</w:t>
      </w:r>
      <w:r>
        <w:rPr>
          <w:rFonts w:hint="eastAsia"/>
        </w:rPr>
        <w:t xml:space="preserve"> 3.2</w:t>
      </w:r>
      <w:del w:id="505" w:author="李志成" w:date="2013-05-14T20:24:00Z">
        <w:r w:rsidDel="003A4670">
          <w:rPr>
            <w:rFonts w:hint="eastAsia"/>
          </w:rPr>
          <w:delText>图表</w:delText>
        </w:r>
      </w:del>
      <w:r>
        <w:rPr>
          <w:rFonts w:hint="eastAsia"/>
        </w:rPr>
        <w:t xml:space="preserve"> 3.2</w:t>
      </w:r>
      <w:del w:id="506" w:author="李志成" w:date="2013-05-14T20:24:00Z">
        <w:r w:rsidR="00453834" w:rsidDel="003A4670">
          <w:rPr>
            <w:rFonts w:hint="eastAsia"/>
          </w:rPr>
          <w:delText>图表</w:delText>
        </w:r>
      </w:del>
      <w:r w:rsidR="00453834">
        <w:rPr>
          <w:rFonts w:hint="eastAsia"/>
        </w:rPr>
        <w:t xml:space="preserve"> </w:t>
      </w:r>
      <w:ins w:id="507"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508"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509" w:author="李志成" w:date="2013-05-14T20:25:00Z">
        <w:r>
          <w:rPr>
            <w:noProof/>
          </w:rPr>
          <w:t>21</w:t>
        </w:r>
        <w:r>
          <w:fldChar w:fldCharType="end"/>
        </w:r>
      </w:ins>
      <w:del w:id="510"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21</w:delText>
        </w:r>
        <w:r w:rsidR="00D27196" w:rsidDel="003A4670">
          <w:fldChar w:fldCharType="end"/>
        </w:r>
      </w:del>
      <w:r w:rsidR="00453834">
        <w:rPr>
          <w:rFonts w:cs="Arial" w:hint="eastAsia"/>
          <w:noProof/>
        </w:rPr>
        <w:t>部分中间结果</w:t>
      </w:r>
    </w:p>
    <w:tbl>
      <w:tblPr>
        <w:tblStyle w:val="ac"/>
        <w:tblW w:w="0" w:type="auto"/>
        <w:jc w:val="center"/>
        <w:tblLook w:val="04A0" w:firstRow="1" w:lastRow="0" w:firstColumn="1" w:lastColumn="0" w:noHBand="0" w:noVBand="1"/>
      </w:tblPr>
      <w:tblGrid>
        <w:gridCol w:w="3997"/>
        <w:gridCol w:w="3997"/>
      </w:tblGrid>
      <w:tr w:rsidR="004F7F1C" w14:paraId="3E9262BB" w14:textId="77777777" w:rsidTr="0014623F">
        <w:trPr>
          <w:jc w:val="center"/>
        </w:trPr>
        <w:tc>
          <w:tcPr>
            <w:tcW w:w="0" w:type="auto"/>
          </w:tcPr>
          <w:p w14:paraId="29BA18EF" w14:textId="77777777" w:rsidR="004F7F1C" w:rsidRDefault="004F7F1C" w:rsidP="007004FA">
            <w:r>
              <w:rPr>
                <w:rFonts w:hint="eastAsia"/>
              </w:rPr>
              <w:t>吞吐量</w:t>
            </w:r>
            <w:r>
              <w:rPr>
                <w:rFonts w:hint="eastAsia"/>
              </w:rPr>
              <w:t>CDF</w:t>
            </w:r>
          </w:p>
        </w:tc>
        <w:tc>
          <w:tcPr>
            <w:tcW w:w="0" w:type="auto"/>
          </w:tcPr>
          <w:p w14:paraId="635B3F25" w14:textId="77777777" w:rsidR="004F7F1C" w:rsidRDefault="004F7F1C" w:rsidP="007004FA">
            <w:r>
              <w:rPr>
                <w:rFonts w:hint="eastAsia"/>
              </w:rPr>
              <w:t>平均每扇区吞吐量</w:t>
            </w:r>
          </w:p>
        </w:tc>
      </w:tr>
      <w:tr w:rsidR="004F7F1C" w14:paraId="57137C95" w14:textId="77777777" w:rsidTr="0014623F">
        <w:trPr>
          <w:jc w:val="center"/>
        </w:trPr>
        <w:tc>
          <w:tcPr>
            <w:tcW w:w="0" w:type="auto"/>
          </w:tcPr>
          <w:p w14:paraId="10E2762E" w14:textId="77777777" w:rsidR="004F7F1C" w:rsidRDefault="003A04C8" w:rsidP="007004FA">
            <w:r>
              <w:rPr>
                <w:noProof/>
              </w:rPr>
              <w:lastRenderedPageBreak/>
              <w:drawing>
                <wp:inline distT="0" distB="0" distL="0" distR="0" wp14:anchorId="4A1DF04D" wp14:editId="79989ADA">
                  <wp:extent cx="2401200" cy="18000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5ADC78CF" w14:textId="77777777" w:rsidR="004F7F1C" w:rsidRDefault="003A04C8" w:rsidP="007004FA">
            <w:r>
              <w:rPr>
                <w:noProof/>
              </w:rPr>
              <w:drawing>
                <wp:inline distT="0" distB="0" distL="0" distR="0" wp14:anchorId="6E799813" wp14:editId="49CC0CE9">
                  <wp:extent cx="2401200" cy="180000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9"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4F7F1C" w14:paraId="47DB8DCD" w14:textId="77777777" w:rsidTr="0014623F">
        <w:trPr>
          <w:jc w:val="center"/>
        </w:trPr>
        <w:tc>
          <w:tcPr>
            <w:tcW w:w="0" w:type="auto"/>
          </w:tcPr>
          <w:p w14:paraId="219F42BD" w14:textId="77777777" w:rsidR="004F7F1C" w:rsidRDefault="004F7F1C" w:rsidP="007004FA">
            <w:r>
              <w:rPr>
                <w:rFonts w:hint="eastAsia"/>
              </w:rPr>
              <w:t>MCS</w:t>
            </w:r>
          </w:p>
        </w:tc>
        <w:tc>
          <w:tcPr>
            <w:tcW w:w="0" w:type="auto"/>
          </w:tcPr>
          <w:p w14:paraId="75D001A2" w14:textId="77777777" w:rsidR="004F7F1C" w:rsidRDefault="004F7F1C" w:rsidP="007004FA">
            <w:r>
              <w:rPr>
                <w:rFonts w:hint="eastAsia"/>
              </w:rPr>
              <w:t>HARQ</w:t>
            </w:r>
          </w:p>
        </w:tc>
      </w:tr>
      <w:tr w:rsidR="004F7F1C" w14:paraId="3E30276F" w14:textId="77777777" w:rsidTr="0014623F">
        <w:trPr>
          <w:jc w:val="center"/>
        </w:trPr>
        <w:tc>
          <w:tcPr>
            <w:tcW w:w="0" w:type="auto"/>
          </w:tcPr>
          <w:p w14:paraId="4CDBC551" w14:textId="77777777" w:rsidR="004F7F1C" w:rsidRDefault="003A04C8" w:rsidP="007004FA">
            <w:r>
              <w:rPr>
                <w:noProof/>
              </w:rPr>
              <w:drawing>
                <wp:inline distT="0" distB="0" distL="0" distR="0" wp14:anchorId="341811CC" wp14:editId="1A6FA012">
                  <wp:extent cx="2401200" cy="180000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262D9815" w14:textId="77777777" w:rsidR="004F7F1C" w:rsidRDefault="003A04C8" w:rsidP="007004FA">
            <w:r>
              <w:rPr>
                <w:noProof/>
              </w:rPr>
              <w:drawing>
                <wp:inline distT="0" distB="0" distL="0" distR="0" wp14:anchorId="475C87AA" wp14:editId="43CD5648">
                  <wp:extent cx="2307600" cy="180000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r>
      <w:tr w:rsidR="004F7F1C" w14:paraId="4E91058D" w14:textId="77777777" w:rsidTr="0014623F">
        <w:trPr>
          <w:jc w:val="center"/>
        </w:trPr>
        <w:tc>
          <w:tcPr>
            <w:tcW w:w="0" w:type="auto"/>
          </w:tcPr>
          <w:p w14:paraId="5865A3F1" w14:textId="77777777" w:rsidR="004F7F1C" w:rsidRDefault="004F7F1C" w:rsidP="007004FA">
            <w:r>
              <w:rPr>
                <w:rFonts w:hint="eastAsia"/>
              </w:rPr>
              <w:t>上行每用户平均载干比</w:t>
            </w:r>
          </w:p>
        </w:tc>
        <w:tc>
          <w:tcPr>
            <w:tcW w:w="0" w:type="auto"/>
          </w:tcPr>
          <w:p w14:paraId="4E4F2D7D" w14:textId="77777777" w:rsidR="004F7F1C" w:rsidRPr="004F7F1C" w:rsidRDefault="004F7F1C" w:rsidP="007004FA">
            <w:r>
              <w:rPr>
                <w:rFonts w:hint="eastAsia"/>
              </w:rPr>
              <w:t>下行</w:t>
            </w:r>
            <w:r>
              <w:rPr>
                <w:rFonts w:hint="eastAsia"/>
              </w:rPr>
              <w:t>Geometry</w:t>
            </w:r>
          </w:p>
        </w:tc>
      </w:tr>
      <w:tr w:rsidR="004F7F1C" w14:paraId="799951E8" w14:textId="77777777" w:rsidTr="0014623F">
        <w:trPr>
          <w:jc w:val="center"/>
        </w:trPr>
        <w:tc>
          <w:tcPr>
            <w:tcW w:w="0" w:type="auto"/>
          </w:tcPr>
          <w:p w14:paraId="2C8ED6B4" w14:textId="77777777" w:rsidR="004F7F1C" w:rsidRDefault="003A04C8" w:rsidP="007004FA">
            <w:r>
              <w:rPr>
                <w:noProof/>
              </w:rPr>
              <w:drawing>
                <wp:inline distT="0" distB="0" distL="0" distR="0" wp14:anchorId="3773D39C" wp14:editId="7189DE23">
                  <wp:extent cx="2401200" cy="18000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7ECF811E" w14:textId="77777777" w:rsidR="004F7F1C" w:rsidRDefault="003A04C8" w:rsidP="007004FA">
            <w:r>
              <w:rPr>
                <w:noProof/>
              </w:rPr>
              <w:drawing>
                <wp:inline distT="0" distB="0" distL="0" distR="0" wp14:anchorId="511BD615" wp14:editId="33F0B6BA">
                  <wp:extent cx="2307600" cy="180000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r>
      <w:tr w:rsidR="004F7F1C" w14:paraId="554D064B" w14:textId="77777777" w:rsidTr="0014623F">
        <w:trPr>
          <w:jc w:val="center"/>
        </w:trPr>
        <w:tc>
          <w:tcPr>
            <w:tcW w:w="0" w:type="auto"/>
          </w:tcPr>
          <w:p w14:paraId="09E834C9" w14:textId="77777777" w:rsidR="004F7F1C" w:rsidRDefault="004F7F1C" w:rsidP="007004FA">
            <w:r>
              <w:rPr>
                <w:rFonts w:hint="eastAsia"/>
              </w:rPr>
              <w:t>Coupling Gain</w:t>
            </w:r>
          </w:p>
        </w:tc>
        <w:tc>
          <w:tcPr>
            <w:tcW w:w="0" w:type="auto"/>
          </w:tcPr>
          <w:p w14:paraId="2C3DAE1B" w14:textId="77777777" w:rsidR="004F7F1C" w:rsidRDefault="004F7F1C" w:rsidP="007004FA"/>
        </w:tc>
      </w:tr>
      <w:tr w:rsidR="004F7F1C" w14:paraId="24252C0E" w14:textId="77777777" w:rsidTr="0014623F">
        <w:trPr>
          <w:jc w:val="center"/>
        </w:trPr>
        <w:tc>
          <w:tcPr>
            <w:tcW w:w="0" w:type="auto"/>
          </w:tcPr>
          <w:p w14:paraId="06F745D7" w14:textId="77777777" w:rsidR="004F7F1C" w:rsidRDefault="00E93ADC" w:rsidP="007004FA">
            <w:r w:rsidRPr="00533A40">
              <w:rPr>
                <w:noProof/>
              </w:rPr>
              <w:lastRenderedPageBreak/>
              <w:drawing>
                <wp:inline distT="0" distB="0" distL="0" distR="0" wp14:anchorId="349EC1E8" wp14:editId="4981ADEF">
                  <wp:extent cx="2376000" cy="1800000"/>
                  <wp:effectExtent l="0" t="0" r="0" b="0"/>
                  <wp:docPr id="3" name="图片 3" descr="C:\Users\yangbei\Documents\Tencent Files\835561504\Image\)[A%G]3~XF3[NZ@Z{@%8${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angbei\Documents\Tencent Files\835561504\Image\)[A%G]3~XF3[NZ@Z{@%8${S.jpg"/>
                          <pic:cNvPicPr>
                            <a:picLocks noChangeAspect="1" noChangeArrowheads="1"/>
                          </pic:cNvPicPr>
                        </pic:nvPicPr>
                        <pic:blipFill rotWithShape="1">
                          <a:blip r:embed="rId754">
                            <a:clrChange>
                              <a:clrFrom>
                                <a:srgbClr val="CCCCCC"/>
                              </a:clrFrom>
                              <a:clrTo>
                                <a:srgbClr val="CCCCCC">
                                  <a:alpha val="0"/>
                                </a:srgbClr>
                              </a:clrTo>
                            </a:clrChange>
                            <a:extLst>
                              <a:ext uri="{28A0092B-C50C-407E-A947-70E740481C1C}">
                                <a14:useLocalDpi xmlns:a14="http://schemas.microsoft.com/office/drawing/2010/main" val="0"/>
                              </a:ext>
                            </a:extLst>
                          </a:blip>
                          <a:srcRect b="1299"/>
                          <a:stretch/>
                        </pic:blipFill>
                        <pic:spPr bwMode="auto">
                          <a:xfrm>
                            <a:off x="0" y="0"/>
                            <a:ext cx="2376000"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Pr>
          <w:p w14:paraId="573EED5F" w14:textId="77777777" w:rsidR="004F7F1C" w:rsidRDefault="004F7F1C" w:rsidP="007004FA"/>
        </w:tc>
      </w:tr>
    </w:tbl>
    <w:p w14:paraId="4117E70F" w14:textId="77777777" w:rsidR="003A04C8" w:rsidRDefault="004F7F1C">
      <w:pPr>
        <w:rPr>
          <w:rFonts w:cs="Arial"/>
          <w:noProof/>
        </w:rPr>
      </w:pPr>
      <w:r>
        <w:rPr>
          <w:rFonts w:cs="Arial" w:hint="eastAsia"/>
          <w:noProof/>
        </w:rPr>
        <w:tab/>
      </w:r>
      <w:r>
        <w:rPr>
          <w:rFonts w:cs="Arial" w:hint="eastAsia"/>
          <w:noProof/>
        </w:rPr>
        <w:t>部分仿真参数如下表所示：</w:t>
      </w:r>
    </w:p>
    <w:p w14:paraId="4D07F959" w14:textId="77777777" w:rsidR="004F7F1C" w:rsidRDefault="00D27196" w:rsidP="00D27196">
      <w:pPr>
        <w:pStyle w:val="ad"/>
        <w:rPr>
          <w:rFonts w:cs="Arial"/>
          <w:noProof/>
        </w:rPr>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14</w:t>
      </w:r>
      <w:r w:rsidR="006550EB">
        <w:fldChar w:fldCharType="end"/>
      </w:r>
      <w:r>
        <w:rPr>
          <w:rFonts w:hint="eastAsia"/>
        </w:rPr>
        <w:t xml:space="preserve"> </w:t>
      </w:r>
      <w:r w:rsidR="004F7F1C">
        <w:rPr>
          <w:rFonts w:cs="Arial" w:hint="eastAsia"/>
          <w:noProof/>
        </w:rPr>
        <w:t>部分仿真参数</w:t>
      </w:r>
    </w:p>
    <w:tbl>
      <w:tblPr>
        <w:tblStyle w:val="ac"/>
        <w:tblW w:w="0" w:type="auto"/>
        <w:jc w:val="center"/>
        <w:tblLook w:val="04A0" w:firstRow="1" w:lastRow="0" w:firstColumn="1" w:lastColumn="0" w:noHBand="0" w:noVBand="1"/>
      </w:tblPr>
      <w:tblGrid>
        <w:gridCol w:w="1656"/>
        <w:gridCol w:w="2978"/>
      </w:tblGrid>
      <w:tr w:rsidR="004F7F1C" w14:paraId="3A276371" w14:textId="77777777" w:rsidTr="0014623F">
        <w:trPr>
          <w:jc w:val="center"/>
        </w:trPr>
        <w:tc>
          <w:tcPr>
            <w:tcW w:w="0" w:type="auto"/>
          </w:tcPr>
          <w:p w14:paraId="45F5AF70" w14:textId="77777777" w:rsidR="004F7F1C" w:rsidRDefault="004F7F1C" w:rsidP="00F66EAD">
            <w:pPr>
              <w:rPr>
                <w:rFonts w:cs="Arial"/>
                <w:noProof/>
              </w:rPr>
            </w:pPr>
            <w:r>
              <w:rPr>
                <w:rFonts w:cs="Arial" w:hint="eastAsia"/>
                <w:noProof/>
              </w:rPr>
              <w:t>仿真时间</w:t>
            </w:r>
          </w:p>
        </w:tc>
        <w:tc>
          <w:tcPr>
            <w:tcW w:w="0" w:type="auto"/>
          </w:tcPr>
          <w:p w14:paraId="7D5828EF" w14:textId="77777777" w:rsidR="004F7F1C" w:rsidRDefault="004F7F1C" w:rsidP="00F66EAD">
            <w:pPr>
              <w:rPr>
                <w:rFonts w:cs="Arial"/>
                <w:noProof/>
              </w:rPr>
            </w:pPr>
            <w:r>
              <w:rPr>
                <w:rFonts w:hint="eastAsia"/>
              </w:rPr>
              <w:t>1drop  100prehot + 400TTI</w:t>
            </w:r>
          </w:p>
        </w:tc>
      </w:tr>
      <w:tr w:rsidR="004F7F1C" w14:paraId="1240D0B5" w14:textId="77777777" w:rsidTr="0014623F">
        <w:trPr>
          <w:jc w:val="center"/>
        </w:trPr>
        <w:tc>
          <w:tcPr>
            <w:tcW w:w="0" w:type="auto"/>
          </w:tcPr>
          <w:p w14:paraId="141EC164" w14:textId="77777777" w:rsidR="004F7F1C" w:rsidRDefault="004F7F1C" w:rsidP="00F66EAD">
            <w:pPr>
              <w:rPr>
                <w:rFonts w:cs="Arial"/>
                <w:noProof/>
              </w:rPr>
            </w:pPr>
            <w:r>
              <w:rPr>
                <w:rFonts w:cs="Arial" w:hint="eastAsia"/>
                <w:noProof/>
              </w:rPr>
              <w:t>干扰平均方式</w:t>
            </w:r>
          </w:p>
        </w:tc>
        <w:tc>
          <w:tcPr>
            <w:tcW w:w="0" w:type="auto"/>
          </w:tcPr>
          <w:p w14:paraId="7AEDDCE9" w14:textId="77777777" w:rsidR="004F7F1C" w:rsidRDefault="004F7F1C" w:rsidP="00F66EAD">
            <w:pPr>
              <w:rPr>
                <w:rFonts w:cs="Arial"/>
                <w:noProof/>
              </w:rPr>
            </w:pPr>
            <w:r>
              <w:rPr>
                <w:rFonts w:cs="Arial" w:hint="eastAsia"/>
                <w:noProof/>
              </w:rPr>
              <w:t>全时域全频域平均</w:t>
            </w:r>
          </w:p>
        </w:tc>
      </w:tr>
    </w:tbl>
    <w:p w14:paraId="5B935F2F" w14:textId="77777777" w:rsidR="003A04C8" w:rsidRDefault="00F66EAD">
      <w:pPr>
        <w:pStyle w:val="3"/>
        <w:rPr>
          <w:noProof/>
        </w:rPr>
      </w:pPr>
      <w:bookmarkStart w:id="511" w:name="_Toc344200330"/>
      <w:r>
        <w:rPr>
          <w:rFonts w:hint="eastAsia"/>
          <w:noProof/>
        </w:rPr>
        <w:t>上行自评估校准</w:t>
      </w:r>
      <w:bookmarkEnd w:id="511"/>
    </w:p>
    <w:p w14:paraId="3FB76717" w14:textId="77777777" w:rsidR="003A04C8" w:rsidRDefault="00F66EAD">
      <w:pPr>
        <w:ind w:left="420"/>
        <w:rPr>
          <w:rFonts w:cs="Arial"/>
          <w:noProof/>
        </w:rPr>
      </w:pPr>
      <w:r>
        <w:rPr>
          <w:rFonts w:cs="Arial" w:hint="eastAsia"/>
          <w:noProof/>
        </w:rPr>
        <w:t>上行</w:t>
      </w:r>
      <w:r>
        <w:rPr>
          <w:rFonts w:cs="Arial" w:hint="eastAsia"/>
          <w:noProof/>
        </w:rPr>
        <w:t>ITU</w:t>
      </w:r>
      <w:r>
        <w:rPr>
          <w:rFonts w:cs="Arial" w:hint="eastAsia"/>
          <w:noProof/>
        </w:rPr>
        <w:t>自评估校准结果如下所示：</w:t>
      </w:r>
    </w:p>
    <w:p w14:paraId="79FAAF19" w14:textId="77777777" w:rsidR="00CD1878" w:rsidRDefault="00CD1878" w:rsidP="00CD1878">
      <w:pPr>
        <w:pStyle w:val="ad"/>
        <w:rPr>
          <w:rFonts w:cs="Arial"/>
          <w:noProof/>
        </w:rPr>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15</w:t>
      </w:r>
      <w:r w:rsidR="006550EB">
        <w:fldChar w:fldCharType="end"/>
      </w:r>
      <w:r>
        <w:rPr>
          <w:rFonts w:hint="eastAsia"/>
        </w:rPr>
        <w:t xml:space="preserve"> </w:t>
      </w:r>
      <w:r>
        <w:rPr>
          <w:rFonts w:hint="eastAsia"/>
        </w:rPr>
        <w:t>上行</w:t>
      </w:r>
      <w:r>
        <w:rPr>
          <w:rFonts w:hint="eastAsia"/>
        </w:rPr>
        <w:t>ITU</w:t>
      </w:r>
      <w:r>
        <w:rPr>
          <w:rFonts w:hint="eastAsia"/>
        </w:rPr>
        <w:t>自评估校准结果</w:t>
      </w:r>
    </w:p>
    <w:tbl>
      <w:tblPr>
        <w:tblStyle w:val="ac"/>
        <w:tblW w:w="0" w:type="auto"/>
        <w:jc w:val="center"/>
        <w:tblLook w:val="04A0" w:firstRow="1" w:lastRow="0" w:firstColumn="1" w:lastColumn="0" w:noHBand="0" w:noVBand="1"/>
      </w:tblPr>
      <w:tblGrid>
        <w:gridCol w:w="1076"/>
        <w:gridCol w:w="2049"/>
        <w:gridCol w:w="1176"/>
        <w:gridCol w:w="876"/>
      </w:tblGrid>
      <w:tr w:rsidR="004F7F1C" w14:paraId="1A70ACCE" w14:textId="77777777" w:rsidTr="0014623F">
        <w:trPr>
          <w:jc w:val="center"/>
        </w:trPr>
        <w:tc>
          <w:tcPr>
            <w:tcW w:w="0" w:type="auto"/>
          </w:tcPr>
          <w:p w14:paraId="211C58CE" w14:textId="77777777" w:rsidR="004F7F1C" w:rsidRDefault="004F7F1C" w:rsidP="00F66EAD">
            <w:pPr>
              <w:rPr>
                <w:rFonts w:cs="Arial"/>
                <w:noProof/>
              </w:rPr>
            </w:pPr>
          </w:p>
        </w:tc>
        <w:tc>
          <w:tcPr>
            <w:tcW w:w="0" w:type="auto"/>
          </w:tcPr>
          <w:p w14:paraId="5787A117" w14:textId="77777777" w:rsidR="004F7F1C" w:rsidRDefault="004F7F1C" w:rsidP="00F66EAD">
            <w:pPr>
              <w:rPr>
                <w:rFonts w:cs="Arial"/>
                <w:noProof/>
              </w:rPr>
            </w:pPr>
            <w:r w:rsidRPr="005E00A6">
              <w:rPr>
                <w:rFonts w:hint="eastAsia"/>
              </w:rPr>
              <w:t>Rel-8 (A) Source 1</w:t>
            </w:r>
          </w:p>
        </w:tc>
        <w:tc>
          <w:tcPr>
            <w:tcW w:w="0" w:type="auto"/>
          </w:tcPr>
          <w:p w14:paraId="093BC96C" w14:textId="77777777" w:rsidR="004F7F1C" w:rsidRDefault="004F7F1C" w:rsidP="00F66EAD">
            <w:pPr>
              <w:rPr>
                <w:rFonts w:cs="Arial"/>
                <w:noProof/>
              </w:rPr>
            </w:pPr>
            <w:r>
              <w:rPr>
                <w:rFonts w:cs="Arial" w:hint="eastAsia"/>
                <w:noProof/>
              </w:rPr>
              <w:t>平均结果</w:t>
            </w:r>
          </w:p>
        </w:tc>
        <w:tc>
          <w:tcPr>
            <w:tcW w:w="0" w:type="auto"/>
          </w:tcPr>
          <w:p w14:paraId="55AAF472" w14:textId="77777777" w:rsidR="004F7F1C" w:rsidRDefault="00F75C5C" w:rsidP="00F66EAD">
            <w:pPr>
              <w:rPr>
                <w:rFonts w:cs="Arial"/>
                <w:noProof/>
              </w:rPr>
            </w:pPr>
            <w:r>
              <w:rPr>
                <w:rFonts w:hint="eastAsia"/>
              </w:rPr>
              <w:t>ITTC</w:t>
            </w:r>
          </w:p>
        </w:tc>
      </w:tr>
      <w:tr w:rsidR="004F7F1C" w14:paraId="67A9F70E" w14:textId="77777777" w:rsidTr="0014623F">
        <w:trPr>
          <w:jc w:val="center"/>
        </w:trPr>
        <w:tc>
          <w:tcPr>
            <w:tcW w:w="0" w:type="auto"/>
          </w:tcPr>
          <w:p w14:paraId="6FA22A2F" w14:textId="77777777" w:rsidR="004F7F1C" w:rsidRDefault="004F7F1C" w:rsidP="00F66EAD">
            <w:pPr>
              <w:rPr>
                <w:rFonts w:cs="Arial"/>
                <w:noProof/>
              </w:rPr>
            </w:pPr>
            <w:r w:rsidRPr="005E00A6">
              <w:rPr>
                <w:rFonts w:hint="eastAsia"/>
              </w:rPr>
              <w:t>cell ave</w:t>
            </w:r>
          </w:p>
        </w:tc>
        <w:tc>
          <w:tcPr>
            <w:tcW w:w="0" w:type="auto"/>
          </w:tcPr>
          <w:p w14:paraId="3B3934A0" w14:textId="77777777" w:rsidR="004F7F1C" w:rsidRDefault="004F7F1C" w:rsidP="00F66EAD">
            <w:pPr>
              <w:rPr>
                <w:rFonts w:cs="Arial"/>
                <w:noProof/>
              </w:rPr>
            </w:pPr>
            <w:r>
              <w:rPr>
                <w:rFonts w:eastAsiaTheme="minorEastAsia" w:hint="eastAsia"/>
              </w:rPr>
              <w:t>1.55</w:t>
            </w:r>
          </w:p>
        </w:tc>
        <w:tc>
          <w:tcPr>
            <w:tcW w:w="0" w:type="auto"/>
            <w:vAlign w:val="bottom"/>
          </w:tcPr>
          <w:p w14:paraId="1CA4B92A" w14:textId="77777777" w:rsidR="004F7F1C" w:rsidRDefault="004F7F1C" w:rsidP="00F66EAD">
            <w:pPr>
              <w:rPr>
                <w:rFonts w:cs="Arial"/>
                <w:noProof/>
              </w:rPr>
            </w:pPr>
            <w:r>
              <w:rPr>
                <w:rFonts w:ascii="Arial" w:hAnsi="Arial" w:cs="Arial"/>
                <w:sz w:val="20"/>
                <w:szCs w:val="20"/>
              </w:rPr>
              <w:t xml:space="preserve">1.55 </w:t>
            </w:r>
          </w:p>
        </w:tc>
        <w:tc>
          <w:tcPr>
            <w:tcW w:w="0" w:type="auto"/>
          </w:tcPr>
          <w:p w14:paraId="76604E55" w14:textId="77777777" w:rsidR="004F7F1C" w:rsidRDefault="004F7F1C" w:rsidP="00F66EAD">
            <w:pPr>
              <w:rPr>
                <w:rFonts w:cs="Arial"/>
                <w:noProof/>
              </w:rPr>
            </w:pPr>
            <w:r w:rsidRPr="005C6D45">
              <w:t>1.6792</w:t>
            </w:r>
          </w:p>
        </w:tc>
      </w:tr>
      <w:tr w:rsidR="004F7F1C" w14:paraId="4A5423CE" w14:textId="77777777" w:rsidTr="0014623F">
        <w:trPr>
          <w:jc w:val="center"/>
        </w:trPr>
        <w:tc>
          <w:tcPr>
            <w:tcW w:w="0" w:type="auto"/>
          </w:tcPr>
          <w:p w14:paraId="7E77CEBD" w14:textId="77777777" w:rsidR="004F7F1C" w:rsidRDefault="004F7F1C" w:rsidP="00F66EAD">
            <w:pPr>
              <w:rPr>
                <w:rFonts w:cs="Arial"/>
                <w:noProof/>
              </w:rPr>
            </w:pPr>
            <w:r w:rsidRPr="005E00A6">
              <w:rPr>
                <w:rFonts w:hint="eastAsia"/>
              </w:rPr>
              <w:t>cell edge</w:t>
            </w:r>
          </w:p>
        </w:tc>
        <w:tc>
          <w:tcPr>
            <w:tcW w:w="0" w:type="auto"/>
          </w:tcPr>
          <w:p w14:paraId="55433620" w14:textId="77777777" w:rsidR="004F7F1C" w:rsidRDefault="004F7F1C" w:rsidP="00F66EAD">
            <w:pPr>
              <w:rPr>
                <w:rFonts w:cs="Arial"/>
                <w:noProof/>
              </w:rPr>
            </w:pPr>
            <w:r>
              <w:rPr>
                <w:rFonts w:eastAsiaTheme="minorEastAsia" w:hint="eastAsia"/>
              </w:rPr>
              <w:t>0.078</w:t>
            </w:r>
          </w:p>
        </w:tc>
        <w:tc>
          <w:tcPr>
            <w:tcW w:w="0" w:type="auto"/>
            <w:vAlign w:val="bottom"/>
          </w:tcPr>
          <w:p w14:paraId="0E804112" w14:textId="77777777" w:rsidR="004F7F1C" w:rsidRDefault="004F7F1C" w:rsidP="00F66EAD">
            <w:pPr>
              <w:rPr>
                <w:rFonts w:cs="Arial"/>
                <w:noProof/>
              </w:rPr>
            </w:pPr>
            <w:r>
              <w:rPr>
                <w:rFonts w:ascii="Arial" w:hAnsi="Arial" w:cs="Arial"/>
                <w:sz w:val="20"/>
                <w:szCs w:val="20"/>
              </w:rPr>
              <w:t xml:space="preserve">0.069 </w:t>
            </w:r>
          </w:p>
        </w:tc>
        <w:tc>
          <w:tcPr>
            <w:tcW w:w="0" w:type="auto"/>
          </w:tcPr>
          <w:p w14:paraId="694D020A" w14:textId="77777777" w:rsidR="004F7F1C" w:rsidRDefault="004F7F1C" w:rsidP="00F66EAD">
            <w:pPr>
              <w:rPr>
                <w:rFonts w:cs="Arial"/>
                <w:noProof/>
              </w:rPr>
            </w:pPr>
            <w:r w:rsidRPr="005C6D45">
              <w:t>0.0875</w:t>
            </w:r>
          </w:p>
        </w:tc>
      </w:tr>
      <w:tr w:rsidR="004F7F1C" w14:paraId="07D1D1A2" w14:textId="77777777" w:rsidTr="0014623F">
        <w:trPr>
          <w:jc w:val="center"/>
        </w:trPr>
        <w:tc>
          <w:tcPr>
            <w:tcW w:w="0" w:type="auto"/>
          </w:tcPr>
          <w:p w14:paraId="18EE7E70" w14:textId="77777777" w:rsidR="004F7F1C" w:rsidRDefault="004F7F1C" w:rsidP="00F66EAD">
            <w:pPr>
              <w:rPr>
                <w:rFonts w:cs="Arial"/>
                <w:noProof/>
              </w:rPr>
            </w:pPr>
            <w:r w:rsidRPr="005E00A6">
              <w:rPr>
                <w:rFonts w:hint="eastAsia"/>
              </w:rPr>
              <w:t>IoT</w:t>
            </w:r>
          </w:p>
        </w:tc>
        <w:tc>
          <w:tcPr>
            <w:tcW w:w="0" w:type="auto"/>
          </w:tcPr>
          <w:p w14:paraId="1075580C" w14:textId="77777777" w:rsidR="004F7F1C" w:rsidRDefault="004F7F1C" w:rsidP="00F66EAD">
            <w:pPr>
              <w:rPr>
                <w:rFonts w:cs="Arial"/>
                <w:noProof/>
              </w:rPr>
            </w:pPr>
            <w:r>
              <w:rPr>
                <w:rFonts w:eastAsiaTheme="minorEastAsia" w:hint="eastAsia"/>
              </w:rPr>
              <w:t>5.14</w:t>
            </w:r>
          </w:p>
        </w:tc>
        <w:tc>
          <w:tcPr>
            <w:tcW w:w="0" w:type="auto"/>
            <w:vAlign w:val="bottom"/>
          </w:tcPr>
          <w:p w14:paraId="00BF712C" w14:textId="77777777" w:rsidR="004F7F1C" w:rsidRDefault="004F7F1C" w:rsidP="00F66EAD">
            <w:pPr>
              <w:rPr>
                <w:rFonts w:cs="Arial"/>
                <w:noProof/>
              </w:rPr>
            </w:pPr>
            <w:r>
              <w:rPr>
                <w:rFonts w:ascii="Arial" w:hAnsi="Arial" w:cs="Arial"/>
                <w:sz w:val="20"/>
                <w:szCs w:val="20"/>
              </w:rPr>
              <w:t xml:space="preserve">9.50 </w:t>
            </w:r>
          </w:p>
        </w:tc>
        <w:tc>
          <w:tcPr>
            <w:tcW w:w="0" w:type="auto"/>
          </w:tcPr>
          <w:p w14:paraId="4B6549EC" w14:textId="77777777" w:rsidR="004F7F1C" w:rsidRDefault="004F7F1C" w:rsidP="00F66EAD">
            <w:pPr>
              <w:rPr>
                <w:rFonts w:cs="Arial"/>
                <w:noProof/>
              </w:rPr>
            </w:pPr>
            <w:r>
              <w:rPr>
                <w:rFonts w:hint="eastAsia"/>
              </w:rPr>
              <w:t>5.8671</w:t>
            </w:r>
          </w:p>
        </w:tc>
      </w:tr>
    </w:tbl>
    <w:p w14:paraId="1763EC33" w14:textId="77777777" w:rsidR="003A04C8" w:rsidRDefault="00F75C5C">
      <w:pPr>
        <w:ind w:firstLine="420"/>
        <w:rPr>
          <w:rFonts w:cs="Arial"/>
          <w:noProof/>
        </w:rPr>
      </w:pPr>
      <w:r>
        <w:rPr>
          <w:rFonts w:cs="Arial" w:hint="eastAsia"/>
          <w:noProof/>
        </w:rPr>
        <w:t>从校准结果上看，平台的结果无论是从平均用户吞吐量还是小区边缘吞吐量上均高于自评估结果，可能原因是仿真所采用的</w:t>
      </w:r>
      <w:r>
        <w:rPr>
          <w:rFonts w:cs="Arial" w:hint="eastAsia"/>
          <w:noProof/>
        </w:rPr>
        <w:t>MMSE</w:t>
      </w:r>
      <w:r>
        <w:rPr>
          <w:rFonts w:cs="Arial" w:hint="eastAsia"/>
          <w:noProof/>
        </w:rPr>
        <w:t>检测算法是非常理想的</w:t>
      </w:r>
      <w:r>
        <w:rPr>
          <w:rFonts w:cs="Arial" w:hint="eastAsia"/>
          <w:noProof/>
        </w:rPr>
        <w:t>MMSE IRC</w:t>
      </w:r>
      <w:r>
        <w:rPr>
          <w:rFonts w:cs="Arial" w:hint="eastAsia"/>
          <w:noProof/>
        </w:rPr>
        <w:t>。</w:t>
      </w:r>
    </w:p>
    <w:p w14:paraId="6F692AC7" w14:textId="77777777" w:rsidR="003A04C8" w:rsidRDefault="00F75C5C">
      <w:pPr>
        <w:ind w:firstLine="420"/>
        <w:rPr>
          <w:rFonts w:cs="Arial"/>
          <w:noProof/>
        </w:rPr>
      </w:pPr>
      <w:r>
        <w:rPr>
          <w:rFonts w:cs="Arial" w:hint="eastAsia"/>
          <w:noProof/>
        </w:rPr>
        <w:t>注：如非特殊说明，则</w:t>
      </w:r>
      <w:r>
        <w:rPr>
          <w:rFonts w:cs="Arial" w:hint="eastAsia"/>
          <w:noProof/>
        </w:rPr>
        <w:t>MMSE</w:t>
      </w:r>
      <w:r>
        <w:rPr>
          <w:rFonts w:cs="Arial" w:hint="eastAsia"/>
          <w:noProof/>
        </w:rPr>
        <w:t>检测算法均采用</w:t>
      </w:r>
      <w:r>
        <w:rPr>
          <w:rFonts w:cs="Arial" w:hint="eastAsia"/>
          <w:noProof/>
        </w:rPr>
        <w:t>MMSE IRC</w:t>
      </w:r>
      <w:r>
        <w:rPr>
          <w:rFonts w:cs="Arial" w:hint="eastAsia"/>
          <w:noProof/>
        </w:rPr>
        <w:t>。</w:t>
      </w:r>
    </w:p>
    <w:p w14:paraId="309B14B9" w14:textId="77777777" w:rsidR="003A04C8" w:rsidRDefault="004F7F1C">
      <w:pPr>
        <w:ind w:firstLine="420"/>
        <w:rPr>
          <w:rFonts w:cs="Arial"/>
          <w:noProof/>
        </w:rPr>
      </w:pPr>
      <w:r>
        <w:rPr>
          <w:rFonts w:cs="Arial" w:hint="eastAsia"/>
          <w:noProof/>
        </w:rPr>
        <w:t>部分中间结果如下所示：</w:t>
      </w:r>
    </w:p>
    <w:p w14:paraId="4876BD92" w14:textId="77777777" w:rsidR="004F7F1C" w:rsidRDefault="003A4670" w:rsidP="00B80682">
      <w:pPr>
        <w:pStyle w:val="ad"/>
        <w:rPr>
          <w:rFonts w:cs="Arial"/>
          <w:noProof/>
        </w:rPr>
      </w:pPr>
      <w:r>
        <w:rPr>
          <w:rFonts w:hint="eastAsia"/>
        </w:rPr>
        <w:t>图表</w:t>
      </w:r>
      <w:r>
        <w:rPr>
          <w:rFonts w:hint="eastAsia"/>
        </w:rPr>
        <w:t xml:space="preserve"> 3.2</w:t>
      </w:r>
      <w:del w:id="512" w:author="李志成" w:date="2013-05-14T20:24:00Z">
        <w:r w:rsidDel="003A4670">
          <w:rPr>
            <w:rFonts w:hint="eastAsia"/>
          </w:rPr>
          <w:delText>图表</w:delText>
        </w:r>
      </w:del>
      <w:r>
        <w:rPr>
          <w:rFonts w:hint="eastAsia"/>
        </w:rPr>
        <w:t xml:space="preserve"> 3.2</w:t>
      </w:r>
      <w:del w:id="513" w:author="李志成" w:date="2013-05-14T20:24:00Z">
        <w:r w:rsidR="004F7F1C" w:rsidDel="003A4670">
          <w:rPr>
            <w:rFonts w:hint="eastAsia"/>
          </w:rPr>
          <w:delText>图表</w:delText>
        </w:r>
      </w:del>
      <w:r w:rsidR="004F7F1C">
        <w:rPr>
          <w:rFonts w:hint="eastAsia"/>
        </w:rPr>
        <w:t xml:space="preserve"> </w:t>
      </w:r>
      <w:ins w:id="514"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515"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516" w:author="李志成" w:date="2013-05-14T20:25:00Z">
        <w:r>
          <w:rPr>
            <w:noProof/>
          </w:rPr>
          <w:t>22</w:t>
        </w:r>
        <w:r>
          <w:fldChar w:fldCharType="end"/>
        </w:r>
      </w:ins>
      <w:del w:id="517"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22</w:delText>
        </w:r>
        <w:r w:rsidR="00D27196" w:rsidDel="003A4670">
          <w:fldChar w:fldCharType="end"/>
        </w:r>
      </w:del>
      <w:r w:rsidR="004F7F1C">
        <w:rPr>
          <w:rFonts w:cs="Arial" w:hint="eastAsia"/>
          <w:noProof/>
        </w:rPr>
        <w:t>部分中间结果</w:t>
      </w:r>
    </w:p>
    <w:tbl>
      <w:tblPr>
        <w:tblStyle w:val="ac"/>
        <w:tblW w:w="0" w:type="auto"/>
        <w:jc w:val="center"/>
        <w:tblLook w:val="04A0" w:firstRow="1" w:lastRow="0" w:firstColumn="1" w:lastColumn="0" w:noHBand="0" w:noVBand="1"/>
      </w:tblPr>
      <w:tblGrid>
        <w:gridCol w:w="4606"/>
        <w:gridCol w:w="4686"/>
      </w:tblGrid>
      <w:tr w:rsidR="004F7F1C" w14:paraId="060A49E6" w14:textId="77777777" w:rsidTr="0014623F">
        <w:trPr>
          <w:jc w:val="center"/>
        </w:trPr>
        <w:tc>
          <w:tcPr>
            <w:tcW w:w="0" w:type="auto"/>
          </w:tcPr>
          <w:p w14:paraId="0E536501" w14:textId="77777777" w:rsidR="004F7F1C" w:rsidRDefault="004F7F1C" w:rsidP="004F7F1C">
            <w:r>
              <w:rPr>
                <w:rFonts w:hint="eastAsia"/>
              </w:rPr>
              <w:t>吞吐量</w:t>
            </w:r>
            <w:r>
              <w:rPr>
                <w:rFonts w:hint="eastAsia"/>
              </w:rPr>
              <w:t>CDF</w:t>
            </w:r>
          </w:p>
        </w:tc>
        <w:tc>
          <w:tcPr>
            <w:tcW w:w="0" w:type="auto"/>
          </w:tcPr>
          <w:p w14:paraId="30569E79" w14:textId="77777777" w:rsidR="004F7F1C" w:rsidRDefault="004F7F1C" w:rsidP="004F7F1C">
            <w:r>
              <w:rPr>
                <w:rFonts w:hint="eastAsia"/>
              </w:rPr>
              <w:t>平均每扇区吞吐量</w:t>
            </w:r>
          </w:p>
        </w:tc>
      </w:tr>
      <w:tr w:rsidR="004F7F1C" w14:paraId="1FD493E8" w14:textId="77777777" w:rsidTr="0014623F">
        <w:trPr>
          <w:jc w:val="center"/>
        </w:trPr>
        <w:tc>
          <w:tcPr>
            <w:tcW w:w="0" w:type="auto"/>
          </w:tcPr>
          <w:p w14:paraId="53C1AA09" w14:textId="77777777" w:rsidR="004F7F1C" w:rsidRDefault="003A04C8" w:rsidP="004F7F1C">
            <w:r>
              <w:rPr>
                <w:noProof/>
              </w:rPr>
              <w:lastRenderedPageBreak/>
              <w:drawing>
                <wp:inline distT="0" distB="0" distL="0" distR="0" wp14:anchorId="0EFA7CB3" wp14:editId="3A8E8E75">
                  <wp:extent cx="2401200" cy="180000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5"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47A4FEED" w14:textId="77777777" w:rsidR="004F7F1C" w:rsidRDefault="003A04C8" w:rsidP="004F7F1C">
            <w:r>
              <w:rPr>
                <w:noProof/>
              </w:rPr>
              <w:drawing>
                <wp:inline distT="0" distB="0" distL="0" distR="0" wp14:anchorId="09FBF786" wp14:editId="22537B11">
                  <wp:extent cx="2401200" cy="18000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6"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4F7F1C" w14:paraId="326CE3E6" w14:textId="77777777" w:rsidTr="0014623F">
        <w:trPr>
          <w:jc w:val="center"/>
        </w:trPr>
        <w:tc>
          <w:tcPr>
            <w:tcW w:w="0" w:type="auto"/>
          </w:tcPr>
          <w:p w14:paraId="393ADB89" w14:textId="77777777" w:rsidR="004F7F1C" w:rsidRDefault="004F7F1C" w:rsidP="004F7F1C">
            <w:r>
              <w:rPr>
                <w:rFonts w:hint="eastAsia"/>
              </w:rPr>
              <w:t>MCS</w:t>
            </w:r>
          </w:p>
        </w:tc>
        <w:tc>
          <w:tcPr>
            <w:tcW w:w="0" w:type="auto"/>
          </w:tcPr>
          <w:p w14:paraId="2204EFB6" w14:textId="77777777" w:rsidR="004F7F1C" w:rsidRDefault="004F7F1C" w:rsidP="004F7F1C">
            <w:r>
              <w:rPr>
                <w:rFonts w:hint="eastAsia"/>
              </w:rPr>
              <w:t>HARQ</w:t>
            </w:r>
          </w:p>
        </w:tc>
      </w:tr>
      <w:tr w:rsidR="004F7F1C" w14:paraId="152169A2" w14:textId="77777777" w:rsidTr="0014623F">
        <w:trPr>
          <w:jc w:val="center"/>
        </w:trPr>
        <w:tc>
          <w:tcPr>
            <w:tcW w:w="0" w:type="auto"/>
          </w:tcPr>
          <w:p w14:paraId="166FACAC" w14:textId="77777777" w:rsidR="004F7F1C" w:rsidRDefault="003A04C8" w:rsidP="004F7F1C">
            <w:r>
              <w:rPr>
                <w:noProof/>
              </w:rPr>
              <w:drawing>
                <wp:inline distT="0" distB="0" distL="0" distR="0" wp14:anchorId="77A4F52B" wp14:editId="0E5E6318">
                  <wp:extent cx="2401200" cy="18000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7"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55400C36" w14:textId="77777777" w:rsidR="004F7F1C" w:rsidRDefault="003A04C8" w:rsidP="004F7F1C">
            <w:r>
              <w:rPr>
                <w:noProof/>
              </w:rPr>
              <w:drawing>
                <wp:inline distT="0" distB="0" distL="0" distR="0" wp14:anchorId="560C358E" wp14:editId="2D6F7E60">
                  <wp:extent cx="2307600" cy="18000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r>
      <w:tr w:rsidR="004F7F1C" w14:paraId="6FDBF31F" w14:textId="77777777" w:rsidTr="0014623F">
        <w:trPr>
          <w:jc w:val="center"/>
        </w:trPr>
        <w:tc>
          <w:tcPr>
            <w:tcW w:w="0" w:type="auto"/>
          </w:tcPr>
          <w:p w14:paraId="3DDE228D" w14:textId="77777777" w:rsidR="004F7F1C" w:rsidRDefault="004F7F1C" w:rsidP="004F7F1C">
            <w:r>
              <w:rPr>
                <w:rFonts w:hint="eastAsia"/>
              </w:rPr>
              <w:t>上行每用户平均载干比</w:t>
            </w:r>
          </w:p>
        </w:tc>
        <w:tc>
          <w:tcPr>
            <w:tcW w:w="0" w:type="auto"/>
          </w:tcPr>
          <w:p w14:paraId="0DE045A1" w14:textId="77777777" w:rsidR="004F7F1C" w:rsidRPr="004F7F1C" w:rsidRDefault="004F7F1C" w:rsidP="004F7F1C">
            <w:r>
              <w:rPr>
                <w:rFonts w:hint="eastAsia"/>
              </w:rPr>
              <w:t>下行</w:t>
            </w:r>
            <w:r>
              <w:rPr>
                <w:rFonts w:hint="eastAsia"/>
              </w:rPr>
              <w:t>Geometry</w:t>
            </w:r>
            <w:r w:rsidR="00E93ADC" w:rsidRPr="002209B4">
              <w:rPr>
                <w:rFonts w:hint="eastAsia"/>
                <w:sz w:val="18"/>
              </w:rPr>
              <w:t>（蓝线为仿真结果</w:t>
            </w:r>
            <w:r w:rsidR="00E93ADC" w:rsidRPr="002209B4">
              <w:rPr>
                <w:sz w:val="18"/>
              </w:rPr>
              <w:t xml:space="preserve"> </w:t>
            </w:r>
            <w:r w:rsidR="00E93ADC" w:rsidRPr="002209B4">
              <w:rPr>
                <w:rFonts w:hint="eastAsia"/>
                <w:sz w:val="18"/>
              </w:rPr>
              <w:t>虚线为校准结果）</w:t>
            </w:r>
          </w:p>
        </w:tc>
      </w:tr>
      <w:tr w:rsidR="004F7F1C" w14:paraId="0B48C29F" w14:textId="77777777" w:rsidTr="0014623F">
        <w:trPr>
          <w:jc w:val="center"/>
        </w:trPr>
        <w:tc>
          <w:tcPr>
            <w:tcW w:w="0" w:type="auto"/>
          </w:tcPr>
          <w:p w14:paraId="640AF0F5" w14:textId="77777777" w:rsidR="004F7F1C" w:rsidRDefault="003A04C8" w:rsidP="004F7F1C">
            <w:r>
              <w:rPr>
                <w:noProof/>
              </w:rPr>
              <w:drawing>
                <wp:inline distT="0" distB="0" distL="0" distR="0" wp14:anchorId="294FF108" wp14:editId="7ADE96AC">
                  <wp:extent cx="2401200" cy="18000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12CADB39" w14:textId="77777777" w:rsidR="004F7F1C" w:rsidRDefault="003A04C8" w:rsidP="004F7F1C">
            <w:r>
              <w:rPr>
                <w:noProof/>
              </w:rPr>
              <w:drawing>
                <wp:inline distT="0" distB="0" distL="0" distR="0" wp14:anchorId="48472B5C" wp14:editId="6D575165">
                  <wp:extent cx="2307600" cy="18000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r>
      <w:tr w:rsidR="004F7F1C" w14:paraId="6F9AC8ED" w14:textId="77777777" w:rsidTr="0014623F">
        <w:trPr>
          <w:jc w:val="center"/>
        </w:trPr>
        <w:tc>
          <w:tcPr>
            <w:tcW w:w="0" w:type="auto"/>
          </w:tcPr>
          <w:p w14:paraId="015F07FC" w14:textId="77777777" w:rsidR="004F7F1C" w:rsidRDefault="004F7F1C" w:rsidP="004F7F1C">
            <w:r>
              <w:rPr>
                <w:rFonts w:hint="eastAsia"/>
              </w:rPr>
              <w:t>Coupling Gain</w:t>
            </w:r>
            <w:r w:rsidR="00E93ADC" w:rsidRPr="002209B4">
              <w:rPr>
                <w:rFonts w:hint="eastAsia"/>
                <w:sz w:val="18"/>
              </w:rPr>
              <w:t>（绿线为仿真结果</w:t>
            </w:r>
            <w:r w:rsidR="00E93ADC" w:rsidRPr="008A1732">
              <w:rPr>
                <w:sz w:val="18"/>
              </w:rPr>
              <w:t xml:space="preserve"> </w:t>
            </w:r>
            <w:r w:rsidR="00E93ADC" w:rsidRPr="008A1732">
              <w:rPr>
                <w:rFonts w:hint="eastAsia"/>
                <w:sz w:val="18"/>
              </w:rPr>
              <w:t>虚线为校准结果）</w:t>
            </w:r>
          </w:p>
        </w:tc>
        <w:tc>
          <w:tcPr>
            <w:tcW w:w="0" w:type="auto"/>
          </w:tcPr>
          <w:p w14:paraId="35C20732" w14:textId="77777777" w:rsidR="004F7F1C" w:rsidRDefault="004F7F1C" w:rsidP="004F7F1C"/>
        </w:tc>
      </w:tr>
      <w:tr w:rsidR="004F7F1C" w14:paraId="17BA9534" w14:textId="77777777" w:rsidTr="0014623F">
        <w:trPr>
          <w:jc w:val="center"/>
        </w:trPr>
        <w:tc>
          <w:tcPr>
            <w:tcW w:w="0" w:type="auto"/>
          </w:tcPr>
          <w:p w14:paraId="201B2782" w14:textId="77777777" w:rsidR="004F7F1C" w:rsidRDefault="00E93ADC" w:rsidP="004F7F1C">
            <w:r w:rsidRPr="00302091">
              <w:rPr>
                <w:noProof/>
              </w:rPr>
              <w:lastRenderedPageBreak/>
              <w:drawing>
                <wp:inline distT="0" distB="0" distL="0" distR="0" wp14:anchorId="49DA7BE3" wp14:editId="5DCF9864">
                  <wp:extent cx="2376000" cy="1800000"/>
                  <wp:effectExtent l="0" t="0" r="0" b="0"/>
                  <wp:docPr id="402" name="图片 402" descr="C:\Users\yangbei\Documents\Tencent Files\835561504\Image\)[A%G]3~XF3[NZ@Z{@%8${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angbei\Documents\Tencent Files\835561504\Image\)[A%G]3~XF3[NZ@Z{@%8${S.jpg"/>
                          <pic:cNvPicPr>
                            <a:picLocks noChangeAspect="1" noChangeArrowheads="1"/>
                          </pic:cNvPicPr>
                        </pic:nvPicPr>
                        <pic:blipFill rotWithShape="1">
                          <a:blip r:embed="rId754">
                            <a:clrChange>
                              <a:clrFrom>
                                <a:srgbClr val="CCCCCC"/>
                              </a:clrFrom>
                              <a:clrTo>
                                <a:srgbClr val="CCCCCC">
                                  <a:alpha val="0"/>
                                </a:srgbClr>
                              </a:clrTo>
                            </a:clrChange>
                            <a:extLst>
                              <a:ext uri="{28A0092B-C50C-407E-A947-70E740481C1C}">
                                <a14:useLocalDpi xmlns:a14="http://schemas.microsoft.com/office/drawing/2010/main" val="0"/>
                              </a:ext>
                            </a:extLst>
                          </a:blip>
                          <a:srcRect b="1299"/>
                          <a:stretch/>
                        </pic:blipFill>
                        <pic:spPr bwMode="auto">
                          <a:xfrm>
                            <a:off x="0" y="0"/>
                            <a:ext cx="2376000"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Pr>
          <w:p w14:paraId="4CC75FFF" w14:textId="77777777" w:rsidR="004F7F1C" w:rsidRDefault="004F7F1C" w:rsidP="004F7F1C"/>
        </w:tc>
      </w:tr>
    </w:tbl>
    <w:p w14:paraId="6BFA9E04" w14:textId="77777777" w:rsidR="004F7F1C" w:rsidRDefault="004F7F1C" w:rsidP="004F7F1C">
      <w:pPr>
        <w:rPr>
          <w:rFonts w:cs="Arial"/>
          <w:noProof/>
        </w:rPr>
      </w:pPr>
      <w:r>
        <w:rPr>
          <w:rFonts w:cs="Arial" w:hint="eastAsia"/>
          <w:noProof/>
        </w:rPr>
        <w:tab/>
      </w:r>
      <w:r>
        <w:rPr>
          <w:rFonts w:cs="Arial" w:hint="eastAsia"/>
          <w:noProof/>
        </w:rPr>
        <w:t>部分仿真参数如下表所示：</w:t>
      </w:r>
    </w:p>
    <w:p w14:paraId="088CED27" w14:textId="77777777" w:rsidR="004F7F1C" w:rsidRDefault="003A4670" w:rsidP="004F7F1C">
      <w:pPr>
        <w:pStyle w:val="ad"/>
        <w:rPr>
          <w:rFonts w:cs="Arial"/>
          <w:noProof/>
        </w:rPr>
      </w:pPr>
      <w:r>
        <w:rPr>
          <w:rFonts w:hint="eastAsia"/>
        </w:rPr>
        <w:t>图表</w:t>
      </w:r>
      <w:r>
        <w:rPr>
          <w:rFonts w:hint="eastAsia"/>
        </w:rPr>
        <w:t xml:space="preserve"> 3.2</w:t>
      </w:r>
      <w:del w:id="518" w:author="李志成" w:date="2013-05-14T20:24:00Z">
        <w:r w:rsidR="004F7F1C" w:rsidDel="003A4670">
          <w:rPr>
            <w:rFonts w:hint="eastAsia"/>
          </w:rPr>
          <w:delText>表</w:delText>
        </w:r>
        <w:r w:rsidR="00CD1878" w:rsidDel="003A4670">
          <w:rPr>
            <w:rFonts w:hint="eastAsia"/>
          </w:rPr>
          <w:delText>格</w:delText>
        </w:r>
        <w:r w:rsidR="004F7F1C" w:rsidDel="003A4670">
          <w:rPr>
            <w:rFonts w:hint="eastAsia"/>
          </w:rPr>
          <w:delText xml:space="preserve"> </w:delText>
        </w:r>
      </w:del>
      <w:del w:id="519"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23</w:delText>
        </w:r>
        <w:r w:rsidR="00D27196" w:rsidDel="003A4670">
          <w:fldChar w:fldCharType="end"/>
        </w:r>
      </w:del>
      <w:r w:rsidR="004F7F1C">
        <w:rPr>
          <w:rFonts w:cs="Arial" w:hint="eastAsia"/>
          <w:noProof/>
        </w:rPr>
        <w:t>部分仿真参数</w:t>
      </w:r>
    </w:p>
    <w:tbl>
      <w:tblPr>
        <w:tblStyle w:val="ac"/>
        <w:tblW w:w="0" w:type="auto"/>
        <w:jc w:val="center"/>
        <w:tblLook w:val="04A0" w:firstRow="1" w:lastRow="0" w:firstColumn="1" w:lastColumn="0" w:noHBand="0" w:noVBand="1"/>
      </w:tblPr>
      <w:tblGrid>
        <w:gridCol w:w="1943"/>
        <w:gridCol w:w="2978"/>
      </w:tblGrid>
      <w:tr w:rsidR="004F7F1C" w14:paraId="118017CD" w14:textId="77777777" w:rsidTr="0014623F">
        <w:trPr>
          <w:jc w:val="center"/>
        </w:trPr>
        <w:tc>
          <w:tcPr>
            <w:tcW w:w="0" w:type="auto"/>
          </w:tcPr>
          <w:p w14:paraId="2172A1A6" w14:textId="77777777" w:rsidR="004F7F1C" w:rsidRDefault="004F7F1C" w:rsidP="007004FA">
            <w:pPr>
              <w:rPr>
                <w:rFonts w:cs="Arial"/>
                <w:noProof/>
              </w:rPr>
            </w:pPr>
            <w:r>
              <w:rPr>
                <w:rFonts w:cs="Arial" w:hint="eastAsia"/>
                <w:noProof/>
              </w:rPr>
              <w:t>仿真时间</w:t>
            </w:r>
          </w:p>
        </w:tc>
        <w:tc>
          <w:tcPr>
            <w:tcW w:w="0" w:type="auto"/>
          </w:tcPr>
          <w:p w14:paraId="45B024C9" w14:textId="77777777" w:rsidR="004F7F1C" w:rsidRDefault="004F7F1C" w:rsidP="007004FA">
            <w:pPr>
              <w:rPr>
                <w:rFonts w:cs="Arial"/>
                <w:noProof/>
              </w:rPr>
            </w:pPr>
            <w:r>
              <w:rPr>
                <w:rFonts w:hint="eastAsia"/>
              </w:rPr>
              <w:t>1drop  100prehot + 400TTI</w:t>
            </w:r>
          </w:p>
        </w:tc>
      </w:tr>
      <w:tr w:rsidR="004F7F1C" w14:paraId="02931994" w14:textId="77777777" w:rsidTr="0014623F">
        <w:trPr>
          <w:jc w:val="center"/>
        </w:trPr>
        <w:tc>
          <w:tcPr>
            <w:tcW w:w="0" w:type="auto"/>
          </w:tcPr>
          <w:p w14:paraId="7A1DD2B5" w14:textId="77777777" w:rsidR="004F7F1C" w:rsidRDefault="004F7F1C" w:rsidP="007004FA">
            <w:pPr>
              <w:rPr>
                <w:rFonts w:cs="Arial"/>
                <w:noProof/>
              </w:rPr>
            </w:pPr>
            <w:r>
              <w:rPr>
                <w:rFonts w:cs="Arial" w:hint="eastAsia"/>
                <w:noProof/>
              </w:rPr>
              <w:t>干扰平均方式</w:t>
            </w:r>
          </w:p>
        </w:tc>
        <w:tc>
          <w:tcPr>
            <w:tcW w:w="0" w:type="auto"/>
          </w:tcPr>
          <w:p w14:paraId="652975A5" w14:textId="77777777" w:rsidR="004F7F1C" w:rsidRDefault="004F7F1C" w:rsidP="007004FA">
            <w:pPr>
              <w:rPr>
                <w:rFonts w:cs="Arial"/>
                <w:noProof/>
              </w:rPr>
            </w:pPr>
            <w:r>
              <w:rPr>
                <w:rFonts w:cs="Arial" w:hint="eastAsia"/>
                <w:noProof/>
              </w:rPr>
              <w:t>全时域全频域平均</w:t>
            </w:r>
          </w:p>
        </w:tc>
      </w:tr>
      <w:tr w:rsidR="004F7F1C" w14:paraId="1F35077D" w14:textId="77777777" w:rsidTr="0014623F">
        <w:trPr>
          <w:jc w:val="center"/>
        </w:trPr>
        <w:tc>
          <w:tcPr>
            <w:tcW w:w="0" w:type="auto"/>
          </w:tcPr>
          <w:p w14:paraId="6049060D" w14:textId="77777777" w:rsidR="004F7F1C" w:rsidRDefault="004F7F1C" w:rsidP="007004FA">
            <w:pPr>
              <w:rPr>
                <w:rFonts w:cs="Arial"/>
                <w:noProof/>
              </w:rPr>
            </w:pPr>
            <w:r>
              <w:rPr>
                <w:rFonts w:cs="Arial" w:hint="eastAsia"/>
                <w:noProof/>
              </w:rPr>
              <w:t>PF</w:t>
            </w:r>
            <w:r>
              <w:rPr>
                <w:rFonts w:cs="Arial" w:hint="eastAsia"/>
                <w:noProof/>
              </w:rPr>
              <w:t>调度算法</w:t>
            </w:r>
          </w:p>
        </w:tc>
        <w:tc>
          <w:tcPr>
            <w:tcW w:w="0" w:type="auto"/>
          </w:tcPr>
          <w:p w14:paraId="6C79FEE8" w14:textId="77777777" w:rsidR="004F7F1C" w:rsidRDefault="004F7F1C" w:rsidP="007004FA">
            <w:pPr>
              <w:rPr>
                <w:rFonts w:cs="Arial"/>
                <w:noProof/>
              </w:rPr>
            </w:pPr>
            <w:r>
              <w:rPr>
                <w:rFonts w:cs="Arial" w:hint="eastAsia"/>
                <w:noProof/>
              </w:rPr>
              <w:t>Riding Peaks</w:t>
            </w:r>
          </w:p>
        </w:tc>
      </w:tr>
      <w:tr w:rsidR="00F75C5C" w14:paraId="40F531CD" w14:textId="77777777" w:rsidTr="0014623F">
        <w:trPr>
          <w:jc w:val="center"/>
        </w:trPr>
        <w:tc>
          <w:tcPr>
            <w:tcW w:w="0" w:type="auto"/>
          </w:tcPr>
          <w:p w14:paraId="506D0DF7" w14:textId="77777777" w:rsidR="00F75C5C" w:rsidRDefault="00F75C5C" w:rsidP="007004FA">
            <w:pPr>
              <w:rPr>
                <w:rFonts w:cs="Arial"/>
                <w:noProof/>
              </w:rPr>
            </w:pPr>
            <w:r>
              <w:rPr>
                <w:rFonts w:cs="Arial" w:hint="eastAsia"/>
                <w:noProof/>
              </w:rPr>
              <w:t>MMSE</w:t>
            </w:r>
            <w:r>
              <w:rPr>
                <w:rFonts w:cs="Arial" w:hint="eastAsia"/>
                <w:noProof/>
              </w:rPr>
              <w:t>检测算法</w:t>
            </w:r>
          </w:p>
        </w:tc>
        <w:tc>
          <w:tcPr>
            <w:tcW w:w="0" w:type="auto"/>
          </w:tcPr>
          <w:p w14:paraId="02BDA87B" w14:textId="77777777" w:rsidR="00F75C5C" w:rsidRDefault="00F75C5C" w:rsidP="007004FA">
            <w:pPr>
              <w:rPr>
                <w:rFonts w:cs="Arial"/>
                <w:noProof/>
              </w:rPr>
            </w:pPr>
            <w:r>
              <w:rPr>
                <w:rFonts w:cs="Arial" w:hint="eastAsia"/>
                <w:noProof/>
              </w:rPr>
              <w:t>MMSE-IRC</w:t>
            </w:r>
          </w:p>
        </w:tc>
      </w:tr>
    </w:tbl>
    <w:p w14:paraId="19846B61" w14:textId="77777777" w:rsidR="00442C81" w:rsidRDefault="00442C81" w:rsidP="00442C81">
      <w:pPr>
        <w:pStyle w:val="3"/>
        <w:rPr>
          <w:noProof/>
        </w:rPr>
      </w:pPr>
      <w:bookmarkStart w:id="520" w:name="_Toc344200331"/>
      <w:r>
        <w:rPr>
          <w:rFonts w:hint="eastAsia"/>
          <w:noProof/>
        </w:rPr>
        <w:t>上行功率控制与</w:t>
      </w:r>
      <w:r>
        <w:rPr>
          <w:rFonts w:hint="eastAsia"/>
          <w:noProof/>
        </w:rPr>
        <w:t>IoT</w:t>
      </w:r>
      <w:r>
        <w:rPr>
          <w:rFonts w:hint="eastAsia"/>
          <w:noProof/>
        </w:rPr>
        <w:t>的仿真结果与分析</w:t>
      </w:r>
      <w:bookmarkEnd w:id="520"/>
    </w:p>
    <w:p w14:paraId="081833EB" w14:textId="77777777" w:rsidR="00442C81" w:rsidRDefault="00442C81" w:rsidP="00442C81">
      <w:pPr>
        <w:ind w:firstLineChars="200" w:firstLine="480"/>
        <w:rPr>
          <w:rFonts w:cs="Arial"/>
          <w:noProof/>
        </w:rPr>
      </w:pPr>
      <w:r w:rsidRPr="0095278D">
        <w:rPr>
          <w:rFonts w:cs="Arial" w:hint="eastAsia"/>
          <w:noProof/>
        </w:rPr>
        <w:t>上行功率控制与</w:t>
      </w:r>
      <w:r w:rsidRPr="0095278D">
        <w:rPr>
          <w:rFonts w:cs="Arial"/>
          <w:noProof/>
        </w:rPr>
        <w:t>IoT</w:t>
      </w:r>
      <w:r w:rsidRPr="0095278D">
        <w:rPr>
          <w:rFonts w:cs="Arial" w:hint="eastAsia"/>
          <w:noProof/>
        </w:rPr>
        <w:t>的仿真结果如下表所示：</w:t>
      </w:r>
    </w:p>
    <w:p w14:paraId="238C8362" w14:textId="77777777" w:rsidR="00442C81" w:rsidRPr="0095278D" w:rsidRDefault="003A4670" w:rsidP="00442C81">
      <w:pPr>
        <w:pStyle w:val="ad"/>
        <w:rPr>
          <w:rFonts w:cs="Arial"/>
          <w:noProof/>
        </w:rPr>
      </w:pPr>
      <w:r>
        <w:rPr>
          <w:rFonts w:hint="eastAsia"/>
        </w:rPr>
        <w:t>图表</w:t>
      </w:r>
      <w:r>
        <w:rPr>
          <w:rFonts w:hint="eastAsia"/>
        </w:rPr>
        <w:t xml:space="preserve"> 3.2</w:t>
      </w:r>
      <w:del w:id="521" w:author="李志成" w:date="2013-05-14T20:24:00Z">
        <w:r w:rsidR="00442C81" w:rsidDel="003A4670">
          <w:rPr>
            <w:rFonts w:hint="eastAsia"/>
          </w:rPr>
          <w:delText>表</w:delText>
        </w:r>
        <w:r w:rsidR="00CD1878" w:rsidDel="003A4670">
          <w:rPr>
            <w:rFonts w:hint="eastAsia"/>
          </w:rPr>
          <w:delText>格</w:delText>
        </w:r>
        <w:r w:rsidR="00442C81" w:rsidDel="003A4670">
          <w:rPr>
            <w:rFonts w:hint="eastAsia"/>
          </w:rPr>
          <w:delText xml:space="preserve"> </w:delText>
        </w:r>
      </w:del>
      <w:del w:id="522"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24</w:delText>
        </w:r>
        <w:r w:rsidR="00D27196" w:rsidDel="003A4670">
          <w:fldChar w:fldCharType="end"/>
        </w:r>
      </w:del>
      <w:r w:rsidR="00442C81">
        <w:rPr>
          <w:rFonts w:cs="Arial" w:hint="eastAsia"/>
          <w:noProof/>
        </w:rPr>
        <w:t>上行功控与</w:t>
      </w:r>
      <w:r w:rsidR="00442C81">
        <w:rPr>
          <w:rFonts w:cs="Arial" w:hint="eastAsia"/>
          <w:noProof/>
        </w:rPr>
        <w:t>IoT</w:t>
      </w:r>
      <w:r w:rsidR="00442C81">
        <w:rPr>
          <w:rFonts w:cs="Arial" w:hint="eastAsia"/>
          <w:noProof/>
        </w:rPr>
        <w:t>的仿真结果</w:t>
      </w:r>
    </w:p>
    <w:tbl>
      <w:tblPr>
        <w:tblStyle w:val="ac"/>
        <w:tblW w:w="4810" w:type="dxa"/>
        <w:jc w:val="center"/>
        <w:tblLook w:val="04A0" w:firstRow="1" w:lastRow="0" w:firstColumn="1" w:lastColumn="0" w:noHBand="0" w:noVBand="1"/>
      </w:tblPr>
      <w:tblGrid>
        <w:gridCol w:w="1552"/>
        <w:gridCol w:w="1557"/>
        <w:gridCol w:w="1701"/>
      </w:tblGrid>
      <w:tr w:rsidR="00442C81" w14:paraId="36706C34" w14:textId="77777777" w:rsidTr="00545699">
        <w:trPr>
          <w:jc w:val="center"/>
        </w:trPr>
        <w:tc>
          <w:tcPr>
            <w:tcW w:w="1552" w:type="dxa"/>
          </w:tcPr>
          <w:p w14:paraId="6099053D" w14:textId="77777777" w:rsidR="00442C81" w:rsidRPr="0095278D" w:rsidRDefault="00442C81" w:rsidP="005162D8">
            <w:pPr>
              <w:jc w:val="both"/>
            </w:pPr>
            <w:r>
              <w:rPr>
                <w:rFonts w:hint="eastAsia"/>
              </w:rPr>
              <w:t>P0(dBm)</w:t>
            </w:r>
          </w:p>
        </w:tc>
        <w:tc>
          <w:tcPr>
            <w:tcW w:w="1557" w:type="dxa"/>
          </w:tcPr>
          <w:p w14:paraId="696AEFAA" w14:textId="77777777" w:rsidR="00442C81" w:rsidRPr="0095278D" w:rsidRDefault="00442C81" w:rsidP="005162D8">
            <w:pPr>
              <w:jc w:val="both"/>
            </w:pPr>
            <w:r w:rsidRPr="0095278D">
              <w:rPr>
                <w:position w:val="-6"/>
              </w:rPr>
              <w:object w:dxaOrig="240" w:dyaOrig="220" w14:anchorId="001627DF">
                <v:shape id="_x0000_i1363" type="#_x0000_t75" style="width:12pt;height:9.75pt" o:ole="">
                  <v:imagedata r:id="rId761" o:title=""/>
                </v:shape>
                <o:OLEObject Type="Embed" ProgID="Equation.DSMT4" ShapeID="_x0000_i1363" DrawAspect="Content" ObjectID="_1524383638" r:id="rId762"/>
              </w:object>
            </w:r>
            <w:r>
              <w:t xml:space="preserve"> </w:t>
            </w:r>
          </w:p>
        </w:tc>
        <w:tc>
          <w:tcPr>
            <w:tcW w:w="1701" w:type="dxa"/>
            <w:vAlign w:val="bottom"/>
          </w:tcPr>
          <w:p w14:paraId="46794C49" w14:textId="77777777" w:rsidR="00442C81" w:rsidRPr="0095278D" w:rsidRDefault="00442C81" w:rsidP="005162D8">
            <w:pPr>
              <w:jc w:val="both"/>
            </w:pPr>
            <w:r w:rsidRPr="0095278D">
              <w:t>IoT(dB)</w:t>
            </w:r>
          </w:p>
        </w:tc>
      </w:tr>
      <w:tr w:rsidR="00442C81" w14:paraId="69C88296" w14:textId="77777777" w:rsidTr="00545699">
        <w:trPr>
          <w:jc w:val="center"/>
        </w:trPr>
        <w:tc>
          <w:tcPr>
            <w:tcW w:w="1552" w:type="dxa"/>
            <w:vMerge w:val="restart"/>
          </w:tcPr>
          <w:p w14:paraId="11F3DF02" w14:textId="77777777" w:rsidR="00442C81" w:rsidRPr="0095278D" w:rsidRDefault="00442C81" w:rsidP="005162D8">
            <w:pPr>
              <w:jc w:val="both"/>
            </w:pPr>
            <w:r>
              <w:rPr>
                <w:rFonts w:hint="eastAsia"/>
              </w:rPr>
              <w:t>-76</w:t>
            </w:r>
          </w:p>
        </w:tc>
        <w:tc>
          <w:tcPr>
            <w:tcW w:w="1557" w:type="dxa"/>
          </w:tcPr>
          <w:p w14:paraId="53BF1A94" w14:textId="77777777" w:rsidR="00442C81" w:rsidRPr="0095278D" w:rsidRDefault="00442C81" w:rsidP="005162D8">
            <w:r w:rsidRPr="00947675">
              <w:rPr>
                <w:rFonts w:hint="eastAsia"/>
              </w:rPr>
              <w:t>0.7</w:t>
            </w:r>
          </w:p>
        </w:tc>
        <w:tc>
          <w:tcPr>
            <w:tcW w:w="1701" w:type="dxa"/>
            <w:vAlign w:val="bottom"/>
          </w:tcPr>
          <w:p w14:paraId="656B8B36" w14:textId="77777777" w:rsidR="00442C81" w:rsidRPr="0095278D" w:rsidRDefault="00442C81" w:rsidP="005162D8">
            <w:r w:rsidRPr="00947675">
              <w:rPr>
                <w:rFonts w:hint="eastAsia"/>
              </w:rPr>
              <w:t>5.5111</w:t>
            </w:r>
          </w:p>
        </w:tc>
      </w:tr>
      <w:tr w:rsidR="00442C81" w14:paraId="2762C884" w14:textId="77777777" w:rsidTr="00545699">
        <w:trPr>
          <w:jc w:val="center"/>
        </w:trPr>
        <w:tc>
          <w:tcPr>
            <w:tcW w:w="1552" w:type="dxa"/>
            <w:vMerge/>
          </w:tcPr>
          <w:p w14:paraId="4C46AAE1" w14:textId="77777777" w:rsidR="00442C81" w:rsidRDefault="00442C81" w:rsidP="005162D8"/>
        </w:tc>
        <w:tc>
          <w:tcPr>
            <w:tcW w:w="1557" w:type="dxa"/>
          </w:tcPr>
          <w:p w14:paraId="4E165347" w14:textId="77777777" w:rsidR="00442C81" w:rsidRPr="00B810D9" w:rsidRDefault="00442C81" w:rsidP="005162D8">
            <w:r>
              <w:rPr>
                <w:rFonts w:hint="eastAsia"/>
              </w:rPr>
              <w:t>0.8</w:t>
            </w:r>
          </w:p>
        </w:tc>
        <w:tc>
          <w:tcPr>
            <w:tcW w:w="1701" w:type="dxa"/>
            <w:vAlign w:val="bottom"/>
          </w:tcPr>
          <w:p w14:paraId="4985A6F4" w14:textId="77777777" w:rsidR="00442C81" w:rsidRPr="00B810D9" w:rsidRDefault="00442C81" w:rsidP="005162D8">
            <w:r>
              <w:rPr>
                <w:rFonts w:hint="eastAsia"/>
              </w:rPr>
              <w:t>44.705</w:t>
            </w:r>
          </w:p>
        </w:tc>
      </w:tr>
      <w:tr w:rsidR="00442C81" w14:paraId="5F7A7114" w14:textId="77777777" w:rsidTr="00545699">
        <w:trPr>
          <w:jc w:val="center"/>
        </w:trPr>
        <w:tc>
          <w:tcPr>
            <w:tcW w:w="1552" w:type="dxa"/>
            <w:vMerge w:val="restart"/>
          </w:tcPr>
          <w:p w14:paraId="13B33CAF" w14:textId="77777777" w:rsidR="00442C81" w:rsidRDefault="00442C81" w:rsidP="005162D8">
            <w:r>
              <w:rPr>
                <w:rFonts w:hint="eastAsia"/>
              </w:rPr>
              <w:t>-78</w:t>
            </w:r>
          </w:p>
        </w:tc>
        <w:tc>
          <w:tcPr>
            <w:tcW w:w="1557" w:type="dxa"/>
          </w:tcPr>
          <w:p w14:paraId="5E2BB90C" w14:textId="77777777" w:rsidR="00442C81" w:rsidRPr="00B810D9" w:rsidRDefault="00442C81" w:rsidP="005162D8">
            <w:r>
              <w:rPr>
                <w:rFonts w:hint="eastAsia"/>
              </w:rPr>
              <w:t>0.7</w:t>
            </w:r>
          </w:p>
        </w:tc>
        <w:tc>
          <w:tcPr>
            <w:tcW w:w="1701" w:type="dxa"/>
            <w:vAlign w:val="bottom"/>
          </w:tcPr>
          <w:p w14:paraId="4E66F965" w14:textId="77777777" w:rsidR="00442C81" w:rsidRPr="00B810D9" w:rsidRDefault="00442C81" w:rsidP="005162D8">
            <w:r>
              <w:rPr>
                <w:rFonts w:hint="eastAsia"/>
              </w:rPr>
              <w:t>3.8468</w:t>
            </w:r>
          </w:p>
        </w:tc>
      </w:tr>
      <w:tr w:rsidR="00442C81" w14:paraId="64368A75" w14:textId="77777777" w:rsidTr="00545699">
        <w:trPr>
          <w:jc w:val="center"/>
        </w:trPr>
        <w:tc>
          <w:tcPr>
            <w:tcW w:w="1552" w:type="dxa"/>
            <w:vMerge/>
          </w:tcPr>
          <w:p w14:paraId="775100DA" w14:textId="77777777" w:rsidR="00442C81" w:rsidRDefault="00442C81" w:rsidP="005162D8"/>
        </w:tc>
        <w:tc>
          <w:tcPr>
            <w:tcW w:w="1557" w:type="dxa"/>
          </w:tcPr>
          <w:p w14:paraId="799A9D4F" w14:textId="77777777" w:rsidR="00442C81" w:rsidRPr="00B810D9" w:rsidRDefault="00442C81" w:rsidP="005162D8">
            <w:r>
              <w:rPr>
                <w:rFonts w:hint="eastAsia"/>
              </w:rPr>
              <w:t>0.8</w:t>
            </w:r>
          </w:p>
        </w:tc>
        <w:tc>
          <w:tcPr>
            <w:tcW w:w="1701" w:type="dxa"/>
            <w:vAlign w:val="bottom"/>
          </w:tcPr>
          <w:p w14:paraId="3B91D21E" w14:textId="77777777" w:rsidR="00442C81" w:rsidRPr="00B810D9" w:rsidRDefault="00442C81" w:rsidP="005162D8">
            <w:r>
              <w:rPr>
                <w:rFonts w:hint="eastAsia"/>
              </w:rPr>
              <w:t>29.263</w:t>
            </w:r>
          </w:p>
        </w:tc>
      </w:tr>
      <w:tr w:rsidR="00442C81" w14:paraId="76F8A271" w14:textId="77777777" w:rsidTr="00545699">
        <w:trPr>
          <w:jc w:val="center"/>
        </w:trPr>
        <w:tc>
          <w:tcPr>
            <w:tcW w:w="1552" w:type="dxa"/>
            <w:vMerge w:val="restart"/>
          </w:tcPr>
          <w:p w14:paraId="1B6AA83C" w14:textId="77777777" w:rsidR="00442C81" w:rsidRDefault="00442C81" w:rsidP="005162D8">
            <w:r>
              <w:rPr>
                <w:rFonts w:hint="eastAsia"/>
              </w:rPr>
              <w:t>-80</w:t>
            </w:r>
          </w:p>
        </w:tc>
        <w:tc>
          <w:tcPr>
            <w:tcW w:w="1557" w:type="dxa"/>
          </w:tcPr>
          <w:p w14:paraId="65C4D7B1" w14:textId="77777777" w:rsidR="00442C81" w:rsidRPr="00B810D9" w:rsidRDefault="00442C81" w:rsidP="005162D8">
            <w:r>
              <w:rPr>
                <w:rFonts w:hint="eastAsia"/>
              </w:rPr>
              <w:t>0.7</w:t>
            </w:r>
          </w:p>
        </w:tc>
        <w:tc>
          <w:tcPr>
            <w:tcW w:w="1701" w:type="dxa"/>
            <w:vAlign w:val="bottom"/>
          </w:tcPr>
          <w:p w14:paraId="4B938F98" w14:textId="77777777" w:rsidR="00442C81" w:rsidRPr="00B810D9" w:rsidRDefault="00442C81" w:rsidP="005162D8">
            <w:r>
              <w:rPr>
                <w:rFonts w:hint="eastAsia"/>
              </w:rPr>
              <w:t>2.7964</w:t>
            </w:r>
          </w:p>
        </w:tc>
      </w:tr>
      <w:tr w:rsidR="00442C81" w14:paraId="0B659293" w14:textId="77777777" w:rsidTr="00545699">
        <w:trPr>
          <w:jc w:val="center"/>
        </w:trPr>
        <w:tc>
          <w:tcPr>
            <w:tcW w:w="1552" w:type="dxa"/>
            <w:vMerge/>
          </w:tcPr>
          <w:p w14:paraId="3B7CBC4B" w14:textId="77777777" w:rsidR="00442C81" w:rsidRDefault="00442C81" w:rsidP="005162D8"/>
        </w:tc>
        <w:tc>
          <w:tcPr>
            <w:tcW w:w="1557" w:type="dxa"/>
          </w:tcPr>
          <w:p w14:paraId="3B504ACF" w14:textId="77777777" w:rsidR="00442C81" w:rsidRPr="00B810D9" w:rsidRDefault="00442C81" w:rsidP="005162D8">
            <w:r>
              <w:rPr>
                <w:rFonts w:hint="eastAsia"/>
              </w:rPr>
              <w:t>0.8</w:t>
            </w:r>
          </w:p>
        </w:tc>
        <w:tc>
          <w:tcPr>
            <w:tcW w:w="1701" w:type="dxa"/>
            <w:vAlign w:val="bottom"/>
          </w:tcPr>
          <w:p w14:paraId="1252BE92" w14:textId="77777777" w:rsidR="00442C81" w:rsidRPr="00B810D9" w:rsidRDefault="00442C81" w:rsidP="005162D8">
            <w:r>
              <w:rPr>
                <w:rFonts w:hint="eastAsia"/>
              </w:rPr>
              <w:t>19.165</w:t>
            </w:r>
          </w:p>
        </w:tc>
      </w:tr>
      <w:tr w:rsidR="00442C81" w14:paraId="03596381" w14:textId="77777777" w:rsidTr="00545699">
        <w:trPr>
          <w:jc w:val="center"/>
        </w:trPr>
        <w:tc>
          <w:tcPr>
            <w:tcW w:w="1552" w:type="dxa"/>
            <w:vMerge w:val="restart"/>
          </w:tcPr>
          <w:p w14:paraId="52B4D955" w14:textId="77777777" w:rsidR="00442C81" w:rsidRDefault="00442C81" w:rsidP="005162D8">
            <w:r>
              <w:rPr>
                <w:rFonts w:hint="eastAsia"/>
              </w:rPr>
              <w:t>-82</w:t>
            </w:r>
          </w:p>
        </w:tc>
        <w:tc>
          <w:tcPr>
            <w:tcW w:w="1557" w:type="dxa"/>
          </w:tcPr>
          <w:p w14:paraId="7F027A1A" w14:textId="77777777" w:rsidR="00442C81" w:rsidRPr="00B810D9" w:rsidRDefault="00442C81" w:rsidP="005162D8">
            <w:r>
              <w:rPr>
                <w:rFonts w:hint="eastAsia"/>
              </w:rPr>
              <w:t>0.7</w:t>
            </w:r>
          </w:p>
        </w:tc>
        <w:tc>
          <w:tcPr>
            <w:tcW w:w="1701" w:type="dxa"/>
            <w:vAlign w:val="bottom"/>
          </w:tcPr>
          <w:p w14:paraId="1D132AB0" w14:textId="77777777" w:rsidR="00442C81" w:rsidRPr="00B810D9" w:rsidRDefault="00442C81" w:rsidP="005162D8">
            <w:r>
              <w:rPr>
                <w:rFonts w:hint="eastAsia"/>
              </w:rPr>
              <w:t>2.1334</w:t>
            </w:r>
          </w:p>
        </w:tc>
      </w:tr>
      <w:tr w:rsidR="00442C81" w14:paraId="7DFED99B" w14:textId="77777777" w:rsidTr="00545699">
        <w:trPr>
          <w:jc w:val="center"/>
        </w:trPr>
        <w:tc>
          <w:tcPr>
            <w:tcW w:w="1552" w:type="dxa"/>
            <w:vMerge/>
          </w:tcPr>
          <w:p w14:paraId="174AFCDF" w14:textId="77777777" w:rsidR="00442C81" w:rsidRDefault="00442C81" w:rsidP="005162D8"/>
        </w:tc>
        <w:tc>
          <w:tcPr>
            <w:tcW w:w="1557" w:type="dxa"/>
          </w:tcPr>
          <w:p w14:paraId="32D3A28C" w14:textId="77777777" w:rsidR="00442C81" w:rsidRPr="00B810D9" w:rsidRDefault="00442C81" w:rsidP="005162D8">
            <w:r>
              <w:rPr>
                <w:rFonts w:hint="eastAsia"/>
              </w:rPr>
              <w:t>0.8</w:t>
            </w:r>
          </w:p>
        </w:tc>
        <w:tc>
          <w:tcPr>
            <w:tcW w:w="1701" w:type="dxa"/>
            <w:vAlign w:val="bottom"/>
          </w:tcPr>
          <w:p w14:paraId="7C0F9CCA" w14:textId="77777777" w:rsidR="00442C81" w:rsidRPr="00B810D9" w:rsidRDefault="00442C81" w:rsidP="005162D8">
            <w:r>
              <w:rPr>
                <w:rFonts w:hint="eastAsia"/>
              </w:rPr>
              <w:t>12.573</w:t>
            </w:r>
          </w:p>
        </w:tc>
      </w:tr>
      <w:tr w:rsidR="00442C81" w14:paraId="46F0682C" w14:textId="77777777" w:rsidTr="00545699">
        <w:trPr>
          <w:jc w:val="center"/>
        </w:trPr>
        <w:tc>
          <w:tcPr>
            <w:tcW w:w="1552" w:type="dxa"/>
            <w:vMerge w:val="restart"/>
          </w:tcPr>
          <w:p w14:paraId="34EF02A0" w14:textId="77777777" w:rsidR="00442C81" w:rsidRDefault="00442C81" w:rsidP="005162D8">
            <w:r>
              <w:rPr>
                <w:rFonts w:hint="eastAsia"/>
              </w:rPr>
              <w:t>-84</w:t>
            </w:r>
          </w:p>
        </w:tc>
        <w:tc>
          <w:tcPr>
            <w:tcW w:w="1557" w:type="dxa"/>
          </w:tcPr>
          <w:p w14:paraId="50447C94" w14:textId="77777777" w:rsidR="00442C81" w:rsidRPr="00B810D9" w:rsidRDefault="00442C81" w:rsidP="005162D8">
            <w:r>
              <w:rPr>
                <w:rFonts w:hint="eastAsia"/>
              </w:rPr>
              <w:t>0.7</w:t>
            </w:r>
          </w:p>
        </w:tc>
        <w:tc>
          <w:tcPr>
            <w:tcW w:w="1701" w:type="dxa"/>
            <w:vAlign w:val="bottom"/>
          </w:tcPr>
          <w:p w14:paraId="6E6C2C67" w14:textId="77777777" w:rsidR="00442C81" w:rsidRPr="00B810D9" w:rsidRDefault="00442C81" w:rsidP="005162D8">
            <w:r>
              <w:rPr>
                <w:rFonts w:hint="eastAsia"/>
              </w:rPr>
              <w:t>1.7151</w:t>
            </w:r>
          </w:p>
        </w:tc>
      </w:tr>
      <w:tr w:rsidR="00442C81" w14:paraId="43AEC1BC" w14:textId="77777777" w:rsidTr="00545699">
        <w:trPr>
          <w:jc w:val="center"/>
        </w:trPr>
        <w:tc>
          <w:tcPr>
            <w:tcW w:w="1552" w:type="dxa"/>
            <w:vMerge/>
          </w:tcPr>
          <w:p w14:paraId="0FD94A76" w14:textId="77777777" w:rsidR="00442C81" w:rsidRDefault="00442C81" w:rsidP="005162D8"/>
        </w:tc>
        <w:tc>
          <w:tcPr>
            <w:tcW w:w="1557" w:type="dxa"/>
          </w:tcPr>
          <w:p w14:paraId="1E0A489E" w14:textId="77777777" w:rsidR="00442C81" w:rsidRPr="00B810D9" w:rsidRDefault="00442C81" w:rsidP="005162D8">
            <w:r>
              <w:rPr>
                <w:rFonts w:hint="eastAsia"/>
              </w:rPr>
              <w:t>0.8</w:t>
            </w:r>
          </w:p>
        </w:tc>
        <w:tc>
          <w:tcPr>
            <w:tcW w:w="1701" w:type="dxa"/>
            <w:vAlign w:val="bottom"/>
          </w:tcPr>
          <w:p w14:paraId="0B908E46" w14:textId="77777777" w:rsidR="00442C81" w:rsidRPr="00B810D9" w:rsidRDefault="00442C81" w:rsidP="005162D8">
            <w:r>
              <w:rPr>
                <w:rFonts w:hint="eastAsia"/>
              </w:rPr>
              <w:t>8.3362</w:t>
            </w:r>
          </w:p>
        </w:tc>
      </w:tr>
      <w:tr w:rsidR="00442C81" w14:paraId="7BB1FDA4" w14:textId="77777777" w:rsidTr="00545699">
        <w:trPr>
          <w:jc w:val="center"/>
        </w:trPr>
        <w:tc>
          <w:tcPr>
            <w:tcW w:w="1552" w:type="dxa"/>
            <w:vMerge w:val="restart"/>
          </w:tcPr>
          <w:p w14:paraId="224B2CE1" w14:textId="77777777" w:rsidR="00442C81" w:rsidRDefault="00442C81" w:rsidP="005162D8">
            <w:r>
              <w:rPr>
                <w:rFonts w:hint="eastAsia"/>
              </w:rPr>
              <w:t>-86</w:t>
            </w:r>
          </w:p>
        </w:tc>
        <w:tc>
          <w:tcPr>
            <w:tcW w:w="1557" w:type="dxa"/>
          </w:tcPr>
          <w:p w14:paraId="39057693" w14:textId="77777777" w:rsidR="00442C81" w:rsidRPr="00B810D9" w:rsidRDefault="00442C81" w:rsidP="005162D8">
            <w:r>
              <w:rPr>
                <w:rFonts w:hint="eastAsia"/>
              </w:rPr>
              <w:t>0.7</w:t>
            </w:r>
          </w:p>
        </w:tc>
        <w:tc>
          <w:tcPr>
            <w:tcW w:w="1701" w:type="dxa"/>
            <w:vAlign w:val="bottom"/>
          </w:tcPr>
          <w:p w14:paraId="21A2C025" w14:textId="77777777" w:rsidR="00442C81" w:rsidRPr="00B810D9" w:rsidRDefault="00442C81" w:rsidP="005162D8">
            <w:r>
              <w:rPr>
                <w:rFonts w:hint="eastAsia"/>
              </w:rPr>
              <w:t>1.4512</w:t>
            </w:r>
          </w:p>
        </w:tc>
      </w:tr>
      <w:tr w:rsidR="00442C81" w14:paraId="12B0F60B" w14:textId="77777777" w:rsidTr="00545699">
        <w:trPr>
          <w:jc w:val="center"/>
        </w:trPr>
        <w:tc>
          <w:tcPr>
            <w:tcW w:w="1552" w:type="dxa"/>
            <w:vMerge/>
          </w:tcPr>
          <w:p w14:paraId="765C713D" w14:textId="77777777" w:rsidR="00442C81" w:rsidRDefault="00442C81" w:rsidP="005162D8"/>
        </w:tc>
        <w:tc>
          <w:tcPr>
            <w:tcW w:w="1557" w:type="dxa"/>
          </w:tcPr>
          <w:p w14:paraId="53712A51" w14:textId="77777777" w:rsidR="00442C81" w:rsidRPr="00B810D9" w:rsidRDefault="00442C81" w:rsidP="005162D8">
            <w:r>
              <w:rPr>
                <w:rFonts w:hint="eastAsia"/>
              </w:rPr>
              <w:t>0.8</w:t>
            </w:r>
          </w:p>
        </w:tc>
        <w:tc>
          <w:tcPr>
            <w:tcW w:w="1701" w:type="dxa"/>
            <w:vAlign w:val="bottom"/>
          </w:tcPr>
          <w:p w14:paraId="37715AB0" w14:textId="77777777" w:rsidR="00442C81" w:rsidRPr="00B810D9" w:rsidRDefault="00442C81" w:rsidP="005162D8">
            <w:r>
              <w:rPr>
                <w:rFonts w:hint="eastAsia"/>
              </w:rPr>
              <w:t>5.6441</w:t>
            </w:r>
          </w:p>
        </w:tc>
      </w:tr>
      <w:tr w:rsidR="00442C81" w14:paraId="22151ECB" w14:textId="77777777" w:rsidTr="00545699">
        <w:trPr>
          <w:jc w:val="center"/>
        </w:trPr>
        <w:tc>
          <w:tcPr>
            <w:tcW w:w="1552" w:type="dxa"/>
            <w:vMerge w:val="restart"/>
          </w:tcPr>
          <w:p w14:paraId="29DBD140" w14:textId="77777777" w:rsidR="00442C81" w:rsidRDefault="00442C81" w:rsidP="005162D8">
            <w:r>
              <w:rPr>
                <w:rFonts w:hint="eastAsia"/>
              </w:rPr>
              <w:t>-88</w:t>
            </w:r>
          </w:p>
        </w:tc>
        <w:tc>
          <w:tcPr>
            <w:tcW w:w="1557" w:type="dxa"/>
          </w:tcPr>
          <w:p w14:paraId="70F74223" w14:textId="77777777" w:rsidR="00442C81" w:rsidRPr="00B810D9" w:rsidRDefault="00442C81" w:rsidP="005162D8">
            <w:r>
              <w:rPr>
                <w:rFonts w:hint="eastAsia"/>
              </w:rPr>
              <w:t>0.7</w:t>
            </w:r>
          </w:p>
        </w:tc>
        <w:tc>
          <w:tcPr>
            <w:tcW w:w="1701" w:type="dxa"/>
            <w:vAlign w:val="bottom"/>
          </w:tcPr>
          <w:p w14:paraId="58B13A44" w14:textId="77777777" w:rsidR="00442C81" w:rsidRPr="00B810D9" w:rsidRDefault="00442C81" w:rsidP="005162D8">
            <w:r>
              <w:rPr>
                <w:rFonts w:hint="eastAsia"/>
              </w:rPr>
              <w:t>1.2847</w:t>
            </w:r>
          </w:p>
        </w:tc>
      </w:tr>
      <w:tr w:rsidR="00442C81" w14:paraId="17C5C640" w14:textId="77777777" w:rsidTr="00545699">
        <w:trPr>
          <w:jc w:val="center"/>
        </w:trPr>
        <w:tc>
          <w:tcPr>
            <w:tcW w:w="1552" w:type="dxa"/>
            <w:vMerge/>
          </w:tcPr>
          <w:p w14:paraId="1F4B0E4A" w14:textId="77777777" w:rsidR="00442C81" w:rsidRDefault="00442C81" w:rsidP="005162D8"/>
        </w:tc>
        <w:tc>
          <w:tcPr>
            <w:tcW w:w="1557" w:type="dxa"/>
          </w:tcPr>
          <w:p w14:paraId="1D6FFDBC" w14:textId="77777777" w:rsidR="00442C81" w:rsidRPr="00B810D9" w:rsidRDefault="00442C81" w:rsidP="005162D8">
            <w:r>
              <w:rPr>
                <w:rFonts w:hint="eastAsia"/>
              </w:rPr>
              <w:t>0.8</w:t>
            </w:r>
          </w:p>
        </w:tc>
        <w:tc>
          <w:tcPr>
            <w:tcW w:w="1701" w:type="dxa"/>
            <w:vAlign w:val="bottom"/>
          </w:tcPr>
          <w:p w14:paraId="6C65C865" w14:textId="77777777" w:rsidR="00442C81" w:rsidRPr="00B810D9" w:rsidRDefault="00442C81" w:rsidP="005162D8">
            <w:r>
              <w:rPr>
                <w:rFonts w:hint="eastAsia"/>
              </w:rPr>
              <w:t>3.9348</w:t>
            </w:r>
          </w:p>
        </w:tc>
      </w:tr>
      <w:tr w:rsidR="00442C81" w14:paraId="4CE93DFB" w14:textId="77777777" w:rsidTr="00545699">
        <w:trPr>
          <w:jc w:val="center"/>
        </w:trPr>
        <w:tc>
          <w:tcPr>
            <w:tcW w:w="1552" w:type="dxa"/>
            <w:vMerge w:val="restart"/>
          </w:tcPr>
          <w:p w14:paraId="19534CF6" w14:textId="77777777" w:rsidR="00442C81" w:rsidRDefault="00442C81" w:rsidP="005162D8">
            <w:r>
              <w:rPr>
                <w:rFonts w:hint="eastAsia"/>
              </w:rPr>
              <w:t>-90</w:t>
            </w:r>
          </w:p>
        </w:tc>
        <w:tc>
          <w:tcPr>
            <w:tcW w:w="1557" w:type="dxa"/>
          </w:tcPr>
          <w:p w14:paraId="2BBC2653" w14:textId="77777777" w:rsidR="00442C81" w:rsidRPr="00B810D9" w:rsidRDefault="00442C81" w:rsidP="005162D8">
            <w:r>
              <w:rPr>
                <w:rFonts w:hint="eastAsia"/>
              </w:rPr>
              <w:t>0.7</w:t>
            </w:r>
          </w:p>
        </w:tc>
        <w:tc>
          <w:tcPr>
            <w:tcW w:w="1701" w:type="dxa"/>
            <w:vAlign w:val="bottom"/>
          </w:tcPr>
          <w:p w14:paraId="6C171764" w14:textId="77777777" w:rsidR="00442C81" w:rsidRPr="00B810D9" w:rsidRDefault="00442C81" w:rsidP="005162D8">
            <w:r>
              <w:rPr>
                <w:rFonts w:hint="eastAsia"/>
              </w:rPr>
              <w:t>1.1796</w:t>
            </w:r>
          </w:p>
        </w:tc>
      </w:tr>
      <w:tr w:rsidR="00442C81" w14:paraId="74663C4E" w14:textId="77777777" w:rsidTr="00545699">
        <w:trPr>
          <w:jc w:val="center"/>
        </w:trPr>
        <w:tc>
          <w:tcPr>
            <w:tcW w:w="1552" w:type="dxa"/>
            <w:vMerge/>
          </w:tcPr>
          <w:p w14:paraId="2AFB9A54" w14:textId="77777777" w:rsidR="00442C81" w:rsidRDefault="00442C81" w:rsidP="005162D8"/>
        </w:tc>
        <w:tc>
          <w:tcPr>
            <w:tcW w:w="1557" w:type="dxa"/>
          </w:tcPr>
          <w:p w14:paraId="115C61AF" w14:textId="77777777" w:rsidR="00442C81" w:rsidRPr="00B810D9" w:rsidRDefault="00442C81" w:rsidP="005162D8">
            <w:r>
              <w:rPr>
                <w:rFonts w:hint="eastAsia"/>
              </w:rPr>
              <w:t>0.8</w:t>
            </w:r>
          </w:p>
        </w:tc>
        <w:tc>
          <w:tcPr>
            <w:tcW w:w="1701" w:type="dxa"/>
            <w:vAlign w:val="bottom"/>
          </w:tcPr>
          <w:p w14:paraId="201C2FE6" w14:textId="77777777" w:rsidR="00442C81" w:rsidRPr="00B810D9" w:rsidRDefault="00442C81" w:rsidP="005162D8">
            <w:r>
              <w:rPr>
                <w:rFonts w:hint="eastAsia"/>
              </w:rPr>
              <w:t>2.8316</w:t>
            </w:r>
          </w:p>
        </w:tc>
      </w:tr>
    </w:tbl>
    <w:p w14:paraId="11246D8E" w14:textId="77777777" w:rsidR="00442C81" w:rsidRPr="00442C81" w:rsidRDefault="00442C81" w:rsidP="00442C81">
      <w:pPr>
        <w:ind w:firstLineChars="200" w:firstLine="480"/>
        <w:rPr>
          <w:rFonts w:cs="Arial"/>
          <w:noProof/>
        </w:rPr>
      </w:pPr>
      <w:r w:rsidRPr="0095278D">
        <w:rPr>
          <w:rFonts w:cs="Arial"/>
          <w:noProof/>
        </w:rPr>
        <w:t>IoT</w:t>
      </w:r>
      <w:r w:rsidRPr="0095278D">
        <w:rPr>
          <w:rFonts w:cs="Arial" w:hint="eastAsia"/>
          <w:noProof/>
        </w:rPr>
        <w:t>是衡量上行干扰大小的一种指标。由上表仿真结果可以看到，随着</w:t>
      </w:r>
      <w:r w:rsidRPr="0095278D">
        <w:rPr>
          <w:rFonts w:cs="Arial"/>
          <w:noProof/>
        </w:rPr>
        <w:t>P0</w:t>
      </w:r>
      <w:r w:rsidRPr="0095278D">
        <w:rPr>
          <w:rFonts w:cs="Arial" w:hint="eastAsia"/>
          <w:noProof/>
        </w:rPr>
        <w:t>的减小，</w:t>
      </w:r>
      <w:r w:rsidRPr="0095278D">
        <w:rPr>
          <w:rFonts w:cs="Arial"/>
          <w:noProof/>
        </w:rPr>
        <w:t>IoT</w:t>
      </w:r>
      <w:r w:rsidRPr="0095278D">
        <w:rPr>
          <w:rFonts w:cs="Arial" w:hint="eastAsia"/>
          <w:noProof/>
        </w:rPr>
        <w:t>值也在减小，且</w:t>
      </w:r>
      <w:r w:rsidRPr="0095278D">
        <w:rPr>
          <w:rFonts w:cs="Arial"/>
          <w:noProof/>
        </w:rPr>
        <w:t>P0</w:t>
      </w:r>
      <w:r w:rsidRPr="0095278D">
        <w:rPr>
          <w:rFonts w:cs="Arial" w:hint="eastAsia"/>
          <w:noProof/>
        </w:rPr>
        <w:t>越小，</w:t>
      </w:r>
      <w:r w:rsidRPr="0095278D">
        <w:rPr>
          <w:rFonts w:cs="Arial"/>
          <w:noProof/>
        </w:rPr>
        <w:t>IoT</w:t>
      </w:r>
      <w:r w:rsidRPr="0095278D">
        <w:rPr>
          <w:rFonts w:cs="Arial" w:hint="eastAsia"/>
          <w:noProof/>
        </w:rPr>
        <w:t>变化的幅度也越小。而在相同</w:t>
      </w:r>
      <w:r w:rsidRPr="0095278D">
        <w:rPr>
          <w:rFonts w:cs="Arial"/>
          <w:noProof/>
        </w:rPr>
        <w:t>P0</w:t>
      </w:r>
      <w:r w:rsidRPr="0095278D">
        <w:rPr>
          <w:rFonts w:cs="Arial" w:hint="eastAsia"/>
          <w:noProof/>
        </w:rPr>
        <w:t>的情况下，</w:t>
      </w:r>
      <w:r w:rsidRPr="0095278D">
        <w:rPr>
          <w:rFonts w:cs="Arial"/>
          <w:noProof/>
          <w:position w:val="-6"/>
        </w:rPr>
        <w:object w:dxaOrig="240" w:dyaOrig="220" w14:anchorId="6D044CEF">
          <v:shape id="_x0000_i1364" type="#_x0000_t75" style="width:12pt;height:9.75pt" o:ole="">
            <v:imagedata r:id="rId763" o:title=""/>
          </v:shape>
          <o:OLEObject Type="Embed" ProgID="Equation.DSMT4" ShapeID="_x0000_i1364" DrawAspect="Content" ObjectID="_1524383639" r:id="rId764"/>
        </w:object>
      </w:r>
      <w:r>
        <w:rPr>
          <w:rFonts w:cs="Arial"/>
          <w:noProof/>
        </w:rPr>
        <w:t xml:space="preserve"> </w:t>
      </w:r>
      <w:r w:rsidRPr="0095278D">
        <w:rPr>
          <w:rFonts w:cs="Arial" w:hint="eastAsia"/>
          <w:noProof/>
        </w:rPr>
        <w:t>为</w:t>
      </w:r>
      <w:r w:rsidRPr="0095278D">
        <w:rPr>
          <w:rFonts w:cs="Arial"/>
          <w:noProof/>
        </w:rPr>
        <w:t>0.8</w:t>
      </w:r>
      <w:r w:rsidRPr="0095278D">
        <w:rPr>
          <w:rFonts w:cs="Arial" w:hint="eastAsia"/>
          <w:noProof/>
        </w:rPr>
        <w:t>时，</w:t>
      </w:r>
      <w:r w:rsidRPr="0095278D">
        <w:rPr>
          <w:rFonts w:cs="Arial"/>
          <w:noProof/>
        </w:rPr>
        <w:t>IoT</w:t>
      </w:r>
      <w:r w:rsidRPr="0095278D">
        <w:rPr>
          <w:rFonts w:cs="Arial" w:hint="eastAsia"/>
          <w:noProof/>
        </w:rPr>
        <w:t>更大，</w:t>
      </w:r>
      <w:r w:rsidRPr="0095278D">
        <w:rPr>
          <w:rFonts w:cs="Arial"/>
          <w:noProof/>
        </w:rPr>
        <w:t>IoT</w:t>
      </w:r>
      <w:r w:rsidRPr="0095278D">
        <w:rPr>
          <w:rFonts w:cs="Arial" w:hint="eastAsia"/>
          <w:noProof/>
        </w:rPr>
        <w:t>的变化幅度也更大。</w:t>
      </w:r>
    </w:p>
    <w:p w14:paraId="3D8BA5BF" w14:textId="77777777" w:rsidR="003A04C8" w:rsidRDefault="00856D61">
      <w:pPr>
        <w:pStyle w:val="3"/>
        <w:rPr>
          <w:noProof/>
        </w:rPr>
      </w:pPr>
      <w:bookmarkStart w:id="523" w:name="_Toc344200332"/>
      <w:r>
        <w:rPr>
          <w:rFonts w:hint="eastAsia"/>
        </w:rPr>
        <w:t>上行</w:t>
      </w:r>
      <w:r w:rsidR="005D1246">
        <w:rPr>
          <w:rFonts w:hint="eastAsia"/>
        </w:rPr>
        <w:t>提高</w:t>
      </w:r>
      <w:r w:rsidR="005D1246">
        <w:rPr>
          <w:rFonts w:hint="eastAsia"/>
        </w:rPr>
        <w:t>MCS</w:t>
      </w:r>
      <w:r w:rsidR="005D1246">
        <w:rPr>
          <w:rFonts w:hint="eastAsia"/>
        </w:rPr>
        <w:t>准确性不同方案</w:t>
      </w:r>
      <w:r>
        <w:rPr>
          <w:rFonts w:hint="eastAsia"/>
          <w:noProof/>
        </w:rPr>
        <w:t>的仿真结果与分析</w:t>
      </w:r>
      <w:bookmarkEnd w:id="523"/>
    </w:p>
    <w:p w14:paraId="31625CF7" w14:textId="77777777" w:rsidR="003A04C8" w:rsidRDefault="006E44CB" w:rsidP="00B0173D">
      <w:pPr>
        <w:ind w:firstLineChars="200" w:firstLine="480"/>
        <w:rPr>
          <w:rFonts w:cs="Arial"/>
          <w:noProof/>
        </w:rPr>
      </w:pPr>
      <w:r w:rsidRPr="006E44CB">
        <w:rPr>
          <w:rFonts w:cs="Arial" w:hint="eastAsia"/>
          <w:noProof/>
        </w:rPr>
        <w:t>由于上行调度的特点会导致上行干扰幅度波动</w:t>
      </w:r>
      <w:r w:rsidR="00E60AC4">
        <w:rPr>
          <w:rFonts w:cs="Arial" w:hint="eastAsia"/>
          <w:noProof/>
        </w:rPr>
        <w:t>比</w:t>
      </w:r>
      <w:r w:rsidRPr="006E44CB">
        <w:rPr>
          <w:rFonts w:cs="Arial" w:hint="eastAsia"/>
          <w:noProof/>
        </w:rPr>
        <w:t>下行显著，调度时刻与下一时刻用户所经历的干扰产生较大偏差。因此，基站侧使用调度时刻的真实干扰会导致计算的</w:t>
      </w:r>
      <w:r w:rsidRPr="006E44CB">
        <w:rPr>
          <w:rFonts w:cs="Arial"/>
          <w:noProof/>
        </w:rPr>
        <w:t>SINR</w:t>
      </w:r>
      <w:r w:rsidRPr="006E44CB">
        <w:rPr>
          <w:rFonts w:cs="Arial" w:hint="eastAsia"/>
          <w:noProof/>
        </w:rPr>
        <w:t>不准，从而使</w:t>
      </w:r>
      <w:r w:rsidRPr="006E44CB">
        <w:rPr>
          <w:rFonts w:cs="Arial"/>
          <w:noProof/>
        </w:rPr>
        <w:t>MCS</w:t>
      </w:r>
      <w:r w:rsidRPr="006E44CB">
        <w:rPr>
          <w:rFonts w:cs="Arial" w:hint="eastAsia"/>
          <w:noProof/>
        </w:rPr>
        <w:t>选择不准确，一定程度上增加了</w:t>
      </w:r>
      <w:r w:rsidRPr="006E44CB">
        <w:rPr>
          <w:rFonts w:cs="Arial"/>
          <w:noProof/>
        </w:rPr>
        <w:t>HARQ</w:t>
      </w:r>
      <w:r w:rsidRPr="006E44CB">
        <w:rPr>
          <w:rFonts w:cs="Arial" w:hint="eastAsia"/>
          <w:noProof/>
        </w:rPr>
        <w:t>重传，降低系统吞吐量。</w:t>
      </w:r>
    </w:p>
    <w:p w14:paraId="25953BA3" w14:textId="77777777" w:rsidR="003A04C8" w:rsidRDefault="006E44CB" w:rsidP="00B0173D">
      <w:pPr>
        <w:ind w:firstLineChars="200" w:firstLine="480"/>
        <w:rPr>
          <w:rFonts w:cs="Arial"/>
          <w:noProof/>
        </w:rPr>
      </w:pPr>
      <w:r w:rsidRPr="006E44CB">
        <w:rPr>
          <w:rFonts w:cs="Arial" w:hint="eastAsia"/>
          <w:noProof/>
        </w:rPr>
        <w:t>为缓解上行干扰幅度变化较大导致的系统吞吐量下降，对以下几种提高</w:t>
      </w:r>
      <w:r w:rsidRPr="006E44CB">
        <w:rPr>
          <w:rFonts w:cs="Arial"/>
          <w:noProof/>
        </w:rPr>
        <w:t>MCS</w:t>
      </w:r>
      <w:r w:rsidRPr="006E44CB">
        <w:rPr>
          <w:rFonts w:cs="Arial" w:hint="eastAsia"/>
          <w:noProof/>
        </w:rPr>
        <w:t>准确性的方案进行了仿真与性能评估：</w:t>
      </w:r>
    </w:p>
    <w:p w14:paraId="691D8FC3" w14:textId="77777777" w:rsidR="00936F11" w:rsidRPr="00204F10" w:rsidRDefault="00936F11" w:rsidP="00936F11">
      <w:pPr>
        <w:ind w:firstLineChars="200" w:firstLine="480"/>
        <w:rPr>
          <w:rFonts w:cs="Arial"/>
          <w:noProof/>
        </w:rPr>
      </w:pPr>
      <w:r>
        <w:rPr>
          <w:rFonts w:cs="Arial" w:hint="eastAsia"/>
          <w:noProof/>
        </w:rPr>
        <w:t>注：以下所有仿真结果均在相同的随机数种子（</w:t>
      </w:r>
      <w:r>
        <w:rPr>
          <w:rFonts w:cs="Arial" w:hint="eastAsia"/>
          <w:noProof/>
        </w:rPr>
        <w:t>2</w:t>
      </w:r>
      <w:r>
        <w:rPr>
          <w:rFonts w:cs="Arial" w:hint="eastAsia"/>
          <w:noProof/>
        </w:rPr>
        <w:t>）下得到。</w:t>
      </w:r>
    </w:p>
    <w:p w14:paraId="2E212AD8" w14:textId="77777777" w:rsidR="005D1246" w:rsidRPr="00204F10" w:rsidRDefault="003A4670" w:rsidP="00B80682">
      <w:pPr>
        <w:pStyle w:val="ad"/>
        <w:ind w:firstLine="480"/>
      </w:pPr>
      <w:r>
        <w:rPr>
          <w:rFonts w:hint="eastAsia"/>
        </w:rPr>
        <w:t>图表</w:t>
      </w:r>
      <w:r>
        <w:rPr>
          <w:rFonts w:hint="eastAsia"/>
        </w:rPr>
        <w:t xml:space="preserve"> 3.2</w:t>
      </w:r>
      <w:del w:id="524" w:author="李志成" w:date="2013-05-14T20:24:00Z">
        <w:r w:rsidR="005D1246" w:rsidDel="003A4670">
          <w:rPr>
            <w:rFonts w:hint="eastAsia"/>
          </w:rPr>
          <w:delText>表</w:delText>
        </w:r>
        <w:r w:rsidR="00CD1878" w:rsidDel="003A4670">
          <w:rPr>
            <w:rFonts w:hint="eastAsia"/>
          </w:rPr>
          <w:delText>格</w:delText>
        </w:r>
        <w:r w:rsidR="005D1246" w:rsidDel="003A4670">
          <w:rPr>
            <w:rFonts w:hint="eastAsia"/>
          </w:rPr>
          <w:delText xml:space="preserve"> </w:delText>
        </w:r>
      </w:del>
      <w:del w:id="525"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25</w:delText>
        </w:r>
        <w:r w:rsidR="00D27196" w:rsidDel="003A4670">
          <w:fldChar w:fldCharType="end"/>
        </w:r>
      </w:del>
      <w:r w:rsidR="0078549A">
        <w:rPr>
          <w:rFonts w:hint="eastAsia"/>
        </w:rPr>
        <w:t xml:space="preserve"> </w:t>
      </w:r>
      <w:r w:rsidR="006E44CB" w:rsidRPr="006E44CB">
        <w:rPr>
          <w:rFonts w:hint="eastAsia"/>
        </w:rPr>
        <w:t>提高</w:t>
      </w:r>
      <w:r w:rsidR="006E44CB" w:rsidRPr="006E44CB">
        <w:t>MCS</w:t>
      </w:r>
      <w:r w:rsidR="00614355" w:rsidRPr="00614355">
        <w:rPr>
          <w:rFonts w:hint="eastAsia"/>
        </w:rPr>
        <w:t>准确性的</w:t>
      </w:r>
      <w:r w:rsidR="00614355">
        <w:rPr>
          <w:rFonts w:hint="eastAsia"/>
        </w:rPr>
        <w:t>五</w:t>
      </w:r>
      <w:r w:rsidR="006E44CB" w:rsidRPr="006E44CB">
        <w:rPr>
          <w:rFonts w:hint="eastAsia"/>
        </w:rPr>
        <w:t>种方案</w:t>
      </w:r>
    </w:p>
    <w:tbl>
      <w:tblPr>
        <w:tblStyle w:val="ac"/>
        <w:tblW w:w="0" w:type="auto"/>
        <w:jc w:val="center"/>
        <w:tblLook w:val="04A0" w:firstRow="1" w:lastRow="0" w:firstColumn="1" w:lastColumn="0" w:noHBand="0" w:noVBand="1"/>
      </w:tblPr>
      <w:tblGrid>
        <w:gridCol w:w="3597"/>
        <w:gridCol w:w="4981"/>
      </w:tblGrid>
      <w:tr w:rsidR="008A6A32" w14:paraId="4387AC92" w14:textId="77777777" w:rsidTr="0014623F">
        <w:trPr>
          <w:jc w:val="center"/>
        </w:trPr>
        <w:tc>
          <w:tcPr>
            <w:tcW w:w="3597" w:type="dxa"/>
          </w:tcPr>
          <w:p w14:paraId="497575BD" w14:textId="77777777" w:rsidR="008A6A32" w:rsidRDefault="008A6A32" w:rsidP="008A6A32">
            <w:pPr>
              <w:rPr>
                <w:rFonts w:cs="Arial"/>
                <w:noProof/>
              </w:rPr>
            </w:pPr>
            <w:r>
              <w:rPr>
                <w:rFonts w:cs="Arial" w:hint="eastAsia"/>
                <w:noProof/>
              </w:rPr>
              <w:t>1Tx8Rx PF MMSE</w:t>
            </w:r>
          </w:p>
        </w:tc>
        <w:tc>
          <w:tcPr>
            <w:tcW w:w="4981" w:type="dxa"/>
          </w:tcPr>
          <w:p w14:paraId="3A32A243" w14:textId="77777777" w:rsidR="008A6A32" w:rsidRDefault="008A6A32" w:rsidP="008A6A32">
            <w:pPr>
              <w:rPr>
                <w:rFonts w:cs="Arial"/>
                <w:noProof/>
              </w:rPr>
            </w:pPr>
            <w:r>
              <w:rPr>
                <w:rFonts w:cs="Arial" w:hint="eastAsia"/>
                <w:noProof/>
              </w:rPr>
              <w:t>说明</w:t>
            </w:r>
          </w:p>
        </w:tc>
      </w:tr>
      <w:tr w:rsidR="008A6A32" w14:paraId="154442DA" w14:textId="77777777" w:rsidTr="0014623F">
        <w:trPr>
          <w:jc w:val="center"/>
        </w:trPr>
        <w:tc>
          <w:tcPr>
            <w:tcW w:w="3597" w:type="dxa"/>
          </w:tcPr>
          <w:p w14:paraId="46F43AC6" w14:textId="77777777" w:rsidR="008A6A32" w:rsidRDefault="008A6A32" w:rsidP="00F562C2">
            <w:pPr>
              <w:rPr>
                <w:rFonts w:cs="Arial"/>
                <w:noProof/>
              </w:rPr>
            </w:pPr>
            <w:r>
              <w:rPr>
                <w:rFonts w:cs="Arial" w:hint="eastAsia"/>
                <w:noProof/>
              </w:rPr>
              <w:t xml:space="preserve">CASE 1 </w:t>
            </w:r>
            <w:r w:rsidR="00F562C2">
              <w:rPr>
                <w:rFonts w:cs="Arial" w:hint="eastAsia"/>
                <w:noProof/>
              </w:rPr>
              <w:t>干扰（线性）平均</w:t>
            </w:r>
          </w:p>
        </w:tc>
        <w:tc>
          <w:tcPr>
            <w:tcW w:w="4981" w:type="dxa"/>
          </w:tcPr>
          <w:p w14:paraId="227FA0B0" w14:textId="77777777" w:rsidR="008A6A32" w:rsidRDefault="00F562C2" w:rsidP="008A6A32">
            <w:pPr>
              <w:rPr>
                <w:rFonts w:cs="Arial"/>
                <w:noProof/>
              </w:rPr>
            </w:pPr>
            <w:r>
              <w:rPr>
                <w:rFonts w:cs="Arial" w:hint="eastAsia"/>
                <w:noProof/>
              </w:rPr>
              <w:t>全时域频域平均</w:t>
            </w:r>
          </w:p>
        </w:tc>
      </w:tr>
      <w:tr w:rsidR="008A6A32" w14:paraId="08739685" w14:textId="77777777" w:rsidTr="0014623F">
        <w:trPr>
          <w:jc w:val="center"/>
        </w:trPr>
        <w:tc>
          <w:tcPr>
            <w:tcW w:w="3597" w:type="dxa"/>
          </w:tcPr>
          <w:p w14:paraId="76C56089" w14:textId="77777777" w:rsidR="008A6A32" w:rsidRDefault="008A6A32" w:rsidP="008A6A32">
            <w:pPr>
              <w:rPr>
                <w:rFonts w:cs="Arial"/>
                <w:noProof/>
              </w:rPr>
            </w:pPr>
            <w:r>
              <w:rPr>
                <w:rFonts w:cs="Arial" w:hint="eastAsia"/>
                <w:noProof/>
              </w:rPr>
              <w:lastRenderedPageBreak/>
              <w:t xml:space="preserve">CASE 2 </w:t>
            </w:r>
            <w:r>
              <w:rPr>
                <w:rFonts w:cs="Arial" w:hint="eastAsia"/>
                <w:noProof/>
              </w:rPr>
              <w:t>干扰（线性）平均</w:t>
            </w:r>
          </w:p>
        </w:tc>
        <w:tc>
          <w:tcPr>
            <w:tcW w:w="4981" w:type="dxa"/>
          </w:tcPr>
          <w:p w14:paraId="0D156295" w14:textId="77777777" w:rsidR="008A6A32" w:rsidRDefault="008A6A32" w:rsidP="008A6A32">
            <w:pPr>
              <w:rPr>
                <w:rFonts w:cs="Arial"/>
                <w:noProof/>
              </w:rPr>
            </w:pPr>
            <w:r>
              <w:rPr>
                <w:rFonts w:cs="Arial" w:hint="eastAsia"/>
                <w:noProof/>
              </w:rPr>
              <w:t>对前</w:t>
            </w:r>
            <w:r>
              <w:rPr>
                <w:rFonts w:cs="Arial" w:hint="eastAsia"/>
                <w:noProof/>
              </w:rPr>
              <w:t>1</w:t>
            </w:r>
            <w:r>
              <w:rPr>
                <w:rFonts w:cs="Arial" w:hint="eastAsia"/>
                <w:noProof/>
              </w:rPr>
              <w:t>个</w:t>
            </w:r>
            <w:r>
              <w:rPr>
                <w:rFonts w:cs="Arial" w:hint="eastAsia"/>
                <w:noProof/>
              </w:rPr>
              <w:t>Sounding</w:t>
            </w:r>
            <w:r>
              <w:rPr>
                <w:rFonts w:cs="Arial" w:hint="eastAsia"/>
                <w:noProof/>
              </w:rPr>
              <w:t>结果进行时域平均</w:t>
            </w:r>
          </w:p>
        </w:tc>
      </w:tr>
      <w:tr w:rsidR="008A6A32" w14:paraId="65531D9E" w14:textId="77777777" w:rsidTr="0014623F">
        <w:trPr>
          <w:jc w:val="center"/>
        </w:trPr>
        <w:tc>
          <w:tcPr>
            <w:tcW w:w="3597" w:type="dxa"/>
          </w:tcPr>
          <w:p w14:paraId="55621C1F" w14:textId="77777777" w:rsidR="008A6A32" w:rsidRDefault="008A6A32" w:rsidP="008A6A32">
            <w:pPr>
              <w:rPr>
                <w:rFonts w:cs="Arial"/>
                <w:noProof/>
              </w:rPr>
            </w:pPr>
            <w:r>
              <w:rPr>
                <w:rFonts w:cs="Arial" w:hint="eastAsia"/>
                <w:noProof/>
              </w:rPr>
              <w:t xml:space="preserve">CASE3 </w:t>
            </w:r>
            <w:r>
              <w:rPr>
                <w:rFonts w:cs="Arial" w:hint="eastAsia"/>
                <w:noProof/>
              </w:rPr>
              <w:t>干扰对数平均</w:t>
            </w:r>
          </w:p>
        </w:tc>
        <w:tc>
          <w:tcPr>
            <w:tcW w:w="4981" w:type="dxa"/>
          </w:tcPr>
          <w:p w14:paraId="2FDDA6C2" w14:textId="77777777" w:rsidR="008A6A32" w:rsidRDefault="008A6A32" w:rsidP="008A6A32">
            <w:pPr>
              <w:rPr>
                <w:rFonts w:cs="Arial"/>
                <w:noProof/>
              </w:rPr>
            </w:pPr>
            <w:r>
              <w:rPr>
                <w:rFonts w:cs="Arial" w:hint="eastAsia"/>
                <w:noProof/>
              </w:rPr>
              <w:t>对前一个</w:t>
            </w:r>
            <w:r>
              <w:rPr>
                <w:rFonts w:cs="Arial" w:hint="eastAsia"/>
                <w:noProof/>
              </w:rPr>
              <w:t>Sounding</w:t>
            </w:r>
            <w:r>
              <w:rPr>
                <w:rFonts w:cs="Arial" w:hint="eastAsia"/>
                <w:noProof/>
              </w:rPr>
              <w:t>结果进行时域对数平均</w:t>
            </w:r>
          </w:p>
        </w:tc>
      </w:tr>
      <w:tr w:rsidR="008A6A32" w14:paraId="43F3A986" w14:textId="77777777" w:rsidTr="0014623F">
        <w:trPr>
          <w:jc w:val="center"/>
        </w:trPr>
        <w:tc>
          <w:tcPr>
            <w:tcW w:w="3597" w:type="dxa"/>
          </w:tcPr>
          <w:p w14:paraId="40A418A1" w14:textId="77777777" w:rsidR="008A6A32" w:rsidRDefault="008A6A32" w:rsidP="008A6A32">
            <w:pPr>
              <w:rPr>
                <w:rFonts w:cs="Arial"/>
                <w:noProof/>
              </w:rPr>
            </w:pPr>
            <w:r>
              <w:rPr>
                <w:rFonts w:cs="Arial" w:hint="eastAsia"/>
                <w:noProof/>
              </w:rPr>
              <w:t>CASE 4 OLLA</w:t>
            </w:r>
          </w:p>
        </w:tc>
        <w:tc>
          <w:tcPr>
            <w:tcW w:w="4981" w:type="dxa"/>
          </w:tcPr>
          <w:p w14:paraId="7251B758" w14:textId="77777777" w:rsidR="008A6A32" w:rsidRDefault="008A6A32" w:rsidP="008A6A32">
            <w:pPr>
              <w:rPr>
                <w:rFonts w:cs="Arial"/>
                <w:noProof/>
              </w:rPr>
            </w:pPr>
            <w:r>
              <w:rPr>
                <w:rFonts w:cs="Arial" w:hint="eastAsia"/>
                <w:noProof/>
              </w:rPr>
              <w:t>OLLA</w:t>
            </w:r>
            <w:r>
              <w:rPr>
                <w:rFonts w:cs="Arial" w:hint="eastAsia"/>
                <w:noProof/>
              </w:rPr>
              <w:t>参数配置</w:t>
            </w:r>
            <w:r>
              <w:rPr>
                <w:rFonts w:cs="Arial" w:hint="eastAsia"/>
                <w:noProof/>
              </w:rPr>
              <w:t>+0.1 -0.25</w:t>
            </w:r>
          </w:p>
        </w:tc>
      </w:tr>
      <w:tr w:rsidR="008A6A32" w14:paraId="52A578E3" w14:textId="77777777" w:rsidTr="0014623F">
        <w:trPr>
          <w:jc w:val="center"/>
        </w:trPr>
        <w:tc>
          <w:tcPr>
            <w:tcW w:w="3597" w:type="dxa"/>
          </w:tcPr>
          <w:p w14:paraId="75BB4B93" w14:textId="77777777" w:rsidR="008A6A32" w:rsidRDefault="008A6A32" w:rsidP="008A6A32">
            <w:pPr>
              <w:rPr>
                <w:rFonts w:cs="Arial"/>
                <w:noProof/>
              </w:rPr>
            </w:pPr>
            <w:r>
              <w:rPr>
                <w:rFonts w:cs="Arial" w:hint="eastAsia"/>
                <w:noProof/>
              </w:rPr>
              <w:t>CASE 5 +/-dB</w:t>
            </w:r>
          </w:p>
        </w:tc>
        <w:tc>
          <w:tcPr>
            <w:tcW w:w="4981" w:type="dxa"/>
          </w:tcPr>
          <w:p w14:paraId="2D4F34B3" w14:textId="77777777" w:rsidR="008A6A32" w:rsidRDefault="008A6A32" w:rsidP="008A6A32">
            <w:pPr>
              <w:rPr>
                <w:rFonts w:cs="Arial"/>
                <w:noProof/>
              </w:rPr>
            </w:pPr>
            <w:r>
              <w:rPr>
                <w:rFonts w:cs="Arial" w:hint="eastAsia"/>
                <w:noProof/>
              </w:rPr>
              <w:t>选</w:t>
            </w:r>
            <w:r>
              <w:rPr>
                <w:rFonts w:cs="Arial" w:hint="eastAsia"/>
                <w:noProof/>
              </w:rPr>
              <w:t>MCS</w:t>
            </w:r>
            <w:r>
              <w:rPr>
                <w:rFonts w:cs="Arial" w:hint="eastAsia"/>
                <w:noProof/>
              </w:rPr>
              <w:t>前，对载干比强制加</w:t>
            </w:r>
            <w:r>
              <w:rPr>
                <w:rFonts w:cs="Arial" w:hint="eastAsia"/>
                <w:noProof/>
              </w:rPr>
              <w:t>4dB</w:t>
            </w:r>
          </w:p>
        </w:tc>
      </w:tr>
    </w:tbl>
    <w:p w14:paraId="311B8FB5" w14:textId="77777777" w:rsidR="005D1246" w:rsidRDefault="008A6A32" w:rsidP="008A6A32">
      <w:pPr>
        <w:ind w:firstLineChars="200" w:firstLine="480"/>
        <w:rPr>
          <w:rFonts w:cs="Arial"/>
          <w:noProof/>
        </w:rPr>
      </w:pPr>
      <w:r>
        <w:rPr>
          <w:rFonts w:cs="Arial" w:hint="eastAsia"/>
          <w:noProof/>
        </w:rPr>
        <w:t>上述</w:t>
      </w:r>
      <w:r>
        <w:rPr>
          <w:rFonts w:cs="Arial" w:hint="eastAsia"/>
          <w:noProof/>
        </w:rPr>
        <w:t>5</w:t>
      </w:r>
      <w:r>
        <w:rPr>
          <w:rFonts w:cs="Arial" w:hint="eastAsia"/>
          <w:noProof/>
        </w:rPr>
        <w:t>个方案的仿真结果如下所示：</w:t>
      </w:r>
    </w:p>
    <w:p w14:paraId="0964D42C" w14:textId="77777777" w:rsidR="008A6A32" w:rsidRDefault="00D27196" w:rsidP="00D27196">
      <w:pPr>
        <w:pStyle w:val="ad"/>
        <w:rPr>
          <w:rFonts w:cs="Arial"/>
          <w:noProof/>
        </w:rPr>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16</w:t>
      </w:r>
      <w:r w:rsidR="006550EB">
        <w:fldChar w:fldCharType="end"/>
      </w:r>
      <w:r>
        <w:rPr>
          <w:rFonts w:hint="eastAsia"/>
        </w:rPr>
        <w:t xml:space="preserve"> </w:t>
      </w:r>
      <w:r w:rsidR="00614355">
        <w:rPr>
          <w:rFonts w:cs="Arial" w:hint="eastAsia"/>
          <w:noProof/>
        </w:rPr>
        <w:t>五组方案吞吐量仿真结果</w:t>
      </w:r>
    </w:p>
    <w:tbl>
      <w:tblPr>
        <w:tblStyle w:val="ac"/>
        <w:tblW w:w="0" w:type="auto"/>
        <w:jc w:val="center"/>
        <w:tblLook w:val="04A0" w:firstRow="1" w:lastRow="0" w:firstColumn="1" w:lastColumn="0" w:noHBand="0" w:noVBand="1"/>
      </w:tblPr>
      <w:tblGrid>
        <w:gridCol w:w="1076"/>
        <w:gridCol w:w="1010"/>
        <w:gridCol w:w="1010"/>
        <w:gridCol w:w="1010"/>
        <w:gridCol w:w="1010"/>
        <w:gridCol w:w="1010"/>
      </w:tblGrid>
      <w:tr w:rsidR="008A6A32" w14:paraId="58E52050" w14:textId="77777777" w:rsidTr="0014623F">
        <w:trPr>
          <w:jc w:val="center"/>
        </w:trPr>
        <w:tc>
          <w:tcPr>
            <w:tcW w:w="0" w:type="auto"/>
          </w:tcPr>
          <w:p w14:paraId="7C2C3F0C" w14:textId="77777777" w:rsidR="008A6A32" w:rsidRPr="007B34AA" w:rsidRDefault="008A6A32" w:rsidP="008A6A32"/>
        </w:tc>
        <w:tc>
          <w:tcPr>
            <w:tcW w:w="0" w:type="auto"/>
          </w:tcPr>
          <w:p w14:paraId="487BAFDC" w14:textId="77777777" w:rsidR="008A6A32" w:rsidRPr="007B34AA" w:rsidRDefault="008A6A32" w:rsidP="008A6A32">
            <w:r>
              <w:rPr>
                <w:rFonts w:hint="eastAsia"/>
              </w:rPr>
              <w:t>CASE 1</w:t>
            </w:r>
          </w:p>
        </w:tc>
        <w:tc>
          <w:tcPr>
            <w:tcW w:w="0" w:type="auto"/>
          </w:tcPr>
          <w:p w14:paraId="4C16788B" w14:textId="77777777" w:rsidR="008A6A32" w:rsidRPr="007B34AA" w:rsidRDefault="008A6A32" w:rsidP="008A6A32">
            <w:r>
              <w:rPr>
                <w:rFonts w:hint="eastAsia"/>
              </w:rPr>
              <w:t>CASE 2</w:t>
            </w:r>
          </w:p>
        </w:tc>
        <w:tc>
          <w:tcPr>
            <w:tcW w:w="0" w:type="auto"/>
          </w:tcPr>
          <w:p w14:paraId="151B3C5F" w14:textId="77777777" w:rsidR="008A6A32" w:rsidRPr="007B34AA" w:rsidRDefault="008A6A32" w:rsidP="008A6A32">
            <w:r>
              <w:rPr>
                <w:rFonts w:hint="eastAsia"/>
              </w:rPr>
              <w:t>CASE 3</w:t>
            </w:r>
          </w:p>
        </w:tc>
        <w:tc>
          <w:tcPr>
            <w:tcW w:w="0" w:type="auto"/>
          </w:tcPr>
          <w:p w14:paraId="50E7D41D" w14:textId="77777777" w:rsidR="008A6A32" w:rsidRPr="007B34AA" w:rsidRDefault="008A6A32" w:rsidP="008A6A32">
            <w:r>
              <w:rPr>
                <w:rFonts w:hint="eastAsia"/>
              </w:rPr>
              <w:t>CASE 4</w:t>
            </w:r>
          </w:p>
        </w:tc>
        <w:tc>
          <w:tcPr>
            <w:tcW w:w="0" w:type="auto"/>
          </w:tcPr>
          <w:p w14:paraId="68C140F0" w14:textId="77777777" w:rsidR="008A6A32" w:rsidRDefault="008A6A32" w:rsidP="008A6A32">
            <w:r>
              <w:rPr>
                <w:rFonts w:hint="eastAsia"/>
              </w:rPr>
              <w:t>CASE 5</w:t>
            </w:r>
          </w:p>
        </w:tc>
      </w:tr>
      <w:tr w:rsidR="008A6A32" w14:paraId="47FF481C" w14:textId="77777777" w:rsidTr="0014623F">
        <w:trPr>
          <w:jc w:val="center"/>
        </w:trPr>
        <w:tc>
          <w:tcPr>
            <w:tcW w:w="0" w:type="auto"/>
          </w:tcPr>
          <w:p w14:paraId="691570D5" w14:textId="77777777" w:rsidR="008A6A32" w:rsidRPr="007B34AA" w:rsidRDefault="008A6A32" w:rsidP="008A6A32">
            <w:r w:rsidRPr="007B34AA">
              <w:rPr>
                <w:rFonts w:hint="eastAsia"/>
              </w:rPr>
              <w:t>cell ave</w:t>
            </w:r>
          </w:p>
        </w:tc>
        <w:tc>
          <w:tcPr>
            <w:tcW w:w="0" w:type="auto"/>
          </w:tcPr>
          <w:p w14:paraId="76967810" w14:textId="77777777" w:rsidR="008A6A32" w:rsidRPr="007B34AA" w:rsidRDefault="008A6A32" w:rsidP="008A6A32">
            <w:r w:rsidRPr="00F4629B">
              <w:t>2.2565</w:t>
            </w:r>
          </w:p>
        </w:tc>
        <w:tc>
          <w:tcPr>
            <w:tcW w:w="0" w:type="auto"/>
          </w:tcPr>
          <w:p w14:paraId="0588F21B" w14:textId="77777777" w:rsidR="008A6A32" w:rsidRPr="007B34AA" w:rsidRDefault="008A6A32" w:rsidP="008A6A32">
            <w:r w:rsidRPr="000D468F">
              <w:t>2.2076</w:t>
            </w:r>
          </w:p>
        </w:tc>
        <w:tc>
          <w:tcPr>
            <w:tcW w:w="0" w:type="auto"/>
          </w:tcPr>
          <w:p w14:paraId="71BCA5AF" w14:textId="77777777" w:rsidR="008A6A32" w:rsidRPr="007B34AA" w:rsidRDefault="008A6A32" w:rsidP="008A6A32">
            <w:r w:rsidRPr="00FB19A9">
              <w:t>2.0546</w:t>
            </w:r>
          </w:p>
        </w:tc>
        <w:tc>
          <w:tcPr>
            <w:tcW w:w="0" w:type="auto"/>
          </w:tcPr>
          <w:p w14:paraId="6D2D2D66" w14:textId="77777777" w:rsidR="008A6A32" w:rsidRPr="007B34AA" w:rsidRDefault="008A6A32" w:rsidP="008A6A32">
            <w:r w:rsidRPr="00260EF0">
              <w:t>2.3043</w:t>
            </w:r>
          </w:p>
        </w:tc>
        <w:tc>
          <w:tcPr>
            <w:tcW w:w="0" w:type="auto"/>
          </w:tcPr>
          <w:p w14:paraId="79338196" w14:textId="77777777" w:rsidR="008A6A32" w:rsidRPr="00D8667F" w:rsidRDefault="008A6A32" w:rsidP="008A6A32">
            <w:r w:rsidRPr="00A05413">
              <w:t>2.4333</w:t>
            </w:r>
          </w:p>
        </w:tc>
      </w:tr>
      <w:tr w:rsidR="008A6A32" w14:paraId="674A8D27" w14:textId="77777777" w:rsidTr="0014623F">
        <w:trPr>
          <w:jc w:val="center"/>
        </w:trPr>
        <w:tc>
          <w:tcPr>
            <w:tcW w:w="0" w:type="auto"/>
          </w:tcPr>
          <w:p w14:paraId="277E3450" w14:textId="77777777" w:rsidR="008A6A32" w:rsidRPr="007B34AA" w:rsidRDefault="008A6A32" w:rsidP="008A6A32">
            <w:r w:rsidRPr="007B34AA">
              <w:rPr>
                <w:rFonts w:hint="eastAsia"/>
              </w:rPr>
              <w:t>cell edge</w:t>
            </w:r>
          </w:p>
        </w:tc>
        <w:tc>
          <w:tcPr>
            <w:tcW w:w="0" w:type="auto"/>
          </w:tcPr>
          <w:p w14:paraId="2FA9A83F" w14:textId="77777777" w:rsidR="008A6A32" w:rsidRPr="007B34AA" w:rsidRDefault="008A6A32" w:rsidP="008A6A32">
            <w:r w:rsidRPr="00F4629B">
              <w:t>0.0800</w:t>
            </w:r>
          </w:p>
        </w:tc>
        <w:tc>
          <w:tcPr>
            <w:tcW w:w="0" w:type="auto"/>
          </w:tcPr>
          <w:p w14:paraId="1AA841CB" w14:textId="77777777" w:rsidR="008A6A32" w:rsidRPr="007B34AA" w:rsidRDefault="008A6A32" w:rsidP="008A6A32">
            <w:r w:rsidRPr="000D468F">
              <w:t>0.1112</w:t>
            </w:r>
          </w:p>
        </w:tc>
        <w:tc>
          <w:tcPr>
            <w:tcW w:w="0" w:type="auto"/>
          </w:tcPr>
          <w:p w14:paraId="43F0D878" w14:textId="77777777" w:rsidR="008A6A32" w:rsidRPr="007B34AA" w:rsidRDefault="008A6A32" w:rsidP="008A6A32">
            <w:r w:rsidRPr="00FB19A9">
              <w:t>0.0591</w:t>
            </w:r>
          </w:p>
        </w:tc>
        <w:tc>
          <w:tcPr>
            <w:tcW w:w="0" w:type="auto"/>
          </w:tcPr>
          <w:p w14:paraId="09AD57A0" w14:textId="77777777" w:rsidR="008A6A32" w:rsidRPr="007B34AA" w:rsidRDefault="008A6A32" w:rsidP="008A6A32">
            <w:r w:rsidRPr="00260EF0">
              <w:t>0.0866</w:t>
            </w:r>
          </w:p>
        </w:tc>
        <w:tc>
          <w:tcPr>
            <w:tcW w:w="0" w:type="auto"/>
          </w:tcPr>
          <w:p w14:paraId="5A075B68" w14:textId="77777777" w:rsidR="008A6A32" w:rsidRPr="00D8667F" w:rsidRDefault="008A6A32" w:rsidP="008A6A32">
            <w:r w:rsidRPr="00A05413">
              <w:t>0.0941</w:t>
            </w:r>
          </w:p>
        </w:tc>
      </w:tr>
    </w:tbl>
    <w:p w14:paraId="32161258" w14:textId="77777777" w:rsidR="009D7DCE" w:rsidRPr="009D7DCE" w:rsidRDefault="009D7DCE" w:rsidP="009D7DCE"/>
    <w:p w14:paraId="13CA9981" w14:textId="77777777" w:rsidR="008A6A32" w:rsidRDefault="003A4670" w:rsidP="00B80682">
      <w:pPr>
        <w:pStyle w:val="ad"/>
        <w:rPr>
          <w:rFonts w:cs="Arial"/>
          <w:noProof/>
        </w:rPr>
      </w:pPr>
      <w:r>
        <w:rPr>
          <w:rFonts w:hint="eastAsia"/>
        </w:rPr>
        <w:t>图表</w:t>
      </w:r>
      <w:r>
        <w:rPr>
          <w:rFonts w:hint="eastAsia"/>
        </w:rPr>
        <w:t xml:space="preserve"> 3.2</w:t>
      </w:r>
      <w:del w:id="526" w:author="李志成" w:date="2013-05-14T20:24:00Z">
        <w:r w:rsidDel="003A4670">
          <w:rPr>
            <w:rFonts w:hint="eastAsia"/>
          </w:rPr>
          <w:delText>图表</w:delText>
        </w:r>
      </w:del>
      <w:r>
        <w:rPr>
          <w:rFonts w:hint="eastAsia"/>
        </w:rPr>
        <w:t xml:space="preserve"> 3.2</w:t>
      </w:r>
      <w:del w:id="527" w:author="李志成" w:date="2013-05-14T20:24:00Z">
        <w:r w:rsidR="00614355" w:rsidDel="003A4670">
          <w:rPr>
            <w:rFonts w:hint="eastAsia"/>
          </w:rPr>
          <w:delText>图表</w:delText>
        </w:r>
      </w:del>
      <w:r w:rsidR="00614355">
        <w:rPr>
          <w:rFonts w:hint="eastAsia"/>
        </w:rPr>
        <w:t xml:space="preserve"> </w:t>
      </w:r>
      <w:ins w:id="528"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529"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530" w:author="李志成" w:date="2013-05-14T20:25:00Z">
        <w:r>
          <w:rPr>
            <w:noProof/>
          </w:rPr>
          <w:t>23</w:t>
        </w:r>
        <w:r>
          <w:fldChar w:fldCharType="end"/>
        </w:r>
      </w:ins>
      <w:del w:id="531"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26</w:delText>
        </w:r>
        <w:r w:rsidR="00D27196" w:rsidDel="003A4670">
          <w:fldChar w:fldCharType="end"/>
        </w:r>
      </w:del>
      <w:r w:rsidR="0078549A">
        <w:rPr>
          <w:rFonts w:hint="eastAsia"/>
        </w:rPr>
        <w:t xml:space="preserve"> </w:t>
      </w:r>
      <w:r w:rsidR="00614355">
        <w:rPr>
          <w:rFonts w:cs="Arial" w:hint="eastAsia"/>
          <w:noProof/>
        </w:rPr>
        <w:t>HARQ</w:t>
      </w:r>
      <w:r w:rsidR="00614355">
        <w:rPr>
          <w:rFonts w:cs="Arial" w:hint="eastAsia"/>
          <w:noProof/>
        </w:rPr>
        <w:t>仿真结果</w:t>
      </w:r>
    </w:p>
    <w:tbl>
      <w:tblPr>
        <w:tblStyle w:val="ac"/>
        <w:tblW w:w="0" w:type="auto"/>
        <w:jc w:val="center"/>
        <w:tblLook w:val="04A0" w:firstRow="1" w:lastRow="0" w:firstColumn="1" w:lastColumn="0" w:noHBand="0" w:noVBand="1"/>
      </w:tblPr>
      <w:tblGrid>
        <w:gridCol w:w="3850"/>
        <w:gridCol w:w="3997"/>
      </w:tblGrid>
      <w:tr w:rsidR="00614355" w14:paraId="7EE0A60D" w14:textId="77777777" w:rsidTr="0014623F">
        <w:trPr>
          <w:jc w:val="center"/>
        </w:trPr>
        <w:tc>
          <w:tcPr>
            <w:tcW w:w="0" w:type="auto"/>
          </w:tcPr>
          <w:p w14:paraId="5E6FB40A" w14:textId="77777777" w:rsidR="00614355" w:rsidRDefault="00614355" w:rsidP="008A6A32">
            <w:pPr>
              <w:rPr>
                <w:rFonts w:cs="Arial"/>
                <w:noProof/>
              </w:rPr>
            </w:pPr>
            <w:r>
              <w:rPr>
                <w:rFonts w:cs="Arial" w:hint="eastAsia"/>
                <w:noProof/>
              </w:rPr>
              <w:t>CASE 1</w:t>
            </w:r>
          </w:p>
        </w:tc>
        <w:tc>
          <w:tcPr>
            <w:tcW w:w="0" w:type="auto"/>
          </w:tcPr>
          <w:p w14:paraId="7E5ADD17" w14:textId="77777777" w:rsidR="00614355" w:rsidRDefault="00614355" w:rsidP="008A6A32">
            <w:pPr>
              <w:rPr>
                <w:rFonts w:cs="Arial"/>
                <w:noProof/>
              </w:rPr>
            </w:pPr>
            <w:r>
              <w:rPr>
                <w:rFonts w:cs="Arial" w:hint="eastAsia"/>
                <w:noProof/>
              </w:rPr>
              <w:t>CASE 2</w:t>
            </w:r>
          </w:p>
        </w:tc>
      </w:tr>
      <w:tr w:rsidR="00614355" w14:paraId="7B6A9311" w14:textId="77777777" w:rsidTr="0014623F">
        <w:trPr>
          <w:jc w:val="center"/>
        </w:trPr>
        <w:tc>
          <w:tcPr>
            <w:tcW w:w="0" w:type="auto"/>
          </w:tcPr>
          <w:p w14:paraId="0B4F33BE" w14:textId="77777777" w:rsidR="00614355" w:rsidRDefault="003A04C8" w:rsidP="008A6A32">
            <w:pPr>
              <w:rPr>
                <w:rFonts w:cs="Arial"/>
                <w:noProof/>
              </w:rPr>
            </w:pPr>
            <w:r>
              <w:rPr>
                <w:noProof/>
              </w:rPr>
              <w:drawing>
                <wp:inline distT="0" distB="0" distL="0" distR="0" wp14:anchorId="59084C22" wp14:editId="2E5D9DC7">
                  <wp:extent cx="2307600" cy="180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765"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c>
          <w:tcPr>
            <w:tcW w:w="0" w:type="auto"/>
          </w:tcPr>
          <w:p w14:paraId="7880AC9A" w14:textId="77777777" w:rsidR="00614355" w:rsidRDefault="003A04C8" w:rsidP="008A6A32">
            <w:pPr>
              <w:rPr>
                <w:rFonts w:cs="Arial"/>
                <w:noProof/>
              </w:rPr>
            </w:pPr>
            <w:r>
              <w:rPr>
                <w:noProof/>
              </w:rPr>
              <w:drawing>
                <wp:inline distT="0" distB="0" distL="0" distR="0" wp14:anchorId="587AA492" wp14:editId="7408679A">
                  <wp:extent cx="2307600" cy="1800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r>
      <w:tr w:rsidR="00614355" w14:paraId="7461A7E6" w14:textId="77777777" w:rsidTr="0014623F">
        <w:trPr>
          <w:jc w:val="center"/>
        </w:trPr>
        <w:tc>
          <w:tcPr>
            <w:tcW w:w="0" w:type="auto"/>
          </w:tcPr>
          <w:p w14:paraId="4298EE95" w14:textId="77777777" w:rsidR="00614355" w:rsidRDefault="00614355" w:rsidP="008A6A32">
            <w:pPr>
              <w:rPr>
                <w:rFonts w:cs="Arial"/>
                <w:noProof/>
              </w:rPr>
            </w:pPr>
            <w:r>
              <w:rPr>
                <w:rFonts w:cs="Arial" w:hint="eastAsia"/>
                <w:noProof/>
              </w:rPr>
              <w:t>CASE 3</w:t>
            </w:r>
          </w:p>
        </w:tc>
        <w:tc>
          <w:tcPr>
            <w:tcW w:w="0" w:type="auto"/>
          </w:tcPr>
          <w:p w14:paraId="0005AA44" w14:textId="77777777" w:rsidR="00614355" w:rsidRDefault="00614355" w:rsidP="008A6A32">
            <w:pPr>
              <w:rPr>
                <w:rFonts w:cs="Arial"/>
                <w:noProof/>
              </w:rPr>
            </w:pPr>
            <w:r>
              <w:rPr>
                <w:rFonts w:cs="Arial" w:hint="eastAsia"/>
                <w:noProof/>
              </w:rPr>
              <w:t>CASE 4</w:t>
            </w:r>
          </w:p>
        </w:tc>
      </w:tr>
      <w:tr w:rsidR="00614355" w14:paraId="53C2673C" w14:textId="77777777" w:rsidTr="0014623F">
        <w:trPr>
          <w:jc w:val="center"/>
        </w:trPr>
        <w:tc>
          <w:tcPr>
            <w:tcW w:w="0" w:type="auto"/>
          </w:tcPr>
          <w:p w14:paraId="61732168" w14:textId="77777777" w:rsidR="00614355" w:rsidRDefault="003A04C8" w:rsidP="008A6A32">
            <w:pPr>
              <w:rPr>
                <w:rFonts w:cs="Arial"/>
                <w:noProof/>
              </w:rPr>
            </w:pPr>
            <w:r>
              <w:rPr>
                <w:noProof/>
              </w:rPr>
              <w:drawing>
                <wp:inline distT="0" distB="0" distL="0" distR="0" wp14:anchorId="017B74BD" wp14:editId="783A1873">
                  <wp:extent cx="2307600" cy="18000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c>
          <w:tcPr>
            <w:tcW w:w="0" w:type="auto"/>
          </w:tcPr>
          <w:p w14:paraId="18D58E57" w14:textId="77777777" w:rsidR="00614355" w:rsidRDefault="003A04C8" w:rsidP="008A6A32">
            <w:pPr>
              <w:rPr>
                <w:rFonts w:cs="Arial"/>
                <w:noProof/>
              </w:rPr>
            </w:pPr>
            <w:r>
              <w:rPr>
                <w:noProof/>
              </w:rPr>
              <w:drawing>
                <wp:inline distT="0" distB="0" distL="0" distR="0" wp14:anchorId="67C8F0E8" wp14:editId="22CEE6B3">
                  <wp:extent cx="2401200" cy="180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768"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614355" w14:paraId="3760898E" w14:textId="77777777" w:rsidTr="0014623F">
        <w:trPr>
          <w:jc w:val="center"/>
        </w:trPr>
        <w:tc>
          <w:tcPr>
            <w:tcW w:w="0" w:type="auto"/>
          </w:tcPr>
          <w:p w14:paraId="63FF5B83" w14:textId="77777777" w:rsidR="00614355" w:rsidRDefault="00614355" w:rsidP="008A6A32">
            <w:pPr>
              <w:rPr>
                <w:rFonts w:cs="Arial"/>
                <w:noProof/>
              </w:rPr>
            </w:pPr>
            <w:r>
              <w:rPr>
                <w:rFonts w:cs="Arial" w:hint="eastAsia"/>
                <w:noProof/>
              </w:rPr>
              <w:lastRenderedPageBreak/>
              <w:t>CASE 5</w:t>
            </w:r>
          </w:p>
        </w:tc>
        <w:tc>
          <w:tcPr>
            <w:tcW w:w="0" w:type="auto"/>
          </w:tcPr>
          <w:p w14:paraId="56668DF3" w14:textId="77777777" w:rsidR="00614355" w:rsidRDefault="00614355" w:rsidP="008A6A32">
            <w:pPr>
              <w:rPr>
                <w:rFonts w:cs="Arial"/>
                <w:noProof/>
              </w:rPr>
            </w:pPr>
          </w:p>
        </w:tc>
      </w:tr>
      <w:tr w:rsidR="00614355" w14:paraId="78051ED8" w14:textId="77777777" w:rsidTr="0014623F">
        <w:trPr>
          <w:jc w:val="center"/>
        </w:trPr>
        <w:tc>
          <w:tcPr>
            <w:tcW w:w="0" w:type="auto"/>
          </w:tcPr>
          <w:p w14:paraId="0D89E41B" w14:textId="77777777" w:rsidR="00614355" w:rsidRDefault="003A04C8" w:rsidP="008A6A32">
            <w:pPr>
              <w:rPr>
                <w:rFonts w:cs="Arial"/>
                <w:noProof/>
              </w:rPr>
            </w:pPr>
            <w:r>
              <w:rPr>
                <w:noProof/>
              </w:rPr>
              <w:drawing>
                <wp:inline distT="0" distB="0" distL="0" distR="0" wp14:anchorId="76752283" wp14:editId="06B9F25B">
                  <wp:extent cx="2307600" cy="180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769"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c>
          <w:tcPr>
            <w:tcW w:w="0" w:type="auto"/>
          </w:tcPr>
          <w:p w14:paraId="7E009946" w14:textId="77777777" w:rsidR="00614355" w:rsidRDefault="00614355" w:rsidP="008A6A32">
            <w:pPr>
              <w:rPr>
                <w:rFonts w:cs="Arial"/>
                <w:noProof/>
              </w:rPr>
            </w:pPr>
          </w:p>
        </w:tc>
      </w:tr>
    </w:tbl>
    <w:p w14:paraId="777D2D97" w14:textId="77777777" w:rsidR="00773E98" w:rsidRDefault="00773E98" w:rsidP="00B80682">
      <w:pPr>
        <w:pStyle w:val="ad"/>
      </w:pPr>
    </w:p>
    <w:p w14:paraId="184AF411" w14:textId="77777777" w:rsidR="008A6A32" w:rsidRDefault="003A4670" w:rsidP="00B80682">
      <w:pPr>
        <w:pStyle w:val="ad"/>
        <w:rPr>
          <w:rFonts w:cs="Arial"/>
          <w:noProof/>
        </w:rPr>
      </w:pPr>
      <w:r>
        <w:rPr>
          <w:rFonts w:hint="eastAsia"/>
        </w:rPr>
        <w:t>图表</w:t>
      </w:r>
      <w:r>
        <w:rPr>
          <w:rFonts w:hint="eastAsia"/>
        </w:rPr>
        <w:t xml:space="preserve"> 3.2</w:t>
      </w:r>
      <w:del w:id="532" w:author="李志成" w:date="2013-05-14T20:24:00Z">
        <w:r w:rsidDel="003A4670">
          <w:rPr>
            <w:rFonts w:hint="eastAsia"/>
          </w:rPr>
          <w:delText>图表</w:delText>
        </w:r>
      </w:del>
      <w:r>
        <w:rPr>
          <w:rFonts w:hint="eastAsia"/>
        </w:rPr>
        <w:t xml:space="preserve"> 3.2</w:t>
      </w:r>
      <w:del w:id="533" w:author="李志成" w:date="2013-05-14T20:24:00Z">
        <w:r w:rsidR="00614355" w:rsidDel="003A4670">
          <w:rPr>
            <w:rFonts w:hint="eastAsia"/>
          </w:rPr>
          <w:delText>图表</w:delText>
        </w:r>
      </w:del>
      <w:r w:rsidR="00614355">
        <w:rPr>
          <w:rFonts w:hint="eastAsia"/>
        </w:rPr>
        <w:t xml:space="preserve"> </w:t>
      </w:r>
      <w:ins w:id="534"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535"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536" w:author="李志成" w:date="2013-05-14T20:25:00Z">
        <w:r>
          <w:rPr>
            <w:noProof/>
          </w:rPr>
          <w:t>24</w:t>
        </w:r>
        <w:r>
          <w:fldChar w:fldCharType="end"/>
        </w:r>
      </w:ins>
      <w:del w:id="537"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27</w:delText>
        </w:r>
        <w:r w:rsidR="00D27196" w:rsidDel="003A4670">
          <w:fldChar w:fldCharType="end"/>
        </w:r>
      </w:del>
      <w:r w:rsidR="0078549A">
        <w:rPr>
          <w:rFonts w:hint="eastAsia"/>
        </w:rPr>
        <w:t xml:space="preserve"> </w:t>
      </w:r>
      <w:r w:rsidR="00614355">
        <w:rPr>
          <w:rFonts w:cs="Arial" w:hint="eastAsia"/>
          <w:noProof/>
        </w:rPr>
        <w:t>上行每用户平均载干比</w:t>
      </w:r>
    </w:p>
    <w:tbl>
      <w:tblPr>
        <w:tblStyle w:val="ac"/>
        <w:tblW w:w="0" w:type="auto"/>
        <w:jc w:val="center"/>
        <w:tblLook w:val="04A0" w:firstRow="1" w:lastRow="0" w:firstColumn="1" w:lastColumn="0" w:noHBand="0" w:noVBand="1"/>
      </w:tblPr>
      <w:tblGrid>
        <w:gridCol w:w="3997"/>
        <w:gridCol w:w="3997"/>
      </w:tblGrid>
      <w:tr w:rsidR="00614355" w14:paraId="17CA2F91" w14:textId="77777777" w:rsidTr="0014623F">
        <w:trPr>
          <w:jc w:val="center"/>
        </w:trPr>
        <w:tc>
          <w:tcPr>
            <w:tcW w:w="0" w:type="auto"/>
          </w:tcPr>
          <w:p w14:paraId="0E81ED8C" w14:textId="77777777" w:rsidR="00614355" w:rsidRDefault="00614355" w:rsidP="00F66EAD">
            <w:pPr>
              <w:rPr>
                <w:rFonts w:cs="Arial"/>
                <w:noProof/>
              </w:rPr>
            </w:pPr>
            <w:r>
              <w:rPr>
                <w:rFonts w:cs="Arial" w:hint="eastAsia"/>
                <w:noProof/>
              </w:rPr>
              <w:t>CASE 1</w:t>
            </w:r>
          </w:p>
        </w:tc>
        <w:tc>
          <w:tcPr>
            <w:tcW w:w="0" w:type="auto"/>
          </w:tcPr>
          <w:p w14:paraId="2982BE45" w14:textId="77777777" w:rsidR="00614355" w:rsidRDefault="00614355" w:rsidP="00F66EAD">
            <w:pPr>
              <w:rPr>
                <w:rFonts w:cs="Arial"/>
                <w:noProof/>
              </w:rPr>
            </w:pPr>
            <w:r>
              <w:rPr>
                <w:rFonts w:cs="Arial" w:hint="eastAsia"/>
                <w:noProof/>
              </w:rPr>
              <w:t>CASE 2</w:t>
            </w:r>
          </w:p>
        </w:tc>
      </w:tr>
      <w:tr w:rsidR="00614355" w14:paraId="2606DA43" w14:textId="77777777" w:rsidTr="0014623F">
        <w:trPr>
          <w:jc w:val="center"/>
        </w:trPr>
        <w:tc>
          <w:tcPr>
            <w:tcW w:w="0" w:type="auto"/>
          </w:tcPr>
          <w:p w14:paraId="428F80A1" w14:textId="77777777" w:rsidR="00614355" w:rsidRDefault="003A04C8" w:rsidP="00F66EAD">
            <w:pPr>
              <w:rPr>
                <w:rFonts w:cs="Arial"/>
                <w:noProof/>
              </w:rPr>
            </w:pPr>
            <w:r>
              <w:rPr>
                <w:noProof/>
              </w:rPr>
              <w:drawing>
                <wp:inline distT="0" distB="0" distL="0" distR="0" wp14:anchorId="26933CCA" wp14:editId="798FDFE8">
                  <wp:extent cx="2401200" cy="180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164667BF" w14:textId="77777777" w:rsidR="00614355" w:rsidRDefault="003A04C8" w:rsidP="00F66EAD">
            <w:pPr>
              <w:rPr>
                <w:rFonts w:cs="Arial"/>
                <w:noProof/>
              </w:rPr>
            </w:pPr>
            <w:r>
              <w:rPr>
                <w:noProof/>
              </w:rPr>
              <w:drawing>
                <wp:inline distT="0" distB="0" distL="0" distR="0" wp14:anchorId="1F8DAEE9" wp14:editId="197BDC37">
                  <wp:extent cx="2401200" cy="18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771"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614355" w14:paraId="13C555C5" w14:textId="77777777" w:rsidTr="0014623F">
        <w:trPr>
          <w:jc w:val="center"/>
        </w:trPr>
        <w:tc>
          <w:tcPr>
            <w:tcW w:w="0" w:type="auto"/>
          </w:tcPr>
          <w:p w14:paraId="6FF007F1" w14:textId="77777777" w:rsidR="00614355" w:rsidRDefault="00614355" w:rsidP="00F66EAD">
            <w:pPr>
              <w:rPr>
                <w:rFonts w:cs="Arial"/>
                <w:noProof/>
              </w:rPr>
            </w:pPr>
            <w:r>
              <w:rPr>
                <w:rFonts w:cs="Arial" w:hint="eastAsia"/>
                <w:noProof/>
              </w:rPr>
              <w:t>CASE 3</w:t>
            </w:r>
          </w:p>
        </w:tc>
        <w:tc>
          <w:tcPr>
            <w:tcW w:w="0" w:type="auto"/>
          </w:tcPr>
          <w:p w14:paraId="666D8CF4" w14:textId="77777777" w:rsidR="00614355" w:rsidRDefault="00614355" w:rsidP="00F66EAD">
            <w:pPr>
              <w:rPr>
                <w:rFonts w:cs="Arial"/>
                <w:noProof/>
              </w:rPr>
            </w:pPr>
            <w:r>
              <w:rPr>
                <w:rFonts w:cs="Arial" w:hint="eastAsia"/>
                <w:noProof/>
              </w:rPr>
              <w:t>CASE 4</w:t>
            </w:r>
          </w:p>
        </w:tc>
      </w:tr>
      <w:tr w:rsidR="00614355" w14:paraId="54489D5E" w14:textId="77777777" w:rsidTr="0014623F">
        <w:trPr>
          <w:jc w:val="center"/>
        </w:trPr>
        <w:tc>
          <w:tcPr>
            <w:tcW w:w="0" w:type="auto"/>
          </w:tcPr>
          <w:p w14:paraId="147813FA" w14:textId="77777777" w:rsidR="00614355" w:rsidRDefault="003A04C8" w:rsidP="00F66EAD">
            <w:pPr>
              <w:rPr>
                <w:rFonts w:cs="Arial"/>
                <w:noProof/>
              </w:rPr>
            </w:pPr>
            <w:r>
              <w:rPr>
                <w:noProof/>
              </w:rPr>
              <w:drawing>
                <wp:inline distT="0" distB="0" distL="0" distR="0" wp14:anchorId="3FBBECF7" wp14:editId="277EA868">
                  <wp:extent cx="2401200" cy="1800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5DA31424" w14:textId="77777777" w:rsidR="00614355" w:rsidRDefault="003A04C8" w:rsidP="00F66EAD">
            <w:pPr>
              <w:rPr>
                <w:rFonts w:cs="Arial"/>
                <w:noProof/>
              </w:rPr>
            </w:pPr>
            <w:r>
              <w:rPr>
                <w:noProof/>
              </w:rPr>
              <w:drawing>
                <wp:inline distT="0" distB="0" distL="0" distR="0" wp14:anchorId="410F6E1B" wp14:editId="07FFD0DD">
                  <wp:extent cx="2401200" cy="1800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773"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614355" w14:paraId="19CAF9C5" w14:textId="77777777" w:rsidTr="0014623F">
        <w:trPr>
          <w:jc w:val="center"/>
        </w:trPr>
        <w:tc>
          <w:tcPr>
            <w:tcW w:w="0" w:type="auto"/>
          </w:tcPr>
          <w:p w14:paraId="00C9F565" w14:textId="77777777" w:rsidR="00614355" w:rsidRDefault="00614355" w:rsidP="00F66EAD">
            <w:pPr>
              <w:rPr>
                <w:rFonts w:cs="Arial"/>
                <w:noProof/>
              </w:rPr>
            </w:pPr>
            <w:r>
              <w:rPr>
                <w:rFonts w:cs="Arial" w:hint="eastAsia"/>
                <w:noProof/>
              </w:rPr>
              <w:t>CASE 5</w:t>
            </w:r>
          </w:p>
        </w:tc>
        <w:tc>
          <w:tcPr>
            <w:tcW w:w="0" w:type="auto"/>
          </w:tcPr>
          <w:p w14:paraId="5ED7D9CA" w14:textId="77777777" w:rsidR="00614355" w:rsidRDefault="00614355" w:rsidP="00F66EAD">
            <w:pPr>
              <w:rPr>
                <w:rFonts w:cs="Arial"/>
                <w:noProof/>
              </w:rPr>
            </w:pPr>
          </w:p>
        </w:tc>
      </w:tr>
      <w:tr w:rsidR="00614355" w14:paraId="391000FE" w14:textId="77777777" w:rsidTr="0014623F">
        <w:trPr>
          <w:jc w:val="center"/>
        </w:trPr>
        <w:tc>
          <w:tcPr>
            <w:tcW w:w="0" w:type="auto"/>
          </w:tcPr>
          <w:p w14:paraId="1ADCC246" w14:textId="77777777" w:rsidR="00614355" w:rsidRDefault="003A04C8" w:rsidP="00F66EAD">
            <w:pPr>
              <w:rPr>
                <w:rFonts w:cs="Arial"/>
                <w:noProof/>
              </w:rPr>
            </w:pPr>
            <w:r>
              <w:rPr>
                <w:noProof/>
              </w:rPr>
              <w:lastRenderedPageBreak/>
              <w:drawing>
                <wp:inline distT="0" distB="0" distL="0" distR="0" wp14:anchorId="7BFC5399" wp14:editId="1A1FFFF5">
                  <wp:extent cx="2401200" cy="18000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2215CAC1" w14:textId="77777777" w:rsidR="00614355" w:rsidRDefault="00614355" w:rsidP="00F66EAD">
            <w:pPr>
              <w:rPr>
                <w:rFonts w:cs="Arial"/>
                <w:noProof/>
              </w:rPr>
            </w:pPr>
          </w:p>
        </w:tc>
      </w:tr>
    </w:tbl>
    <w:p w14:paraId="3602D090" w14:textId="77777777" w:rsidR="00773E98" w:rsidRDefault="00773E98" w:rsidP="00B80682">
      <w:pPr>
        <w:pStyle w:val="ad"/>
      </w:pPr>
    </w:p>
    <w:p w14:paraId="2507F84F" w14:textId="77777777" w:rsidR="00614355" w:rsidRDefault="003A4670" w:rsidP="00B80682">
      <w:pPr>
        <w:pStyle w:val="ad"/>
        <w:rPr>
          <w:rFonts w:cs="Arial"/>
          <w:noProof/>
        </w:rPr>
      </w:pPr>
      <w:r>
        <w:rPr>
          <w:rFonts w:hint="eastAsia"/>
        </w:rPr>
        <w:t>图表</w:t>
      </w:r>
      <w:r>
        <w:rPr>
          <w:rFonts w:hint="eastAsia"/>
        </w:rPr>
        <w:t xml:space="preserve"> 3.2</w:t>
      </w:r>
      <w:del w:id="538" w:author="李志成" w:date="2013-05-14T20:24:00Z">
        <w:r w:rsidDel="003A4670">
          <w:rPr>
            <w:rFonts w:hint="eastAsia"/>
          </w:rPr>
          <w:delText>图表</w:delText>
        </w:r>
      </w:del>
      <w:r>
        <w:rPr>
          <w:rFonts w:hint="eastAsia"/>
        </w:rPr>
        <w:t xml:space="preserve"> 3.2</w:t>
      </w:r>
      <w:del w:id="539" w:author="李志成" w:date="2013-05-14T20:24:00Z">
        <w:r w:rsidR="00614355" w:rsidDel="003A4670">
          <w:rPr>
            <w:rFonts w:hint="eastAsia"/>
          </w:rPr>
          <w:delText>图表</w:delText>
        </w:r>
      </w:del>
      <w:r w:rsidR="00614355">
        <w:rPr>
          <w:rFonts w:hint="eastAsia"/>
        </w:rPr>
        <w:t xml:space="preserve"> </w:t>
      </w:r>
      <w:ins w:id="540"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541"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542" w:author="李志成" w:date="2013-05-14T20:25:00Z">
        <w:r>
          <w:rPr>
            <w:noProof/>
          </w:rPr>
          <w:t>25</w:t>
        </w:r>
        <w:r>
          <w:fldChar w:fldCharType="end"/>
        </w:r>
      </w:ins>
      <w:del w:id="543"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28</w:delText>
        </w:r>
        <w:r w:rsidR="00D27196" w:rsidDel="003A4670">
          <w:fldChar w:fldCharType="end"/>
        </w:r>
      </w:del>
      <w:r w:rsidR="0078549A">
        <w:rPr>
          <w:rFonts w:hint="eastAsia"/>
        </w:rPr>
        <w:t xml:space="preserve"> </w:t>
      </w:r>
      <w:r w:rsidR="00614355">
        <w:rPr>
          <w:rFonts w:cs="Arial" w:hint="eastAsia"/>
          <w:noProof/>
        </w:rPr>
        <w:t>干扰仿真结果</w:t>
      </w:r>
    </w:p>
    <w:tbl>
      <w:tblPr>
        <w:tblStyle w:val="ac"/>
        <w:tblW w:w="0" w:type="auto"/>
        <w:jc w:val="center"/>
        <w:tblLook w:val="04A0" w:firstRow="1" w:lastRow="0" w:firstColumn="1" w:lastColumn="0" w:noHBand="0" w:noVBand="1"/>
      </w:tblPr>
      <w:tblGrid>
        <w:gridCol w:w="3997"/>
        <w:gridCol w:w="3997"/>
      </w:tblGrid>
      <w:tr w:rsidR="00614355" w14:paraId="1AC83A8C" w14:textId="77777777" w:rsidTr="0014623F">
        <w:trPr>
          <w:jc w:val="center"/>
        </w:trPr>
        <w:tc>
          <w:tcPr>
            <w:tcW w:w="0" w:type="auto"/>
          </w:tcPr>
          <w:p w14:paraId="3DCDB9ED" w14:textId="77777777" w:rsidR="00614355" w:rsidRDefault="00614355" w:rsidP="00F66EAD">
            <w:pPr>
              <w:rPr>
                <w:rFonts w:cs="Arial"/>
                <w:noProof/>
              </w:rPr>
            </w:pPr>
            <w:r>
              <w:rPr>
                <w:rFonts w:cs="Arial" w:hint="eastAsia"/>
                <w:noProof/>
              </w:rPr>
              <w:t>CASE 1</w:t>
            </w:r>
          </w:p>
        </w:tc>
        <w:tc>
          <w:tcPr>
            <w:tcW w:w="0" w:type="auto"/>
          </w:tcPr>
          <w:p w14:paraId="1862A107" w14:textId="77777777" w:rsidR="00614355" w:rsidRDefault="00614355" w:rsidP="00F66EAD">
            <w:pPr>
              <w:rPr>
                <w:rFonts w:cs="Arial"/>
                <w:noProof/>
              </w:rPr>
            </w:pPr>
            <w:r>
              <w:rPr>
                <w:rFonts w:cs="Arial" w:hint="eastAsia"/>
                <w:noProof/>
              </w:rPr>
              <w:t>CASE 2</w:t>
            </w:r>
          </w:p>
        </w:tc>
      </w:tr>
      <w:tr w:rsidR="00614355" w14:paraId="660AFE01" w14:textId="77777777" w:rsidTr="0014623F">
        <w:trPr>
          <w:jc w:val="center"/>
        </w:trPr>
        <w:tc>
          <w:tcPr>
            <w:tcW w:w="0" w:type="auto"/>
          </w:tcPr>
          <w:p w14:paraId="0E7ADEC2" w14:textId="77777777" w:rsidR="00614355" w:rsidRDefault="003A04C8" w:rsidP="00F66EAD">
            <w:pPr>
              <w:rPr>
                <w:rFonts w:cs="Arial"/>
                <w:noProof/>
              </w:rPr>
            </w:pPr>
            <w:r>
              <w:rPr>
                <w:noProof/>
              </w:rPr>
              <w:drawing>
                <wp:inline distT="0" distB="0" distL="0" distR="0" wp14:anchorId="58AB18B8" wp14:editId="36E025F5">
                  <wp:extent cx="2401200"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775"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1AC08069" w14:textId="77777777" w:rsidR="00614355" w:rsidRDefault="003A04C8" w:rsidP="00F66EAD">
            <w:pPr>
              <w:rPr>
                <w:rFonts w:cs="Arial"/>
                <w:noProof/>
              </w:rPr>
            </w:pPr>
            <w:r>
              <w:rPr>
                <w:noProof/>
              </w:rPr>
              <w:drawing>
                <wp:inline distT="0" distB="0" distL="0" distR="0" wp14:anchorId="501CFD0C" wp14:editId="0324956C">
                  <wp:extent cx="2401200" cy="180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776"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614355" w14:paraId="4CE148A3" w14:textId="77777777" w:rsidTr="0014623F">
        <w:trPr>
          <w:jc w:val="center"/>
        </w:trPr>
        <w:tc>
          <w:tcPr>
            <w:tcW w:w="0" w:type="auto"/>
          </w:tcPr>
          <w:p w14:paraId="4EBF5F9A" w14:textId="77777777" w:rsidR="00614355" w:rsidRDefault="00614355" w:rsidP="00F66EAD">
            <w:pPr>
              <w:rPr>
                <w:rFonts w:cs="Arial"/>
                <w:noProof/>
              </w:rPr>
            </w:pPr>
            <w:r>
              <w:rPr>
                <w:rFonts w:cs="Arial" w:hint="eastAsia"/>
                <w:noProof/>
              </w:rPr>
              <w:t>CASE 3</w:t>
            </w:r>
          </w:p>
        </w:tc>
        <w:tc>
          <w:tcPr>
            <w:tcW w:w="0" w:type="auto"/>
          </w:tcPr>
          <w:p w14:paraId="1EC37EB9" w14:textId="77777777" w:rsidR="00614355" w:rsidRDefault="00614355" w:rsidP="00F66EAD">
            <w:pPr>
              <w:rPr>
                <w:rFonts w:cs="Arial"/>
                <w:noProof/>
              </w:rPr>
            </w:pPr>
            <w:r>
              <w:rPr>
                <w:rFonts w:cs="Arial" w:hint="eastAsia"/>
                <w:noProof/>
              </w:rPr>
              <w:t>CASE 4</w:t>
            </w:r>
          </w:p>
        </w:tc>
      </w:tr>
      <w:tr w:rsidR="00614355" w14:paraId="06C0BC95" w14:textId="77777777" w:rsidTr="0014623F">
        <w:trPr>
          <w:jc w:val="center"/>
        </w:trPr>
        <w:tc>
          <w:tcPr>
            <w:tcW w:w="0" w:type="auto"/>
          </w:tcPr>
          <w:p w14:paraId="79AC6F5A" w14:textId="77777777" w:rsidR="00614355" w:rsidRDefault="003A04C8" w:rsidP="00F66EAD">
            <w:pPr>
              <w:rPr>
                <w:rFonts w:cs="Arial"/>
                <w:noProof/>
              </w:rPr>
            </w:pPr>
            <w:r>
              <w:rPr>
                <w:noProof/>
              </w:rPr>
              <w:drawing>
                <wp:inline distT="0" distB="0" distL="0" distR="0" wp14:anchorId="2D84FE77" wp14:editId="6222F7D8">
                  <wp:extent cx="2401200" cy="18000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777"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6738BD3D" w14:textId="77777777" w:rsidR="00614355" w:rsidRDefault="003A04C8" w:rsidP="00F66EAD">
            <w:pPr>
              <w:rPr>
                <w:rFonts w:cs="Arial"/>
                <w:noProof/>
              </w:rPr>
            </w:pPr>
            <w:r>
              <w:rPr>
                <w:noProof/>
              </w:rPr>
              <w:drawing>
                <wp:inline distT="0" distB="0" distL="0" distR="0" wp14:anchorId="728AF76D" wp14:editId="58430842">
                  <wp:extent cx="2401200" cy="18000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614355" w14:paraId="5542B8FF" w14:textId="77777777" w:rsidTr="0014623F">
        <w:trPr>
          <w:jc w:val="center"/>
        </w:trPr>
        <w:tc>
          <w:tcPr>
            <w:tcW w:w="0" w:type="auto"/>
          </w:tcPr>
          <w:p w14:paraId="2B0F576D" w14:textId="77777777" w:rsidR="00614355" w:rsidRDefault="00614355" w:rsidP="00F66EAD">
            <w:pPr>
              <w:rPr>
                <w:rFonts w:cs="Arial"/>
                <w:noProof/>
              </w:rPr>
            </w:pPr>
            <w:r>
              <w:rPr>
                <w:rFonts w:cs="Arial" w:hint="eastAsia"/>
                <w:noProof/>
              </w:rPr>
              <w:t>CASE 5</w:t>
            </w:r>
          </w:p>
        </w:tc>
        <w:tc>
          <w:tcPr>
            <w:tcW w:w="0" w:type="auto"/>
          </w:tcPr>
          <w:p w14:paraId="0699CC63" w14:textId="77777777" w:rsidR="00614355" w:rsidRDefault="00614355" w:rsidP="00F66EAD">
            <w:pPr>
              <w:rPr>
                <w:rFonts w:cs="Arial"/>
                <w:noProof/>
              </w:rPr>
            </w:pPr>
          </w:p>
        </w:tc>
      </w:tr>
      <w:tr w:rsidR="00614355" w14:paraId="16AB83E2" w14:textId="77777777" w:rsidTr="0014623F">
        <w:trPr>
          <w:jc w:val="center"/>
        </w:trPr>
        <w:tc>
          <w:tcPr>
            <w:tcW w:w="0" w:type="auto"/>
          </w:tcPr>
          <w:p w14:paraId="7BBFEFF7" w14:textId="77777777" w:rsidR="00614355" w:rsidRDefault="003A04C8" w:rsidP="00F66EAD">
            <w:pPr>
              <w:rPr>
                <w:rFonts w:cs="Arial"/>
                <w:noProof/>
              </w:rPr>
            </w:pPr>
            <w:r>
              <w:rPr>
                <w:noProof/>
              </w:rPr>
              <w:lastRenderedPageBreak/>
              <w:drawing>
                <wp:inline distT="0" distB="0" distL="0" distR="0" wp14:anchorId="1EA0A8F7" wp14:editId="147ECF2B">
                  <wp:extent cx="2401200" cy="18000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779"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0D65D510" w14:textId="77777777" w:rsidR="00614355" w:rsidRDefault="00614355" w:rsidP="00F66EAD">
            <w:pPr>
              <w:rPr>
                <w:rFonts w:cs="Arial"/>
                <w:noProof/>
              </w:rPr>
            </w:pPr>
          </w:p>
        </w:tc>
      </w:tr>
    </w:tbl>
    <w:p w14:paraId="4CEF2A00" w14:textId="77777777" w:rsidR="008A6A32" w:rsidRPr="008A6A32" w:rsidRDefault="00F562C2" w:rsidP="00936F11">
      <w:pPr>
        <w:ind w:firstLineChars="200" w:firstLine="480"/>
        <w:rPr>
          <w:rFonts w:cs="Arial"/>
          <w:noProof/>
        </w:rPr>
      </w:pPr>
      <w:r>
        <w:rPr>
          <w:rFonts w:cs="Arial" w:hint="eastAsia"/>
          <w:noProof/>
        </w:rPr>
        <w:t>从吞吐量仿真结果看，干扰线性平均方案</w:t>
      </w:r>
      <w:r w:rsidR="00936F11">
        <w:rPr>
          <w:rFonts w:cs="Arial" w:hint="eastAsia"/>
          <w:noProof/>
        </w:rPr>
        <w:t>CASE2</w:t>
      </w:r>
      <w:r>
        <w:rPr>
          <w:rFonts w:cs="Arial" w:hint="eastAsia"/>
          <w:noProof/>
        </w:rPr>
        <w:t>的小区边缘吞吐量在几种方案中最高，而平均吞吐量处于平均水平，因而在几组中性能较优。另外</w:t>
      </w:r>
      <w:r>
        <w:rPr>
          <w:rFonts w:cs="Arial" w:hint="eastAsia"/>
          <w:noProof/>
        </w:rPr>
        <w:t>CASE1</w:t>
      </w:r>
      <w:r>
        <w:rPr>
          <w:rFonts w:cs="Arial" w:hint="eastAsia"/>
          <w:noProof/>
        </w:rPr>
        <w:t>和</w:t>
      </w:r>
      <w:r>
        <w:rPr>
          <w:rFonts w:cs="Arial" w:hint="eastAsia"/>
          <w:noProof/>
        </w:rPr>
        <w:t>CASE2</w:t>
      </w:r>
      <w:r>
        <w:rPr>
          <w:rFonts w:cs="Arial" w:hint="eastAsia"/>
          <w:noProof/>
        </w:rPr>
        <w:t>采用了不同的时频平均方式，因而结果具有较大的差异，从一定程度上说明干扰线性平均方案的重点在于选择更为合适的时频平均范围。</w:t>
      </w:r>
      <w:r w:rsidR="00936F11">
        <w:rPr>
          <w:rFonts w:cs="Arial" w:hint="eastAsia"/>
          <w:noProof/>
        </w:rPr>
        <w:t>从上行平均用户载干比可以看出，干扰线性平均和直接在</w:t>
      </w:r>
      <w:r w:rsidR="00936F11">
        <w:rPr>
          <w:rFonts w:cs="Arial" w:hint="eastAsia"/>
          <w:noProof/>
        </w:rPr>
        <w:t>MCS</w:t>
      </w:r>
      <w:r w:rsidR="00936F11">
        <w:rPr>
          <w:rFonts w:cs="Arial" w:hint="eastAsia"/>
          <w:noProof/>
        </w:rPr>
        <w:t>选择上强制增加</w:t>
      </w:r>
      <w:r w:rsidR="00936F11">
        <w:rPr>
          <w:rFonts w:cs="Arial" w:hint="eastAsia"/>
          <w:noProof/>
        </w:rPr>
        <w:t>4db</w:t>
      </w:r>
      <w:r w:rsidR="00936F11">
        <w:rPr>
          <w:rFonts w:cs="Arial" w:hint="eastAsia"/>
          <w:noProof/>
        </w:rPr>
        <w:t>同样能够使</w:t>
      </w:r>
      <w:r w:rsidR="00936F11">
        <w:rPr>
          <w:rFonts w:cs="Arial" w:hint="eastAsia"/>
          <w:noProof/>
        </w:rPr>
        <w:t>MCS</w:t>
      </w:r>
      <w:r w:rsidR="00936F11">
        <w:rPr>
          <w:rFonts w:cs="Arial" w:hint="eastAsia"/>
          <w:noProof/>
        </w:rPr>
        <w:t>载干比与用户真实载干比更为接近，但是干扰线性平均采用不同的干扰平均方式可以调整估计干扰与真实干扰的</w:t>
      </w:r>
      <w:r w:rsidR="00936F11">
        <w:rPr>
          <w:rFonts w:cs="Arial" w:hint="eastAsia"/>
          <w:noProof/>
        </w:rPr>
        <w:t>CDF</w:t>
      </w:r>
      <w:r w:rsidR="00936F11">
        <w:rPr>
          <w:rFonts w:cs="Arial" w:hint="eastAsia"/>
          <w:noProof/>
        </w:rPr>
        <w:t>，从而将</w:t>
      </w:r>
      <w:r w:rsidR="00936F11">
        <w:rPr>
          <w:rFonts w:cs="Arial" w:hint="eastAsia"/>
          <w:noProof/>
        </w:rPr>
        <w:t>HARQ</w:t>
      </w:r>
      <w:r w:rsidR="00936F11">
        <w:rPr>
          <w:rFonts w:cs="Arial" w:hint="eastAsia"/>
          <w:noProof/>
        </w:rPr>
        <w:t>重传次数调整到一个较为合适的水平，便于</w:t>
      </w:r>
      <w:r w:rsidR="00936F11">
        <w:rPr>
          <w:rFonts w:cs="Arial" w:hint="eastAsia"/>
          <w:noProof/>
        </w:rPr>
        <w:t>2</w:t>
      </w:r>
      <w:r w:rsidR="00936F11">
        <w:rPr>
          <w:rFonts w:cs="Arial" w:hint="eastAsia"/>
          <w:noProof/>
        </w:rPr>
        <w:t>、</w:t>
      </w:r>
      <w:r w:rsidR="00936F11">
        <w:rPr>
          <w:rFonts w:cs="Arial" w:hint="eastAsia"/>
          <w:noProof/>
        </w:rPr>
        <w:t>4</w:t>
      </w:r>
      <w:r w:rsidR="00936F11">
        <w:rPr>
          <w:rFonts w:cs="Arial" w:hint="eastAsia"/>
          <w:noProof/>
        </w:rPr>
        <w:t>、</w:t>
      </w:r>
      <w:r w:rsidR="00936F11">
        <w:rPr>
          <w:rFonts w:cs="Arial" w:hint="eastAsia"/>
          <w:noProof/>
        </w:rPr>
        <w:t>8</w:t>
      </w:r>
      <w:r w:rsidR="00936F11">
        <w:rPr>
          <w:rFonts w:cs="Arial" w:hint="eastAsia"/>
          <w:noProof/>
        </w:rPr>
        <w:t>天线性能的比较。</w:t>
      </w:r>
    </w:p>
    <w:p w14:paraId="0E2B24FC" w14:textId="77777777" w:rsidR="00856D61" w:rsidRPr="00204F10" w:rsidRDefault="00936F11" w:rsidP="00936F11">
      <w:pPr>
        <w:ind w:firstLineChars="200" w:firstLine="480"/>
        <w:rPr>
          <w:rFonts w:cs="Arial"/>
          <w:noProof/>
        </w:rPr>
      </w:pPr>
      <w:r>
        <w:rPr>
          <w:rFonts w:cs="Arial" w:hint="eastAsia"/>
          <w:noProof/>
        </w:rPr>
        <w:t>基于以上考虑，</w:t>
      </w:r>
      <w:r w:rsidR="006E44CB" w:rsidRPr="006E44CB">
        <w:rPr>
          <w:rFonts w:cs="Arial" w:hint="eastAsia"/>
          <w:noProof/>
        </w:rPr>
        <w:t>决定上行采用在基站侧对干扰协方差进行</w:t>
      </w:r>
      <w:r>
        <w:rPr>
          <w:rFonts w:cs="Arial" w:hint="eastAsia"/>
          <w:noProof/>
        </w:rPr>
        <w:t>（线性）</w:t>
      </w:r>
      <w:r w:rsidR="006E44CB" w:rsidRPr="006E44CB">
        <w:rPr>
          <w:rFonts w:cs="Arial" w:hint="eastAsia"/>
          <w:noProof/>
        </w:rPr>
        <w:t>平均的方法，据此估计</w:t>
      </w:r>
      <w:r w:rsidR="006E44CB" w:rsidRPr="006E44CB">
        <w:rPr>
          <w:rFonts w:cs="Arial"/>
          <w:noProof/>
        </w:rPr>
        <w:t>UE</w:t>
      </w:r>
      <w:r w:rsidR="006E44CB" w:rsidRPr="006E44CB">
        <w:rPr>
          <w:rFonts w:cs="Arial" w:hint="eastAsia"/>
          <w:noProof/>
        </w:rPr>
        <w:t>可能受到干扰的大小，对干扰协方差进行平均一定程度上降低了干扰幅度的剧烈变化。</w:t>
      </w:r>
    </w:p>
    <w:p w14:paraId="28368900" w14:textId="77777777" w:rsidR="003A04C8" w:rsidRDefault="006E44CB" w:rsidP="00B0173D">
      <w:pPr>
        <w:ind w:firstLineChars="200" w:firstLine="480"/>
        <w:rPr>
          <w:rFonts w:cs="Arial"/>
          <w:noProof/>
        </w:rPr>
      </w:pPr>
      <w:r w:rsidRPr="006E44CB">
        <w:rPr>
          <w:rFonts w:cs="Arial" w:hint="eastAsia"/>
          <w:noProof/>
        </w:rPr>
        <w:t>为选取合适的平均干扰协方差的时域和频域范围，进行了以下几组仿真，从不同的时间和频域范围中取最优结果所对应的时频平均范围为最终上行干扰平均方案。下表列出了几组不同的时频平均范围：</w:t>
      </w:r>
    </w:p>
    <w:p w14:paraId="4F329A58" w14:textId="77777777" w:rsidR="00F900D4" w:rsidRPr="008E0AFC" w:rsidRDefault="00D27196" w:rsidP="00D27196">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17</w:t>
      </w:r>
      <w:r w:rsidR="006550EB">
        <w:fldChar w:fldCharType="end"/>
      </w:r>
      <w:r>
        <w:rPr>
          <w:rFonts w:hint="eastAsia"/>
        </w:rPr>
        <w:t xml:space="preserve"> </w:t>
      </w:r>
      <w:r w:rsidR="006E44CB" w:rsidRPr="006E44CB">
        <w:rPr>
          <w:rFonts w:hint="eastAsia"/>
        </w:rPr>
        <w:t>四组不同的时频平均范围</w:t>
      </w:r>
    </w:p>
    <w:tbl>
      <w:tblPr>
        <w:tblStyle w:val="ac"/>
        <w:tblW w:w="0" w:type="auto"/>
        <w:jc w:val="center"/>
        <w:tblLook w:val="04A0" w:firstRow="1" w:lastRow="0" w:firstColumn="1" w:lastColumn="0" w:noHBand="0" w:noVBand="1"/>
      </w:tblPr>
      <w:tblGrid>
        <w:gridCol w:w="2097"/>
        <w:gridCol w:w="2157"/>
        <w:gridCol w:w="1656"/>
      </w:tblGrid>
      <w:tr w:rsidR="00FF7C0A" w14:paraId="073E0317" w14:textId="77777777" w:rsidTr="0014623F">
        <w:trPr>
          <w:jc w:val="center"/>
        </w:trPr>
        <w:tc>
          <w:tcPr>
            <w:tcW w:w="0" w:type="auto"/>
          </w:tcPr>
          <w:p w14:paraId="6357F789" w14:textId="77777777" w:rsidR="00FF7C0A" w:rsidRDefault="008A6A32">
            <w:r>
              <w:rPr>
                <w:rFonts w:hint="eastAsia"/>
              </w:rPr>
              <w:t>1Tx2Rx PF MMSE</w:t>
            </w:r>
          </w:p>
        </w:tc>
        <w:tc>
          <w:tcPr>
            <w:tcW w:w="0" w:type="auto"/>
          </w:tcPr>
          <w:p w14:paraId="40C02D3E" w14:textId="77777777" w:rsidR="00FF7C0A" w:rsidRDefault="00FF7C0A">
            <w:r>
              <w:rPr>
                <w:rFonts w:hint="eastAsia"/>
              </w:rPr>
              <w:t>时域平均范围</w:t>
            </w:r>
          </w:p>
        </w:tc>
        <w:tc>
          <w:tcPr>
            <w:tcW w:w="0" w:type="auto"/>
          </w:tcPr>
          <w:p w14:paraId="279481A3" w14:textId="77777777" w:rsidR="00FF7C0A" w:rsidRDefault="00FF7C0A">
            <w:r>
              <w:rPr>
                <w:rFonts w:hint="eastAsia"/>
              </w:rPr>
              <w:t>频域平均范围</w:t>
            </w:r>
          </w:p>
        </w:tc>
      </w:tr>
      <w:tr w:rsidR="00FF7C0A" w14:paraId="7EE215A3" w14:textId="77777777" w:rsidTr="0014623F">
        <w:trPr>
          <w:jc w:val="center"/>
        </w:trPr>
        <w:tc>
          <w:tcPr>
            <w:tcW w:w="0" w:type="auto"/>
          </w:tcPr>
          <w:p w14:paraId="710937A9" w14:textId="77777777" w:rsidR="00FF7C0A" w:rsidRDefault="00FF7C0A">
            <w:r>
              <w:rPr>
                <w:rFonts w:hint="eastAsia"/>
              </w:rPr>
              <w:t>CASE 1</w:t>
            </w:r>
          </w:p>
        </w:tc>
        <w:tc>
          <w:tcPr>
            <w:tcW w:w="0" w:type="auto"/>
          </w:tcPr>
          <w:p w14:paraId="09A931FA" w14:textId="77777777" w:rsidR="00FF7C0A" w:rsidRDefault="00FF7C0A">
            <w:r>
              <w:rPr>
                <w:rFonts w:hint="eastAsia"/>
              </w:rPr>
              <w:t>1</w:t>
            </w:r>
            <w:r>
              <w:rPr>
                <w:rFonts w:hint="eastAsia"/>
              </w:rPr>
              <w:t>个</w:t>
            </w:r>
            <w:r>
              <w:rPr>
                <w:rFonts w:hint="eastAsia"/>
              </w:rPr>
              <w:t>Sounding</w:t>
            </w:r>
            <w:r>
              <w:rPr>
                <w:rFonts w:hint="eastAsia"/>
              </w:rPr>
              <w:t>结果</w:t>
            </w:r>
          </w:p>
        </w:tc>
        <w:tc>
          <w:tcPr>
            <w:tcW w:w="0" w:type="auto"/>
          </w:tcPr>
          <w:p w14:paraId="3AEF06BB" w14:textId="77777777" w:rsidR="00FF7C0A" w:rsidRDefault="00FF7C0A">
            <w:r>
              <w:rPr>
                <w:rFonts w:hint="eastAsia"/>
              </w:rPr>
              <w:t>不做平均</w:t>
            </w:r>
          </w:p>
        </w:tc>
      </w:tr>
      <w:tr w:rsidR="00FF7C0A" w14:paraId="7C6AF6FA" w14:textId="77777777" w:rsidTr="0014623F">
        <w:trPr>
          <w:jc w:val="center"/>
        </w:trPr>
        <w:tc>
          <w:tcPr>
            <w:tcW w:w="0" w:type="auto"/>
          </w:tcPr>
          <w:p w14:paraId="42650906" w14:textId="77777777" w:rsidR="00FF7C0A" w:rsidRDefault="00FF7C0A">
            <w:r>
              <w:rPr>
                <w:rFonts w:hint="eastAsia"/>
              </w:rPr>
              <w:t>CASE 2</w:t>
            </w:r>
          </w:p>
        </w:tc>
        <w:tc>
          <w:tcPr>
            <w:tcW w:w="0" w:type="auto"/>
          </w:tcPr>
          <w:p w14:paraId="3917F9EE" w14:textId="77777777" w:rsidR="00FF7C0A" w:rsidRDefault="00FF7C0A">
            <w:r>
              <w:rPr>
                <w:rFonts w:hint="eastAsia"/>
              </w:rPr>
              <w:t>1</w:t>
            </w:r>
            <w:r>
              <w:rPr>
                <w:rFonts w:hint="eastAsia"/>
              </w:rPr>
              <w:t>个</w:t>
            </w:r>
            <w:r>
              <w:rPr>
                <w:rFonts w:hint="eastAsia"/>
              </w:rPr>
              <w:t>Sounding</w:t>
            </w:r>
            <w:r>
              <w:rPr>
                <w:rFonts w:hint="eastAsia"/>
              </w:rPr>
              <w:t>结果</w:t>
            </w:r>
          </w:p>
        </w:tc>
        <w:tc>
          <w:tcPr>
            <w:tcW w:w="0" w:type="auto"/>
          </w:tcPr>
          <w:p w14:paraId="67DBF5A0" w14:textId="77777777" w:rsidR="00FF7C0A" w:rsidRDefault="00FF7C0A">
            <w:r>
              <w:rPr>
                <w:rFonts w:hint="eastAsia"/>
              </w:rPr>
              <w:t>全频带平均</w:t>
            </w:r>
          </w:p>
        </w:tc>
      </w:tr>
      <w:tr w:rsidR="00FF7C0A" w14:paraId="32D97EE0" w14:textId="77777777" w:rsidTr="0014623F">
        <w:trPr>
          <w:jc w:val="center"/>
        </w:trPr>
        <w:tc>
          <w:tcPr>
            <w:tcW w:w="0" w:type="auto"/>
          </w:tcPr>
          <w:p w14:paraId="2E91DEB1" w14:textId="77777777" w:rsidR="00FF7C0A" w:rsidRDefault="00FF7C0A">
            <w:r>
              <w:rPr>
                <w:rFonts w:hint="eastAsia"/>
              </w:rPr>
              <w:t>CASE 3</w:t>
            </w:r>
          </w:p>
        </w:tc>
        <w:tc>
          <w:tcPr>
            <w:tcW w:w="0" w:type="auto"/>
          </w:tcPr>
          <w:p w14:paraId="2D18E82C" w14:textId="77777777" w:rsidR="00FF7C0A" w:rsidRDefault="00FF7C0A">
            <w:r>
              <w:rPr>
                <w:rFonts w:hint="eastAsia"/>
              </w:rPr>
              <w:t>3</w:t>
            </w:r>
            <w:r>
              <w:rPr>
                <w:rFonts w:hint="eastAsia"/>
              </w:rPr>
              <w:t>个</w:t>
            </w:r>
            <w:r>
              <w:rPr>
                <w:rFonts w:hint="eastAsia"/>
              </w:rPr>
              <w:t>Sounding</w:t>
            </w:r>
            <w:r>
              <w:rPr>
                <w:rFonts w:hint="eastAsia"/>
              </w:rPr>
              <w:t>结果</w:t>
            </w:r>
          </w:p>
        </w:tc>
        <w:tc>
          <w:tcPr>
            <w:tcW w:w="0" w:type="auto"/>
          </w:tcPr>
          <w:p w14:paraId="2F8F987B" w14:textId="77777777" w:rsidR="00FF7C0A" w:rsidRDefault="00FF7C0A">
            <w:r>
              <w:rPr>
                <w:rFonts w:hint="eastAsia"/>
              </w:rPr>
              <w:t>不做平均</w:t>
            </w:r>
          </w:p>
        </w:tc>
      </w:tr>
      <w:tr w:rsidR="00FF7C0A" w14:paraId="7889A3FA" w14:textId="77777777" w:rsidTr="0014623F">
        <w:trPr>
          <w:jc w:val="center"/>
        </w:trPr>
        <w:tc>
          <w:tcPr>
            <w:tcW w:w="0" w:type="auto"/>
          </w:tcPr>
          <w:p w14:paraId="5CE52932" w14:textId="77777777" w:rsidR="00FF7C0A" w:rsidRDefault="00FF7C0A">
            <w:r>
              <w:rPr>
                <w:rFonts w:hint="eastAsia"/>
              </w:rPr>
              <w:t>CASE 4</w:t>
            </w:r>
          </w:p>
        </w:tc>
        <w:tc>
          <w:tcPr>
            <w:tcW w:w="0" w:type="auto"/>
          </w:tcPr>
          <w:p w14:paraId="5E6A4A7D" w14:textId="77777777" w:rsidR="00FF7C0A" w:rsidRDefault="00FF7C0A">
            <w:r>
              <w:rPr>
                <w:rFonts w:hint="eastAsia"/>
              </w:rPr>
              <w:t>3</w:t>
            </w:r>
            <w:r>
              <w:rPr>
                <w:rFonts w:hint="eastAsia"/>
              </w:rPr>
              <w:t>个</w:t>
            </w:r>
            <w:r>
              <w:rPr>
                <w:rFonts w:hint="eastAsia"/>
              </w:rPr>
              <w:t>Sounding</w:t>
            </w:r>
            <w:r>
              <w:rPr>
                <w:rFonts w:hint="eastAsia"/>
              </w:rPr>
              <w:t>结果</w:t>
            </w:r>
          </w:p>
        </w:tc>
        <w:tc>
          <w:tcPr>
            <w:tcW w:w="0" w:type="auto"/>
          </w:tcPr>
          <w:p w14:paraId="2EB889C2" w14:textId="77777777" w:rsidR="00FF7C0A" w:rsidRDefault="00FF7C0A">
            <w:r>
              <w:rPr>
                <w:rFonts w:hint="eastAsia"/>
              </w:rPr>
              <w:t>全频带平均</w:t>
            </w:r>
          </w:p>
        </w:tc>
      </w:tr>
    </w:tbl>
    <w:p w14:paraId="5364991E" w14:textId="77777777" w:rsidR="003A04C8" w:rsidRDefault="006E44CB" w:rsidP="00B0173D">
      <w:pPr>
        <w:ind w:firstLineChars="200" w:firstLine="640"/>
        <w:rPr>
          <w:rFonts w:cs="Arial"/>
          <w:noProof/>
        </w:rPr>
      </w:pPr>
      <w:r w:rsidRPr="006E44CB">
        <w:rPr>
          <w:rFonts w:ascii="仿宋_GB2312" w:eastAsia="仿宋_GB2312" w:cs="仿宋_GB2312"/>
          <w:kern w:val="0"/>
          <w:sz w:val="32"/>
          <w:szCs w:val="32"/>
        </w:rPr>
        <w:lastRenderedPageBreak/>
        <w:tab/>
      </w:r>
      <w:r w:rsidRPr="006E44CB">
        <w:rPr>
          <w:rFonts w:cs="Arial" w:hint="eastAsia"/>
          <w:noProof/>
        </w:rPr>
        <w:t>以上四组仿真结果如下所示：</w:t>
      </w:r>
    </w:p>
    <w:p w14:paraId="5552F1EF" w14:textId="77777777" w:rsidR="0038215C" w:rsidRDefault="00D27196" w:rsidP="00D27196">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18</w:t>
      </w:r>
      <w:r w:rsidR="006550EB">
        <w:fldChar w:fldCharType="end"/>
      </w:r>
      <w:r>
        <w:rPr>
          <w:rFonts w:hint="eastAsia"/>
        </w:rPr>
        <w:t xml:space="preserve"> </w:t>
      </w:r>
      <w:r w:rsidR="006E44CB" w:rsidRPr="006E44CB">
        <w:rPr>
          <w:rFonts w:hint="eastAsia"/>
        </w:rPr>
        <w:t>不同时频平均范围吞吐量仿真结果</w:t>
      </w:r>
    </w:p>
    <w:tbl>
      <w:tblPr>
        <w:tblStyle w:val="ac"/>
        <w:tblW w:w="0" w:type="auto"/>
        <w:jc w:val="center"/>
        <w:tblLook w:val="04A0" w:firstRow="1" w:lastRow="0" w:firstColumn="1" w:lastColumn="0" w:noHBand="0" w:noVBand="1"/>
      </w:tblPr>
      <w:tblGrid>
        <w:gridCol w:w="1076"/>
        <w:gridCol w:w="1010"/>
        <w:gridCol w:w="1010"/>
        <w:gridCol w:w="1010"/>
        <w:gridCol w:w="1010"/>
      </w:tblGrid>
      <w:tr w:rsidR="00555F43" w14:paraId="6DD0D85A" w14:textId="77777777" w:rsidTr="0014623F">
        <w:trPr>
          <w:jc w:val="center"/>
        </w:trPr>
        <w:tc>
          <w:tcPr>
            <w:tcW w:w="0" w:type="auto"/>
          </w:tcPr>
          <w:p w14:paraId="6A183616" w14:textId="77777777" w:rsidR="00555F43" w:rsidRDefault="00555F43" w:rsidP="00555F43"/>
        </w:tc>
        <w:tc>
          <w:tcPr>
            <w:tcW w:w="0" w:type="auto"/>
          </w:tcPr>
          <w:p w14:paraId="3DDFE925" w14:textId="77777777" w:rsidR="00555F43" w:rsidRDefault="00555F43" w:rsidP="00555F43">
            <w:r>
              <w:rPr>
                <w:rFonts w:hint="eastAsia"/>
              </w:rPr>
              <w:t>CASE 1</w:t>
            </w:r>
          </w:p>
        </w:tc>
        <w:tc>
          <w:tcPr>
            <w:tcW w:w="0" w:type="auto"/>
          </w:tcPr>
          <w:p w14:paraId="520013A5" w14:textId="77777777" w:rsidR="00555F43" w:rsidRDefault="00555F43" w:rsidP="00555F43">
            <w:r>
              <w:rPr>
                <w:rFonts w:hint="eastAsia"/>
              </w:rPr>
              <w:t>CASE 2</w:t>
            </w:r>
          </w:p>
        </w:tc>
        <w:tc>
          <w:tcPr>
            <w:tcW w:w="0" w:type="auto"/>
          </w:tcPr>
          <w:p w14:paraId="67FE8DA9" w14:textId="77777777" w:rsidR="00555F43" w:rsidRDefault="00555F43" w:rsidP="00555F43">
            <w:r>
              <w:rPr>
                <w:rFonts w:hint="eastAsia"/>
              </w:rPr>
              <w:t>CASE 3</w:t>
            </w:r>
          </w:p>
        </w:tc>
        <w:tc>
          <w:tcPr>
            <w:tcW w:w="0" w:type="auto"/>
          </w:tcPr>
          <w:p w14:paraId="2B8D7BBD" w14:textId="77777777" w:rsidR="00555F43" w:rsidRDefault="00555F43" w:rsidP="00555F43">
            <w:r>
              <w:rPr>
                <w:rFonts w:hint="eastAsia"/>
              </w:rPr>
              <w:t>CASE 4</w:t>
            </w:r>
          </w:p>
        </w:tc>
      </w:tr>
      <w:tr w:rsidR="00555F43" w14:paraId="32450D24" w14:textId="77777777" w:rsidTr="0014623F">
        <w:trPr>
          <w:jc w:val="center"/>
        </w:trPr>
        <w:tc>
          <w:tcPr>
            <w:tcW w:w="0" w:type="auto"/>
          </w:tcPr>
          <w:p w14:paraId="0008D49C" w14:textId="77777777" w:rsidR="00555F43" w:rsidRDefault="00555F43" w:rsidP="00555F43">
            <w:r w:rsidRPr="006339DF">
              <w:t>cell ave</w:t>
            </w:r>
          </w:p>
        </w:tc>
        <w:tc>
          <w:tcPr>
            <w:tcW w:w="0" w:type="auto"/>
          </w:tcPr>
          <w:p w14:paraId="6DD104F7" w14:textId="77777777" w:rsidR="00555F43" w:rsidRDefault="00555F43" w:rsidP="00555F43">
            <w:r w:rsidRPr="00D8667F">
              <w:t>1.0560</w:t>
            </w:r>
          </w:p>
        </w:tc>
        <w:tc>
          <w:tcPr>
            <w:tcW w:w="0" w:type="auto"/>
          </w:tcPr>
          <w:p w14:paraId="06B85C97" w14:textId="77777777" w:rsidR="00555F43" w:rsidRDefault="00555F43" w:rsidP="00555F43">
            <w:r w:rsidRPr="00D8667F">
              <w:t>1.1332</w:t>
            </w:r>
          </w:p>
        </w:tc>
        <w:tc>
          <w:tcPr>
            <w:tcW w:w="0" w:type="auto"/>
          </w:tcPr>
          <w:p w14:paraId="69C4BA7C" w14:textId="77777777" w:rsidR="00555F43" w:rsidRDefault="00555F43" w:rsidP="00555F43">
            <w:r w:rsidRPr="00D8667F">
              <w:t>1. 1403</w:t>
            </w:r>
          </w:p>
        </w:tc>
        <w:tc>
          <w:tcPr>
            <w:tcW w:w="0" w:type="auto"/>
          </w:tcPr>
          <w:p w14:paraId="3B3318A4" w14:textId="77777777" w:rsidR="00555F43" w:rsidRDefault="00555F43" w:rsidP="00555F43">
            <w:r w:rsidRPr="00D8667F">
              <w:t xml:space="preserve">1. </w:t>
            </w:r>
            <w:r w:rsidRPr="000D5ADE">
              <w:t>142</w:t>
            </w:r>
            <w:r w:rsidRPr="000D5ADE">
              <w:rPr>
                <w:rFonts w:hint="eastAsia"/>
              </w:rPr>
              <w:t>9</w:t>
            </w:r>
          </w:p>
        </w:tc>
      </w:tr>
      <w:tr w:rsidR="00555F43" w14:paraId="314E6DA7" w14:textId="77777777" w:rsidTr="0014623F">
        <w:trPr>
          <w:jc w:val="center"/>
        </w:trPr>
        <w:tc>
          <w:tcPr>
            <w:tcW w:w="0" w:type="auto"/>
          </w:tcPr>
          <w:p w14:paraId="1E15F572" w14:textId="77777777" w:rsidR="00555F43" w:rsidRDefault="00555F43" w:rsidP="00555F43">
            <w:r w:rsidRPr="006339DF">
              <w:t>cell edge</w:t>
            </w:r>
          </w:p>
        </w:tc>
        <w:tc>
          <w:tcPr>
            <w:tcW w:w="0" w:type="auto"/>
          </w:tcPr>
          <w:p w14:paraId="4B75E84F" w14:textId="77777777" w:rsidR="00555F43" w:rsidRDefault="00555F43" w:rsidP="00555F43">
            <w:r w:rsidRPr="00D8667F">
              <w:t>0. 0441</w:t>
            </w:r>
          </w:p>
        </w:tc>
        <w:tc>
          <w:tcPr>
            <w:tcW w:w="0" w:type="auto"/>
          </w:tcPr>
          <w:p w14:paraId="055E0CFF" w14:textId="77777777" w:rsidR="00555F43" w:rsidRDefault="00555F43" w:rsidP="00555F43">
            <w:r w:rsidRPr="00D8667F">
              <w:t>0.0372</w:t>
            </w:r>
          </w:p>
        </w:tc>
        <w:tc>
          <w:tcPr>
            <w:tcW w:w="0" w:type="auto"/>
          </w:tcPr>
          <w:p w14:paraId="04255481" w14:textId="77777777" w:rsidR="00555F43" w:rsidRDefault="00555F43" w:rsidP="00555F43">
            <w:r w:rsidRPr="00D8667F">
              <w:t>0. 0448</w:t>
            </w:r>
          </w:p>
        </w:tc>
        <w:tc>
          <w:tcPr>
            <w:tcW w:w="0" w:type="auto"/>
          </w:tcPr>
          <w:p w14:paraId="27277F61" w14:textId="77777777" w:rsidR="00555F43" w:rsidRDefault="00555F43" w:rsidP="00555F43">
            <w:r w:rsidRPr="00D8667F">
              <w:t xml:space="preserve">0. </w:t>
            </w:r>
            <w:r w:rsidRPr="000D5ADE">
              <w:t>0376</w:t>
            </w:r>
          </w:p>
        </w:tc>
      </w:tr>
    </w:tbl>
    <w:p w14:paraId="28D16919" w14:textId="77777777" w:rsidR="00773E98" w:rsidRDefault="00773E98" w:rsidP="00D45CAC">
      <w:pPr>
        <w:pStyle w:val="ad"/>
      </w:pPr>
    </w:p>
    <w:p w14:paraId="04B9BE3A" w14:textId="77777777" w:rsidR="0038215C" w:rsidRDefault="003A4670" w:rsidP="00D45CAC">
      <w:pPr>
        <w:pStyle w:val="ad"/>
      </w:pPr>
      <w:r>
        <w:rPr>
          <w:rFonts w:hint="eastAsia"/>
        </w:rPr>
        <w:t>图表</w:t>
      </w:r>
      <w:r>
        <w:rPr>
          <w:rFonts w:hint="eastAsia"/>
        </w:rPr>
        <w:t xml:space="preserve"> 3.2</w:t>
      </w:r>
      <w:del w:id="544" w:author="李志成" w:date="2013-05-14T20:24:00Z">
        <w:r w:rsidDel="003A4670">
          <w:rPr>
            <w:rFonts w:hint="eastAsia"/>
          </w:rPr>
          <w:delText>图表</w:delText>
        </w:r>
      </w:del>
      <w:r>
        <w:rPr>
          <w:rFonts w:hint="eastAsia"/>
        </w:rPr>
        <w:t xml:space="preserve"> 3.2</w:t>
      </w:r>
      <w:del w:id="545" w:author="李志成" w:date="2013-05-14T20:24:00Z">
        <w:r w:rsidR="00D45CAC" w:rsidDel="003A4670">
          <w:rPr>
            <w:rFonts w:hint="eastAsia"/>
          </w:rPr>
          <w:delText>图表</w:delText>
        </w:r>
      </w:del>
      <w:r w:rsidR="00D45CAC">
        <w:rPr>
          <w:rFonts w:hint="eastAsia"/>
        </w:rPr>
        <w:t xml:space="preserve"> </w:t>
      </w:r>
      <w:ins w:id="546"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547"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548" w:author="李志成" w:date="2013-05-14T20:25:00Z">
        <w:r>
          <w:rPr>
            <w:noProof/>
          </w:rPr>
          <w:t>26</w:t>
        </w:r>
        <w:r>
          <w:fldChar w:fldCharType="end"/>
        </w:r>
      </w:ins>
      <w:del w:id="549"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29</w:delText>
        </w:r>
        <w:r w:rsidR="00D27196" w:rsidDel="003A4670">
          <w:fldChar w:fldCharType="end"/>
        </w:r>
      </w:del>
      <w:r w:rsidR="0078549A">
        <w:rPr>
          <w:rFonts w:hint="eastAsia"/>
        </w:rPr>
        <w:t xml:space="preserve"> </w:t>
      </w:r>
      <w:r w:rsidR="00D45CAC">
        <w:rPr>
          <w:rFonts w:hint="eastAsia"/>
        </w:rPr>
        <w:t>HARQ</w:t>
      </w:r>
      <w:r w:rsidR="00D45CAC">
        <w:rPr>
          <w:rFonts w:hint="eastAsia"/>
        </w:rPr>
        <w:t>仿真结果</w:t>
      </w:r>
    </w:p>
    <w:tbl>
      <w:tblPr>
        <w:tblStyle w:val="ac"/>
        <w:tblW w:w="0" w:type="auto"/>
        <w:jc w:val="center"/>
        <w:tblLook w:val="04A0" w:firstRow="1" w:lastRow="0" w:firstColumn="1" w:lastColumn="0" w:noHBand="0" w:noVBand="1"/>
      </w:tblPr>
      <w:tblGrid>
        <w:gridCol w:w="4335"/>
        <w:gridCol w:w="4335"/>
      </w:tblGrid>
      <w:tr w:rsidR="0038215C" w14:paraId="30E39206" w14:textId="77777777" w:rsidTr="0014623F">
        <w:trPr>
          <w:jc w:val="center"/>
        </w:trPr>
        <w:tc>
          <w:tcPr>
            <w:tcW w:w="0" w:type="auto"/>
          </w:tcPr>
          <w:p w14:paraId="64C357E3" w14:textId="77777777" w:rsidR="0038215C" w:rsidRDefault="0038215C" w:rsidP="008A6A32">
            <w:r>
              <w:rPr>
                <w:rFonts w:hint="eastAsia"/>
              </w:rPr>
              <w:t>CASE 1</w:t>
            </w:r>
          </w:p>
        </w:tc>
        <w:tc>
          <w:tcPr>
            <w:tcW w:w="0" w:type="auto"/>
          </w:tcPr>
          <w:p w14:paraId="350F8EBC" w14:textId="77777777" w:rsidR="0038215C" w:rsidRDefault="0038215C" w:rsidP="008A6A32">
            <w:r>
              <w:rPr>
                <w:rFonts w:hint="eastAsia"/>
              </w:rPr>
              <w:t>CASE 2</w:t>
            </w:r>
          </w:p>
        </w:tc>
      </w:tr>
      <w:tr w:rsidR="0038215C" w14:paraId="343554E9" w14:textId="77777777" w:rsidTr="0014623F">
        <w:trPr>
          <w:jc w:val="center"/>
        </w:trPr>
        <w:tc>
          <w:tcPr>
            <w:tcW w:w="0" w:type="auto"/>
          </w:tcPr>
          <w:p w14:paraId="2565ADD9" w14:textId="77777777" w:rsidR="0038215C" w:rsidRDefault="003A04C8" w:rsidP="008A6A32">
            <w:r>
              <w:rPr>
                <w:noProof/>
              </w:rPr>
              <w:drawing>
                <wp:inline distT="0" distB="0" distL="0" distR="0" wp14:anchorId="5FDE6A61" wp14:editId="72A3E932">
                  <wp:extent cx="2616041" cy="180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0" y="0"/>
                            <a:ext cx="2616041" cy="1800000"/>
                          </a:xfrm>
                          <a:prstGeom prst="rect">
                            <a:avLst/>
                          </a:prstGeom>
                          <a:noFill/>
                          <a:ln>
                            <a:noFill/>
                          </a:ln>
                        </pic:spPr>
                      </pic:pic>
                    </a:graphicData>
                  </a:graphic>
                </wp:inline>
              </w:drawing>
            </w:r>
          </w:p>
        </w:tc>
        <w:tc>
          <w:tcPr>
            <w:tcW w:w="0" w:type="auto"/>
          </w:tcPr>
          <w:p w14:paraId="48CB241D" w14:textId="77777777" w:rsidR="0038215C" w:rsidRDefault="003A04C8" w:rsidP="008A6A32">
            <w:r>
              <w:rPr>
                <w:noProof/>
              </w:rPr>
              <w:drawing>
                <wp:inline distT="0" distB="0" distL="0" distR="0" wp14:anchorId="15361AD4" wp14:editId="57AFEDA3">
                  <wp:extent cx="2616041" cy="180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0" y="0"/>
                            <a:ext cx="2616041" cy="1800000"/>
                          </a:xfrm>
                          <a:prstGeom prst="rect">
                            <a:avLst/>
                          </a:prstGeom>
                          <a:noFill/>
                          <a:ln>
                            <a:noFill/>
                          </a:ln>
                        </pic:spPr>
                      </pic:pic>
                    </a:graphicData>
                  </a:graphic>
                </wp:inline>
              </w:drawing>
            </w:r>
          </w:p>
        </w:tc>
      </w:tr>
      <w:tr w:rsidR="0038215C" w14:paraId="7B2762E2" w14:textId="77777777" w:rsidTr="0014623F">
        <w:trPr>
          <w:jc w:val="center"/>
        </w:trPr>
        <w:tc>
          <w:tcPr>
            <w:tcW w:w="0" w:type="auto"/>
          </w:tcPr>
          <w:p w14:paraId="7D074974" w14:textId="77777777" w:rsidR="0038215C" w:rsidRDefault="0038215C" w:rsidP="008A6A32">
            <w:r>
              <w:rPr>
                <w:rFonts w:hint="eastAsia"/>
              </w:rPr>
              <w:t>CASE 3</w:t>
            </w:r>
          </w:p>
        </w:tc>
        <w:tc>
          <w:tcPr>
            <w:tcW w:w="0" w:type="auto"/>
          </w:tcPr>
          <w:p w14:paraId="1B99ED0A" w14:textId="77777777" w:rsidR="0038215C" w:rsidRDefault="0038215C" w:rsidP="008A6A32">
            <w:r>
              <w:rPr>
                <w:rFonts w:hint="eastAsia"/>
              </w:rPr>
              <w:t>CASE 4</w:t>
            </w:r>
          </w:p>
        </w:tc>
      </w:tr>
      <w:tr w:rsidR="0038215C" w14:paraId="67209587" w14:textId="77777777" w:rsidTr="0014623F">
        <w:trPr>
          <w:jc w:val="center"/>
        </w:trPr>
        <w:tc>
          <w:tcPr>
            <w:tcW w:w="0" w:type="auto"/>
          </w:tcPr>
          <w:p w14:paraId="31097888" w14:textId="77777777" w:rsidR="0038215C" w:rsidRDefault="003A04C8" w:rsidP="008A6A32">
            <w:r>
              <w:rPr>
                <w:noProof/>
              </w:rPr>
              <w:drawing>
                <wp:inline distT="0" distB="0" distL="0" distR="0" wp14:anchorId="133C7004" wp14:editId="10A20F37">
                  <wp:extent cx="2616041" cy="1800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2616041" cy="1800000"/>
                          </a:xfrm>
                          <a:prstGeom prst="rect">
                            <a:avLst/>
                          </a:prstGeom>
                          <a:noFill/>
                          <a:ln>
                            <a:noFill/>
                          </a:ln>
                        </pic:spPr>
                      </pic:pic>
                    </a:graphicData>
                  </a:graphic>
                </wp:inline>
              </w:drawing>
            </w:r>
          </w:p>
        </w:tc>
        <w:tc>
          <w:tcPr>
            <w:tcW w:w="0" w:type="auto"/>
          </w:tcPr>
          <w:p w14:paraId="5361B9C5" w14:textId="77777777" w:rsidR="0038215C" w:rsidRDefault="003A04C8" w:rsidP="008A6A32">
            <w:r>
              <w:rPr>
                <w:noProof/>
              </w:rPr>
              <w:drawing>
                <wp:inline distT="0" distB="0" distL="0" distR="0" wp14:anchorId="342E6894" wp14:editId="736EC70F">
                  <wp:extent cx="2616041" cy="180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0" y="0"/>
                            <a:ext cx="2616041" cy="1800000"/>
                          </a:xfrm>
                          <a:prstGeom prst="rect">
                            <a:avLst/>
                          </a:prstGeom>
                          <a:noFill/>
                          <a:ln>
                            <a:noFill/>
                          </a:ln>
                        </pic:spPr>
                      </pic:pic>
                    </a:graphicData>
                  </a:graphic>
                </wp:inline>
              </w:drawing>
            </w:r>
          </w:p>
        </w:tc>
      </w:tr>
    </w:tbl>
    <w:p w14:paraId="68154983" w14:textId="77777777" w:rsidR="009D7DCE" w:rsidRDefault="009D7DCE" w:rsidP="00B80682">
      <w:pPr>
        <w:pStyle w:val="ad"/>
      </w:pPr>
    </w:p>
    <w:p w14:paraId="13B20EE5" w14:textId="77777777" w:rsidR="00D45CAC" w:rsidRPr="00D45CAC" w:rsidRDefault="003A4670" w:rsidP="00B80682">
      <w:pPr>
        <w:pStyle w:val="ad"/>
      </w:pPr>
      <w:r>
        <w:rPr>
          <w:rFonts w:hint="eastAsia"/>
        </w:rPr>
        <w:t>图表</w:t>
      </w:r>
      <w:r>
        <w:rPr>
          <w:rFonts w:hint="eastAsia"/>
        </w:rPr>
        <w:t xml:space="preserve"> 3.2</w:t>
      </w:r>
      <w:del w:id="550" w:author="李志成" w:date="2013-05-14T20:24:00Z">
        <w:r w:rsidDel="003A4670">
          <w:rPr>
            <w:rFonts w:hint="eastAsia"/>
          </w:rPr>
          <w:delText>图表</w:delText>
        </w:r>
      </w:del>
      <w:r>
        <w:rPr>
          <w:rFonts w:hint="eastAsia"/>
        </w:rPr>
        <w:t xml:space="preserve"> 3.2</w:t>
      </w:r>
      <w:del w:id="551" w:author="李志成" w:date="2013-05-14T20:24:00Z">
        <w:r w:rsidR="00D45CAC" w:rsidDel="003A4670">
          <w:rPr>
            <w:rFonts w:hint="eastAsia"/>
          </w:rPr>
          <w:delText>图表</w:delText>
        </w:r>
      </w:del>
      <w:r w:rsidR="00D45CAC">
        <w:rPr>
          <w:rFonts w:hint="eastAsia"/>
        </w:rPr>
        <w:t xml:space="preserve"> </w:t>
      </w:r>
      <w:ins w:id="552"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553"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554" w:author="李志成" w:date="2013-05-14T20:25:00Z">
        <w:r>
          <w:rPr>
            <w:noProof/>
          </w:rPr>
          <w:t>27</w:t>
        </w:r>
        <w:r>
          <w:fldChar w:fldCharType="end"/>
        </w:r>
      </w:ins>
      <w:del w:id="555"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30</w:delText>
        </w:r>
        <w:r w:rsidR="00D27196" w:rsidDel="003A4670">
          <w:fldChar w:fldCharType="end"/>
        </w:r>
      </w:del>
      <w:r w:rsidR="0078549A">
        <w:rPr>
          <w:rFonts w:hint="eastAsia"/>
        </w:rPr>
        <w:t xml:space="preserve"> </w:t>
      </w:r>
      <w:r w:rsidR="00D45CAC">
        <w:rPr>
          <w:rFonts w:hint="eastAsia"/>
        </w:rPr>
        <w:t>上行每用户平均载干比</w:t>
      </w:r>
    </w:p>
    <w:tbl>
      <w:tblPr>
        <w:tblStyle w:val="ac"/>
        <w:tblW w:w="0" w:type="auto"/>
        <w:jc w:val="center"/>
        <w:tblLook w:val="04A0" w:firstRow="1" w:lastRow="0" w:firstColumn="1" w:lastColumn="0" w:noHBand="0" w:noVBand="1"/>
      </w:tblPr>
      <w:tblGrid>
        <w:gridCol w:w="4003"/>
        <w:gridCol w:w="4003"/>
      </w:tblGrid>
      <w:tr w:rsidR="00D45CAC" w14:paraId="482FA4E2" w14:textId="77777777" w:rsidTr="0014623F">
        <w:trPr>
          <w:jc w:val="center"/>
        </w:trPr>
        <w:tc>
          <w:tcPr>
            <w:tcW w:w="0" w:type="auto"/>
          </w:tcPr>
          <w:p w14:paraId="30F214AD" w14:textId="77777777" w:rsidR="00D45CAC" w:rsidRDefault="00D45CAC" w:rsidP="008A6A32">
            <w:r>
              <w:rPr>
                <w:rFonts w:hint="eastAsia"/>
              </w:rPr>
              <w:t>CASE 1</w:t>
            </w:r>
          </w:p>
        </w:tc>
        <w:tc>
          <w:tcPr>
            <w:tcW w:w="0" w:type="auto"/>
          </w:tcPr>
          <w:p w14:paraId="520FEE23" w14:textId="77777777" w:rsidR="00D45CAC" w:rsidRDefault="00D45CAC" w:rsidP="008A6A32">
            <w:r>
              <w:rPr>
                <w:rFonts w:hint="eastAsia"/>
              </w:rPr>
              <w:t>CASE 2</w:t>
            </w:r>
          </w:p>
        </w:tc>
      </w:tr>
      <w:tr w:rsidR="00D45CAC" w14:paraId="645950CC" w14:textId="77777777" w:rsidTr="0014623F">
        <w:trPr>
          <w:jc w:val="center"/>
        </w:trPr>
        <w:tc>
          <w:tcPr>
            <w:tcW w:w="0" w:type="auto"/>
          </w:tcPr>
          <w:p w14:paraId="66D548B7" w14:textId="77777777" w:rsidR="00D45CAC" w:rsidRDefault="003A04C8" w:rsidP="008A6A32">
            <w:r>
              <w:rPr>
                <w:noProof/>
              </w:rPr>
              <w:lastRenderedPageBreak/>
              <w:drawing>
                <wp:inline distT="0" distB="0" distL="0" distR="0" wp14:anchorId="7BD78DB8" wp14:editId="1764D50A">
                  <wp:extent cx="2404800" cy="180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0" y="0"/>
                            <a:ext cx="2404800" cy="1800000"/>
                          </a:xfrm>
                          <a:prstGeom prst="rect">
                            <a:avLst/>
                          </a:prstGeom>
                          <a:noFill/>
                          <a:ln>
                            <a:noFill/>
                          </a:ln>
                        </pic:spPr>
                      </pic:pic>
                    </a:graphicData>
                  </a:graphic>
                </wp:inline>
              </w:drawing>
            </w:r>
          </w:p>
        </w:tc>
        <w:tc>
          <w:tcPr>
            <w:tcW w:w="0" w:type="auto"/>
          </w:tcPr>
          <w:p w14:paraId="1F5393C9" w14:textId="77777777" w:rsidR="00D45CAC" w:rsidRDefault="003A04C8" w:rsidP="008A6A32">
            <w:r>
              <w:rPr>
                <w:noProof/>
              </w:rPr>
              <w:drawing>
                <wp:inline distT="0" distB="0" distL="0" distR="0" wp14:anchorId="124DAA97" wp14:editId="4896210C">
                  <wp:extent cx="2404800"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2404800" cy="1800000"/>
                          </a:xfrm>
                          <a:prstGeom prst="rect">
                            <a:avLst/>
                          </a:prstGeom>
                          <a:noFill/>
                          <a:ln>
                            <a:noFill/>
                          </a:ln>
                        </pic:spPr>
                      </pic:pic>
                    </a:graphicData>
                  </a:graphic>
                </wp:inline>
              </w:drawing>
            </w:r>
          </w:p>
        </w:tc>
      </w:tr>
      <w:tr w:rsidR="00D45CAC" w14:paraId="5A390224" w14:textId="77777777" w:rsidTr="0014623F">
        <w:trPr>
          <w:jc w:val="center"/>
        </w:trPr>
        <w:tc>
          <w:tcPr>
            <w:tcW w:w="0" w:type="auto"/>
          </w:tcPr>
          <w:p w14:paraId="517D8696" w14:textId="77777777" w:rsidR="00D45CAC" w:rsidRDefault="00D45CAC" w:rsidP="008A6A32">
            <w:r>
              <w:rPr>
                <w:rFonts w:hint="eastAsia"/>
              </w:rPr>
              <w:t>CASE 3</w:t>
            </w:r>
          </w:p>
        </w:tc>
        <w:tc>
          <w:tcPr>
            <w:tcW w:w="0" w:type="auto"/>
          </w:tcPr>
          <w:p w14:paraId="57A11895" w14:textId="77777777" w:rsidR="00D45CAC" w:rsidRDefault="00D45CAC" w:rsidP="008A6A32">
            <w:r>
              <w:rPr>
                <w:rFonts w:hint="eastAsia"/>
              </w:rPr>
              <w:t>CASE 4</w:t>
            </w:r>
          </w:p>
        </w:tc>
      </w:tr>
      <w:tr w:rsidR="00D45CAC" w14:paraId="107145B0" w14:textId="77777777" w:rsidTr="0014623F">
        <w:trPr>
          <w:jc w:val="center"/>
        </w:trPr>
        <w:tc>
          <w:tcPr>
            <w:tcW w:w="0" w:type="auto"/>
          </w:tcPr>
          <w:p w14:paraId="5813FC23" w14:textId="77777777" w:rsidR="00D45CAC" w:rsidRDefault="003A04C8" w:rsidP="008A6A32">
            <w:r>
              <w:rPr>
                <w:noProof/>
              </w:rPr>
              <w:drawing>
                <wp:inline distT="0" distB="0" distL="0" distR="0" wp14:anchorId="427E9A0F" wp14:editId="0DE8FCFB">
                  <wp:extent cx="2404800" cy="1800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2404800" cy="1800000"/>
                          </a:xfrm>
                          <a:prstGeom prst="rect">
                            <a:avLst/>
                          </a:prstGeom>
                          <a:noFill/>
                          <a:ln>
                            <a:noFill/>
                          </a:ln>
                        </pic:spPr>
                      </pic:pic>
                    </a:graphicData>
                  </a:graphic>
                </wp:inline>
              </w:drawing>
            </w:r>
          </w:p>
        </w:tc>
        <w:tc>
          <w:tcPr>
            <w:tcW w:w="0" w:type="auto"/>
          </w:tcPr>
          <w:p w14:paraId="11BCBB7C" w14:textId="77777777" w:rsidR="00D45CAC" w:rsidRDefault="003A04C8" w:rsidP="008A6A32">
            <w:r>
              <w:rPr>
                <w:noProof/>
              </w:rPr>
              <w:drawing>
                <wp:inline distT="0" distB="0" distL="0" distR="0" wp14:anchorId="3E3DE042" wp14:editId="66D10ADB">
                  <wp:extent cx="2404800" cy="180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2404800" cy="1800000"/>
                          </a:xfrm>
                          <a:prstGeom prst="rect">
                            <a:avLst/>
                          </a:prstGeom>
                          <a:noFill/>
                          <a:ln>
                            <a:noFill/>
                          </a:ln>
                        </pic:spPr>
                      </pic:pic>
                    </a:graphicData>
                  </a:graphic>
                </wp:inline>
              </w:drawing>
            </w:r>
          </w:p>
        </w:tc>
      </w:tr>
    </w:tbl>
    <w:p w14:paraId="648B28E8" w14:textId="77777777" w:rsidR="00773E98" w:rsidRDefault="00773E98" w:rsidP="00B80682">
      <w:pPr>
        <w:pStyle w:val="ad"/>
      </w:pPr>
    </w:p>
    <w:p w14:paraId="49AD406B" w14:textId="77777777" w:rsidR="0038215C" w:rsidRDefault="003A4670" w:rsidP="00B80682">
      <w:pPr>
        <w:pStyle w:val="ad"/>
      </w:pPr>
      <w:r>
        <w:rPr>
          <w:rFonts w:hint="eastAsia"/>
        </w:rPr>
        <w:t>图表</w:t>
      </w:r>
      <w:r>
        <w:rPr>
          <w:rFonts w:hint="eastAsia"/>
        </w:rPr>
        <w:t xml:space="preserve"> 3.2</w:t>
      </w:r>
      <w:del w:id="556" w:author="李志成" w:date="2013-05-14T20:24:00Z">
        <w:r w:rsidDel="003A4670">
          <w:rPr>
            <w:rFonts w:hint="eastAsia"/>
          </w:rPr>
          <w:delText>图表</w:delText>
        </w:r>
      </w:del>
      <w:r>
        <w:rPr>
          <w:rFonts w:hint="eastAsia"/>
        </w:rPr>
        <w:t xml:space="preserve"> 3.2</w:t>
      </w:r>
      <w:del w:id="557" w:author="李志成" w:date="2013-05-14T20:24:00Z">
        <w:r w:rsidR="00D45CAC" w:rsidDel="003A4670">
          <w:rPr>
            <w:rFonts w:hint="eastAsia"/>
          </w:rPr>
          <w:delText>图表</w:delText>
        </w:r>
      </w:del>
      <w:r w:rsidR="00D45CAC">
        <w:rPr>
          <w:rFonts w:hint="eastAsia"/>
        </w:rPr>
        <w:t xml:space="preserve"> </w:t>
      </w:r>
      <w:ins w:id="558"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559"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560" w:author="李志成" w:date="2013-05-14T20:25:00Z">
        <w:r>
          <w:rPr>
            <w:noProof/>
          </w:rPr>
          <w:t>28</w:t>
        </w:r>
        <w:r>
          <w:fldChar w:fldCharType="end"/>
        </w:r>
      </w:ins>
      <w:del w:id="561"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31</w:delText>
        </w:r>
        <w:r w:rsidR="00D27196" w:rsidDel="003A4670">
          <w:fldChar w:fldCharType="end"/>
        </w:r>
      </w:del>
      <w:r w:rsidR="0078549A">
        <w:rPr>
          <w:rFonts w:hint="eastAsia"/>
        </w:rPr>
        <w:t xml:space="preserve"> </w:t>
      </w:r>
      <w:r w:rsidR="00D45CAC">
        <w:rPr>
          <w:rFonts w:hint="eastAsia"/>
        </w:rPr>
        <w:t>干扰仿真结果</w:t>
      </w:r>
    </w:p>
    <w:tbl>
      <w:tblPr>
        <w:tblStyle w:val="ac"/>
        <w:tblW w:w="0" w:type="auto"/>
        <w:jc w:val="center"/>
        <w:tblLook w:val="04A0" w:firstRow="1" w:lastRow="0" w:firstColumn="1" w:lastColumn="0" w:noHBand="0" w:noVBand="1"/>
      </w:tblPr>
      <w:tblGrid>
        <w:gridCol w:w="4000"/>
        <w:gridCol w:w="4003"/>
      </w:tblGrid>
      <w:tr w:rsidR="0038215C" w14:paraId="71862960" w14:textId="77777777" w:rsidTr="0014623F">
        <w:trPr>
          <w:jc w:val="center"/>
        </w:trPr>
        <w:tc>
          <w:tcPr>
            <w:tcW w:w="0" w:type="auto"/>
          </w:tcPr>
          <w:p w14:paraId="168D378B" w14:textId="77777777" w:rsidR="0038215C" w:rsidRDefault="0038215C">
            <w:r>
              <w:rPr>
                <w:rFonts w:hint="eastAsia"/>
              </w:rPr>
              <w:t>CASE 1</w:t>
            </w:r>
          </w:p>
        </w:tc>
        <w:tc>
          <w:tcPr>
            <w:tcW w:w="0" w:type="auto"/>
          </w:tcPr>
          <w:p w14:paraId="42988DD6" w14:textId="77777777" w:rsidR="0038215C" w:rsidRDefault="0038215C">
            <w:r>
              <w:rPr>
                <w:rFonts w:hint="eastAsia"/>
              </w:rPr>
              <w:t>CASE 2</w:t>
            </w:r>
          </w:p>
        </w:tc>
      </w:tr>
      <w:tr w:rsidR="0038215C" w14:paraId="5049273A" w14:textId="77777777" w:rsidTr="0014623F">
        <w:trPr>
          <w:jc w:val="center"/>
        </w:trPr>
        <w:tc>
          <w:tcPr>
            <w:tcW w:w="0" w:type="auto"/>
          </w:tcPr>
          <w:p w14:paraId="42EE3186" w14:textId="77777777" w:rsidR="0038215C" w:rsidRDefault="003A04C8">
            <w:r>
              <w:rPr>
                <w:noProof/>
                <w:color w:val="1F497D"/>
                <w:kern w:val="0"/>
                <w:szCs w:val="21"/>
              </w:rPr>
              <w:drawing>
                <wp:inline distT="0" distB="0" distL="0" distR="0" wp14:anchorId="7C9A6D50" wp14:editId="4B609CA2">
                  <wp:extent cx="2403240" cy="180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0" y="0"/>
                            <a:ext cx="2403240" cy="1800000"/>
                          </a:xfrm>
                          <a:prstGeom prst="rect">
                            <a:avLst/>
                          </a:prstGeom>
                          <a:noFill/>
                          <a:ln>
                            <a:noFill/>
                          </a:ln>
                        </pic:spPr>
                      </pic:pic>
                    </a:graphicData>
                  </a:graphic>
                </wp:inline>
              </w:drawing>
            </w:r>
          </w:p>
        </w:tc>
        <w:tc>
          <w:tcPr>
            <w:tcW w:w="0" w:type="auto"/>
          </w:tcPr>
          <w:p w14:paraId="46EEC004" w14:textId="77777777" w:rsidR="0038215C" w:rsidRDefault="003A04C8">
            <w:r>
              <w:rPr>
                <w:noProof/>
              </w:rPr>
              <w:drawing>
                <wp:inline distT="0" distB="0" distL="0" distR="0" wp14:anchorId="5465D562" wp14:editId="61B7E4F8">
                  <wp:extent cx="2403240" cy="180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2403240" cy="1800000"/>
                          </a:xfrm>
                          <a:prstGeom prst="rect">
                            <a:avLst/>
                          </a:prstGeom>
                          <a:noFill/>
                          <a:ln>
                            <a:noFill/>
                          </a:ln>
                        </pic:spPr>
                      </pic:pic>
                    </a:graphicData>
                  </a:graphic>
                </wp:inline>
              </w:drawing>
            </w:r>
          </w:p>
        </w:tc>
      </w:tr>
      <w:tr w:rsidR="0038215C" w14:paraId="4F80636B" w14:textId="77777777" w:rsidTr="0014623F">
        <w:trPr>
          <w:jc w:val="center"/>
        </w:trPr>
        <w:tc>
          <w:tcPr>
            <w:tcW w:w="0" w:type="auto"/>
          </w:tcPr>
          <w:p w14:paraId="2172CABE" w14:textId="77777777" w:rsidR="0038215C" w:rsidRDefault="0038215C">
            <w:r>
              <w:rPr>
                <w:rFonts w:hint="eastAsia"/>
              </w:rPr>
              <w:t>CASE 3</w:t>
            </w:r>
          </w:p>
        </w:tc>
        <w:tc>
          <w:tcPr>
            <w:tcW w:w="0" w:type="auto"/>
          </w:tcPr>
          <w:p w14:paraId="4BD8995D" w14:textId="77777777" w:rsidR="0038215C" w:rsidRDefault="0038215C">
            <w:r>
              <w:rPr>
                <w:rFonts w:hint="eastAsia"/>
              </w:rPr>
              <w:t>CASE 4</w:t>
            </w:r>
          </w:p>
        </w:tc>
      </w:tr>
      <w:tr w:rsidR="0038215C" w14:paraId="7E9021B3" w14:textId="77777777" w:rsidTr="0014623F">
        <w:trPr>
          <w:jc w:val="center"/>
        </w:trPr>
        <w:tc>
          <w:tcPr>
            <w:tcW w:w="0" w:type="auto"/>
          </w:tcPr>
          <w:p w14:paraId="0B72E986" w14:textId="77777777" w:rsidR="0038215C" w:rsidRDefault="003A04C8">
            <w:r>
              <w:rPr>
                <w:noProof/>
                <w:color w:val="1F497D"/>
                <w:kern w:val="0"/>
                <w:szCs w:val="21"/>
              </w:rPr>
              <w:lastRenderedPageBreak/>
              <w:drawing>
                <wp:inline distT="0" distB="0" distL="0" distR="0" wp14:anchorId="66D7EC29" wp14:editId="048BDA95">
                  <wp:extent cx="2403240" cy="180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2403240" cy="1800000"/>
                          </a:xfrm>
                          <a:prstGeom prst="rect">
                            <a:avLst/>
                          </a:prstGeom>
                          <a:noFill/>
                          <a:ln>
                            <a:noFill/>
                          </a:ln>
                        </pic:spPr>
                      </pic:pic>
                    </a:graphicData>
                  </a:graphic>
                </wp:inline>
              </w:drawing>
            </w:r>
          </w:p>
        </w:tc>
        <w:tc>
          <w:tcPr>
            <w:tcW w:w="0" w:type="auto"/>
          </w:tcPr>
          <w:p w14:paraId="52757180" w14:textId="77777777" w:rsidR="0038215C" w:rsidRDefault="003A04C8">
            <w:r>
              <w:rPr>
                <w:noProof/>
                <w:color w:val="1F497D"/>
                <w:kern w:val="0"/>
                <w:szCs w:val="21"/>
              </w:rPr>
              <w:drawing>
                <wp:inline distT="0" distB="0" distL="0" distR="0" wp14:anchorId="044D3902" wp14:editId="2190C204">
                  <wp:extent cx="2404800" cy="180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2404800" cy="1800000"/>
                          </a:xfrm>
                          <a:prstGeom prst="rect">
                            <a:avLst/>
                          </a:prstGeom>
                          <a:noFill/>
                          <a:ln>
                            <a:noFill/>
                          </a:ln>
                        </pic:spPr>
                      </pic:pic>
                    </a:graphicData>
                  </a:graphic>
                </wp:inline>
              </w:drawing>
            </w:r>
          </w:p>
        </w:tc>
      </w:tr>
    </w:tbl>
    <w:p w14:paraId="7A69C6EF" w14:textId="77777777" w:rsidR="003A04C8" w:rsidRDefault="008E0AFC">
      <w:r>
        <w:rPr>
          <w:rFonts w:hint="eastAsia"/>
        </w:rPr>
        <w:tab/>
      </w:r>
      <w:r>
        <w:rPr>
          <w:rFonts w:hint="eastAsia"/>
        </w:rPr>
        <w:t>从吞吐量仿真结果看，</w:t>
      </w:r>
      <w:r>
        <w:rPr>
          <w:rFonts w:hint="eastAsia"/>
        </w:rPr>
        <w:t>CASE3</w:t>
      </w:r>
      <w:r>
        <w:rPr>
          <w:rFonts w:hint="eastAsia"/>
        </w:rPr>
        <w:t>在时域上对前</w:t>
      </w:r>
      <w:r>
        <w:rPr>
          <w:rFonts w:hint="eastAsia"/>
        </w:rPr>
        <w:t>3</w:t>
      </w:r>
      <w:r>
        <w:rPr>
          <w:rFonts w:hint="eastAsia"/>
        </w:rPr>
        <w:t>个</w:t>
      </w:r>
      <w:r>
        <w:rPr>
          <w:rFonts w:hint="eastAsia"/>
        </w:rPr>
        <w:t>Sounding</w:t>
      </w:r>
      <w:r>
        <w:rPr>
          <w:rFonts w:hint="eastAsia"/>
        </w:rPr>
        <w:t>的结果进行平均，频域上不平均的吞吐量最优，其平均用户吞吐量仅次于</w:t>
      </w:r>
      <w:r>
        <w:rPr>
          <w:rFonts w:hint="eastAsia"/>
        </w:rPr>
        <w:t>CASE4</w:t>
      </w:r>
      <w:r>
        <w:rPr>
          <w:rFonts w:hint="eastAsia"/>
        </w:rPr>
        <w:t>而边缘用户吞吐量最高。从干扰仿真结果上看，</w:t>
      </w:r>
      <w:r>
        <w:rPr>
          <w:rFonts w:hint="eastAsia"/>
        </w:rPr>
        <w:t>CASE1</w:t>
      </w:r>
      <w:r>
        <w:rPr>
          <w:rFonts w:hint="eastAsia"/>
        </w:rPr>
        <w:t>的估计干扰高于</w:t>
      </w:r>
      <w:r>
        <w:rPr>
          <w:rFonts w:hint="eastAsia"/>
        </w:rPr>
        <w:t>CASE3</w:t>
      </w:r>
      <w:r>
        <w:rPr>
          <w:rFonts w:hint="eastAsia"/>
        </w:rPr>
        <w:t>，</w:t>
      </w:r>
      <w:r>
        <w:rPr>
          <w:rFonts w:hint="eastAsia"/>
        </w:rPr>
        <w:t>CASE2</w:t>
      </w:r>
      <w:r>
        <w:rPr>
          <w:rFonts w:hint="eastAsia"/>
        </w:rPr>
        <w:t>和</w:t>
      </w:r>
      <w:r>
        <w:rPr>
          <w:rFonts w:hint="eastAsia"/>
        </w:rPr>
        <w:t>CASE4</w:t>
      </w:r>
      <w:r>
        <w:rPr>
          <w:rFonts w:hint="eastAsia"/>
        </w:rPr>
        <w:t>的估计干扰低于</w:t>
      </w:r>
      <w:r>
        <w:rPr>
          <w:rFonts w:hint="eastAsia"/>
        </w:rPr>
        <w:t>CASE3</w:t>
      </w:r>
      <w:r>
        <w:rPr>
          <w:rFonts w:hint="eastAsia"/>
        </w:rPr>
        <w:t>。估计干扰较高则选择</w:t>
      </w:r>
      <w:r>
        <w:rPr>
          <w:rFonts w:hint="eastAsia"/>
        </w:rPr>
        <w:t>MCS</w:t>
      </w:r>
      <w:r>
        <w:rPr>
          <w:rFonts w:hint="eastAsia"/>
        </w:rPr>
        <w:t>的载干比相对较低，所以上行每用户平均载干比仿真结果上可以看出，</w:t>
      </w:r>
      <w:r>
        <w:rPr>
          <w:rFonts w:hint="eastAsia"/>
        </w:rPr>
        <w:t>CASE1</w:t>
      </w:r>
      <w:r>
        <w:rPr>
          <w:rFonts w:hint="eastAsia"/>
        </w:rPr>
        <w:t>的</w:t>
      </w:r>
      <w:r>
        <w:rPr>
          <w:rFonts w:hint="eastAsia"/>
        </w:rPr>
        <w:t>MCS</w:t>
      </w:r>
      <w:r>
        <w:rPr>
          <w:rFonts w:hint="eastAsia"/>
        </w:rPr>
        <w:t>载干比相对</w:t>
      </w:r>
      <w:r>
        <w:rPr>
          <w:rFonts w:hint="eastAsia"/>
        </w:rPr>
        <w:t>CASE3</w:t>
      </w:r>
      <w:r>
        <w:rPr>
          <w:rFonts w:hint="eastAsia"/>
        </w:rPr>
        <w:t>的</w:t>
      </w:r>
      <w:r>
        <w:rPr>
          <w:rFonts w:hint="eastAsia"/>
        </w:rPr>
        <w:t>MCS</w:t>
      </w:r>
      <w:r>
        <w:rPr>
          <w:rFonts w:hint="eastAsia"/>
        </w:rPr>
        <w:t>载干比向右平移，而</w:t>
      </w:r>
      <w:r>
        <w:rPr>
          <w:rFonts w:hint="eastAsia"/>
        </w:rPr>
        <w:t>CASE2</w:t>
      </w:r>
      <w:r>
        <w:rPr>
          <w:rFonts w:hint="eastAsia"/>
        </w:rPr>
        <w:t>和</w:t>
      </w:r>
      <w:r>
        <w:rPr>
          <w:rFonts w:hint="eastAsia"/>
        </w:rPr>
        <w:t>CASE4</w:t>
      </w:r>
      <w:r>
        <w:rPr>
          <w:rFonts w:hint="eastAsia"/>
        </w:rPr>
        <w:t>向左平移。</w:t>
      </w:r>
      <w:r w:rsidR="007E2EF3">
        <w:rPr>
          <w:rFonts w:hint="eastAsia"/>
        </w:rPr>
        <w:t>从</w:t>
      </w:r>
      <w:r w:rsidR="007E2EF3">
        <w:rPr>
          <w:rFonts w:hint="eastAsia"/>
        </w:rPr>
        <w:t>HARQ</w:t>
      </w:r>
      <w:r w:rsidR="007E2EF3">
        <w:rPr>
          <w:rFonts w:hint="eastAsia"/>
        </w:rPr>
        <w:t>仿真结果可以看出</w:t>
      </w:r>
      <w:r w:rsidR="007E2EF3">
        <w:rPr>
          <w:rFonts w:hint="eastAsia"/>
        </w:rPr>
        <w:t>CASE1</w:t>
      </w:r>
      <w:r w:rsidR="007E2EF3">
        <w:rPr>
          <w:rFonts w:hint="eastAsia"/>
        </w:rPr>
        <w:t>的首次传输成功概率只有</w:t>
      </w:r>
      <w:r w:rsidR="007E2EF3">
        <w:rPr>
          <w:rFonts w:hint="eastAsia"/>
        </w:rPr>
        <w:t>57%</w:t>
      </w:r>
      <w:r w:rsidR="007E2EF3">
        <w:rPr>
          <w:rFonts w:hint="eastAsia"/>
        </w:rPr>
        <w:t>，而</w:t>
      </w:r>
      <w:r w:rsidR="007E2EF3">
        <w:rPr>
          <w:rFonts w:hint="eastAsia"/>
        </w:rPr>
        <w:t>CASE3</w:t>
      </w:r>
      <w:r w:rsidR="007E2EF3">
        <w:rPr>
          <w:rFonts w:hint="eastAsia"/>
        </w:rPr>
        <w:t>的首次传输成功概率达到了</w:t>
      </w:r>
      <w:r w:rsidR="007E2EF3">
        <w:rPr>
          <w:rFonts w:hint="eastAsia"/>
        </w:rPr>
        <w:t>72%</w:t>
      </w:r>
      <w:r w:rsidR="007E2EF3" w:rsidRPr="007E2EF3">
        <w:rPr>
          <w:rFonts w:hint="eastAsia"/>
        </w:rPr>
        <w:t xml:space="preserve"> </w:t>
      </w:r>
      <w:r w:rsidR="007E2EF3">
        <w:rPr>
          <w:rFonts w:hint="eastAsia"/>
        </w:rPr>
        <w:t>。原因是，</w:t>
      </w:r>
      <w:r w:rsidR="007E2EF3">
        <w:rPr>
          <w:rFonts w:hint="eastAsia"/>
        </w:rPr>
        <w:t>CASE1</w:t>
      </w:r>
      <w:r w:rsidR="007E2EF3">
        <w:rPr>
          <w:rFonts w:hint="eastAsia"/>
        </w:rPr>
        <w:t>的</w:t>
      </w:r>
      <w:r w:rsidR="007E2EF3">
        <w:rPr>
          <w:rFonts w:hint="eastAsia"/>
        </w:rPr>
        <w:t>MCS</w:t>
      </w:r>
      <w:r w:rsidR="007E2EF3">
        <w:rPr>
          <w:rFonts w:hint="eastAsia"/>
        </w:rPr>
        <w:t>载干比比</w:t>
      </w:r>
      <w:r w:rsidR="007E2EF3">
        <w:rPr>
          <w:rFonts w:hint="eastAsia"/>
        </w:rPr>
        <w:t>CASE3</w:t>
      </w:r>
      <w:r w:rsidR="007E2EF3">
        <w:rPr>
          <w:rFonts w:hint="eastAsia"/>
        </w:rPr>
        <w:t>选</w:t>
      </w:r>
      <w:r w:rsidR="007E2EF3">
        <w:rPr>
          <w:rFonts w:hint="eastAsia"/>
        </w:rPr>
        <w:t>MCS</w:t>
      </w:r>
      <w:r w:rsidR="007E2EF3">
        <w:rPr>
          <w:rFonts w:hint="eastAsia"/>
        </w:rPr>
        <w:t>的载干比的</w:t>
      </w:r>
      <w:r w:rsidR="007E2EF3">
        <w:rPr>
          <w:rFonts w:hint="eastAsia"/>
        </w:rPr>
        <w:t>CDF</w:t>
      </w:r>
      <w:r w:rsidR="007E2EF3">
        <w:rPr>
          <w:rFonts w:hint="eastAsia"/>
        </w:rPr>
        <w:t>更接近用户实际平均载干比，导致了</w:t>
      </w:r>
      <w:r w:rsidR="007E2EF3">
        <w:rPr>
          <w:rFonts w:hint="eastAsia"/>
        </w:rPr>
        <w:t>CASE1</w:t>
      </w:r>
      <w:r w:rsidR="007E2EF3">
        <w:rPr>
          <w:rFonts w:hint="eastAsia"/>
        </w:rPr>
        <w:t>情况下</w:t>
      </w:r>
      <w:r w:rsidR="007E2EF3">
        <w:rPr>
          <w:rFonts w:hint="eastAsia"/>
        </w:rPr>
        <w:t>MCS</w:t>
      </w:r>
      <w:r w:rsidR="00204F10">
        <w:rPr>
          <w:rFonts w:hint="eastAsia"/>
        </w:rPr>
        <w:t>选择一定程度上</w:t>
      </w:r>
      <w:r w:rsidR="007E2EF3">
        <w:rPr>
          <w:rFonts w:hint="eastAsia"/>
        </w:rPr>
        <w:t>偏高，造成重传增加</w:t>
      </w:r>
      <w:r w:rsidR="00204F10">
        <w:rPr>
          <w:rFonts w:hint="eastAsia"/>
        </w:rPr>
        <w:t>，浪费系统资源，导致吞吐量降低</w:t>
      </w:r>
      <w:r w:rsidR="007E2EF3">
        <w:rPr>
          <w:rFonts w:hint="eastAsia"/>
        </w:rPr>
        <w:t>。</w:t>
      </w:r>
      <w:r w:rsidR="007E2EF3">
        <w:rPr>
          <w:rFonts w:hint="eastAsia"/>
        </w:rPr>
        <w:t>CASE2</w:t>
      </w:r>
      <w:r w:rsidR="007E2EF3">
        <w:rPr>
          <w:rFonts w:hint="eastAsia"/>
        </w:rPr>
        <w:t>和</w:t>
      </w:r>
      <w:r w:rsidR="007E2EF3">
        <w:rPr>
          <w:rFonts w:hint="eastAsia"/>
        </w:rPr>
        <w:t>CASE4</w:t>
      </w:r>
      <w:r w:rsidR="007E2EF3">
        <w:rPr>
          <w:rFonts w:hint="eastAsia"/>
        </w:rPr>
        <w:t>的重传情况均高</w:t>
      </w:r>
      <w:r w:rsidR="007E2EF3">
        <w:rPr>
          <w:rFonts w:hint="eastAsia"/>
        </w:rPr>
        <w:t>CASE3</w:t>
      </w:r>
      <w:r w:rsidR="007E2EF3">
        <w:rPr>
          <w:rFonts w:hint="eastAsia"/>
        </w:rPr>
        <w:t>在</w:t>
      </w:r>
      <w:r w:rsidR="007E2EF3">
        <w:rPr>
          <w:rFonts w:hint="eastAsia"/>
        </w:rPr>
        <w:t>10%</w:t>
      </w:r>
      <w:r w:rsidR="007E2EF3">
        <w:rPr>
          <w:rFonts w:hint="eastAsia"/>
        </w:rPr>
        <w:t>以上，而吞吐量没有</w:t>
      </w:r>
      <w:r w:rsidR="007E2EF3">
        <w:rPr>
          <w:rFonts w:hint="eastAsia"/>
        </w:rPr>
        <w:t>CASE3</w:t>
      </w:r>
      <w:r w:rsidR="007E2EF3">
        <w:rPr>
          <w:rFonts w:hint="eastAsia"/>
        </w:rPr>
        <w:t>好的原因在于，从</w:t>
      </w:r>
      <w:r w:rsidR="007E2EF3">
        <w:rPr>
          <w:rFonts w:hint="eastAsia"/>
        </w:rPr>
        <w:t>MCS</w:t>
      </w:r>
      <w:r w:rsidR="007E2EF3">
        <w:rPr>
          <w:rFonts w:hint="eastAsia"/>
        </w:rPr>
        <w:t>载干比</w:t>
      </w:r>
      <w:r w:rsidR="007E2EF3">
        <w:rPr>
          <w:rFonts w:hint="eastAsia"/>
        </w:rPr>
        <w:t>CDF</w:t>
      </w:r>
      <w:r w:rsidR="007E2EF3">
        <w:rPr>
          <w:rFonts w:hint="eastAsia"/>
        </w:rPr>
        <w:t>仿真结果上可以看出</w:t>
      </w:r>
      <w:r w:rsidR="007E2EF3">
        <w:rPr>
          <w:rFonts w:hint="eastAsia"/>
        </w:rPr>
        <w:t>CASE2</w:t>
      </w:r>
      <w:r w:rsidR="007E2EF3">
        <w:rPr>
          <w:rFonts w:hint="eastAsia"/>
        </w:rPr>
        <w:t>和</w:t>
      </w:r>
      <w:r w:rsidR="007E2EF3">
        <w:rPr>
          <w:rFonts w:hint="eastAsia"/>
        </w:rPr>
        <w:t>CASE4</w:t>
      </w:r>
      <w:r w:rsidR="007E2EF3">
        <w:rPr>
          <w:rFonts w:hint="eastAsia"/>
        </w:rPr>
        <w:t>较</w:t>
      </w:r>
      <w:r w:rsidR="007E2EF3">
        <w:rPr>
          <w:rFonts w:hint="eastAsia"/>
        </w:rPr>
        <w:t>CASE3</w:t>
      </w:r>
      <w:r w:rsidR="007E2EF3">
        <w:rPr>
          <w:rFonts w:hint="eastAsia"/>
        </w:rPr>
        <w:t>向左平移了约</w:t>
      </w:r>
      <w:r w:rsidR="007E2EF3">
        <w:rPr>
          <w:rFonts w:hint="eastAsia"/>
        </w:rPr>
        <w:t>2dB</w:t>
      </w:r>
      <w:r w:rsidR="007E2EF3">
        <w:rPr>
          <w:rFonts w:hint="eastAsia"/>
        </w:rPr>
        <w:t>，从而</w:t>
      </w:r>
      <w:r w:rsidR="007E2EF3">
        <w:rPr>
          <w:rFonts w:hint="eastAsia"/>
        </w:rPr>
        <w:t>CASE2</w:t>
      </w:r>
      <w:r w:rsidR="007E2EF3">
        <w:rPr>
          <w:rFonts w:hint="eastAsia"/>
        </w:rPr>
        <w:t>和</w:t>
      </w:r>
      <w:r w:rsidR="007E2EF3">
        <w:rPr>
          <w:rFonts w:hint="eastAsia"/>
        </w:rPr>
        <w:t>CASE4</w:t>
      </w:r>
      <w:r w:rsidR="007E2EF3">
        <w:rPr>
          <w:rFonts w:hint="eastAsia"/>
        </w:rPr>
        <w:t>的</w:t>
      </w:r>
      <w:r w:rsidR="007E2EF3">
        <w:rPr>
          <w:rFonts w:hint="eastAsia"/>
        </w:rPr>
        <w:t>MCS</w:t>
      </w:r>
      <w:r w:rsidR="007E2EF3">
        <w:rPr>
          <w:rFonts w:hint="eastAsia"/>
        </w:rPr>
        <w:t>选择较</w:t>
      </w:r>
      <w:r w:rsidR="007E2EF3">
        <w:rPr>
          <w:rFonts w:hint="eastAsia"/>
        </w:rPr>
        <w:t>CASE3</w:t>
      </w:r>
      <w:r w:rsidR="007E2EF3">
        <w:rPr>
          <w:rFonts w:hint="eastAsia"/>
        </w:rPr>
        <w:t>低，提高</w:t>
      </w:r>
      <w:r w:rsidR="007E2EF3">
        <w:rPr>
          <w:rFonts w:hint="eastAsia"/>
        </w:rPr>
        <w:t>ACK</w:t>
      </w:r>
      <w:r w:rsidR="007E2EF3">
        <w:rPr>
          <w:rFonts w:hint="eastAsia"/>
        </w:rPr>
        <w:t>概率的同时却由于</w:t>
      </w:r>
      <w:r w:rsidR="007E2EF3">
        <w:rPr>
          <w:rFonts w:hint="eastAsia"/>
        </w:rPr>
        <w:t>MCS</w:t>
      </w:r>
      <w:r w:rsidR="007E2EF3">
        <w:rPr>
          <w:rFonts w:hint="eastAsia"/>
        </w:rPr>
        <w:t>选择过低损失了一定系统性能。所以对干扰平均范围进行的选择实际上是在</w:t>
      </w:r>
      <w:r w:rsidR="007E2EF3">
        <w:rPr>
          <w:rFonts w:hint="eastAsia"/>
        </w:rPr>
        <w:t>MCS</w:t>
      </w:r>
      <w:r w:rsidR="007E2EF3">
        <w:rPr>
          <w:rFonts w:hint="eastAsia"/>
        </w:rPr>
        <w:t>和</w:t>
      </w:r>
      <w:r w:rsidR="007E2EF3">
        <w:rPr>
          <w:rFonts w:hint="eastAsia"/>
        </w:rPr>
        <w:t>HARQ</w:t>
      </w:r>
      <w:r w:rsidR="007E2EF3">
        <w:rPr>
          <w:rFonts w:hint="eastAsia"/>
        </w:rPr>
        <w:t>重传之间折中，</w:t>
      </w:r>
      <w:r w:rsidR="00204F10">
        <w:rPr>
          <w:rFonts w:hint="eastAsia"/>
        </w:rPr>
        <w:t>达到系统吞吐量的最优。</w:t>
      </w:r>
    </w:p>
    <w:p w14:paraId="4701C937" w14:textId="77777777" w:rsidR="003A04C8" w:rsidRDefault="00936F11">
      <w:r>
        <w:rPr>
          <w:rFonts w:hint="eastAsia"/>
        </w:rPr>
        <w:tab/>
      </w:r>
      <w:r>
        <w:rPr>
          <w:rFonts w:hint="eastAsia"/>
        </w:rPr>
        <w:t>基于上述仿真结果和分析，最终上行采用干扰（线性）平均方式，平均范围为时域上</w:t>
      </w:r>
      <w:r>
        <w:rPr>
          <w:rFonts w:hint="eastAsia"/>
        </w:rPr>
        <w:t>3</w:t>
      </w:r>
      <w:r>
        <w:rPr>
          <w:rFonts w:hint="eastAsia"/>
        </w:rPr>
        <w:t>个</w:t>
      </w:r>
      <w:r>
        <w:rPr>
          <w:rFonts w:hint="eastAsia"/>
        </w:rPr>
        <w:t>Sounding</w:t>
      </w:r>
      <w:r w:rsidR="0078549A">
        <w:rPr>
          <w:rFonts w:hint="eastAsia"/>
        </w:rPr>
        <w:t>，</w:t>
      </w:r>
      <w:r>
        <w:rPr>
          <w:rFonts w:hint="eastAsia"/>
        </w:rPr>
        <w:t>频域不做平均。</w:t>
      </w:r>
    </w:p>
    <w:p w14:paraId="2A912FB4" w14:textId="77777777" w:rsidR="00B3787D" w:rsidRDefault="00B3787D" w:rsidP="00B3787D">
      <w:pPr>
        <w:pStyle w:val="3"/>
      </w:pPr>
      <w:bookmarkStart w:id="562" w:name="_Toc344200333"/>
      <w:r>
        <w:rPr>
          <w:rFonts w:hint="eastAsia"/>
        </w:rPr>
        <w:t>上行不同站间距、天线数、检测算法仿真结果与分析</w:t>
      </w:r>
      <w:bookmarkEnd w:id="562"/>
    </w:p>
    <w:p w14:paraId="1EDFD560" w14:textId="77777777" w:rsidR="00B3787D" w:rsidRDefault="00B3787D" w:rsidP="00B3787D">
      <w:pPr>
        <w:ind w:left="420"/>
      </w:pPr>
      <w:r>
        <w:rPr>
          <w:rFonts w:hint="eastAsia"/>
        </w:rPr>
        <w:t>为验证不同站间距，天线数和检测算法对上行性能的影响，进行几组如下仿真：</w:t>
      </w:r>
    </w:p>
    <w:p w14:paraId="0C097435" w14:textId="77777777" w:rsidR="00B3787D" w:rsidRDefault="00D27196" w:rsidP="00D27196">
      <w:pPr>
        <w:pStyle w:val="ad"/>
      </w:pPr>
      <w:r>
        <w:rPr>
          <w:rFonts w:hint="eastAsia"/>
        </w:rPr>
        <w:lastRenderedPageBreak/>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19</w:t>
      </w:r>
      <w:r w:rsidR="006550EB">
        <w:fldChar w:fldCharType="end"/>
      </w:r>
      <w:r>
        <w:rPr>
          <w:rFonts w:hint="eastAsia"/>
        </w:rPr>
        <w:t xml:space="preserve"> </w:t>
      </w:r>
      <w:r w:rsidR="00B3787D">
        <w:rPr>
          <w:rFonts w:hint="eastAsia"/>
        </w:rPr>
        <w:t>不同站间距，天线数和检测算法性能几组仿真方案</w:t>
      </w:r>
    </w:p>
    <w:tbl>
      <w:tblPr>
        <w:tblStyle w:val="ac"/>
        <w:tblW w:w="0" w:type="auto"/>
        <w:jc w:val="center"/>
        <w:tblLook w:val="04A0" w:firstRow="1" w:lastRow="0" w:firstColumn="1" w:lastColumn="0" w:noHBand="0" w:noVBand="1"/>
      </w:tblPr>
      <w:tblGrid>
        <w:gridCol w:w="1083"/>
        <w:gridCol w:w="1010"/>
        <w:gridCol w:w="1383"/>
      </w:tblGrid>
      <w:tr w:rsidR="00B3787D" w14:paraId="34F09FD4" w14:textId="77777777" w:rsidTr="0014623F">
        <w:trPr>
          <w:jc w:val="center"/>
        </w:trPr>
        <w:tc>
          <w:tcPr>
            <w:tcW w:w="0" w:type="auto"/>
          </w:tcPr>
          <w:p w14:paraId="61BBCECC" w14:textId="77777777" w:rsidR="00B3787D" w:rsidRDefault="00B3787D" w:rsidP="00F61A61">
            <w:r>
              <w:rPr>
                <w:rFonts w:hint="eastAsia"/>
              </w:rPr>
              <w:t>1Tx2Rx</w:t>
            </w:r>
          </w:p>
        </w:tc>
        <w:tc>
          <w:tcPr>
            <w:tcW w:w="0" w:type="auto"/>
          </w:tcPr>
          <w:p w14:paraId="7CF95520" w14:textId="77777777" w:rsidR="00B3787D" w:rsidRDefault="00B3787D" w:rsidP="00F61A61">
            <w:r>
              <w:rPr>
                <w:rFonts w:hint="eastAsia"/>
              </w:rPr>
              <w:t>MRC</w:t>
            </w:r>
          </w:p>
        </w:tc>
        <w:tc>
          <w:tcPr>
            <w:tcW w:w="0" w:type="auto"/>
          </w:tcPr>
          <w:p w14:paraId="0443B7D9" w14:textId="77777777" w:rsidR="00B3787D" w:rsidRDefault="00B3787D" w:rsidP="00F61A61">
            <w:r>
              <w:rPr>
                <w:rFonts w:hint="eastAsia"/>
              </w:rPr>
              <w:t>MMSE IRC</w:t>
            </w:r>
          </w:p>
        </w:tc>
      </w:tr>
      <w:tr w:rsidR="00B3787D" w14:paraId="6F00BF41" w14:textId="77777777" w:rsidTr="0014623F">
        <w:trPr>
          <w:jc w:val="center"/>
        </w:trPr>
        <w:tc>
          <w:tcPr>
            <w:tcW w:w="0" w:type="auto"/>
          </w:tcPr>
          <w:p w14:paraId="0E305100" w14:textId="77777777" w:rsidR="00B3787D" w:rsidRDefault="00B3787D" w:rsidP="00F61A61">
            <w:r>
              <w:rPr>
                <w:rFonts w:hint="eastAsia"/>
              </w:rPr>
              <w:t>ISD500</w:t>
            </w:r>
          </w:p>
        </w:tc>
        <w:tc>
          <w:tcPr>
            <w:tcW w:w="0" w:type="auto"/>
          </w:tcPr>
          <w:p w14:paraId="6EA01D54" w14:textId="77777777" w:rsidR="00B3787D" w:rsidRDefault="00B3787D" w:rsidP="00F61A61">
            <w:r>
              <w:rPr>
                <w:rFonts w:hint="eastAsia"/>
              </w:rPr>
              <w:t>CASE 1</w:t>
            </w:r>
          </w:p>
        </w:tc>
        <w:tc>
          <w:tcPr>
            <w:tcW w:w="0" w:type="auto"/>
          </w:tcPr>
          <w:p w14:paraId="0F91FF6D" w14:textId="77777777" w:rsidR="00B3787D" w:rsidRDefault="00B3787D" w:rsidP="00F61A61">
            <w:r>
              <w:rPr>
                <w:rFonts w:hint="eastAsia"/>
              </w:rPr>
              <w:t>CASE 3</w:t>
            </w:r>
          </w:p>
        </w:tc>
      </w:tr>
      <w:tr w:rsidR="00B3787D" w14:paraId="5660A174" w14:textId="77777777" w:rsidTr="0014623F">
        <w:trPr>
          <w:jc w:val="center"/>
        </w:trPr>
        <w:tc>
          <w:tcPr>
            <w:tcW w:w="0" w:type="auto"/>
          </w:tcPr>
          <w:p w14:paraId="0AB60578" w14:textId="77777777" w:rsidR="00B3787D" w:rsidRDefault="00B3787D" w:rsidP="00F61A61">
            <w:r>
              <w:rPr>
                <w:rFonts w:hint="eastAsia"/>
              </w:rPr>
              <w:t>ISD1732</w:t>
            </w:r>
          </w:p>
        </w:tc>
        <w:tc>
          <w:tcPr>
            <w:tcW w:w="0" w:type="auto"/>
          </w:tcPr>
          <w:p w14:paraId="03FC92F5" w14:textId="77777777" w:rsidR="00B3787D" w:rsidRDefault="00B3787D" w:rsidP="00F61A61">
            <w:r>
              <w:rPr>
                <w:rFonts w:hint="eastAsia"/>
              </w:rPr>
              <w:t>CASE 2</w:t>
            </w:r>
          </w:p>
        </w:tc>
        <w:tc>
          <w:tcPr>
            <w:tcW w:w="0" w:type="auto"/>
          </w:tcPr>
          <w:p w14:paraId="0B9E63A0" w14:textId="77777777" w:rsidR="00B3787D" w:rsidRDefault="00B3787D" w:rsidP="00F61A61"/>
        </w:tc>
      </w:tr>
      <w:tr w:rsidR="00B3787D" w14:paraId="415150ED" w14:textId="77777777" w:rsidTr="0014623F">
        <w:trPr>
          <w:jc w:val="center"/>
        </w:trPr>
        <w:tc>
          <w:tcPr>
            <w:tcW w:w="0" w:type="auto"/>
          </w:tcPr>
          <w:p w14:paraId="541EBF0C" w14:textId="77777777" w:rsidR="00B3787D" w:rsidRDefault="00B3787D" w:rsidP="00F61A61">
            <w:r>
              <w:rPr>
                <w:rFonts w:hint="eastAsia"/>
              </w:rPr>
              <w:t>1Tx8Rx</w:t>
            </w:r>
          </w:p>
        </w:tc>
        <w:tc>
          <w:tcPr>
            <w:tcW w:w="0" w:type="auto"/>
          </w:tcPr>
          <w:p w14:paraId="3A941C61" w14:textId="77777777" w:rsidR="00B3787D" w:rsidRDefault="00B3787D" w:rsidP="00F61A61">
            <w:r>
              <w:rPr>
                <w:rFonts w:hint="eastAsia"/>
              </w:rPr>
              <w:t>MRC</w:t>
            </w:r>
          </w:p>
        </w:tc>
        <w:tc>
          <w:tcPr>
            <w:tcW w:w="0" w:type="auto"/>
          </w:tcPr>
          <w:p w14:paraId="5F119A17" w14:textId="77777777" w:rsidR="00B3787D" w:rsidRDefault="00B3787D" w:rsidP="00F61A61">
            <w:r>
              <w:rPr>
                <w:rFonts w:hint="eastAsia"/>
              </w:rPr>
              <w:t>MMSE IRC</w:t>
            </w:r>
          </w:p>
        </w:tc>
      </w:tr>
      <w:tr w:rsidR="00B3787D" w14:paraId="2C0085C5" w14:textId="77777777" w:rsidTr="0014623F">
        <w:trPr>
          <w:jc w:val="center"/>
        </w:trPr>
        <w:tc>
          <w:tcPr>
            <w:tcW w:w="0" w:type="auto"/>
          </w:tcPr>
          <w:p w14:paraId="679A7581" w14:textId="77777777" w:rsidR="00B3787D" w:rsidRDefault="00B3787D" w:rsidP="00F61A61">
            <w:r>
              <w:rPr>
                <w:rFonts w:hint="eastAsia"/>
              </w:rPr>
              <w:t>ISD500</w:t>
            </w:r>
          </w:p>
        </w:tc>
        <w:tc>
          <w:tcPr>
            <w:tcW w:w="0" w:type="auto"/>
          </w:tcPr>
          <w:p w14:paraId="2B9AB4CD" w14:textId="77777777" w:rsidR="00B3787D" w:rsidRDefault="00B3787D" w:rsidP="00F61A61"/>
        </w:tc>
        <w:tc>
          <w:tcPr>
            <w:tcW w:w="0" w:type="auto"/>
          </w:tcPr>
          <w:p w14:paraId="6916D544" w14:textId="77777777" w:rsidR="00B3787D" w:rsidRDefault="00B3787D" w:rsidP="00F61A61">
            <w:r>
              <w:rPr>
                <w:rFonts w:hint="eastAsia"/>
              </w:rPr>
              <w:t>CASE 4</w:t>
            </w:r>
          </w:p>
        </w:tc>
      </w:tr>
    </w:tbl>
    <w:p w14:paraId="2B1897E8" w14:textId="77777777" w:rsidR="006F1F1A" w:rsidRPr="008A1732" w:rsidRDefault="00935769" w:rsidP="00302091">
      <w:pPr>
        <w:jc w:val="center"/>
        <w:rPr>
          <w:sz w:val="22"/>
        </w:rPr>
      </w:pPr>
      <w:r w:rsidRPr="008A1732">
        <w:rPr>
          <w:rFonts w:hint="eastAsia"/>
          <w:sz w:val="22"/>
        </w:rPr>
        <w:t>注：以上仿真用例的</w:t>
      </w:r>
      <w:r w:rsidR="00B81008">
        <w:rPr>
          <w:rFonts w:hint="eastAsia"/>
          <w:sz w:val="22"/>
        </w:rPr>
        <w:t>载频都为</w:t>
      </w:r>
      <w:r w:rsidR="00B81008">
        <w:rPr>
          <w:rFonts w:hint="eastAsia"/>
          <w:sz w:val="22"/>
        </w:rPr>
        <w:t>2GHz</w:t>
      </w:r>
    </w:p>
    <w:p w14:paraId="698861BE" w14:textId="77777777" w:rsidR="00B3787D" w:rsidRDefault="00B3787D" w:rsidP="00B3787D">
      <w:r>
        <w:rPr>
          <w:rFonts w:hint="eastAsia"/>
        </w:rPr>
        <w:t>下表列出了吞吐量仿真结果：</w:t>
      </w:r>
    </w:p>
    <w:p w14:paraId="301A9449" w14:textId="77777777" w:rsidR="00CD1878" w:rsidRDefault="00CD1878" w:rsidP="00CD1878">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20</w:t>
      </w:r>
      <w:r w:rsidR="006550EB">
        <w:fldChar w:fldCharType="end"/>
      </w:r>
      <w:r>
        <w:rPr>
          <w:rFonts w:hint="eastAsia"/>
        </w:rPr>
        <w:t xml:space="preserve"> </w:t>
      </w:r>
      <w:r>
        <w:rPr>
          <w:rFonts w:hint="eastAsia"/>
        </w:rPr>
        <w:t>吞吐量仿真结果</w:t>
      </w:r>
    </w:p>
    <w:tbl>
      <w:tblPr>
        <w:tblStyle w:val="ac"/>
        <w:tblW w:w="0" w:type="auto"/>
        <w:jc w:val="center"/>
        <w:tblLook w:val="04A0" w:firstRow="1" w:lastRow="0" w:firstColumn="1" w:lastColumn="0" w:noHBand="0" w:noVBand="1"/>
      </w:tblPr>
      <w:tblGrid>
        <w:gridCol w:w="1076"/>
        <w:gridCol w:w="1010"/>
        <w:gridCol w:w="1010"/>
        <w:gridCol w:w="1010"/>
        <w:gridCol w:w="1010"/>
      </w:tblGrid>
      <w:tr w:rsidR="00B3787D" w14:paraId="2AE7EDF1" w14:textId="77777777" w:rsidTr="0014623F">
        <w:trPr>
          <w:jc w:val="center"/>
        </w:trPr>
        <w:tc>
          <w:tcPr>
            <w:tcW w:w="0" w:type="auto"/>
          </w:tcPr>
          <w:p w14:paraId="06B77B55" w14:textId="77777777" w:rsidR="00B3787D" w:rsidRDefault="00B3787D" w:rsidP="00F61A61"/>
        </w:tc>
        <w:tc>
          <w:tcPr>
            <w:tcW w:w="0" w:type="auto"/>
          </w:tcPr>
          <w:p w14:paraId="480311F1" w14:textId="77777777" w:rsidR="00B3787D" w:rsidRDefault="00B3787D" w:rsidP="00F61A61">
            <w:r>
              <w:rPr>
                <w:rFonts w:hint="eastAsia"/>
              </w:rPr>
              <w:t>CASE 1</w:t>
            </w:r>
          </w:p>
        </w:tc>
        <w:tc>
          <w:tcPr>
            <w:tcW w:w="0" w:type="auto"/>
          </w:tcPr>
          <w:p w14:paraId="38D42EE1" w14:textId="77777777" w:rsidR="00B3787D" w:rsidRDefault="00B3787D" w:rsidP="00F61A61">
            <w:r>
              <w:rPr>
                <w:rFonts w:hint="eastAsia"/>
              </w:rPr>
              <w:t>CASE 2</w:t>
            </w:r>
          </w:p>
        </w:tc>
        <w:tc>
          <w:tcPr>
            <w:tcW w:w="0" w:type="auto"/>
          </w:tcPr>
          <w:p w14:paraId="3F174FE5" w14:textId="77777777" w:rsidR="00B3787D" w:rsidRDefault="00B3787D" w:rsidP="00F61A61">
            <w:r>
              <w:rPr>
                <w:rFonts w:hint="eastAsia"/>
              </w:rPr>
              <w:t>CASE 3</w:t>
            </w:r>
          </w:p>
        </w:tc>
        <w:tc>
          <w:tcPr>
            <w:tcW w:w="0" w:type="auto"/>
          </w:tcPr>
          <w:p w14:paraId="7C60DC14" w14:textId="77777777" w:rsidR="00B3787D" w:rsidRDefault="00B3787D" w:rsidP="00F61A61">
            <w:r>
              <w:rPr>
                <w:rFonts w:hint="eastAsia"/>
              </w:rPr>
              <w:t>CASE 4</w:t>
            </w:r>
          </w:p>
        </w:tc>
      </w:tr>
      <w:tr w:rsidR="00B3787D" w14:paraId="0D1895D3" w14:textId="77777777" w:rsidTr="0014623F">
        <w:trPr>
          <w:jc w:val="center"/>
        </w:trPr>
        <w:tc>
          <w:tcPr>
            <w:tcW w:w="0" w:type="auto"/>
          </w:tcPr>
          <w:p w14:paraId="1EA00800" w14:textId="77777777" w:rsidR="00B3787D" w:rsidRDefault="00B3787D" w:rsidP="00F61A61">
            <w:r>
              <w:rPr>
                <w:rFonts w:hint="eastAsia"/>
              </w:rPr>
              <w:t>cell ave</w:t>
            </w:r>
          </w:p>
        </w:tc>
        <w:tc>
          <w:tcPr>
            <w:tcW w:w="0" w:type="auto"/>
          </w:tcPr>
          <w:p w14:paraId="7C5FAC7B" w14:textId="77777777" w:rsidR="00B3787D" w:rsidRDefault="00B3787D" w:rsidP="00F61A61">
            <w:r w:rsidRPr="000F49D2">
              <w:t>0.7443</w:t>
            </w:r>
          </w:p>
        </w:tc>
        <w:tc>
          <w:tcPr>
            <w:tcW w:w="0" w:type="auto"/>
          </w:tcPr>
          <w:p w14:paraId="7D68EBA2" w14:textId="77777777" w:rsidR="00B3787D" w:rsidRDefault="00B3787D" w:rsidP="00F61A61">
            <w:r w:rsidRPr="00665496">
              <w:t>0.6750</w:t>
            </w:r>
          </w:p>
        </w:tc>
        <w:tc>
          <w:tcPr>
            <w:tcW w:w="0" w:type="auto"/>
          </w:tcPr>
          <w:p w14:paraId="3D2496EB" w14:textId="77777777" w:rsidR="00B3787D" w:rsidRDefault="00B3787D" w:rsidP="00F61A61">
            <w:r w:rsidRPr="0062630E">
              <w:t>1.1398</w:t>
            </w:r>
          </w:p>
        </w:tc>
        <w:tc>
          <w:tcPr>
            <w:tcW w:w="0" w:type="auto"/>
          </w:tcPr>
          <w:p w14:paraId="3FBE92F5" w14:textId="77777777" w:rsidR="00B3787D" w:rsidRDefault="00B3787D" w:rsidP="00F61A61">
            <w:r w:rsidRPr="00E12784">
              <w:t>2.4633</w:t>
            </w:r>
          </w:p>
        </w:tc>
      </w:tr>
      <w:tr w:rsidR="00B3787D" w14:paraId="0B44596E" w14:textId="77777777" w:rsidTr="0014623F">
        <w:trPr>
          <w:jc w:val="center"/>
        </w:trPr>
        <w:tc>
          <w:tcPr>
            <w:tcW w:w="0" w:type="auto"/>
          </w:tcPr>
          <w:p w14:paraId="03388ACF" w14:textId="77777777" w:rsidR="00B3787D" w:rsidRDefault="00B3787D" w:rsidP="00F61A61">
            <w:r>
              <w:rPr>
                <w:rFonts w:hint="eastAsia"/>
              </w:rPr>
              <w:t>cell edge</w:t>
            </w:r>
          </w:p>
        </w:tc>
        <w:tc>
          <w:tcPr>
            <w:tcW w:w="0" w:type="auto"/>
          </w:tcPr>
          <w:p w14:paraId="2B31E1CB" w14:textId="77777777" w:rsidR="00B3787D" w:rsidRDefault="00B3787D" w:rsidP="00F61A61">
            <w:r w:rsidRPr="000F49D2">
              <w:t>0.0222</w:t>
            </w:r>
          </w:p>
        </w:tc>
        <w:tc>
          <w:tcPr>
            <w:tcW w:w="0" w:type="auto"/>
          </w:tcPr>
          <w:p w14:paraId="33B0043D" w14:textId="77777777" w:rsidR="00B3787D" w:rsidRDefault="00B3787D" w:rsidP="00F61A61">
            <w:r w:rsidRPr="00665496">
              <w:t>0.0248</w:t>
            </w:r>
          </w:p>
        </w:tc>
        <w:tc>
          <w:tcPr>
            <w:tcW w:w="0" w:type="auto"/>
          </w:tcPr>
          <w:p w14:paraId="029F5A53" w14:textId="77777777" w:rsidR="00B3787D" w:rsidRDefault="00B3787D" w:rsidP="00F61A61">
            <w:r w:rsidRPr="0062630E">
              <w:t>0.0387</w:t>
            </w:r>
          </w:p>
        </w:tc>
        <w:tc>
          <w:tcPr>
            <w:tcW w:w="0" w:type="auto"/>
          </w:tcPr>
          <w:p w14:paraId="3658E48A" w14:textId="77777777" w:rsidR="00B3787D" w:rsidRDefault="00B3787D" w:rsidP="00F61A61">
            <w:r w:rsidRPr="00E12784">
              <w:t>0.1223</w:t>
            </w:r>
          </w:p>
        </w:tc>
      </w:tr>
    </w:tbl>
    <w:p w14:paraId="58278C87" w14:textId="77777777" w:rsidR="00B3787D" w:rsidRDefault="00B3787D" w:rsidP="00B3787D">
      <w:r>
        <w:rPr>
          <w:rFonts w:hint="eastAsia"/>
        </w:rPr>
        <w:tab/>
      </w:r>
      <w:r>
        <w:rPr>
          <w:rFonts w:hint="eastAsia"/>
        </w:rPr>
        <w:t>下表是部分中间结果：</w:t>
      </w:r>
    </w:p>
    <w:p w14:paraId="00470065" w14:textId="77777777" w:rsidR="00B3787D" w:rsidRDefault="003A4670" w:rsidP="00B3787D">
      <w:pPr>
        <w:pStyle w:val="ad"/>
      </w:pPr>
      <w:r>
        <w:rPr>
          <w:rFonts w:hint="eastAsia"/>
        </w:rPr>
        <w:t>图表</w:t>
      </w:r>
      <w:r>
        <w:rPr>
          <w:rFonts w:hint="eastAsia"/>
        </w:rPr>
        <w:t xml:space="preserve"> 3.2</w:t>
      </w:r>
      <w:del w:id="563" w:author="李志成" w:date="2013-05-14T20:24:00Z">
        <w:r w:rsidDel="003A4670">
          <w:rPr>
            <w:rFonts w:hint="eastAsia"/>
          </w:rPr>
          <w:delText>图表</w:delText>
        </w:r>
      </w:del>
      <w:r>
        <w:rPr>
          <w:rFonts w:hint="eastAsia"/>
        </w:rPr>
        <w:t xml:space="preserve"> 3.2</w:t>
      </w:r>
      <w:del w:id="564" w:author="李志成" w:date="2013-05-14T20:24:00Z">
        <w:r w:rsidR="00B3787D" w:rsidDel="003A4670">
          <w:rPr>
            <w:rFonts w:hint="eastAsia"/>
          </w:rPr>
          <w:delText>图表</w:delText>
        </w:r>
      </w:del>
      <w:r w:rsidR="00B3787D">
        <w:rPr>
          <w:rFonts w:hint="eastAsia"/>
        </w:rPr>
        <w:t xml:space="preserve"> </w:t>
      </w:r>
      <w:ins w:id="565"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566"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567" w:author="李志成" w:date="2013-05-14T20:25:00Z">
        <w:r>
          <w:rPr>
            <w:noProof/>
          </w:rPr>
          <w:t>29</w:t>
        </w:r>
        <w:r>
          <w:fldChar w:fldCharType="end"/>
        </w:r>
      </w:ins>
      <w:del w:id="568"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32</w:delText>
        </w:r>
        <w:r w:rsidR="00D27196" w:rsidDel="003A4670">
          <w:fldChar w:fldCharType="end"/>
        </w:r>
      </w:del>
      <w:r w:rsidR="00B3787D">
        <w:rPr>
          <w:rFonts w:hint="eastAsia"/>
        </w:rPr>
        <w:t xml:space="preserve"> </w:t>
      </w:r>
      <w:r w:rsidR="00B3787D">
        <w:rPr>
          <w:rFonts w:hint="eastAsia"/>
        </w:rPr>
        <w:t>吞吐量仿真结果</w:t>
      </w:r>
    </w:p>
    <w:tbl>
      <w:tblPr>
        <w:tblStyle w:val="ac"/>
        <w:tblW w:w="0" w:type="auto"/>
        <w:jc w:val="center"/>
        <w:tblLook w:val="04A0" w:firstRow="1" w:lastRow="0" w:firstColumn="1" w:lastColumn="0" w:noHBand="0" w:noVBand="1"/>
      </w:tblPr>
      <w:tblGrid>
        <w:gridCol w:w="3997"/>
        <w:gridCol w:w="3997"/>
      </w:tblGrid>
      <w:tr w:rsidR="00B3787D" w14:paraId="10BB6860" w14:textId="77777777" w:rsidTr="0014623F">
        <w:trPr>
          <w:jc w:val="center"/>
        </w:trPr>
        <w:tc>
          <w:tcPr>
            <w:tcW w:w="0" w:type="auto"/>
          </w:tcPr>
          <w:p w14:paraId="3EE6E501" w14:textId="77777777" w:rsidR="00B3787D" w:rsidRDefault="00B3787D" w:rsidP="00F61A61">
            <w:r>
              <w:rPr>
                <w:rFonts w:hint="eastAsia"/>
              </w:rPr>
              <w:t>CASE 1</w:t>
            </w:r>
          </w:p>
        </w:tc>
        <w:tc>
          <w:tcPr>
            <w:tcW w:w="0" w:type="auto"/>
          </w:tcPr>
          <w:p w14:paraId="3AEC27B0" w14:textId="77777777" w:rsidR="00B3787D" w:rsidRDefault="00B3787D" w:rsidP="00F61A61">
            <w:r>
              <w:rPr>
                <w:rFonts w:hint="eastAsia"/>
              </w:rPr>
              <w:t>CASE 2</w:t>
            </w:r>
          </w:p>
        </w:tc>
      </w:tr>
      <w:tr w:rsidR="00B3787D" w14:paraId="12E5B539" w14:textId="77777777" w:rsidTr="0014623F">
        <w:trPr>
          <w:jc w:val="center"/>
        </w:trPr>
        <w:tc>
          <w:tcPr>
            <w:tcW w:w="0" w:type="auto"/>
          </w:tcPr>
          <w:p w14:paraId="009FF1C3" w14:textId="77777777" w:rsidR="00B3787D" w:rsidRDefault="003A04C8" w:rsidP="00F61A61">
            <w:r>
              <w:rPr>
                <w:noProof/>
              </w:rPr>
              <w:drawing>
                <wp:inline distT="0" distB="0" distL="0" distR="0" wp14:anchorId="496FE773" wp14:editId="650EF201">
                  <wp:extent cx="2397600"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c>
          <w:tcPr>
            <w:tcW w:w="0" w:type="auto"/>
          </w:tcPr>
          <w:p w14:paraId="130A72E0" w14:textId="77777777" w:rsidR="00B3787D" w:rsidRDefault="003A04C8" w:rsidP="00F61A61">
            <w:r>
              <w:rPr>
                <w:noProof/>
              </w:rPr>
              <w:drawing>
                <wp:inline distT="0" distB="0" distL="0" distR="0" wp14:anchorId="0966F84B" wp14:editId="4E500640">
                  <wp:extent cx="2397600" cy="1800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r>
      <w:tr w:rsidR="00B3787D" w14:paraId="32811550" w14:textId="77777777" w:rsidTr="0014623F">
        <w:trPr>
          <w:jc w:val="center"/>
        </w:trPr>
        <w:tc>
          <w:tcPr>
            <w:tcW w:w="0" w:type="auto"/>
          </w:tcPr>
          <w:p w14:paraId="11661361" w14:textId="77777777" w:rsidR="00B3787D" w:rsidRDefault="00B3787D" w:rsidP="00F61A61">
            <w:r>
              <w:rPr>
                <w:rFonts w:hint="eastAsia"/>
              </w:rPr>
              <w:t>CASE 3</w:t>
            </w:r>
          </w:p>
        </w:tc>
        <w:tc>
          <w:tcPr>
            <w:tcW w:w="0" w:type="auto"/>
          </w:tcPr>
          <w:p w14:paraId="14022CE5" w14:textId="77777777" w:rsidR="00B3787D" w:rsidRDefault="00B3787D" w:rsidP="00F61A61">
            <w:r>
              <w:rPr>
                <w:rFonts w:hint="eastAsia"/>
              </w:rPr>
              <w:t>CASE 4</w:t>
            </w:r>
          </w:p>
        </w:tc>
      </w:tr>
      <w:tr w:rsidR="00B3787D" w14:paraId="78C926CD" w14:textId="77777777" w:rsidTr="0014623F">
        <w:trPr>
          <w:jc w:val="center"/>
        </w:trPr>
        <w:tc>
          <w:tcPr>
            <w:tcW w:w="0" w:type="auto"/>
          </w:tcPr>
          <w:p w14:paraId="1D1B5E2B" w14:textId="77777777" w:rsidR="00B3787D" w:rsidRDefault="003A04C8" w:rsidP="00F61A61">
            <w:r>
              <w:rPr>
                <w:noProof/>
              </w:rPr>
              <w:lastRenderedPageBreak/>
              <w:drawing>
                <wp:inline distT="0" distB="0" distL="0" distR="0" wp14:anchorId="6F0C9725" wp14:editId="510F54BC">
                  <wp:extent cx="2401200" cy="1800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3DF84704" w14:textId="77777777" w:rsidR="00B3787D" w:rsidRDefault="003A04C8" w:rsidP="00F61A61">
            <w:r>
              <w:rPr>
                <w:noProof/>
              </w:rPr>
              <w:drawing>
                <wp:inline distT="0" distB="0" distL="0" distR="0" wp14:anchorId="54329885" wp14:editId="3412198F">
                  <wp:extent cx="2401200" cy="180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bl>
    <w:p w14:paraId="57E26D6C" w14:textId="77777777" w:rsidR="00773E98" w:rsidRDefault="00773E98" w:rsidP="00B3787D">
      <w:pPr>
        <w:pStyle w:val="ad"/>
      </w:pPr>
    </w:p>
    <w:p w14:paraId="248CB841" w14:textId="77777777" w:rsidR="00B3787D" w:rsidRDefault="003A4670" w:rsidP="00B3787D">
      <w:pPr>
        <w:pStyle w:val="ad"/>
      </w:pPr>
      <w:r>
        <w:rPr>
          <w:rFonts w:hint="eastAsia"/>
        </w:rPr>
        <w:t>图表</w:t>
      </w:r>
      <w:r>
        <w:rPr>
          <w:rFonts w:hint="eastAsia"/>
        </w:rPr>
        <w:t xml:space="preserve"> 3.2</w:t>
      </w:r>
      <w:del w:id="569" w:author="李志成" w:date="2013-05-14T20:24:00Z">
        <w:r w:rsidDel="003A4670">
          <w:rPr>
            <w:rFonts w:hint="eastAsia"/>
          </w:rPr>
          <w:delText>图表</w:delText>
        </w:r>
      </w:del>
      <w:r>
        <w:rPr>
          <w:rFonts w:hint="eastAsia"/>
        </w:rPr>
        <w:t xml:space="preserve"> 3.2</w:t>
      </w:r>
      <w:del w:id="570" w:author="李志成" w:date="2013-05-14T20:24:00Z">
        <w:r w:rsidR="00B3787D" w:rsidDel="003A4670">
          <w:rPr>
            <w:rFonts w:hint="eastAsia"/>
          </w:rPr>
          <w:delText>图表</w:delText>
        </w:r>
      </w:del>
      <w:r w:rsidR="00B3787D">
        <w:rPr>
          <w:rFonts w:hint="eastAsia"/>
        </w:rPr>
        <w:t xml:space="preserve"> </w:t>
      </w:r>
      <w:ins w:id="571"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572"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573" w:author="李志成" w:date="2013-05-14T20:25:00Z">
        <w:r>
          <w:rPr>
            <w:noProof/>
          </w:rPr>
          <w:t>30</w:t>
        </w:r>
        <w:r>
          <w:fldChar w:fldCharType="end"/>
        </w:r>
      </w:ins>
      <w:del w:id="574"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33</w:delText>
        </w:r>
        <w:r w:rsidR="00D27196" w:rsidDel="003A4670">
          <w:fldChar w:fldCharType="end"/>
        </w:r>
      </w:del>
      <w:r w:rsidR="00B3787D">
        <w:rPr>
          <w:rFonts w:hint="eastAsia"/>
        </w:rPr>
        <w:t xml:space="preserve"> HARQ</w:t>
      </w:r>
      <w:r w:rsidR="00B3787D">
        <w:rPr>
          <w:rFonts w:hint="eastAsia"/>
        </w:rPr>
        <w:t>仿真结果</w:t>
      </w:r>
    </w:p>
    <w:tbl>
      <w:tblPr>
        <w:tblStyle w:val="ac"/>
        <w:tblW w:w="0" w:type="auto"/>
        <w:jc w:val="center"/>
        <w:tblLook w:val="04A0" w:firstRow="1" w:lastRow="0" w:firstColumn="1" w:lastColumn="0" w:noHBand="0" w:noVBand="1"/>
      </w:tblPr>
      <w:tblGrid>
        <w:gridCol w:w="3844"/>
        <w:gridCol w:w="3844"/>
      </w:tblGrid>
      <w:tr w:rsidR="00B3787D" w14:paraId="3570F9FE" w14:textId="77777777" w:rsidTr="0014623F">
        <w:trPr>
          <w:jc w:val="center"/>
        </w:trPr>
        <w:tc>
          <w:tcPr>
            <w:tcW w:w="0" w:type="auto"/>
          </w:tcPr>
          <w:p w14:paraId="45855E4B" w14:textId="77777777" w:rsidR="00B3787D" w:rsidRDefault="00B3787D" w:rsidP="00F61A61">
            <w:r>
              <w:rPr>
                <w:rFonts w:hint="eastAsia"/>
              </w:rPr>
              <w:t>CASE 1</w:t>
            </w:r>
          </w:p>
        </w:tc>
        <w:tc>
          <w:tcPr>
            <w:tcW w:w="0" w:type="auto"/>
          </w:tcPr>
          <w:p w14:paraId="287F446E" w14:textId="77777777" w:rsidR="00B3787D" w:rsidRDefault="00B3787D" w:rsidP="00F61A61">
            <w:r>
              <w:rPr>
                <w:rFonts w:hint="eastAsia"/>
              </w:rPr>
              <w:t>CASE 2</w:t>
            </w:r>
          </w:p>
        </w:tc>
      </w:tr>
      <w:tr w:rsidR="00B3787D" w14:paraId="291B79D2" w14:textId="77777777" w:rsidTr="0014623F">
        <w:trPr>
          <w:jc w:val="center"/>
        </w:trPr>
        <w:tc>
          <w:tcPr>
            <w:tcW w:w="0" w:type="auto"/>
          </w:tcPr>
          <w:p w14:paraId="4A334A6F" w14:textId="77777777" w:rsidR="00B3787D" w:rsidRDefault="003A04C8" w:rsidP="00F61A61">
            <w:r>
              <w:rPr>
                <w:noProof/>
              </w:rPr>
              <w:drawing>
                <wp:inline distT="0" distB="0" distL="0" distR="0" wp14:anchorId="356B445D" wp14:editId="6F2A6D36">
                  <wp:extent cx="2304000" cy="1800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2304000" cy="1800000"/>
                          </a:xfrm>
                          <a:prstGeom prst="rect">
                            <a:avLst/>
                          </a:prstGeom>
                          <a:noFill/>
                          <a:ln>
                            <a:noFill/>
                          </a:ln>
                        </pic:spPr>
                      </pic:pic>
                    </a:graphicData>
                  </a:graphic>
                </wp:inline>
              </w:drawing>
            </w:r>
          </w:p>
        </w:tc>
        <w:tc>
          <w:tcPr>
            <w:tcW w:w="0" w:type="auto"/>
          </w:tcPr>
          <w:p w14:paraId="2CBB50E7" w14:textId="77777777" w:rsidR="00B3787D" w:rsidRDefault="003A04C8" w:rsidP="00F61A61">
            <w:r>
              <w:rPr>
                <w:noProof/>
              </w:rPr>
              <w:drawing>
                <wp:inline distT="0" distB="0" distL="0" distR="0" wp14:anchorId="49ACB11E" wp14:editId="0113B986">
                  <wp:extent cx="2304000" cy="1800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2304000" cy="1800000"/>
                          </a:xfrm>
                          <a:prstGeom prst="rect">
                            <a:avLst/>
                          </a:prstGeom>
                          <a:noFill/>
                          <a:ln>
                            <a:noFill/>
                          </a:ln>
                        </pic:spPr>
                      </pic:pic>
                    </a:graphicData>
                  </a:graphic>
                </wp:inline>
              </w:drawing>
            </w:r>
          </w:p>
        </w:tc>
      </w:tr>
      <w:tr w:rsidR="00B3787D" w14:paraId="3D3A2CAD" w14:textId="77777777" w:rsidTr="0014623F">
        <w:trPr>
          <w:jc w:val="center"/>
        </w:trPr>
        <w:tc>
          <w:tcPr>
            <w:tcW w:w="0" w:type="auto"/>
          </w:tcPr>
          <w:p w14:paraId="1E1D4735" w14:textId="77777777" w:rsidR="00B3787D" w:rsidRDefault="00B3787D" w:rsidP="00F61A61">
            <w:r>
              <w:rPr>
                <w:rFonts w:hint="eastAsia"/>
              </w:rPr>
              <w:t>CASE 3</w:t>
            </w:r>
          </w:p>
        </w:tc>
        <w:tc>
          <w:tcPr>
            <w:tcW w:w="0" w:type="auto"/>
          </w:tcPr>
          <w:p w14:paraId="64416E87" w14:textId="77777777" w:rsidR="00B3787D" w:rsidRDefault="00B3787D" w:rsidP="00F61A61">
            <w:r>
              <w:rPr>
                <w:rFonts w:hint="eastAsia"/>
              </w:rPr>
              <w:t>CASE 4</w:t>
            </w:r>
          </w:p>
        </w:tc>
      </w:tr>
      <w:tr w:rsidR="00B3787D" w14:paraId="40874D76" w14:textId="77777777" w:rsidTr="0014623F">
        <w:trPr>
          <w:jc w:val="center"/>
        </w:trPr>
        <w:tc>
          <w:tcPr>
            <w:tcW w:w="0" w:type="auto"/>
          </w:tcPr>
          <w:p w14:paraId="7BD0B772" w14:textId="77777777" w:rsidR="00B3787D" w:rsidRDefault="003A04C8" w:rsidP="00F61A61">
            <w:r>
              <w:rPr>
                <w:noProof/>
              </w:rPr>
              <w:drawing>
                <wp:inline distT="0" distB="0" distL="0" distR="0" wp14:anchorId="6CC0F330" wp14:editId="413E6A68">
                  <wp:extent cx="2304000" cy="1800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2304000" cy="1800000"/>
                          </a:xfrm>
                          <a:prstGeom prst="rect">
                            <a:avLst/>
                          </a:prstGeom>
                          <a:noFill/>
                          <a:ln>
                            <a:noFill/>
                          </a:ln>
                        </pic:spPr>
                      </pic:pic>
                    </a:graphicData>
                  </a:graphic>
                </wp:inline>
              </w:drawing>
            </w:r>
          </w:p>
        </w:tc>
        <w:tc>
          <w:tcPr>
            <w:tcW w:w="0" w:type="auto"/>
          </w:tcPr>
          <w:p w14:paraId="111A7F03" w14:textId="77777777" w:rsidR="00B3787D" w:rsidRDefault="003A04C8" w:rsidP="00F61A61">
            <w:r>
              <w:rPr>
                <w:noProof/>
              </w:rPr>
              <w:drawing>
                <wp:inline distT="0" distB="0" distL="0" distR="0" wp14:anchorId="1284E170" wp14:editId="0EC94E5F">
                  <wp:extent cx="2304000" cy="1800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2304000" cy="1800000"/>
                          </a:xfrm>
                          <a:prstGeom prst="rect">
                            <a:avLst/>
                          </a:prstGeom>
                          <a:noFill/>
                          <a:ln>
                            <a:noFill/>
                          </a:ln>
                        </pic:spPr>
                      </pic:pic>
                    </a:graphicData>
                  </a:graphic>
                </wp:inline>
              </w:drawing>
            </w:r>
          </w:p>
        </w:tc>
      </w:tr>
    </w:tbl>
    <w:p w14:paraId="21B38AA0" w14:textId="77777777" w:rsidR="00D27196" w:rsidRDefault="00D27196" w:rsidP="00B3787D">
      <w:pPr>
        <w:pStyle w:val="ad"/>
      </w:pPr>
    </w:p>
    <w:p w14:paraId="7FD9DF08" w14:textId="77777777" w:rsidR="00B3787D" w:rsidRDefault="003A4670" w:rsidP="00B3787D">
      <w:pPr>
        <w:pStyle w:val="ad"/>
      </w:pPr>
      <w:r>
        <w:rPr>
          <w:rFonts w:hint="eastAsia"/>
        </w:rPr>
        <w:t>图表</w:t>
      </w:r>
      <w:r>
        <w:rPr>
          <w:rFonts w:hint="eastAsia"/>
        </w:rPr>
        <w:t xml:space="preserve"> 3.2</w:t>
      </w:r>
      <w:del w:id="575" w:author="李志成" w:date="2013-05-14T20:24:00Z">
        <w:r w:rsidDel="003A4670">
          <w:rPr>
            <w:rFonts w:hint="eastAsia"/>
          </w:rPr>
          <w:delText>图表</w:delText>
        </w:r>
      </w:del>
      <w:r>
        <w:rPr>
          <w:rFonts w:hint="eastAsia"/>
        </w:rPr>
        <w:t xml:space="preserve"> 3.2</w:t>
      </w:r>
      <w:del w:id="576" w:author="李志成" w:date="2013-05-14T20:24:00Z">
        <w:r w:rsidR="00B3787D" w:rsidDel="003A4670">
          <w:rPr>
            <w:rFonts w:hint="eastAsia"/>
          </w:rPr>
          <w:delText>图表</w:delText>
        </w:r>
      </w:del>
      <w:r w:rsidR="00B3787D">
        <w:rPr>
          <w:rFonts w:hint="eastAsia"/>
        </w:rPr>
        <w:t xml:space="preserve"> </w:t>
      </w:r>
      <w:ins w:id="577"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578"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579" w:author="李志成" w:date="2013-05-14T20:25:00Z">
        <w:r>
          <w:rPr>
            <w:noProof/>
          </w:rPr>
          <w:t>31</w:t>
        </w:r>
        <w:r>
          <w:fldChar w:fldCharType="end"/>
        </w:r>
      </w:ins>
      <w:del w:id="580"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34</w:delText>
        </w:r>
        <w:r w:rsidR="00D27196" w:rsidDel="003A4670">
          <w:fldChar w:fldCharType="end"/>
        </w:r>
      </w:del>
      <w:r w:rsidR="00B3787D">
        <w:rPr>
          <w:rFonts w:hint="eastAsia"/>
        </w:rPr>
        <w:t xml:space="preserve"> MCS</w:t>
      </w:r>
      <w:r w:rsidR="00B3787D">
        <w:rPr>
          <w:rFonts w:hint="eastAsia"/>
        </w:rPr>
        <w:t>仿真结果</w:t>
      </w:r>
    </w:p>
    <w:tbl>
      <w:tblPr>
        <w:tblStyle w:val="ac"/>
        <w:tblW w:w="0" w:type="auto"/>
        <w:jc w:val="center"/>
        <w:tblLook w:val="04A0" w:firstRow="1" w:lastRow="0" w:firstColumn="1" w:lastColumn="0" w:noHBand="0" w:noVBand="1"/>
      </w:tblPr>
      <w:tblGrid>
        <w:gridCol w:w="3997"/>
        <w:gridCol w:w="3997"/>
      </w:tblGrid>
      <w:tr w:rsidR="00B3787D" w14:paraId="7AF52360" w14:textId="77777777" w:rsidTr="0014623F">
        <w:trPr>
          <w:jc w:val="center"/>
        </w:trPr>
        <w:tc>
          <w:tcPr>
            <w:tcW w:w="0" w:type="auto"/>
          </w:tcPr>
          <w:p w14:paraId="644E3DF9" w14:textId="77777777" w:rsidR="00B3787D" w:rsidRDefault="00B3787D" w:rsidP="00F61A61">
            <w:r>
              <w:rPr>
                <w:rFonts w:hint="eastAsia"/>
              </w:rPr>
              <w:t>CASE 1</w:t>
            </w:r>
          </w:p>
        </w:tc>
        <w:tc>
          <w:tcPr>
            <w:tcW w:w="0" w:type="auto"/>
          </w:tcPr>
          <w:p w14:paraId="28AC7444" w14:textId="77777777" w:rsidR="00B3787D" w:rsidRDefault="00B3787D" w:rsidP="00F61A61">
            <w:r>
              <w:rPr>
                <w:rFonts w:hint="eastAsia"/>
              </w:rPr>
              <w:t>CASE 2</w:t>
            </w:r>
          </w:p>
        </w:tc>
      </w:tr>
      <w:tr w:rsidR="00B3787D" w14:paraId="3E7CEDF9" w14:textId="77777777" w:rsidTr="0014623F">
        <w:trPr>
          <w:jc w:val="center"/>
        </w:trPr>
        <w:tc>
          <w:tcPr>
            <w:tcW w:w="0" w:type="auto"/>
          </w:tcPr>
          <w:p w14:paraId="295B0F70" w14:textId="77777777" w:rsidR="00B3787D" w:rsidRDefault="003A04C8" w:rsidP="00F61A61">
            <w:r>
              <w:rPr>
                <w:noProof/>
              </w:rPr>
              <w:lastRenderedPageBreak/>
              <w:drawing>
                <wp:inline distT="0" distB="0" distL="0" distR="0" wp14:anchorId="5BD04D54" wp14:editId="61337FE8">
                  <wp:extent cx="2397600" cy="1800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c>
          <w:tcPr>
            <w:tcW w:w="0" w:type="auto"/>
          </w:tcPr>
          <w:p w14:paraId="256C1561" w14:textId="77777777" w:rsidR="00B3787D" w:rsidRDefault="003A04C8" w:rsidP="00F61A61">
            <w:r>
              <w:rPr>
                <w:noProof/>
              </w:rPr>
              <w:drawing>
                <wp:inline distT="0" distB="0" distL="0" distR="0" wp14:anchorId="0FBED2CE" wp14:editId="26A9F56A">
                  <wp:extent cx="2397600" cy="1800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1"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r>
      <w:tr w:rsidR="00B3787D" w14:paraId="3959842D" w14:textId="77777777" w:rsidTr="0014623F">
        <w:trPr>
          <w:jc w:val="center"/>
        </w:trPr>
        <w:tc>
          <w:tcPr>
            <w:tcW w:w="0" w:type="auto"/>
          </w:tcPr>
          <w:p w14:paraId="59C24B16" w14:textId="77777777" w:rsidR="00B3787D" w:rsidRDefault="00B3787D" w:rsidP="00F61A61">
            <w:r>
              <w:rPr>
                <w:rFonts w:hint="eastAsia"/>
              </w:rPr>
              <w:t>CASE 3</w:t>
            </w:r>
          </w:p>
        </w:tc>
        <w:tc>
          <w:tcPr>
            <w:tcW w:w="0" w:type="auto"/>
          </w:tcPr>
          <w:p w14:paraId="0DC77ED6" w14:textId="77777777" w:rsidR="00B3787D" w:rsidRDefault="00B3787D" w:rsidP="00F61A61">
            <w:r>
              <w:rPr>
                <w:rFonts w:hint="eastAsia"/>
              </w:rPr>
              <w:t>CASE 4</w:t>
            </w:r>
          </w:p>
        </w:tc>
      </w:tr>
      <w:tr w:rsidR="00B3787D" w14:paraId="12D340A3" w14:textId="77777777" w:rsidTr="0014623F">
        <w:trPr>
          <w:jc w:val="center"/>
        </w:trPr>
        <w:tc>
          <w:tcPr>
            <w:tcW w:w="0" w:type="auto"/>
          </w:tcPr>
          <w:p w14:paraId="3A30812C" w14:textId="77777777" w:rsidR="00B3787D" w:rsidRDefault="003A04C8" w:rsidP="00F61A61">
            <w:r>
              <w:rPr>
                <w:noProof/>
              </w:rPr>
              <w:drawing>
                <wp:inline distT="0" distB="0" distL="0" distR="0" wp14:anchorId="6138AF69" wp14:editId="56AE290F">
                  <wp:extent cx="2401200" cy="1800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71D8521E" w14:textId="77777777" w:rsidR="00B3787D" w:rsidRDefault="003A04C8" w:rsidP="00F61A61">
            <w:r>
              <w:rPr>
                <w:noProof/>
              </w:rPr>
              <w:drawing>
                <wp:inline distT="0" distB="0" distL="0" distR="0" wp14:anchorId="7269FD16" wp14:editId="671F309F">
                  <wp:extent cx="2401200" cy="1800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bl>
    <w:p w14:paraId="4D636AE1" w14:textId="77777777" w:rsidR="00D27196" w:rsidRDefault="00D27196" w:rsidP="00B3787D">
      <w:pPr>
        <w:pStyle w:val="ad"/>
      </w:pPr>
    </w:p>
    <w:p w14:paraId="7A082662" w14:textId="77777777" w:rsidR="00B3787D" w:rsidRDefault="003A4670" w:rsidP="00B3787D">
      <w:pPr>
        <w:pStyle w:val="ad"/>
      </w:pPr>
      <w:r>
        <w:rPr>
          <w:rFonts w:hint="eastAsia"/>
        </w:rPr>
        <w:t>图表</w:t>
      </w:r>
      <w:r>
        <w:rPr>
          <w:rFonts w:hint="eastAsia"/>
        </w:rPr>
        <w:t xml:space="preserve"> 3.2</w:t>
      </w:r>
      <w:del w:id="581" w:author="李志成" w:date="2013-05-14T20:24:00Z">
        <w:r w:rsidDel="003A4670">
          <w:rPr>
            <w:rFonts w:hint="eastAsia"/>
          </w:rPr>
          <w:delText>图表</w:delText>
        </w:r>
      </w:del>
      <w:r>
        <w:rPr>
          <w:rFonts w:hint="eastAsia"/>
        </w:rPr>
        <w:t xml:space="preserve"> 3.2</w:t>
      </w:r>
      <w:del w:id="582" w:author="李志成" w:date="2013-05-14T20:24:00Z">
        <w:r w:rsidR="00B3787D" w:rsidDel="003A4670">
          <w:rPr>
            <w:rFonts w:hint="eastAsia"/>
          </w:rPr>
          <w:delText>图表</w:delText>
        </w:r>
      </w:del>
      <w:r w:rsidR="00B3787D">
        <w:rPr>
          <w:rFonts w:hint="eastAsia"/>
        </w:rPr>
        <w:t xml:space="preserve"> </w:t>
      </w:r>
      <w:ins w:id="583"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584"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585" w:author="李志成" w:date="2013-05-14T20:25:00Z">
        <w:r>
          <w:rPr>
            <w:noProof/>
          </w:rPr>
          <w:t>32</w:t>
        </w:r>
        <w:r>
          <w:fldChar w:fldCharType="end"/>
        </w:r>
      </w:ins>
      <w:del w:id="586"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35</w:delText>
        </w:r>
        <w:r w:rsidR="00D27196" w:rsidDel="003A4670">
          <w:fldChar w:fldCharType="end"/>
        </w:r>
      </w:del>
      <w:r w:rsidR="00B3787D">
        <w:rPr>
          <w:rFonts w:hint="eastAsia"/>
        </w:rPr>
        <w:t xml:space="preserve"> </w:t>
      </w:r>
      <w:r w:rsidR="00B3787D">
        <w:rPr>
          <w:rFonts w:hint="eastAsia"/>
        </w:rPr>
        <w:t>上行用户平均载干比</w:t>
      </w:r>
    </w:p>
    <w:tbl>
      <w:tblPr>
        <w:tblStyle w:val="ac"/>
        <w:tblW w:w="0" w:type="auto"/>
        <w:jc w:val="center"/>
        <w:tblLook w:val="04A0" w:firstRow="1" w:lastRow="0" w:firstColumn="1" w:lastColumn="0" w:noHBand="0" w:noVBand="1"/>
      </w:tblPr>
      <w:tblGrid>
        <w:gridCol w:w="3997"/>
        <w:gridCol w:w="3997"/>
      </w:tblGrid>
      <w:tr w:rsidR="00B3787D" w14:paraId="5672C041" w14:textId="77777777" w:rsidTr="0014623F">
        <w:trPr>
          <w:jc w:val="center"/>
        </w:trPr>
        <w:tc>
          <w:tcPr>
            <w:tcW w:w="0" w:type="auto"/>
          </w:tcPr>
          <w:p w14:paraId="25B565FB" w14:textId="77777777" w:rsidR="00B3787D" w:rsidRDefault="00B3787D" w:rsidP="00F61A61">
            <w:r>
              <w:rPr>
                <w:rFonts w:hint="eastAsia"/>
              </w:rPr>
              <w:t>CASE 1</w:t>
            </w:r>
          </w:p>
        </w:tc>
        <w:tc>
          <w:tcPr>
            <w:tcW w:w="0" w:type="auto"/>
          </w:tcPr>
          <w:p w14:paraId="3B1602B5" w14:textId="77777777" w:rsidR="00B3787D" w:rsidRDefault="00B3787D" w:rsidP="00F61A61">
            <w:r>
              <w:rPr>
                <w:rFonts w:hint="eastAsia"/>
              </w:rPr>
              <w:t>CASE 2</w:t>
            </w:r>
          </w:p>
        </w:tc>
      </w:tr>
      <w:tr w:rsidR="00B3787D" w14:paraId="76626FD5" w14:textId="77777777" w:rsidTr="0014623F">
        <w:trPr>
          <w:jc w:val="center"/>
        </w:trPr>
        <w:tc>
          <w:tcPr>
            <w:tcW w:w="0" w:type="auto"/>
          </w:tcPr>
          <w:p w14:paraId="0B466A0A" w14:textId="77777777" w:rsidR="00B3787D" w:rsidRDefault="003A04C8" w:rsidP="00F61A61">
            <w:r>
              <w:rPr>
                <w:noProof/>
              </w:rPr>
              <w:drawing>
                <wp:inline distT="0" distB="0" distL="0" distR="0" wp14:anchorId="329938E0" wp14:editId="3B27BF8B">
                  <wp:extent cx="2397600" cy="180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c>
          <w:tcPr>
            <w:tcW w:w="0" w:type="auto"/>
          </w:tcPr>
          <w:p w14:paraId="275EAEBE" w14:textId="77777777" w:rsidR="00B3787D" w:rsidRDefault="003A04C8" w:rsidP="00F61A61">
            <w:r>
              <w:rPr>
                <w:noProof/>
              </w:rPr>
              <w:drawing>
                <wp:inline distT="0" distB="0" distL="0" distR="0" wp14:anchorId="7EEC0CFC" wp14:editId="40BB296A">
                  <wp:extent cx="2397600" cy="180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r>
      <w:tr w:rsidR="00B3787D" w14:paraId="7D9CEC30" w14:textId="77777777" w:rsidTr="0014623F">
        <w:trPr>
          <w:jc w:val="center"/>
        </w:trPr>
        <w:tc>
          <w:tcPr>
            <w:tcW w:w="0" w:type="auto"/>
          </w:tcPr>
          <w:p w14:paraId="39694327" w14:textId="77777777" w:rsidR="00B3787D" w:rsidRDefault="00B3787D" w:rsidP="00F61A61">
            <w:r>
              <w:rPr>
                <w:rFonts w:hint="eastAsia"/>
              </w:rPr>
              <w:t>CASE 3</w:t>
            </w:r>
          </w:p>
        </w:tc>
        <w:tc>
          <w:tcPr>
            <w:tcW w:w="0" w:type="auto"/>
          </w:tcPr>
          <w:p w14:paraId="164203EA" w14:textId="77777777" w:rsidR="00B3787D" w:rsidRDefault="00B3787D" w:rsidP="00F61A61">
            <w:r>
              <w:rPr>
                <w:rFonts w:hint="eastAsia"/>
              </w:rPr>
              <w:t>CASE 4</w:t>
            </w:r>
          </w:p>
        </w:tc>
      </w:tr>
      <w:tr w:rsidR="00B3787D" w14:paraId="6C67221B" w14:textId="77777777" w:rsidTr="0014623F">
        <w:trPr>
          <w:jc w:val="center"/>
        </w:trPr>
        <w:tc>
          <w:tcPr>
            <w:tcW w:w="0" w:type="auto"/>
          </w:tcPr>
          <w:p w14:paraId="081DF8E2" w14:textId="77777777" w:rsidR="00B3787D" w:rsidRDefault="003A04C8" w:rsidP="00F61A61">
            <w:r>
              <w:rPr>
                <w:noProof/>
              </w:rPr>
              <w:lastRenderedPageBreak/>
              <w:drawing>
                <wp:inline distT="0" distB="0" distL="0" distR="0" wp14:anchorId="6730A9BD" wp14:editId="50EC9685">
                  <wp:extent cx="2401200" cy="1800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6"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00E1AAEE" w14:textId="77777777" w:rsidR="00B3787D" w:rsidRDefault="003A04C8" w:rsidP="00F61A61">
            <w:r>
              <w:rPr>
                <w:noProof/>
              </w:rPr>
              <w:drawing>
                <wp:inline distT="0" distB="0" distL="0" distR="0" wp14:anchorId="1F574482" wp14:editId="71EC010C">
                  <wp:extent cx="2401200" cy="1800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bl>
    <w:p w14:paraId="4B94681C" w14:textId="77777777" w:rsidR="00D27196" w:rsidRDefault="00D27196" w:rsidP="00B3787D">
      <w:pPr>
        <w:pStyle w:val="ad"/>
      </w:pPr>
      <w:bookmarkStart w:id="587" w:name="_Ref335836002"/>
    </w:p>
    <w:p w14:paraId="176ADAC2" w14:textId="77777777" w:rsidR="00B3787D" w:rsidRDefault="003A4670" w:rsidP="00B3787D">
      <w:pPr>
        <w:pStyle w:val="ad"/>
      </w:pPr>
      <w:r>
        <w:rPr>
          <w:rFonts w:hint="eastAsia"/>
        </w:rPr>
        <w:t>图表</w:t>
      </w:r>
      <w:r>
        <w:rPr>
          <w:rFonts w:hint="eastAsia"/>
        </w:rPr>
        <w:t xml:space="preserve"> 3.2</w:t>
      </w:r>
      <w:del w:id="588" w:author="李志成" w:date="2013-05-14T20:24:00Z">
        <w:r w:rsidDel="003A4670">
          <w:rPr>
            <w:rFonts w:hint="eastAsia"/>
          </w:rPr>
          <w:delText>图表</w:delText>
        </w:r>
      </w:del>
      <w:r>
        <w:rPr>
          <w:rFonts w:hint="eastAsia"/>
        </w:rPr>
        <w:t xml:space="preserve"> 3.2</w:t>
      </w:r>
      <w:del w:id="589" w:author="李志成" w:date="2013-05-14T20:24:00Z">
        <w:r w:rsidR="00B3787D" w:rsidDel="003A4670">
          <w:rPr>
            <w:rFonts w:hint="eastAsia"/>
          </w:rPr>
          <w:delText>图表</w:delText>
        </w:r>
      </w:del>
      <w:r w:rsidR="00B3787D">
        <w:rPr>
          <w:rFonts w:hint="eastAsia"/>
        </w:rPr>
        <w:t xml:space="preserve"> </w:t>
      </w:r>
      <w:ins w:id="590"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591"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592" w:author="李志成" w:date="2013-05-14T20:25:00Z">
        <w:r>
          <w:rPr>
            <w:noProof/>
          </w:rPr>
          <w:t>33</w:t>
        </w:r>
        <w:r>
          <w:fldChar w:fldCharType="end"/>
        </w:r>
      </w:ins>
      <w:del w:id="593"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36</w:delText>
        </w:r>
        <w:r w:rsidR="00D27196" w:rsidDel="003A4670">
          <w:fldChar w:fldCharType="end"/>
        </w:r>
      </w:del>
      <w:bookmarkEnd w:id="587"/>
      <w:r w:rsidR="00B3787D">
        <w:rPr>
          <w:rFonts w:hint="eastAsia"/>
        </w:rPr>
        <w:t xml:space="preserve"> DL Geometry</w:t>
      </w:r>
      <w:r w:rsidR="00B3787D">
        <w:rPr>
          <w:rFonts w:hint="eastAsia"/>
        </w:rPr>
        <w:t>仿真结果</w:t>
      </w:r>
    </w:p>
    <w:tbl>
      <w:tblPr>
        <w:tblStyle w:val="ac"/>
        <w:tblW w:w="0" w:type="auto"/>
        <w:jc w:val="center"/>
        <w:tblLook w:val="04A0" w:firstRow="1" w:lastRow="0" w:firstColumn="1" w:lastColumn="0" w:noHBand="0" w:noVBand="1"/>
      </w:tblPr>
      <w:tblGrid>
        <w:gridCol w:w="4421"/>
      </w:tblGrid>
      <w:tr w:rsidR="00B3787D" w14:paraId="19397464" w14:textId="77777777" w:rsidTr="00F61A61">
        <w:trPr>
          <w:jc w:val="center"/>
        </w:trPr>
        <w:tc>
          <w:tcPr>
            <w:tcW w:w="0" w:type="auto"/>
          </w:tcPr>
          <w:p w14:paraId="7956FD1F" w14:textId="77777777" w:rsidR="00B3787D" w:rsidRDefault="00B3787D" w:rsidP="00F61A61">
            <w:pPr>
              <w:jc w:val="center"/>
            </w:pPr>
            <w:r>
              <w:rPr>
                <w:rFonts w:hint="eastAsia"/>
              </w:rPr>
              <w:t>ISD500</w:t>
            </w:r>
            <w:r>
              <w:rPr>
                <w:rFonts w:hint="eastAsia"/>
              </w:rPr>
              <w:t>与</w:t>
            </w:r>
            <w:r>
              <w:rPr>
                <w:rFonts w:hint="eastAsia"/>
              </w:rPr>
              <w:t>ISD1732</w:t>
            </w:r>
            <w:r>
              <w:rPr>
                <w:rFonts w:hint="eastAsia"/>
              </w:rPr>
              <w:t>的</w:t>
            </w:r>
            <w:r>
              <w:rPr>
                <w:rFonts w:hint="eastAsia"/>
              </w:rPr>
              <w:t>DL Geometry</w:t>
            </w:r>
            <w:r>
              <w:rPr>
                <w:rFonts w:hint="eastAsia"/>
              </w:rPr>
              <w:t>比较</w:t>
            </w:r>
          </w:p>
        </w:tc>
      </w:tr>
      <w:tr w:rsidR="00B3787D" w14:paraId="5847313A" w14:textId="77777777" w:rsidTr="00F61A61">
        <w:trPr>
          <w:jc w:val="center"/>
        </w:trPr>
        <w:tc>
          <w:tcPr>
            <w:tcW w:w="0" w:type="auto"/>
          </w:tcPr>
          <w:p w14:paraId="4C32E9FB" w14:textId="77777777" w:rsidR="00B3787D" w:rsidRDefault="003A04C8" w:rsidP="00F61A61">
            <w:pPr>
              <w:jc w:val="center"/>
            </w:pPr>
            <w:r>
              <w:rPr>
                <w:noProof/>
              </w:rPr>
              <w:drawing>
                <wp:inline distT="0" distB="0" distL="0" distR="0" wp14:anchorId="05F110B0" wp14:editId="0C19F600">
                  <wp:extent cx="2304000" cy="1800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2304000" cy="1800000"/>
                          </a:xfrm>
                          <a:prstGeom prst="rect">
                            <a:avLst/>
                          </a:prstGeom>
                          <a:noFill/>
                          <a:ln>
                            <a:noFill/>
                          </a:ln>
                        </pic:spPr>
                      </pic:pic>
                    </a:graphicData>
                  </a:graphic>
                </wp:inline>
              </w:drawing>
            </w:r>
          </w:p>
        </w:tc>
      </w:tr>
    </w:tbl>
    <w:p w14:paraId="3E385F41" w14:textId="77777777" w:rsidR="00C10C61" w:rsidRDefault="00B3787D" w:rsidP="00C10C61">
      <w:r>
        <w:rPr>
          <w:rFonts w:hint="eastAsia"/>
        </w:rPr>
        <w:tab/>
        <w:t>CASE1</w:t>
      </w:r>
      <w:r>
        <w:rPr>
          <w:rFonts w:hint="eastAsia"/>
        </w:rPr>
        <w:t>和</w:t>
      </w:r>
      <w:r>
        <w:rPr>
          <w:rFonts w:hint="eastAsia"/>
        </w:rPr>
        <w:t>CASE2</w:t>
      </w:r>
      <w:r>
        <w:rPr>
          <w:rFonts w:hint="eastAsia"/>
        </w:rPr>
        <w:t>比较</w:t>
      </w:r>
      <w:r>
        <w:rPr>
          <w:rFonts w:hint="eastAsia"/>
        </w:rPr>
        <w:t>ISD500</w:t>
      </w:r>
      <w:r>
        <w:rPr>
          <w:rFonts w:hint="eastAsia"/>
        </w:rPr>
        <w:t>和</w:t>
      </w:r>
      <w:r>
        <w:rPr>
          <w:rFonts w:hint="eastAsia"/>
        </w:rPr>
        <w:t>ISD1732</w:t>
      </w:r>
      <w:r>
        <w:rPr>
          <w:rFonts w:hint="eastAsia"/>
        </w:rPr>
        <w:t>的性能。从吞吐量上可以看出两者结果相近，平均</w:t>
      </w:r>
      <w:r>
        <w:rPr>
          <w:rFonts w:hint="eastAsia"/>
        </w:rPr>
        <w:t>ISD500</w:t>
      </w:r>
      <w:r>
        <w:rPr>
          <w:rFonts w:hint="eastAsia"/>
        </w:rPr>
        <w:t>略高于</w:t>
      </w:r>
      <w:r>
        <w:rPr>
          <w:rFonts w:hint="eastAsia"/>
        </w:rPr>
        <w:t>ISD1732</w:t>
      </w:r>
      <w:r>
        <w:rPr>
          <w:rFonts w:hint="eastAsia"/>
        </w:rPr>
        <w:t>，主要原因是站间距变大导致大尺度衰落变大的原因，中尺度</w:t>
      </w:r>
      <w:r>
        <w:rPr>
          <w:rFonts w:hint="eastAsia"/>
        </w:rPr>
        <w:t>UMa</w:t>
      </w:r>
      <w:r>
        <w:rPr>
          <w:rFonts w:hint="eastAsia"/>
        </w:rPr>
        <w:t>的更好一些，即计算载干比的信号和干扰都是</w:t>
      </w:r>
      <w:r>
        <w:rPr>
          <w:rFonts w:hint="eastAsia"/>
        </w:rPr>
        <w:t>ISD500</w:t>
      </w:r>
      <w:r>
        <w:rPr>
          <w:rFonts w:hint="eastAsia"/>
        </w:rPr>
        <w:t>的情况更好，但是从干扰上看</w:t>
      </w:r>
      <w:r>
        <w:rPr>
          <w:rFonts w:hint="eastAsia"/>
        </w:rPr>
        <w:t>ISD1732</w:t>
      </w:r>
      <w:r>
        <w:rPr>
          <w:rFonts w:hint="eastAsia"/>
        </w:rPr>
        <w:t>差的更多一些。</w:t>
      </w:r>
      <w:r>
        <w:rPr>
          <w:rFonts w:hint="eastAsia"/>
        </w:rPr>
        <w:t>ISD500</w:t>
      </w:r>
      <w:r>
        <w:rPr>
          <w:rFonts w:hint="eastAsia"/>
        </w:rPr>
        <w:t>的边缘用户吞吐量略低于</w:t>
      </w:r>
      <w:r>
        <w:rPr>
          <w:rFonts w:hint="eastAsia"/>
        </w:rPr>
        <w:t>ISD1732</w:t>
      </w:r>
      <w:r>
        <w:rPr>
          <w:rFonts w:hint="eastAsia"/>
        </w:rPr>
        <w:t>，主要原因在于上述解释中在边缘用户上效果更明显的原因。从</w:t>
      </w:r>
      <w:r w:rsidR="00935769">
        <w:fldChar w:fldCharType="begin"/>
      </w:r>
      <w:r>
        <w:instrText xml:space="preserve"> </w:instrText>
      </w:r>
      <w:r>
        <w:rPr>
          <w:rFonts w:hint="eastAsia"/>
        </w:rPr>
        <w:instrText>REF _Ref335836002 \h</w:instrText>
      </w:r>
      <w:r>
        <w:instrText xml:space="preserve"> </w:instrText>
      </w:r>
      <w:r w:rsidR="00773E98">
        <w:instrText xml:space="preserve"> \* MERGEFORMAT </w:instrText>
      </w:r>
      <w:r w:rsidR="00935769">
        <w:fldChar w:fldCharType="separate"/>
      </w:r>
    </w:p>
    <w:p w14:paraId="13AB0AA5" w14:textId="77777777" w:rsidR="00B3787D" w:rsidRDefault="00C10C61" w:rsidP="00B3787D">
      <w:r>
        <w:rPr>
          <w:rFonts w:hint="eastAsia"/>
        </w:rPr>
        <w:t>图表</w:t>
      </w:r>
      <w:r>
        <w:rPr>
          <w:rFonts w:hint="eastAsia"/>
        </w:rPr>
        <w:t xml:space="preserve"> </w:t>
      </w:r>
      <w:r>
        <w:rPr>
          <w:noProof/>
        </w:rPr>
        <w:t>4.1</w:t>
      </w:r>
      <w:r>
        <w:rPr>
          <w:noProof/>
        </w:rPr>
        <w:noBreakHyphen/>
        <w:t>36</w:t>
      </w:r>
      <w:r w:rsidR="00935769">
        <w:fldChar w:fldCharType="end"/>
      </w:r>
      <w:r w:rsidR="00B3787D">
        <w:rPr>
          <w:rFonts w:hint="eastAsia"/>
        </w:rPr>
        <w:t>的</w:t>
      </w:r>
      <w:r w:rsidR="00B3787D">
        <w:rPr>
          <w:rFonts w:hint="eastAsia"/>
        </w:rPr>
        <w:t>DL Geometry</w:t>
      </w:r>
      <w:r w:rsidR="00B3787D">
        <w:rPr>
          <w:rFonts w:hint="eastAsia"/>
        </w:rPr>
        <w:t>比较结果可以看出</w:t>
      </w:r>
      <w:r w:rsidR="00B3787D">
        <w:rPr>
          <w:rFonts w:hint="eastAsia"/>
        </w:rPr>
        <w:t>ISD500</w:t>
      </w:r>
      <w:r w:rsidR="00B3787D">
        <w:rPr>
          <w:rFonts w:hint="eastAsia"/>
        </w:rPr>
        <w:t>和</w:t>
      </w:r>
      <w:r w:rsidR="00B3787D">
        <w:rPr>
          <w:rFonts w:hint="eastAsia"/>
        </w:rPr>
        <w:t>ISD1732</w:t>
      </w:r>
      <w:r w:rsidR="00B3787D">
        <w:rPr>
          <w:rFonts w:hint="eastAsia"/>
        </w:rPr>
        <w:t>相差不是很大，因此对上行其他性能评估只需在</w:t>
      </w:r>
      <w:r w:rsidR="00B3787D">
        <w:rPr>
          <w:rFonts w:hint="eastAsia"/>
        </w:rPr>
        <w:t>ISD500</w:t>
      </w:r>
      <w:r w:rsidR="00B3787D">
        <w:rPr>
          <w:rFonts w:hint="eastAsia"/>
        </w:rPr>
        <w:t>下进行，</w:t>
      </w:r>
      <w:r w:rsidR="00B3787D">
        <w:rPr>
          <w:rFonts w:hint="eastAsia"/>
        </w:rPr>
        <w:t>ISD1732</w:t>
      </w:r>
      <w:r w:rsidR="00B3787D">
        <w:rPr>
          <w:rFonts w:hint="eastAsia"/>
        </w:rPr>
        <w:t>下情况应大体上相同。</w:t>
      </w:r>
    </w:p>
    <w:p w14:paraId="23C4211A" w14:textId="77777777" w:rsidR="00B3787D" w:rsidRDefault="00B3787D" w:rsidP="00B3787D">
      <w:r>
        <w:rPr>
          <w:rFonts w:hint="eastAsia"/>
        </w:rPr>
        <w:tab/>
        <w:t>CASE1</w:t>
      </w:r>
      <w:r>
        <w:rPr>
          <w:rFonts w:hint="eastAsia"/>
        </w:rPr>
        <w:t>和</w:t>
      </w:r>
      <w:r>
        <w:rPr>
          <w:rFonts w:hint="eastAsia"/>
        </w:rPr>
        <w:t>CASE3</w:t>
      </w:r>
      <w:r>
        <w:rPr>
          <w:rFonts w:hint="eastAsia"/>
        </w:rPr>
        <w:t>比较</w:t>
      </w:r>
      <w:r>
        <w:rPr>
          <w:rFonts w:hint="eastAsia"/>
        </w:rPr>
        <w:t>MRC</w:t>
      </w:r>
      <w:r>
        <w:rPr>
          <w:rFonts w:hint="eastAsia"/>
        </w:rPr>
        <w:t>和</w:t>
      </w:r>
      <w:r>
        <w:rPr>
          <w:rFonts w:hint="eastAsia"/>
        </w:rPr>
        <w:t>MMSE</w:t>
      </w:r>
      <w:r>
        <w:rPr>
          <w:rFonts w:hint="eastAsia"/>
        </w:rPr>
        <w:t>的性能。从吞吐量结果上看，</w:t>
      </w:r>
      <w:r>
        <w:rPr>
          <w:rFonts w:hint="eastAsia"/>
        </w:rPr>
        <w:t>MMSE</w:t>
      </w:r>
      <w:r>
        <w:rPr>
          <w:rFonts w:hint="eastAsia"/>
        </w:rPr>
        <w:t>相比于</w:t>
      </w:r>
      <w:r>
        <w:rPr>
          <w:rFonts w:hint="eastAsia"/>
        </w:rPr>
        <w:t>MRC</w:t>
      </w:r>
      <w:r>
        <w:rPr>
          <w:rFonts w:hint="eastAsia"/>
        </w:rPr>
        <w:t>在平均吞吐量上有</w:t>
      </w:r>
      <w:r>
        <w:rPr>
          <w:rFonts w:hint="eastAsia"/>
        </w:rPr>
        <w:t>53%</w:t>
      </w:r>
      <w:r>
        <w:rPr>
          <w:rFonts w:hint="eastAsia"/>
        </w:rPr>
        <w:t>增益，在边缘用户吞吐量上有</w:t>
      </w:r>
      <w:r>
        <w:rPr>
          <w:rFonts w:hint="eastAsia"/>
        </w:rPr>
        <w:t>74%</w:t>
      </w:r>
      <w:r>
        <w:rPr>
          <w:rFonts w:hint="eastAsia"/>
        </w:rPr>
        <w:t>的增益。上行每用户平均载干比上有约</w:t>
      </w:r>
      <w:r>
        <w:rPr>
          <w:rFonts w:hint="eastAsia"/>
        </w:rPr>
        <w:t>4dB</w:t>
      </w:r>
      <w:r>
        <w:rPr>
          <w:rFonts w:hint="eastAsia"/>
        </w:rPr>
        <w:t>增益。</w:t>
      </w:r>
      <w:r>
        <w:rPr>
          <w:rFonts w:hint="eastAsia"/>
        </w:rPr>
        <w:t>MRC</w:t>
      </w:r>
      <w:r>
        <w:rPr>
          <w:rFonts w:hint="eastAsia"/>
        </w:rPr>
        <w:t>没有对任何信道频选提供补偿，而</w:t>
      </w:r>
      <w:r>
        <w:rPr>
          <w:rFonts w:hint="eastAsia"/>
        </w:rPr>
        <w:t>MMSE</w:t>
      </w:r>
      <w:r>
        <w:rPr>
          <w:rFonts w:hint="eastAsia"/>
        </w:rPr>
        <w:t>在噪声、干扰和由无线信道频</w:t>
      </w:r>
      <w:r>
        <w:rPr>
          <w:rFonts w:hint="eastAsia"/>
        </w:rPr>
        <w:lastRenderedPageBreak/>
        <w:t>选特性引起的信号损伤之间提供折中。</w:t>
      </w:r>
    </w:p>
    <w:p w14:paraId="3636AF06" w14:textId="77777777" w:rsidR="00B3787D" w:rsidRDefault="00B3787D" w:rsidP="00B3787D">
      <w:r>
        <w:rPr>
          <w:rFonts w:hint="eastAsia"/>
        </w:rPr>
        <w:tab/>
        <w:t>CASE3</w:t>
      </w:r>
      <w:r>
        <w:rPr>
          <w:rFonts w:hint="eastAsia"/>
        </w:rPr>
        <w:t>和</w:t>
      </w:r>
      <w:r>
        <w:rPr>
          <w:rFonts w:hint="eastAsia"/>
        </w:rPr>
        <w:t>CASE4</w:t>
      </w:r>
      <w:r>
        <w:rPr>
          <w:rFonts w:hint="eastAsia"/>
        </w:rPr>
        <w:t>比较基站</w:t>
      </w:r>
      <w:r>
        <w:rPr>
          <w:rFonts w:hint="eastAsia"/>
        </w:rPr>
        <w:t>2</w:t>
      </w:r>
      <w:r>
        <w:rPr>
          <w:rFonts w:hint="eastAsia"/>
        </w:rPr>
        <w:t>收天线和</w:t>
      </w:r>
      <w:r>
        <w:rPr>
          <w:rFonts w:hint="eastAsia"/>
        </w:rPr>
        <w:t>8</w:t>
      </w:r>
      <w:r>
        <w:rPr>
          <w:rFonts w:hint="eastAsia"/>
        </w:rPr>
        <w:t>收天线性能。从吞吐量结果上看，</w:t>
      </w:r>
      <w:r>
        <w:rPr>
          <w:rFonts w:hint="eastAsia"/>
        </w:rPr>
        <w:t>8</w:t>
      </w:r>
      <w:r>
        <w:rPr>
          <w:rFonts w:hint="eastAsia"/>
        </w:rPr>
        <w:t>天线相比</w:t>
      </w:r>
      <w:r>
        <w:rPr>
          <w:rFonts w:hint="eastAsia"/>
        </w:rPr>
        <w:t>2</w:t>
      </w:r>
      <w:r>
        <w:rPr>
          <w:rFonts w:hint="eastAsia"/>
        </w:rPr>
        <w:t>天线在平均吞吐量上获得了</w:t>
      </w:r>
      <w:r>
        <w:rPr>
          <w:rFonts w:hint="eastAsia"/>
        </w:rPr>
        <w:t>116%</w:t>
      </w:r>
      <w:r>
        <w:rPr>
          <w:rFonts w:hint="eastAsia"/>
        </w:rPr>
        <w:t>的增益，边缘用户吞吐量上获得了</w:t>
      </w:r>
      <w:r>
        <w:rPr>
          <w:rFonts w:hint="eastAsia"/>
        </w:rPr>
        <w:t>216%</w:t>
      </w:r>
      <w:r>
        <w:rPr>
          <w:rFonts w:hint="eastAsia"/>
        </w:rPr>
        <w:t>的增益。</w:t>
      </w:r>
      <w:r>
        <w:rPr>
          <w:rFonts w:hint="eastAsia"/>
        </w:rPr>
        <w:t>8</w:t>
      </w:r>
      <w:r>
        <w:rPr>
          <w:rFonts w:hint="eastAsia"/>
        </w:rPr>
        <w:t>天线相对于</w:t>
      </w:r>
      <w:r>
        <w:rPr>
          <w:rFonts w:hint="eastAsia"/>
        </w:rPr>
        <w:t>2</w:t>
      </w:r>
      <w:r>
        <w:rPr>
          <w:rFonts w:hint="eastAsia"/>
        </w:rPr>
        <w:t>天线能够获得更多的分集增益，上行用户平均载干比相对于</w:t>
      </w:r>
      <w:r>
        <w:rPr>
          <w:rFonts w:hint="eastAsia"/>
        </w:rPr>
        <w:t>2</w:t>
      </w:r>
      <w:r>
        <w:rPr>
          <w:rFonts w:hint="eastAsia"/>
        </w:rPr>
        <w:t>天线向右平移</w:t>
      </w:r>
      <w:r>
        <w:rPr>
          <w:rFonts w:hint="eastAsia"/>
        </w:rPr>
        <w:t>8dB</w:t>
      </w:r>
      <w:r>
        <w:rPr>
          <w:rFonts w:hint="eastAsia"/>
        </w:rPr>
        <w:t>。</w:t>
      </w:r>
    </w:p>
    <w:p w14:paraId="6AE54514" w14:textId="77777777" w:rsidR="00B3787D" w:rsidRDefault="00B3787D" w:rsidP="00B3787D">
      <w:r>
        <w:rPr>
          <w:rFonts w:hint="eastAsia"/>
        </w:rPr>
        <w:tab/>
      </w:r>
      <w:r>
        <w:rPr>
          <w:rFonts w:hint="eastAsia"/>
        </w:rPr>
        <w:t>下表列出了部分仿真参数：</w:t>
      </w:r>
    </w:p>
    <w:p w14:paraId="7898108A" w14:textId="77777777" w:rsidR="00B3787D" w:rsidRPr="0024495F" w:rsidRDefault="00D27196" w:rsidP="00D27196">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21</w:t>
      </w:r>
      <w:r w:rsidR="006550EB">
        <w:fldChar w:fldCharType="end"/>
      </w:r>
      <w:r>
        <w:rPr>
          <w:rFonts w:hint="eastAsia"/>
        </w:rPr>
        <w:t xml:space="preserve"> </w:t>
      </w:r>
      <w:r w:rsidR="00B3787D">
        <w:rPr>
          <w:rFonts w:hint="eastAsia"/>
        </w:rPr>
        <w:t>部分仿真参数</w:t>
      </w:r>
    </w:p>
    <w:tbl>
      <w:tblPr>
        <w:tblStyle w:val="ac"/>
        <w:tblW w:w="0" w:type="auto"/>
        <w:jc w:val="center"/>
        <w:tblLook w:val="04A0" w:firstRow="1" w:lastRow="0" w:firstColumn="1" w:lastColumn="0" w:noHBand="0" w:noVBand="1"/>
      </w:tblPr>
      <w:tblGrid>
        <w:gridCol w:w="1656"/>
        <w:gridCol w:w="3884"/>
      </w:tblGrid>
      <w:tr w:rsidR="00B3787D" w14:paraId="343A7E18" w14:textId="77777777" w:rsidTr="0014623F">
        <w:trPr>
          <w:jc w:val="center"/>
        </w:trPr>
        <w:tc>
          <w:tcPr>
            <w:tcW w:w="0" w:type="auto"/>
          </w:tcPr>
          <w:p w14:paraId="7CBF7D22" w14:textId="77777777" w:rsidR="00B3787D" w:rsidRDefault="00B3787D" w:rsidP="00F61A61">
            <w:r>
              <w:rPr>
                <w:rFonts w:hint="eastAsia"/>
              </w:rPr>
              <w:t>仿真时间</w:t>
            </w:r>
          </w:p>
        </w:tc>
        <w:tc>
          <w:tcPr>
            <w:tcW w:w="0" w:type="auto"/>
          </w:tcPr>
          <w:p w14:paraId="59307D0F" w14:textId="77777777" w:rsidR="00B3787D" w:rsidRDefault="00B3787D" w:rsidP="00F61A61">
            <w:r>
              <w:rPr>
                <w:rFonts w:hint="eastAsia"/>
              </w:rPr>
              <w:t>1drop 200prehot+500TTI</w:t>
            </w:r>
          </w:p>
        </w:tc>
      </w:tr>
      <w:tr w:rsidR="00B3787D" w14:paraId="33680BB1" w14:textId="77777777" w:rsidTr="0014623F">
        <w:trPr>
          <w:jc w:val="center"/>
        </w:trPr>
        <w:tc>
          <w:tcPr>
            <w:tcW w:w="0" w:type="auto"/>
          </w:tcPr>
          <w:p w14:paraId="430429CC" w14:textId="77777777" w:rsidR="00B3787D" w:rsidRDefault="00B3787D" w:rsidP="00F61A61">
            <w:r>
              <w:rPr>
                <w:rFonts w:hint="eastAsia"/>
              </w:rPr>
              <w:t>干扰平均方法</w:t>
            </w:r>
          </w:p>
        </w:tc>
        <w:tc>
          <w:tcPr>
            <w:tcW w:w="0" w:type="auto"/>
          </w:tcPr>
          <w:p w14:paraId="11C4511A" w14:textId="77777777" w:rsidR="00B3787D" w:rsidRDefault="00B3787D" w:rsidP="00F61A61">
            <w:r>
              <w:rPr>
                <w:rFonts w:hint="eastAsia"/>
              </w:rPr>
              <w:t>时域前</w:t>
            </w:r>
            <w:r>
              <w:rPr>
                <w:rFonts w:hint="eastAsia"/>
              </w:rPr>
              <w:t>3</w:t>
            </w:r>
            <w:r>
              <w:rPr>
                <w:rFonts w:hint="eastAsia"/>
              </w:rPr>
              <w:t>个</w:t>
            </w:r>
            <w:r>
              <w:rPr>
                <w:rFonts w:hint="eastAsia"/>
              </w:rPr>
              <w:t>SRS</w:t>
            </w:r>
            <w:r>
              <w:rPr>
                <w:rFonts w:hint="eastAsia"/>
              </w:rPr>
              <w:t>结果，频域不平均</w:t>
            </w:r>
          </w:p>
        </w:tc>
      </w:tr>
      <w:tr w:rsidR="00B3787D" w14:paraId="0B4DD8D3" w14:textId="77777777" w:rsidTr="0014623F">
        <w:trPr>
          <w:jc w:val="center"/>
        </w:trPr>
        <w:tc>
          <w:tcPr>
            <w:tcW w:w="0" w:type="auto"/>
          </w:tcPr>
          <w:p w14:paraId="39955673" w14:textId="77777777" w:rsidR="00B3787D" w:rsidRDefault="00B3787D" w:rsidP="00F61A61">
            <w:r>
              <w:rPr>
                <w:rFonts w:hint="eastAsia"/>
              </w:rPr>
              <w:t>调度算法</w:t>
            </w:r>
          </w:p>
        </w:tc>
        <w:tc>
          <w:tcPr>
            <w:tcW w:w="0" w:type="auto"/>
          </w:tcPr>
          <w:p w14:paraId="312248C1" w14:textId="77777777" w:rsidR="00B3787D" w:rsidRDefault="00B3787D" w:rsidP="00F61A61">
            <w:r>
              <w:rPr>
                <w:rFonts w:hint="eastAsia"/>
              </w:rPr>
              <w:t>PF</w:t>
            </w:r>
          </w:p>
        </w:tc>
      </w:tr>
    </w:tbl>
    <w:p w14:paraId="4483DFC8" w14:textId="77777777" w:rsidR="00B3787D" w:rsidRDefault="00B3787D" w:rsidP="00B3787D">
      <w:pPr>
        <w:pStyle w:val="3"/>
      </w:pPr>
      <w:bookmarkStart w:id="594" w:name="_Toc344200334"/>
      <w:r>
        <w:rPr>
          <w:rFonts w:hint="eastAsia"/>
        </w:rPr>
        <w:t>上行不同调度算法仿真结果与分析</w:t>
      </w:r>
      <w:bookmarkEnd w:id="594"/>
    </w:p>
    <w:p w14:paraId="122CE04A" w14:textId="77777777" w:rsidR="00B3787D" w:rsidRDefault="00B3787D" w:rsidP="00B3787D">
      <w:pPr>
        <w:ind w:left="420"/>
      </w:pPr>
      <w:r>
        <w:rPr>
          <w:rFonts w:hint="eastAsia"/>
        </w:rPr>
        <w:t>上行支持轮询和</w:t>
      </w:r>
      <w:r>
        <w:rPr>
          <w:rFonts w:hint="eastAsia"/>
        </w:rPr>
        <w:t>PF</w:t>
      </w:r>
      <w:r>
        <w:rPr>
          <w:rFonts w:hint="eastAsia"/>
        </w:rPr>
        <w:t>调度算法，其中考虑单载波特性的</w:t>
      </w:r>
      <w:r>
        <w:rPr>
          <w:rFonts w:hint="eastAsia"/>
        </w:rPr>
        <w:t>PF</w:t>
      </w:r>
      <w:r>
        <w:rPr>
          <w:rFonts w:hint="eastAsia"/>
        </w:rPr>
        <w:t>调度支持两种不同的算法：</w:t>
      </w:r>
    </w:p>
    <w:p w14:paraId="5EA5282F" w14:textId="77777777" w:rsidR="00B3787D" w:rsidRDefault="00B3787D" w:rsidP="00B3787D">
      <w:pPr>
        <w:pStyle w:val="ab"/>
        <w:numPr>
          <w:ilvl w:val="0"/>
          <w:numId w:val="50"/>
        </w:numPr>
        <w:ind w:firstLineChars="0"/>
      </w:pPr>
      <w:r>
        <w:rPr>
          <w:rFonts w:hint="eastAsia"/>
        </w:rPr>
        <w:t>norm PF</w:t>
      </w:r>
    </w:p>
    <w:p w14:paraId="010380D9" w14:textId="77777777" w:rsidR="00B3787D" w:rsidRDefault="00B3787D" w:rsidP="00B3787D">
      <w:pPr>
        <w:pStyle w:val="ab"/>
        <w:numPr>
          <w:ilvl w:val="0"/>
          <w:numId w:val="50"/>
        </w:numPr>
        <w:ind w:firstLineChars="0"/>
      </w:pPr>
      <w:r>
        <w:rPr>
          <w:rFonts w:hint="eastAsia"/>
        </w:rPr>
        <w:t>Riding Peaks</w:t>
      </w:r>
    </w:p>
    <w:p w14:paraId="7E72BC47" w14:textId="77777777" w:rsidR="00B3787D" w:rsidRDefault="00B3787D" w:rsidP="00B3787D">
      <w:pPr>
        <w:ind w:left="420"/>
      </w:pPr>
      <w:r>
        <w:rPr>
          <w:rFonts w:hint="eastAsia"/>
        </w:rPr>
        <w:t>对不同的调度算法进行两组比较，见下表：</w:t>
      </w:r>
    </w:p>
    <w:p w14:paraId="12ADD985" w14:textId="77777777" w:rsidR="00B3787D" w:rsidRDefault="00D27196" w:rsidP="00D27196">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22</w:t>
      </w:r>
      <w:r w:rsidR="006550EB">
        <w:fldChar w:fldCharType="end"/>
      </w:r>
      <w:r>
        <w:rPr>
          <w:rFonts w:hint="eastAsia"/>
        </w:rPr>
        <w:t xml:space="preserve"> </w:t>
      </w:r>
      <w:r w:rsidR="00B3787D">
        <w:rPr>
          <w:rFonts w:hint="eastAsia"/>
        </w:rPr>
        <w:t>两组仿真比较方案</w:t>
      </w:r>
    </w:p>
    <w:tbl>
      <w:tblPr>
        <w:tblStyle w:val="ac"/>
        <w:tblW w:w="0" w:type="auto"/>
        <w:jc w:val="center"/>
        <w:tblLook w:val="04A0" w:firstRow="1" w:lastRow="0" w:firstColumn="1" w:lastColumn="0" w:noHBand="0" w:noVBand="1"/>
      </w:tblPr>
      <w:tblGrid>
        <w:gridCol w:w="1010"/>
        <w:gridCol w:w="4430"/>
      </w:tblGrid>
      <w:tr w:rsidR="00B3787D" w14:paraId="417343CE" w14:textId="77777777" w:rsidTr="0014623F">
        <w:trPr>
          <w:jc w:val="center"/>
        </w:trPr>
        <w:tc>
          <w:tcPr>
            <w:tcW w:w="0" w:type="auto"/>
          </w:tcPr>
          <w:p w14:paraId="327E8DB9" w14:textId="77777777" w:rsidR="00B3787D" w:rsidRDefault="00B3787D" w:rsidP="00F61A61">
            <w:r>
              <w:rPr>
                <w:rFonts w:hint="eastAsia"/>
              </w:rPr>
              <w:t>CASE 1</w:t>
            </w:r>
          </w:p>
        </w:tc>
        <w:tc>
          <w:tcPr>
            <w:tcW w:w="0" w:type="auto"/>
          </w:tcPr>
          <w:p w14:paraId="3C0FB3D8" w14:textId="77777777" w:rsidR="00B3787D" w:rsidRDefault="00B3787D" w:rsidP="00F61A61">
            <w:r>
              <w:rPr>
                <w:rFonts w:hint="eastAsia"/>
              </w:rPr>
              <w:t>norm PF vs. Riding Peaks with MMSE IRC</w:t>
            </w:r>
          </w:p>
        </w:tc>
      </w:tr>
      <w:tr w:rsidR="00B3787D" w14:paraId="4EE2FC62" w14:textId="77777777" w:rsidTr="0014623F">
        <w:trPr>
          <w:jc w:val="center"/>
        </w:trPr>
        <w:tc>
          <w:tcPr>
            <w:tcW w:w="0" w:type="auto"/>
          </w:tcPr>
          <w:p w14:paraId="7DFD039C" w14:textId="77777777" w:rsidR="00B3787D" w:rsidRDefault="00B3787D" w:rsidP="00F61A61">
            <w:r>
              <w:rPr>
                <w:rFonts w:hint="eastAsia"/>
              </w:rPr>
              <w:t>CASE 2</w:t>
            </w:r>
          </w:p>
        </w:tc>
        <w:tc>
          <w:tcPr>
            <w:tcW w:w="0" w:type="auto"/>
          </w:tcPr>
          <w:p w14:paraId="6E806657" w14:textId="77777777" w:rsidR="00B3787D" w:rsidRDefault="00B3787D" w:rsidP="00F61A61">
            <w:r>
              <w:rPr>
                <w:rFonts w:hint="eastAsia"/>
              </w:rPr>
              <w:t>norm PF vs. Round Robin with MRC</w:t>
            </w:r>
          </w:p>
        </w:tc>
      </w:tr>
    </w:tbl>
    <w:p w14:paraId="74F92147" w14:textId="77777777" w:rsidR="00B3787D" w:rsidRDefault="00B3787D" w:rsidP="00B3787D">
      <w:pPr>
        <w:ind w:left="420"/>
      </w:pPr>
      <w:bookmarkStart w:id="595" w:name="OLE_LINK9"/>
      <w:bookmarkStart w:id="596" w:name="OLE_LINK21"/>
      <w:r>
        <w:rPr>
          <w:rFonts w:hint="eastAsia"/>
        </w:rPr>
        <w:t>CASE1</w:t>
      </w:r>
      <w:r>
        <w:rPr>
          <w:rFonts w:hint="eastAsia"/>
        </w:rPr>
        <w:t>吞吐量仿真结果如下所示：</w:t>
      </w:r>
    </w:p>
    <w:p w14:paraId="147E8D4B" w14:textId="77777777" w:rsidR="00B3787D" w:rsidRPr="008E7C96" w:rsidRDefault="00D27196" w:rsidP="00D27196">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23</w:t>
      </w:r>
      <w:r w:rsidR="006550EB">
        <w:fldChar w:fldCharType="end"/>
      </w:r>
      <w:r>
        <w:rPr>
          <w:rFonts w:hint="eastAsia"/>
        </w:rPr>
        <w:t xml:space="preserve"> </w:t>
      </w:r>
      <w:r w:rsidR="00B3787D">
        <w:rPr>
          <w:rFonts w:hint="eastAsia"/>
        </w:rPr>
        <w:t>CASE1</w:t>
      </w:r>
      <w:r w:rsidR="00B3787D">
        <w:rPr>
          <w:rFonts w:hint="eastAsia"/>
        </w:rPr>
        <w:t>吞吐量仿真结果</w:t>
      </w:r>
    </w:p>
    <w:tbl>
      <w:tblPr>
        <w:tblStyle w:val="ac"/>
        <w:tblW w:w="0" w:type="auto"/>
        <w:jc w:val="center"/>
        <w:tblLook w:val="04A0" w:firstRow="1" w:lastRow="0" w:firstColumn="1" w:lastColumn="0" w:noHBand="0" w:noVBand="1"/>
      </w:tblPr>
      <w:tblGrid>
        <w:gridCol w:w="1556"/>
        <w:gridCol w:w="1050"/>
        <w:gridCol w:w="1490"/>
      </w:tblGrid>
      <w:tr w:rsidR="00B3787D" w14:paraId="069F15D7" w14:textId="77777777" w:rsidTr="0014623F">
        <w:trPr>
          <w:jc w:val="center"/>
        </w:trPr>
        <w:tc>
          <w:tcPr>
            <w:tcW w:w="0" w:type="auto"/>
          </w:tcPr>
          <w:p w14:paraId="55FF2A52" w14:textId="77777777" w:rsidR="00B3787D" w:rsidRDefault="00B3787D" w:rsidP="00F61A61">
            <w:r>
              <w:rPr>
                <w:rFonts w:hint="eastAsia"/>
              </w:rPr>
              <w:t>1Tx 2Rx(cpa)</w:t>
            </w:r>
          </w:p>
        </w:tc>
        <w:tc>
          <w:tcPr>
            <w:tcW w:w="0" w:type="auto"/>
          </w:tcPr>
          <w:p w14:paraId="39076ED8" w14:textId="77777777" w:rsidR="00B3787D" w:rsidRDefault="00B3787D" w:rsidP="00F61A61">
            <w:r>
              <w:rPr>
                <w:rFonts w:hint="eastAsia"/>
              </w:rPr>
              <w:t>norm PF</w:t>
            </w:r>
          </w:p>
        </w:tc>
        <w:tc>
          <w:tcPr>
            <w:tcW w:w="0" w:type="auto"/>
          </w:tcPr>
          <w:p w14:paraId="6D343340" w14:textId="77777777" w:rsidR="00B3787D" w:rsidRDefault="00B3787D" w:rsidP="00F61A61">
            <w:r>
              <w:rPr>
                <w:rFonts w:hint="eastAsia"/>
              </w:rPr>
              <w:t>Riding Peaks</w:t>
            </w:r>
          </w:p>
        </w:tc>
      </w:tr>
      <w:tr w:rsidR="00B3787D" w14:paraId="7BBC180A" w14:textId="77777777" w:rsidTr="0014623F">
        <w:trPr>
          <w:jc w:val="center"/>
        </w:trPr>
        <w:tc>
          <w:tcPr>
            <w:tcW w:w="0" w:type="auto"/>
          </w:tcPr>
          <w:p w14:paraId="201588B0" w14:textId="77777777" w:rsidR="00B3787D" w:rsidRDefault="00B3787D" w:rsidP="00F61A61">
            <w:r>
              <w:rPr>
                <w:rFonts w:hint="eastAsia"/>
              </w:rPr>
              <w:t>cell ave</w:t>
            </w:r>
          </w:p>
        </w:tc>
        <w:tc>
          <w:tcPr>
            <w:tcW w:w="0" w:type="auto"/>
          </w:tcPr>
          <w:p w14:paraId="75298886" w14:textId="77777777" w:rsidR="00B3787D" w:rsidRDefault="00B3787D" w:rsidP="00F61A61">
            <w:r w:rsidRPr="00595C27">
              <w:t>1.1211</w:t>
            </w:r>
          </w:p>
        </w:tc>
        <w:tc>
          <w:tcPr>
            <w:tcW w:w="0" w:type="auto"/>
          </w:tcPr>
          <w:p w14:paraId="55676C8C" w14:textId="77777777" w:rsidR="00B3787D" w:rsidRDefault="00B3787D" w:rsidP="00F61A61">
            <w:r w:rsidRPr="00E46B3B">
              <w:t>1.1441</w:t>
            </w:r>
          </w:p>
        </w:tc>
      </w:tr>
      <w:tr w:rsidR="00B3787D" w14:paraId="110B47DF" w14:textId="77777777" w:rsidTr="0014623F">
        <w:trPr>
          <w:jc w:val="center"/>
        </w:trPr>
        <w:tc>
          <w:tcPr>
            <w:tcW w:w="0" w:type="auto"/>
          </w:tcPr>
          <w:p w14:paraId="79F32806" w14:textId="77777777" w:rsidR="00B3787D" w:rsidRDefault="00B3787D" w:rsidP="00F61A61">
            <w:r>
              <w:rPr>
                <w:rFonts w:hint="eastAsia"/>
              </w:rPr>
              <w:t>cell edge</w:t>
            </w:r>
          </w:p>
        </w:tc>
        <w:tc>
          <w:tcPr>
            <w:tcW w:w="0" w:type="auto"/>
          </w:tcPr>
          <w:p w14:paraId="005359B5" w14:textId="77777777" w:rsidR="00B3787D" w:rsidRDefault="00B3787D" w:rsidP="00F61A61">
            <w:r w:rsidRPr="00595C27">
              <w:t>0.0406</w:t>
            </w:r>
          </w:p>
        </w:tc>
        <w:tc>
          <w:tcPr>
            <w:tcW w:w="0" w:type="auto"/>
          </w:tcPr>
          <w:p w14:paraId="18A51B0C" w14:textId="77777777" w:rsidR="00B3787D" w:rsidRDefault="00B3787D" w:rsidP="00F61A61">
            <w:r w:rsidRPr="00E46B3B">
              <w:t>0.0423</w:t>
            </w:r>
          </w:p>
        </w:tc>
      </w:tr>
    </w:tbl>
    <w:p w14:paraId="78D0F3CE" w14:textId="77777777" w:rsidR="00B3787D" w:rsidRDefault="00B3787D" w:rsidP="00B3787D">
      <w:pPr>
        <w:ind w:left="420"/>
      </w:pPr>
      <w:r>
        <w:rPr>
          <w:rFonts w:hint="eastAsia"/>
        </w:rPr>
        <w:lastRenderedPageBreak/>
        <w:t>CASE1</w:t>
      </w:r>
      <w:r>
        <w:rPr>
          <w:rFonts w:hint="eastAsia"/>
        </w:rPr>
        <w:t>部分中间结果如下所示：</w:t>
      </w:r>
    </w:p>
    <w:p w14:paraId="03262845" w14:textId="77777777" w:rsidR="00B3787D" w:rsidRDefault="003A4670" w:rsidP="00B3787D">
      <w:pPr>
        <w:pStyle w:val="ad"/>
      </w:pPr>
      <w:r>
        <w:rPr>
          <w:rFonts w:hint="eastAsia"/>
        </w:rPr>
        <w:t>图表</w:t>
      </w:r>
      <w:r>
        <w:rPr>
          <w:rFonts w:hint="eastAsia"/>
        </w:rPr>
        <w:t xml:space="preserve"> 3.2</w:t>
      </w:r>
      <w:del w:id="597" w:author="李志成" w:date="2013-05-14T20:24:00Z">
        <w:r w:rsidDel="003A4670">
          <w:rPr>
            <w:rFonts w:hint="eastAsia"/>
          </w:rPr>
          <w:delText>图表</w:delText>
        </w:r>
      </w:del>
      <w:r>
        <w:rPr>
          <w:rFonts w:hint="eastAsia"/>
        </w:rPr>
        <w:t xml:space="preserve"> 3.2</w:t>
      </w:r>
      <w:del w:id="598" w:author="李志成" w:date="2013-05-14T20:24:00Z">
        <w:r w:rsidR="00B3787D" w:rsidDel="003A4670">
          <w:rPr>
            <w:rFonts w:hint="eastAsia"/>
          </w:rPr>
          <w:delText>图表</w:delText>
        </w:r>
      </w:del>
      <w:r w:rsidR="00B3787D">
        <w:rPr>
          <w:rFonts w:hint="eastAsia"/>
        </w:rPr>
        <w:t xml:space="preserve"> </w:t>
      </w:r>
      <w:ins w:id="599"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600"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601" w:author="李志成" w:date="2013-05-14T20:25:00Z">
        <w:r>
          <w:rPr>
            <w:noProof/>
          </w:rPr>
          <w:t>34</w:t>
        </w:r>
        <w:r>
          <w:fldChar w:fldCharType="end"/>
        </w:r>
      </w:ins>
      <w:del w:id="602"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37</w:delText>
        </w:r>
        <w:r w:rsidR="00D27196" w:rsidDel="003A4670">
          <w:fldChar w:fldCharType="end"/>
        </w:r>
      </w:del>
      <w:r w:rsidR="00B3787D">
        <w:rPr>
          <w:rFonts w:hint="eastAsia"/>
        </w:rPr>
        <w:t xml:space="preserve"> CASE1</w:t>
      </w:r>
      <w:r w:rsidR="00B3787D">
        <w:rPr>
          <w:rFonts w:hint="eastAsia"/>
        </w:rPr>
        <w:t>部分中间结果</w:t>
      </w:r>
    </w:p>
    <w:tbl>
      <w:tblPr>
        <w:tblStyle w:val="ac"/>
        <w:tblW w:w="0" w:type="auto"/>
        <w:jc w:val="center"/>
        <w:tblLook w:val="04A0" w:firstRow="1" w:lastRow="0" w:firstColumn="1" w:lastColumn="0" w:noHBand="0" w:noVBand="1"/>
      </w:tblPr>
      <w:tblGrid>
        <w:gridCol w:w="3997"/>
        <w:gridCol w:w="3991"/>
      </w:tblGrid>
      <w:tr w:rsidR="00B3787D" w14:paraId="6391CD4D" w14:textId="77777777" w:rsidTr="0014623F">
        <w:trPr>
          <w:jc w:val="center"/>
        </w:trPr>
        <w:tc>
          <w:tcPr>
            <w:tcW w:w="0" w:type="auto"/>
          </w:tcPr>
          <w:p w14:paraId="69E3A379" w14:textId="77777777" w:rsidR="00B3787D" w:rsidRDefault="00B3787D" w:rsidP="00F61A61">
            <w:r>
              <w:rPr>
                <w:rFonts w:hint="eastAsia"/>
              </w:rPr>
              <w:t>norm PF</w:t>
            </w:r>
          </w:p>
        </w:tc>
        <w:tc>
          <w:tcPr>
            <w:tcW w:w="0" w:type="auto"/>
          </w:tcPr>
          <w:p w14:paraId="5D0352F1" w14:textId="77777777" w:rsidR="00B3787D" w:rsidRDefault="00B3787D" w:rsidP="00F61A61">
            <w:r>
              <w:rPr>
                <w:rFonts w:hint="eastAsia"/>
              </w:rPr>
              <w:t>Riding Peaks</w:t>
            </w:r>
          </w:p>
        </w:tc>
      </w:tr>
      <w:tr w:rsidR="00B3787D" w14:paraId="5A63FD01" w14:textId="77777777" w:rsidTr="0014623F">
        <w:trPr>
          <w:jc w:val="center"/>
        </w:trPr>
        <w:tc>
          <w:tcPr>
            <w:tcW w:w="0" w:type="auto"/>
            <w:gridSpan w:val="2"/>
          </w:tcPr>
          <w:p w14:paraId="6B7DF66F" w14:textId="77777777" w:rsidR="00B3787D" w:rsidRDefault="00B3787D" w:rsidP="00F61A61">
            <w:r>
              <w:rPr>
                <w:rFonts w:hint="eastAsia"/>
              </w:rPr>
              <w:t>吞吐量</w:t>
            </w:r>
            <w:r>
              <w:rPr>
                <w:rFonts w:hint="eastAsia"/>
              </w:rPr>
              <w:t>CDF</w:t>
            </w:r>
          </w:p>
        </w:tc>
      </w:tr>
      <w:tr w:rsidR="00B3787D" w14:paraId="62CCFCB4" w14:textId="77777777" w:rsidTr="0014623F">
        <w:trPr>
          <w:jc w:val="center"/>
        </w:trPr>
        <w:tc>
          <w:tcPr>
            <w:tcW w:w="0" w:type="auto"/>
          </w:tcPr>
          <w:p w14:paraId="48EDF2CB" w14:textId="77777777" w:rsidR="00B3787D" w:rsidRDefault="003A04C8" w:rsidP="00F61A61">
            <w:r>
              <w:rPr>
                <w:noProof/>
              </w:rPr>
              <w:drawing>
                <wp:inline distT="0" distB="0" distL="0" distR="0" wp14:anchorId="5AFF0B1B" wp14:editId="0559F1FD">
                  <wp:extent cx="2401200" cy="18000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6B883102" w14:textId="77777777" w:rsidR="00B3787D" w:rsidRDefault="003A04C8" w:rsidP="00F61A61">
            <w:r>
              <w:rPr>
                <w:noProof/>
              </w:rPr>
              <w:drawing>
                <wp:inline distT="0" distB="0" distL="0" distR="0" wp14:anchorId="66A52EF4" wp14:editId="6A0741BF">
                  <wp:extent cx="2397600" cy="180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r>
      <w:tr w:rsidR="00B3787D" w14:paraId="54522D41" w14:textId="77777777" w:rsidTr="0014623F">
        <w:trPr>
          <w:jc w:val="center"/>
        </w:trPr>
        <w:tc>
          <w:tcPr>
            <w:tcW w:w="0" w:type="auto"/>
            <w:gridSpan w:val="2"/>
          </w:tcPr>
          <w:p w14:paraId="6D0783A4" w14:textId="77777777" w:rsidR="00B3787D" w:rsidRDefault="00B3787D" w:rsidP="00F61A61">
            <w:r>
              <w:rPr>
                <w:rFonts w:hint="eastAsia"/>
              </w:rPr>
              <w:t>HARQ</w:t>
            </w:r>
          </w:p>
        </w:tc>
      </w:tr>
      <w:tr w:rsidR="00B3787D" w14:paraId="3CE2A859" w14:textId="77777777" w:rsidTr="0014623F">
        <w:trPr>
          <w:jc w:val="center"/>
        </w:trPr>
        <w:tc>
          <w:tcPr>
            <w:tcW w:w="0" w:type="auto"/>
          </w:tcPr>
          <w:p w14:paraId="6F9EE80F" w14:textId="77777777" w:rsidR="00B3787D" w:rsidRDefault="003A04C8" w:rsidP="00F61A61">
            <w:r>
              <w:rPr>
                <w:noProof/>
              </w:rPr>
              <w:drawing>
                <wp:inline distT="0" distB="0" distL="0" distR="0" wp14:anchorId="337226F0" wp14:editId="3D4C83E7">
                  <wp:extent cx="2401200" cy="1800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3E39724C" w14:textId="77777777" w:rsidR="00B3787D" w:rsidRDefault="003A04C8" w:rsidP="00F61A61">
            <w:r>
              <w:rPr>
                <w:noProof/>
              </w:rPr>
              <w:drawing>
                <wp:inline distT="0" distB="0" distL="0" distR="0" wp14:anchorId="3B6D1008" wp14:editId="620CD7F3">
                  <wp:extent cx="2307600" cy="180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r>
      <w:tr w:rsidR="00B3787D" w14:paraId="5283E3DB" w14:textId="77777777" w:rsidTr="0014623F">
        <w:trPr>
          <w:jc w:val="center"/>
        </w:trPr>
        <w:tc>
          <w:tcPr>
            <w:tcW w:w="0" w:type="auto"/>
            <w:gridSpan w:val="2"/>
          </w:tcPr>
          <w:p w14:paraId="5E6136E5" w14:textId="77777777" w:rsidR="00B3787D" w:rsidRDefault="00B3787D" w:rsidP="00F61A61">
            <w:r>
              <w:rPr>
                <w:rFonts w:hint="eastAsia"/>
              </w:rPr>
              <w:t>MCS</w:t>
            </w:r>
          </w:p>
        </w:tc>
      </w:tr>
      <w:tr w:rsidR="00B3787D" w14:paraId="161E915A" w14:textId="77777777" w:rsidTr="0014623F">
        <w:trPr>
          <w:jc w:val="center"/>
        </w:trPr>
        <w:tc>
          <w:tcPr>
            <w:tcW w:w="0" w:type="auto"/>
          </w:tcPr>
          <w:p w14:paraId="28C91B48" w14:textId="77777777" w:rsidR="00B3787D" w:rsidRDefault="003A04C8" w:rsidP="00F61A61">
            <w:r>
              <w:rPr>
                <w:noProof/>
              </w:rPr>
              <w:drawing>
                <wp:inline distT="0" distB="0" distL="0" distR="0" wp14:anchorId="21C56556" wp14:editId="2CCD68D6">
                  <wp:extent cx="2401200" cy="180000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46286103" w14:textId="77777777" w:rsidR="00B3787D" w:rsidRDefault="003A04C8" w:rsidP="00F61A61">
            <w:r>
              <w:rPr>
                <w:noProof/>
              </w:rPr>
              <w:drawing>
                <wp:inline distT="0" distB="0" distL="0" distR="0" wp14:anchorId="5F3BB65A" wp14:editId="10CF8805">
                  <wp:extent cx="2397600" cy="1800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r>
    </w:tbl>
    <w:bookmarkEnd w:id="595"/>
    <w:bookmarkEnd w:id="596"/>
    <w:p w14:paraId="2DBAD455" w14:textId="77777777" w:rsidR="00B3787D" w:rsidRDefault="00B3787D" w:rsidP="00B3787D">
      <w:pPr>
        <w:ind w:firstLine="420"/>
      </w:pPr>
      <w:r>
        <w:rPr>
          <w:rFonts w:hint="eastAsia"/>
        </w:rPr>
        <w:t>从</w:t>
      </w:r>
      <w:r>
        <w:rPr>
          <w:rFonts w:hint="eastAsia"/>
        </w:rPr>
        <w:t>CASE1</w:t>
      </w:r>
      <w:r>
        <w:rPr>
          <w:rFonts w:hint="eastAsia"/>
        </w:rPr>
        <w:t>仿真结果可以看出，两种</w:t>
      </w:r>
      <w:r>
        <w:rPr>
          <w:rFonts w:hint="eastAsia"/>
        </w:rPr>
        <w:t>PF</w:t>
      </w:r>
      <w:r>
        <w:rPr>
          <w:rFonts w:hint="eastAsia"/>
        </w:rPr>
        <w:t>的调度算法性能相近，</w:t>
      </w:r>
      <w:r>
        <w:rPr>
          <w:rFonts w:hint="eastAsia"/>
        </w:rPr>
        <w:t>Riding Peaks</w:t>
      </w:r>
      <w:r>
        <w:rPr>
          <w:rFonts w:hint="eastAsia"/>
        </w:rPr>
        <w:t>要略好于</w:t>
      </w:r>
      <w:r>
        <w:rPr>
          <w:rFonts w:hint="eastAsia"/>
        </w:rPr>
        <w:t>norm PF</w:t>
      </w:r>
      <w:r>
        <w:rPr>
          <w:rFonts w:hint="eastAsia"/>
        </w:rPr>
        <w:t>。从吞吐量的</w:t>
      </w:r>
      <w:r>
        <w:rPr>
          <w:rFonts w:hint="eastAsia"/>
        </w:rPr>
        <w:t>CDF</w:t>
      </w:r>
      <w:r>
        <w:rPr>
          <w:rFonts w:hint="eastAsia"/>
        </w:rPr>
        <w:t>可以看出两种算法在</w:t>
      </w:r>
      <w:r>
        <w:rPr>
          <w:rFonts w:hint="eastAsia"/>
        </w:rPr>
        <w:t>80%</w:t>
      </w:r>
      <w:r>
        <w:rPr>
          <w:rFonts w:hint="eastAsia"/>
        </w:rPr>
        <w:t>的用户吞吐量上几乎是一致的，区别在于</w:t>
      </w:r>
      <w:r>
        <w:rPr>
          <w:rFonts w:hint="eastAsia"/>
        </w:rPr>
        <w:t>RP</w:t>
      </w:r>
      <w:r>
        <w:rPr>
          <w:rFonts w:hint="eastAsia"/>
        </w:rPr>
        <w:lastRenderedPageBreak/>
        <w:t>在较高吞吐量用户上的占有一定的优势。这源于两种算法本身的差异上。</w:t>
      </w:r>
      <w:r>
        <w:rPr>
          <w:rFonts w:hint="eastAsia"/>
        </w:rPr>
        <w:t>RP</w:t>
      </w:r>
      <w:r>
        <w:rPr>
          <w:rFonts w:hint="eastAsia"/>
        </w:rPr>
        <w:t>算法打乱子带顺序，对所有接纳用户在所有子带上的</w:t>
      </w:r>
      <w:r>
        <w:rPr>
          <w:rFonts w:hint="eastAsia"/>
        </w:rPr>
        <w:t>PF</w:t>
      </w:r>
      <w:r>
        <w:rPr>
          <w:rFonts w:hint="eastAsia"/>
        </w:rPr>
        <w:t>因子进行排序，从高到低取</w:t>
      </w:r>
      <w:r>
        <w:rPr>
          <w:rFonts w:hint="eastAsia"/>
        </w:rPr>
        <w:t>PF</w:t>
      </w:r>
      <w:r>
        <w:rPr>
          <w:rFonts w:hint="eastAsia"/>
        </w:rPr>
        <w:t>因子分配满足单载波特性的子带给用户，而</w:t>
      </w:r>
      <w:r>
        <w:rPr>
          <w:rFonts w:hint="eastAsia"/>
        </w:rPr>
        <w:t>norm PF</w:t>
      </w:r>
      <w:r>
        <w:rPr>
          <w:rFonts w:hint="eastAsia"/>
        </w:rPr>
        <w:t>算法则采用更为简单的逐子带分配法，在某个子带上算出所有接纳用户的</w:t>
      </w:r>
      <w:r>
        <w:rPr>
          <w:rFonts w:hint="eastAsia"/>
        </w:rPr>
        <w:t>PF</w:t>
      </w:r>
      <w:r>
        <w:rPr>
          <w:rFonts w:hint="eastAsia"/>
        </w:rPr>
        <w:t>因子，取满足单载波特性的最大者为调度用户。</w:t>
      </w:r>
      <w:r>
        <w:rPr>
          <w:rFonts w:hint="eastAsia"/>
        </w:rPr>
        <w:t>norm PF</w:t>
      </w:r>
      <w:r>
        <w:rPr>
          <w:rFonts w:hint="eastAsia"/>
        </w:rPr>
        <w:t>会产生某用户在某个子带上的信号质量特别好而由于按子带顺序调度到这个用户时不满足单载波特性而不能被调度到的情况，而该用户在</w:t>
      </w:r>
      <w:r>
        <w:rPr>
          <w:rFonts w:hint="eastAsia"/>
        </w:rPr>
        <w:t>RP</w:t>
      </w:r>
      <w:r>
        <w:rPr>
          <w:rFonts w:hint="eastAsia"/>
        </w:rPr>
        <w:t>算法中很可能由于信号质量非常好而排在</w:t>
      </w:r>
      <w:r>
        <w:rPr>
          <w:rFonts w:hint="eastAsia"/>
        </w:rPr>
        <w:t>PF</w:t>
      </w:r>
      <w:r>
        <w:rPr>
          <w:rFonts w:hint="eastAsia"/>
        </w:rPr>
        <w:t>因子集合的最前几个位置从而被调度到。这也可以从两个算法在</w:t>
      </w:r>
      <w:r>
        <w:rPr>
          <w:rFonts w:hint="eastAsia"/>
        </w:rPr>
        <w:t>HARQ</w:t>
      </w:r>
      <w:r>
        <w:rPr>
          <w:rFonts w:hint="eastAsia"/>
        </w:rPr>
        <w:t>上的差别看出来，即</w:t>
      </w:r>
      <w:r>
        <w:rPr>
          <w:rFonts w:hint="eastAsia"/>
        </w:rPr>
        <w:t>RP</w:t>
      </w:r>
      <w:r>
        <w:rPr>
          <w:rFonts w:hint="eastAsia"/>
        </w:rPr>
        <w:t>重传一定程度上好于</w:t>
      </w:r>
      <w:r>
        <w:rPr>
          <w:rFonts w:hint="eastAsia"/>
        </w:rPr>
        <w:t>norm PF</w:t>
      </w:r>
      <w:r>
        <w:rPr>
          <w:rFonts w:hint="eastAsia"/>
        </w:rPr>
        <w:t>。</w:t>
      </w:r>
    </w:p>
    <w:p w14:paraId="737081EA" w14:textId="77777777" w:rsidR="00B3787D" w:rsidRDefault="00B3787D" w:rsidP="00B3787D">
      <w:pPr>
        <w:ind w:left="420"/>
      </w:pPr>
      <w:r>
        <w:rPr>
          <w:rFonts w:hint="eastAsia"/>
        </w:rPr>
        <w:t>CASE2</w:t>
      </w:r>
      <w:r>
        <w:rPr>
          <w:rFonts w:hint="eastAsia"/>
        </w:rPr>
        <w:t>吞吐量仿真结果如下所示：</w:t>
      </w:r>
    </w:p>
    <w:p w14:paraId="3E34E153" w14:textId="77777777" w:rsidR="00B3787D" w:rsidRPr="008E7C96" w:rsidRDefault="00D27196" w:rsidP="00D27196">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24</w:t>
      </w:r>
      <w:r w:rsidR="006550EB">
        <w:fldChar w:fldCharType="end"/>
      </w:r>
      <w:r>
        <w:rPr>
          <w:rFonts w:hint="eastAsia"/>
        </w:rPr>
        <w:t xml:space="preserve"> </w:t>
      </w:r>
      <w:r w:rsidR="00B3787D">
        <w:rPr>
          <w:rFonts w:hint="eastAsia"/>
        </w:rPr>
        <w:t>CASE2</w:t>
      </w:r>
      <w:r w:rsidR="00B3787D">
        <w:rPr>
          <w:rFonts w:hint="eastAsia"/>
        </w:rPr>
        <w:t>吞吐量仿真结果</w:t>
      </w:r>
    </w:p>
    <w:tbl>
      <w:tblPr>
        <w:tblStyle w:val="ac"/>
        <w:tblW w:w="0" w:type="auto"/>
        <w:jc w:val="center"/>
        <w:tblLook w:val="04A0" w:firstRow="1" w:lastRow="0" w:firstColumn="1" w:lastColumn="0" w:noHBand="0" w:noVBand="1"/>
      </w:tblPr>
      <w:tblGrid>
        <w:gridCol w:w="1556"/>
        <w:gridCol w:w="1050"/>
        <w:gridCol w:w="1503"/>
      </w:tblGrid>
      <w:tr w:rsidR="00B3787D" w14:paraId="365E1F98" w14:textId="77777777" w:rsidTr="0014623F">
        <w:trPr>
          <w:jc w:val="center"/>
        </w:trPr>
        <w:tc>
          <w:tcPr>
            <w:tcW w:w="0" w:type="auto"/>
          </w:tcPr>
          <w:p w14:paraId="0DB4F59D" w14:textId="77777777" w:rsidR="00B3787D" w:rsidRDefault="00B3787D" w:rsidP="00F61A61">
            <w:r>
              <w:rPr>
                <w:rFonts w:hint="eastAsia"/>
              </w:rPr>
              <w:t>1Tx 2Rx(cpa)</w:t>
            </w:r>
          </w:p>
        </w:tc>
        <w:tc>
          <w:tcPr>
            <w:tcW w:w="0" w:type="auto"/>
          </w:tcPr>
          <w:p w14:paraId="723F2DF2" w14:textId="77777777" w:rsidR="00B3787D" w:rsidRDefault="00B3787D" w:rsidP="00F61A61">
            <w:r>
              <w:rPr>
                <w:rFonts w:hint="eastAsia"/>
              </w:rPr>
              <w:t>norm PF</w:t>
            </w:r>
          </w:p>
        </w:tc>
        <w:tc>
          <w:tcPr>
            <w:tcW w:w="0" w:type="auto"/>
          </w:tcPr>
          <w:p w14:paraId="7CD299AB" w14:textId="77777777" w:rsidR="00B3787D" w:rsidRDefault="00B3787D" w:rsidP="00F61A61">
            <w:r>
              <w:rPr>
                <w:rFonts w:hint="eastAsia"/>
              </w:rPr>
              <w:t>Round Robin</w:t>
            </w:r>
          </w:p>
        </w:tc>
      </w:tr>
      <w:tr w:rsidR="00B3787D" w14:paraId="07AA93A8" w14:textId="77777777" w:rsidTr="0014623F">
        <w:trPr>
          <w:jc w:val="center"/>
        </w:trPr>
        <w:tc>
          <w:tcPr>
            <w:tcW w:w="0" w:type="auto"/>
          </w:tcPr>
          <w:p w14:paraId="53EEE867" w14:textId="77777777" w:rsidR="00B3787D" w:rsidRDefault="00B3787D" w:rsidP="00F61A61">
            <w:r>
              <w:rPr>
                <w:rFonts w:hint="eastAsia"/>
              </w:rPr>
              <w:t>cell ave</w:t>
            </w:r>
          </w:p>
        </w:tc>
        <w:tc>
          <w:tcPr>
            <w:tcW w:w="0" w:type="auto"/>
          </w:tcPr>
          <w:p w14:paraId="0F569DA0" w14:textId="77777777" w:rsidR="00B3787D" w:rsidRDefault="00B3787D" w:rsidP="00F61A61">
            <w:r w:rsidRPr="00F20CD1">
              <w:rPr>
                <w:rFonts w:hint="eastAsia"/>
              </w:rPr>
              <w:t>0.</w:t>
            </w:r>
            <w:r w:rsidRPr="00F20CD1">
              <w:t xml:space="preserve"> 7513</w:t>
            </w:r>
          </w:p>
        </w:tc>
        <w:tc>
          <w:tcPr>
            <w:tcW w:w="0" w:type="auto"/>
          </w:tcPr>
          <w:p w14:paraId="08E9AD50" w14:textId="77777777" w:rsidR="00B3787D" w:rsidRDefault="00B3787D" w:rsidP="00F61A61">
            <w:r w:rsidRPr="00F20CD1">
              <w:rPr>
                <w:rFonts w:hint="eastAsia"/>
              </w:rPr>
              <w:t>0.</w:t>
            </w:r>
            <w:r w:rsidRPr="00F20CD1">
              <w:t xml:space="preserve"> 61</w:t>
            </w:r>
            <w:r w:rsidRPr="00F20CD1">
              <w:rPr>
                <w:rFonts w:hint="eastAsia"/>
              </w:rPr>
              <w:t>10</w:t>
            </w:r>
          </w:p>
        </w:tc>
      </w:tr>
      <w:tr w:rsidR="00B3787D" w14:paraId="64F6B12D" w14:textId="77777777" w:rsidTr="0014623F">
        <w:trPr>
          <w:jc w:val="center"/>
        </w:trPr>
        <w:tc>
          <w:tcPr>
            <w:tcW w:w="0" w:type="auto"/>
          </w:tcPr>
          <w:p w14:paraId="35EF5359" w14:textId="77777777" w:rsidR="00B3787D" w:rsidRDefault="00B3787D" w:rsidP="00F61A61">
            <w:r>
              <w:rPr>
                <w:rFonts w:hint="eastAsia"/>
              </w:rPr>
              <w:t>cell edge</w:t>
            </w:r>
          </w:p>
        </w:tc>
        <w:tc>
          <w:tcPr>
            <w:tcW w:w="0" w:type="auto"/>
          </w:tcPr>
          <w:p w14:paraId="395D4377" w14:textId="77777777" w:rsidR="00B3787D" w:rsidRDefault="00B3787D" w:rsidP="00F61A61">
            <w:r w:rsidRPr="00F20CD1">
              <w:t>0. 0267</w:t>
            </w:r>
          </w:p>
        </w:tc>
        <w:tc>
          <w:tcPr>
            <w:tcW w:w="0" w:type="auto"/>
          </w:tcPr>
          <w:p w14:paraId="49F206AB" w14:textId="77777777" w:rsidR="00B3787D" w:rsidRDefault="00B3787D" w:rsidP="00F61A61">
            <w:r w:rsidRPr="00F20CD1">
              <w:rPr>
                <w:rFonts w:hint="eastAsia"/>
              </w:rPr>
              <w:t>0.</w:t>
            </w:r>
            <w:r w:rsidRPr="00F20CD1">
              <w:t xml:space="preserve"> 0137</w:t>
            </w:r>
          </w:p>
        </w:tc>
      </w:tr>
    </w:tbl>
    <w:p w14:paraId="66F7EA21" w14:textId="77777777" w:rsidR="00B3787D" w:rsidRDefault="00B3787D" w:rsidP="00B3787D">
      <w:pPr>
        <w:ind w:left="420"/>
      </w:pPr>
      <w:r>
        <w:rPr>
          <w:rFonts w:hint="eastAsia"/>
        </w:rPr>
        <w:t>CASE2</w:t>
      </w:r>
      <w:r>
        <w:rPr>
          <w:rFonts w:hint="eastAsia"/>
        </w:rPr>
        <w:t>部分中间结果如下所示：</w:t>
      </w:r>
    </w:p>
    <w:p w14:paraId="4FDDEB93" w14:textId="77777777" w:rsidR="00B3787D" w:rsidRDefault="003A4670" w:rsidP="00B3787D">
      <w:pPr>
        <w:pStyle w:val="ad"/>
      </w:pPr>
      <w:r>
        <w:rPr>
          <w:rFonts w:hint="eastAsia"/>
        </w:rPr>
        <w:t>图表</w:t>
      </w:r>
      <w:r>
        <w:rPr>
          <w:rFonts w:hint="eastAsia"/>
        </w:rPr>
        <w:t xml:space="preserve"> 3.2</w:t>
      </w:r>
      <w:del w:id="603" w:author="李志成" w:date="2013-05-14T20:24:00Z">
        <w:r w:rsidDel="003A4670">
          <w:rPr>
            <w:rFonts w:hint="eastAsia"/>
          </w:rPr>
          <w:delText>图表</w:delText>
        </w:r>
      </w:del>
      <w:r>
        <w:rPr>
          <w:rFonts w:hint="eastAsia"/>
        </w:rPr>
        <w:t xml:space="preserve"> 3.2</w:t>
      </w:r>
      <w:del w:id="604" w:author="李志成" w:date="2013-05-14T20:24:00Z">
        <w:r w:rsidR="00B3787D" w:rsidDel="003A4670">
          <w:rPr>
            <w:rFonts w:hint="eastAsia"/>
          </w:rPr>
          <w:delText>图表</w:delText>
        </w:r>
      </w:del>
      <w:r w:rsidR="00B3787D">
        <w:rPr>
          <w:rFonts w:hint="eastAsia"/>
        </w:rPr>
        <w:t xml:space="preserve"> </w:t>
      </w:r>
      <w:ins w:id="605"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606"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607" w:author="李志成" w:date="2013-05-14T20:25:00Z">
        <w:r>
          <w:rPr>
            <w:noProof/>
          </w:rPr>
          <w:t>35</w:t>
        </w:r>
        <w:r>
          <w:fldChar w:fldCharType="end"/>
        </w:r>
      </w:ins>
      <w:del w:id="608"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38</w:delText>
        </w:r>
        <w:r w:rsidR="00D27196" w:rsidDel="003A4670">
          <w:fldChar w:fldCharType="end"/>
        </w:r>
      </w:del>
      <w:r w:rsidR="00B3787D">
        <w:rPr>
          <w:rFonts w:hint="eastAsia"/>
        </w:rPr>
        <w:t xml:space="preserve"> CASE2</w:t>
      </w:r>
      <w:r w:rsidR="00B3787D">
        <w:rPr>
          <w:rFonts w:hint="eastAsia"/>
        </w:rPr>
        <w:t>部分中间结果</w:t>
      </w:r>
    </w:p>
    <w:tbl>
      <w:tblPr>
        <w:tblStyle w:val="ac"/>
        <w:tblW w:w="0" w:type="auto"/>
        <w:jc w:val="center"/>
        <w:tblLook w:val="04A0" w:firstRow="1" w:lastRow="0" w:firstColumn="1" w:lastColumn="0" w:noHBand="0" w:noVBand="1"/>
      </w:tblPr>
      <w:tblGrid>
        <w:gridCol w:w="4343"/>
        <w:gridCol w:w="4343"/>
      </w:tblGrid>
      <w:tr w:rsidR="00B3787D" w14:paraId="6164413D" w14:textId="77777777" w:rsidTr="0014623F">
        <w:trPr>
          <w:jc w:val="center"/>
        </w:trPr>
        <w:tc>
          <w:tcPr>
            <w:tcW w:w="0" w:type="auto"/>
          </w:tcPr>
          <w:p w14:paraId="0FA33C59" w14:textId="77777777" w:rsidR="00B3787D" w:rsidRDefault="00B3787D" w:rsidP="00F61A61">
            <w:r>
              <w:rPr>
                <w:rFonts w:hint="eastAsia"/>
              </w:rPr>
              <w:t>norm PF</w:t>
            </w:r>
          </w:p>
        </w:tc>
        <w:tc>
          <w:tcPr>
            <w:tcW w:w="0" w:type="auto"/>
          </w:tcPr>
          <w:p w14:paraId="044EE2ED" w14:textId="77777777" w:rsidR="00B3787D" w:rsidRDefault="00B3787D" w:rsidP="00F61A61">
            <w:r>
              <w:rPr>
                <w:rFonts w:hint="eastAsia"/>
              </w:rPr>
              <w:t>Round Robin</w:t>
            </w:r>
          </w:p>
        </w:tc>
      </w:tr>
      <w:tr w:rsidR="00B3787D" w14:paraId="3188F421" w14:textId="77777777" w:rsidTr="0014623F">
        <w:trPr>
          <w:jc w:val="center"/>
        </w:trPr>
        <w:tc>
          <w:tcPr>
            <w:tcW w:w="0" w:type="auto"/>
            <w:gridSpan w:val="2"/>
          </w:tcPr>
          <w:p w14:paraId="5E27A244" w14:textId="77777777" w:rsidR="00B3787D" w:rsidRDefault="00B3787D" w:rsidP="00F61A61">
            <w:r>
              <w:rPr>
                <w:rFonts w:hint="eastAsia"/>
              </w:rPr>
              <w:t>吞吐量</w:t>
            </w:r>
            <w:r>
              <w:rPr>
                <w:rFonts w:hint="eastAsia"/>
              </w:rPr>
              <w:t>CDF</w:t>
            </w:r>
          </w:p>
        </w:tc>
      </w:tr>
      <w:tr w:rsidR="00B3787D" w14:paraId="50F87491" w14:textId="77777777" w:rsidTr="0014623F">
        <w:trPr>
          <w:jc w:val="center"/>
        </w:trPr>
        <w:tc>
          <w:tcPr>
            <w:tcW w:w="0" w:type="auto"/>
          </w:tcPr>
          <w:p w14:paraId="6E0A5F44" w14:textId="77777777" w:rsidR="00B3787D" w:rsidRDefault="003A04C8" w:rsidP="00F61A61">
            <w:r>
              <w:rPr>
                <w:noProof/>
              </w:rPr>
              <w:drawing>
                <wp:inline distT="0" distB="0" distL="0" distR="0" wp14:anchorId="04A1DBD2" wp14:editId="507ABD03">
                  <wp:extent cx="2401200" cy="1800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1EF5A645" w14:textId="77777777" w:rsidR="00B3787D" w:rsidRDefault="003A04C8" w:rsidP="00F61A61">
            <w:r>
              <w:rPr>
                <w:noProof/>
              </w:rPr>
              <w:drawing>
                <wp:inline distT="0" distB="0" distL="0" distR="0" wp14:anchorId="0FB1FF00" wp14:editId="3A904D7C">
                  <wp:extent cx="2401200" cy="180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B3787D" w14:paraId="23C4641F" w14:textId="77777777" w:rsidTr="0014623F">
        <w:trPr>
          <w:jc w:val="center"/>
        </w:trPr>
        <w:tc>
          <w:tcPr>
            <w:tcW w:w="0" w:type="auto"/>
            <w:gridSpan w:val="2"/>
          </w:tcPr>
          <w:p w14:paraId="669CADCC" w14:textId="77777777" w:rsidR="00B3787D" w:rsidRDefault="00B3787D" w:rsidP="00F61A61">
            <w:r>
              <w:rPr>
                <w:rFonts w:hint="eastAsia"/>
              </w:rPr>
              <w:t>HARQ</w:t>
            </w:r>
          </w:p>
        </w:tc>
      </w:tr>
      <w:tr w:rsidR="00B3787D" w14:paraId="732BC0B2" w14:textId="77777777" w:rsidTr="0014623F">
        <w:trPr>
          <w:jc w:val="center"/>
        </w:trPr>
        <w:tc>
          <w:tcPr>
            <w:tcW w:w="0" w:type="auto"/>
          </w:tcPr>
          <w:p w14:paraId="4041BA26" w14:textId="77777777" w:rsidR="00B3787D" w:rsidRDefault="003A04C8" w:rsidP="00F61A61">
            <w:r>
              <w:rPr>
                <w:noProof/>
              </w:rPr>
              <w:lastRenderedPageBreak/>
              <w:drawing>
                <wp:inline distT="0" distB="0" distL="0" distR="0" wp14:anchorId="4CF96783" wp14:editId="1704E1C9">
                  <wp:extent cx="2620800" cy="1800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2620800" cy="1800000"/>
                          </a:xfrm>
                          <a:prstGeom prst="rect">
                            <a:avLst/>
                          </a:prstGeom>
                          <a:noFill/>
                          <a:ln>
                            <a:noFill/>
                          </a:ln>
                        </pic:spPr>
                      </pic:pic>
                    </a:graphicData>
                  </a:graphic>
                </wp:inline>
              </w:drawing>
            </w:r>
          </w:p>
        </w:tc>
        <w:tc>
          <w:tcPr>
            <w:tcW w:w="0" w:type="auto"/>
          </w:tcPr>
          <w:p w14:paraId="348F292F" w14:textId="77777777" w:rsidR="00B3787D" w:rsidRDefault="003A04C8" w:rsidP="00F61A61">
            <w:r>
              <w:rPr>
                <w:noProof/>
              </w:rPr>
              <w:drawing>
                <wp:inline distT="0" distB="0" distL="0" distR="0" wp14:anchorId="3156A3A7" wp14:editId="63D10A05">
                  <wp:extent cx="2620800" cy="1800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8" cstate="print">
                            <a:extLst>
                              <a:ext uri="{28A0092B-C50C-407E-A947-70E740481C1C}">
                                <a14:useLocalDpi xmlns:a14="http://schemas.microsoft.com/office/drawing/2010/main" val="0"/>
                              </a:ext>
                            </a:extLst>
                          </a:blip>
                          <a:srcRect/>
                          <a:stretch>
                            <a:fillRect/>
                          </a:stretch>
                        </pic:blipFill>
                        <pic:spPr bwMode="auto">
                          <a:xfrm>
                            <a:off x="0" y="0"/>
                            <a:ext cx="2620800" cy="1800000"/>
                          </a:xfrm>
                          <a:prstGeom prst="rect">
                            <a:avLst/>
                          </a:prstGeom>
                          <a:noFill/>
                          <a:ln>
                            <a:noFill/>
                          </a:ln>
                        </pic:spPr>
                      </pic:pic>
                    </a:graphicData>
                  </a:graphic>
                </wp:inline>
              </w:drawing>
            </w:r>
          </w:p>
        </w:tc>
      </w:tr>
      <w:tr w:rsidR="00B3787D" w14:paraId="5308F71F" w14:textId="77777777" w:rsidTr="0014623F">
        <w:trPr>
          <w:jc w:val="center"/>
        </w:trPr>
        <w:tc>
          <w:tcPr>
            <w:tcW w:w="0" w:type="auto"/>
            <w:gridSpan w:val="2"/>
          </w:tcPr>
          <w:p w14:paraId="708C5796" w14:textId="77777777" w:rsidR="00B3787D" w:rsidRDefault="00B3787D" w:rsidP="00F61A61">
            <w:r>
              <w:rPr>
                <w:rFonts w:hint="eastAsia"/>
              </w:rPr>
              <w:t>MCS</w:t>
            </w:r>
          </w:p>
        </w:tc>
      </w:tr>
      <w:tr w:rsidR="00B3787D" w14:paraId="74AA4F3C" w14:textId="77777777" w:rsidTr="0014623F">
        <w:trPr>
          <w:jc w:val="center"/>
        </w:trPr>
        <w:tc>
          <w:tcPr>
            <w:tcW w:w="0" w:type="auto"/>
          </w:tcPr>
          <w:p w14:paraId="19FD542E" w14:textId="77777777" w:rsidR="00B3787D" w:rsidRDefault="003A04C8" w:rsidP="00F61A61">
            <w:r>
              <w:rPr>
                <w:noProof/>
              </w:rPr>
              <w:drawing>
                <wp:inline distT="0" distB="0" distL="0" distR="0" wp14:anchorId="657A3F2D" wp14:editId="1DD687A1">
                  <wp:extent cx="2401200" cy="1800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26931C1D" w14:textId="77777777" w:rsidR="00B3787D" w:rsidRDefault="003A04C8" w:rsidP="00F61A61">
            <w:r>
              <w:rPr>
                <w:noProof/>
              </w:rPr>
              <w:drawing>
                <wp:inline distT="0" distB="0" distL="0" distR="0" wp14:anchorId="4A1DDCA4" wp14:editId="76A65F69">
                  <wp:extent cx="2401200" cy="180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bl>
    <w:p w14:paraId="44AEB4AC" w14:textId="77777777" w:rsidR="00B3787D" w:rsidRDefault="00B3787D" w:rsidP="00B3787D">
      <w:pPr>
        <w:ind w:firstLine="420"/>
      </w:pPr>
      <w:r>
        <w:rPr>
          <w:rFonts w:hint="eastAsia"/>
        </w:rPr>
        <w:tab/>
      </w:r>
      <w:r>
        <w:rPr>
          <w:rFonts w:hint="eastAsia"/>
        </w:rPr>
        <w:t>从</w:t>
      </w:r>
      <w:r>
        <w:rPr>
          <w:rFonts w:hint="eastAsia"/>
        </w:rPr>
        <w:t>CASE2</w:t>
      </w:r>
      <w:r>
        <w:rPr>
          <w:rFonts w:hint="eastAsia"/>
        </w:rPr>
        <w:t>仿真结果可以看出，</w:t>
      </w:r>
      <w:r>
        <w:rPr>
          <w:rFonts w:hint="eastAsia"/>
        </w:rPr>
        <w:t>PF</w:t>
      </w:r>
      <w:r>
        <w:rPr>
          <w:rFonts w:hint="eastAsia"/>
        </w:rPr>
        <w:t>算法在吞吐量上</w:t>
      </w:r>
      <w:r w:rsidR="00E12E27">
        <w:rPr>
          <w:rFonts w:hint="eastAsia"/>
        </w:rPr>
        <w:t>优于</w:t>
      </w:r>
      <w:r>
        <w:rPr>
          <w:rFonts w:hint="eastAsia"/>
        </w:rPr>
        <w:t>轮询算法，尤其体现在边缘用户吞吐量上有</w:t>
      </w:r>
      <w:r>
        <w:rPr>
          <w:rFonts w:hint="eastAsia"/>
        </w:rPr>
        <w:t>95%</w:t>
      </w:r>
      <w:r>
        <w:rPr>
          <w:rFonts w:hint="eastAsia"/>
        </w:rPr>
        <w:t>的增益，平均用户吞吐量上有</w:t>
      </w:r>
      <w:r>
        <w:rPr>
          <w:rFonts w:hint="eastAsia"/>
        </w:rPr>
        <w:t>23%</w:t>
      </w:r>
      <w:r>
        <w:rPr>
          <w:rFonts w:hint="eastAsia"/>
        </w:rPr>
        <w:t>的增益。这是由于</w:t>
      </w:r>
      <w:r>
        <w:rPr>
          <w:rFonts w:hint="eastAsia"/>
        </w:rPr>
        <w:t>PF</w:t>
      </w:r>
      <w:r>
        <w:rPr>
          <w:rFonts w:hint="eastAsia"/>
        </w:rPr>
        <w:t>算法提供在系统吞吐量和用户公平性的折中，相对于轮询算法在满足用户公平性的同时最大化系统吞吐量。</w:t>
      </w:r>
    </w:p>
    <w:p w14:paraId="7D55F855" w14:textId="77777777" w:rsidR="00442C81" w:rsidRDefault="00442C81" w:rsidP="00442C81">
      <w:pPr>
        <w:pStyle w:val="3"/>
      </w:pPr>
      <w:bookmarkStart w:id="609" w:name="_Toc344200335"/>
      <w:r>
        <w:rPr>
          <w:rFonts w:hint="eastAsia"/>
        </w:rPr>
        <w:t>上行不同天线性能比较仿真结果与分析</w:t>
      </w:r>
      <w:bookmarkEnd w:id="609"/>
    </w:p>
    <w:p w14:paraId="6624CA84" w14:textId="77777777" w:rsidR="00442C81" w:rsidRDefault="00442C81" w:rsidP="009D7DCE">
      <w:pPr>
        <w:ind w:firstLine="420"/>
      </w:pPr>
      <w:r>
        <w:rPr>
          <w:rFonts w:hint="eastAsia"/>
        </w:rPr>
        <w:t>为比较不同配置天线的性能，进行一下两组仿真：</w:t>
      </w:r>
    </w:p>
    <w:p w14:paraId="2C7A0AB0" w14:textId="77777777" w:rsidR="00545699" w:rsidRDefault="00545699" w:rsidP="00545699">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25</w:t>
      </w:r>
      <w:r w:rsidR="006550EB">
        <w:fldChar w:fldCharType="end"/>
      </w:r>
      <w:r>
        <w:rPr>
          <w:rFonts w:hint="eastAsia"/>
        </w:rPr>
        <w:t xml:space="preserve"> </w:t>
      </w:r>
      <w:r>
        <w:rPr>
          <w:rFonts w:hint="eastAsia"/>
        </w:rPr>
        <w:t>不同天线配置仿真</w:t>
      </w:r>
      <w:r>
        <w:rPr>
          <w:rFonts w:hint="eastAsia"/>
        </w:rPr>
        <w:t>CASE</w:t>
      </w:r>
    </w:p>
    <w:tbl>
      <w:tblPr>
        <w:tblStyle w:val="ac"/>
        <w:tblW w:w="0" w:type="auto"/>
        <w:jc w:val="center"/>
        <w:tblLook w:val="04A0" w:firstRow="1" w:lastRow="0" w:firstColumn="1" w:lastColumn="0" w:noHBand="0" w:noVBand="1"/>
      </w:tblPr>
      <w:tblGrid>
        <w:gridCol w:w="1213"/>
        <w:gridCol w:w="2513"/>
      </w:tblGrid>
      <w:tr w:rsidR="00442C81" w14:paraId="5B43B938" w14:textId="77777777" w:rsidTr="0014623F">
        <w:trPr>
          <w:jc w:val="center"/>
        </w:trPr>
        <w:tc>
          <w:tcPr>
            <w:tcW w:w="1213" w:type="dxa"/>
          </w:tcPr>
          <w:p w14:paraId="60F8C885" w14:textId="77777777" w:rsidR="00442C81" w:rsidRDefault="00442C81" w:rsidP="005162D8">
            <w:r>
              <w:rPr>
                <w:rFonts w:hint="eastAsia"/>
              </w:rPr>
              <w:t>CASE 1</w:t>
            </w:r>
          </w:p>
        </w:tc>
        <w:tc>
          <w:tcPr>
            <w:tcW w:w="2513" w:type="dxa"/>
          </w:tcPr>
          <w:p w14:paraId="43317434" w14:textId="77777777" w:rsidR="00442C81" w:rsidRDefault="00442C81" w:rsidP="005162D8">
            <w:r>
              <w:rPr>
                <w:rFonts w:hint="eastAsia"/>
              </w:rPr>
              <w:t>ULA</w:t>
            </w:r>
            <w:r>
              <w:rPr>
                <w:rFonts w:hint="eastAsia"/>
              </w:rPr>
              <w:t>与</w:t>
            </w:r>
            <w:r>
              <w:rPr>
                <w:rFonts w:hint="eastAsia"/>
              </w:rPr>
              <w:t>CPA</w:t>
            </w:r>
            <w:r>
              <w:rPr>
                <w:rFonts w:hint="eastAsia"/>
              </w:rPr>
              <w:t>比较</w:t>
            </w:r>
          </w:p>
        </w:tc>
      </w:tr>
      <w:tr w:rsidR="00442C81" w14:paraId="1EBE6548" w14:textId="77777777" w:rsidTr="0014623F">
        <w:trPr>
          <w:jc w:val="center"/>
        </w:trPr>
        <w:tc>
          <w:tcPr>
            <w:tcW w:w="1213" w:type="dxa"/>
          </w:tcPr>
          <w:p w14:paraId="50257A60" w14:textId="77777777" w:rsidR="00442C81" w:rsidRDefault="00442C81" w:rsidP="005162D8">
            <w:r>
              <w:rPr>
                <w:rFonts w:hint="eastAsia"/>
              </w:rPr>
              <w:t>CASE 2</w:t>
            </w:r>
          </w:p>
        </w:tc>
        <w:tc>
          <w:tcPr>
            <w:tcW w:w="2513" w:type="dxa"/>
          </w:tcPr>
          <w:p w14:paraId="48D49755" w14:textId="77777777" w:rsidR="00442C81" w:rsidRDefault="00442C81" w:rsidP="005162D8">
            <w:r>
              <w:rPr>
                <w:rFonts w:hint="eastAsia"/>
              </w:rPr>
              <w:t>双极化与四极化比较</w:t>
            </w:r>
          </w:p>
        </w:tc>
      </w:tr>
    </w:tbl>
    <w:p w14:paraId="094046FD" w14:textId="77777777" w:rsidR="00442C81" w:rsidRDefault="00442C81" w:rsidP="00442C81">
      <w:pPr>
        <w:ind w:firstLine="420"/>
      </w:pPr>
      <w:r>
        <w:rPr>
          <w:rFonts w:hint="eastAsia"/>
        </w:rPr>
        <w:t>为比较</w:t>
      </w:r>
      <w:r>
        <w:rPr>
          <w:rFonts w:hint="eastAsia"/>
        </w:rPr>
        <w:t>ULA(Uniform Linear Array)</w:t>
      </w:r>
      <w:r>
        <w:rPr>
          <w:rFonts w:hint="eastAsia"/>
        </w:rPr>
        <w:t>和</w:t>
      </w:r>
      <w:r>
        <w:rPr>
          <w:rFonts w:hint="eastAsia"/>
        </w:rPr>
        <w:t>CPA(Cross Polarized Array)</w:t>
      </w:r>
      <w:r>
        <w:rPr>
          <w:rFonts w:hint="eastAsia"/>
        </w:rPr>
        <w:t>天线的性能差别，</w:t>
      </w:r>
      <w:r>
        <w:rPr>
          <w:rFonts w:hint="eastAsia"/>
        </w:rPr>
        <w:t>CASE1</w:t>
      </w:r>
      <w:r>
        <w:rPr>
          <w:rFonts w:hint="eastAsia"/>
        </w:rPr>
        <w:t>仿真采用理想</w:t>
      </w:r>
      <w:r>
        <w:rPr>
          <w:rFonts w:hint="eastAsia"/>
        </w:rPr>
        <w:t>0</w:t>
      </w:r>
      <w:r>
        <w:rPr>
          <w:rFonts w:hint="eastAsia"/>
        </w:rPr>
        <w:t>延时，即调度延时为</w:t>
      </w:r>
      <w:r>
        <w:rPr>
          <w:rFonts w:hint="eastAsia"/>
        </w:rPr>
        <w:t>0</w:t>
      </w:r>
      <w:r>
        <w:rPr>
          <w:rFonts w:hint="eastAsia"/>
        </w:rPr>
        <w:t>，调度后重新根据调度结果计算干扰，重新计算载干比，选择</w:t>
      </w:r>
      <w:r>
        <w:rPr>
          <w:rFonts w:hint="eastAsia"/>
        </w:rPr>
        <w:t>MCS</w:t>
      </w:r>
      <w:r>
        <w:rPr>
          <w:rFonts w:hint="eastAsia"/>
        </w:rPr>
        <w:t>。</w:t>
      </w:r>
      <w:r>
        <w:rPr>
          <w:rFonts w:hint="eastAsia"/>
        </w:rPr>
        <w:t>BS</w:t>
      </w:r>
      <w:r>
        <w:rPr>
          <w:rFonts w:hint="eastAsia"/>
        </w:rPr>
        <w:t>天线间距</w:t>
      </w:r>
      <w:r>
        <w:rPr>
          <w:rFonts w:hint="eastAsia"/>
        </w:rPr>
        <w:t>0.5</w:t>
      </w:r>
      <w:r w:rsidRPr="0095278D">
        <w:rPr>
          <w:position w:val="-6"/>
        </w:rPr>
        <w:object w:dxaOrig="220" w:dyaOrig="279" w14:anchorId="67A72532">
          <v:shape id="_x0000_i1365" type="#_x0000_t75" style="width:9.75pt;height:15pt" o:ole="">
            <v:imagedata r:id="rId821" o:title=""/>
          </v:shape>
          <o:OLEObject Type="Embed" ProgID="Equation.DSMT4" ShapeID="_x0000_i1365" DrawAspect="Content" ObjectID="_1524383640" r:id="rId822"/>
        </w:object>
      </w:r>
      <w:r>
        <w:rPr>
          <w:rFonts w:hint="eastAsia"/>
        </w:rPr>
        <w:t>。</w:t>
      </w:r>
    </w:p>
    <w:p w14:paraId="01F0047F" w14:textId="77777777" w:rsidR="00442C81" w:rsidRDefault="00442C81" w:rsidP="00442C81">
      <w:pPr>
        <w:ind w:firstLine="420"/>
      </w:pPr>
      <w:r>
        <w:rPr>
          <w:rFonts w:hint="eastAsia"/>
        </w:rPr>
        <w:lastRenderedPageBreak/>
        <w:t>CASE1</w:t>
      </w:r>
      <w:r>
        <w:rPr>
          <w:rFonts w:hint="eastAsia"/>
        </w:rPr>
        <w:t>仿真结果如下所示：</w:t>
      </w:r>
    </w:p>
    <w:p w14:paraId="6FE93288" w14:textId="77777777" w:rsidR="00545699" w:rsidRDefault="00545699" w:rsidP="00545699">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26</w:t>
      </w:r>
      <w:r w:rsidR="006550EB">
        <w:fldChar w:fldCharType="end"/>
      </w:r>
      <w:r>
        <w:rPr>
          <w:rFonts w:hint="eastAsia"/>
        </w:rPr>
        <w:t xml:space="preserve"> CASE1</w:t>
      </w:r>
      <w:r>
        <w:rPr>
          <w:rFonts w:hint="eastAsia"/>
        </w:rPr>
        <w:t>仿真结果</w:t>
      </w:r>
    </w:p>
    <w:tbl>
      <w:tblPr>
        <w:tblStyle w:val="ac"/>
        <w:tblW w:w="0" w:type="auto"/>
        <w:jc w:val="center"/>
        <w:tblLook w:val="04A0" w:firstRow="1" w:lastRow="0" w:firstColumn="1" w:lastColumn="0" w:noHBand="0" w:noVBand="1"/>
      </w:tblPr>
      <w:tblGrid>
        <w:gridCol w:w="1416"/>
        <w:gridCol w:w="1069"/>
        <w:gridCol w:w="1172"/>
      </w:tblGrid>
      <w:tr w:rsidR="00442C81" w14:paraId="0AEE24B4" w14:textId="77777777" w:rsidTr="0014623F">
        <w:trPr>
          <w:jc w:val="center"/>
        </w:trPr>
        <w:tc>
          <w:tcPr>
            <w:tcW w:w="1416" w:type="dxa"/>
          </w:tcPr>
          <w:p w14:paraId="604486AA" w14:textId="77777777" w:rsidR="00442C81" w:rsidRDefault="00442C81" w:rsidP="005162D8">
            <w:r>
              <w:rPr>
                <w:rFonts w:hint="eastAsia"/>
              </w:rPr>
              <w:t>1Tx 2Rx</w:t>
            </w:r>
          </w:p>
        </w:tc>
        <w:tc>
          <w:tcPr>
            <w:tcW w:w="1069" w:type="dxa"/>
          </w:tcPr>
          <w:p w14:paraId="3FEF10E2" w14:textId="77777777" w:rsidR="00442C81" w:rsidRDefault="00442C81" w:rsidP="005162D8">
            <w:r>
              <w:rPr>
                <w:rFonts w:hint="eastAsia"/>
              </w:rPr>
              <w:t>ULA</w:t>
            </w:r>
          </w:p>
        </w:tc>
        <w:tc>
          <w:tcPr>
            <w:tcW w:w="1172" w:type="dxa"/>
          </w:tcPr>
          <w:p w14:paraId="516781DF" w14:textId="77777777" w:rsidR="00442C81" w:rsidRDefault="00442C81" w:rsidP="005162D8">
            <w:r>
              <w:rPr>
                <w:rFonts w:hint="eastAsia"/>
              </w:rPr>
              <w:t>CPA</w:t>
            </w:r>
          </w:p>
        </w:tc>
      </w:tr>
      <w:tr w:rsidR="00442C81" w14:paraId="707F7F90" w14:textId="77777777" w:rsidTr="0014623F">
        <w:trPr>
          <w:jc w:val="center"/>
        </w:trPr>
        <w:tc>
          <w:tcPr>
            <w:tcW w:w="1416" w:type="dxa"/>
          </w:tcPr>
          <w:p w14:paraId="6D02B4F3" w14:textId="77777777" w:rsidR="00442C81" w:rsidRDefault="00442C81" w:rsidP="005162D8">
            <w:r w:rsidRPr="009039EA">
              <w:rPr>
                <w:rFonts w:hint="eastAsia"/>
              </w:rPr>
              <w:t>cell ave</w:t>
            </w:r>
          </w:p>
        </w:tc>
        <w:tc>
          <w:tcPr>
            <w:tcW w:w="1069" w:type="dxa"/>
          </w:tcPr>
          <w:p w14:paraId="1BE4CAE3" w14:textId="77777777" w:rsidR="00442C81" w:rsidRDefault="00442C81" w:rsidP="005162D8">
            <w:r w:rsidRPr="009039EA">
              <w:t>1.8208</w:t>
            </w:r>
          </w:p>
        </w:tc>
        <w:tc>
          <w:tcPr>
            <w:tcW w:w="1172" w:type="dxa"/>
          </w:tcPr>
          <w:p w14:paraId="33481CA4" w14:textId="77777777" w:rsidR="00442C81" w:rsidRDefault="00442C81" w:rsidP="005162D8">
            <w:r w:rsidRPr="009039EA">
              <w:t>1.5620</w:t>
            </w:r>
          </w:p>
        </w:tc>
      </w:tr>
      <w:tr w:rsidR="00442C81" w14:paraId="399EC7A4" w14:textId="77777777" w:rsidTr="0014623F">
        <w:trPr>
          <w:jc w:val="center"/>
        </w:trPr>
        <w:tc>
          <w:tcPr>
            <w:tcW w:w="1416" w:type="dxa"/>
          </w:tcPr>
          <w:p w14:paraId="664DBC29" w14:textId="77777777" w:rsidR="00442C81" w:rsidRDefault="00442C81" w:rsidP="005162D8">
            <w:r w:rsidRPr="009039EA">
              <w:rPr>
                <w:rFonts w:hint="eastAsia"/>
              </w:rPr>
              <w:t>cell edge</w:t>
            </w:r>
          </w:p>
        </w:tc>
        <w:tc>
          <w:tcPr>
            <w:tcW w:w="1069" w:type="dxa"/>
          </w:tcPr>
          <w:p w14:paraId="4F384CAE" w14:textId="77777777" w:rsidR="00442C81" w:rsidRDefault="00442C81" w:rsidP="005162D8">
            <w:r w:rsidRPr="009039EA">
              <w:t>0.0665</w:t>
            </w:r>
          </w:p>
        </w:tc>
        <w:tc>
          <w:tcPr>
            <w:tcW w:w="1172" w:type="dxa"/>
          </w:tcPr>
          <w:p w14:paraId="3DE29C9B" w14:textId="77777777" w:rsidR="00442C81" w:rsidRDefault="00442C81" w:rsidP="005162D8">
            <w:r w:rsidRPr="009039EA">
              <w:t>0.0594</w:t>
            </w:r>
          </w:p>
        </w:tc>
      </w:tr>
    </w:tbl>
    <w:p w14:paraId="1B5DB68C" w14:textId="77777777" w:rsidR="00442C81" w:rsidRDefault="00442C81" w:rsidP="00442C81">
      <w:pPr>
        <w:ind w:firstLine="420"/>
      </w:pPr>
      <w:r>
        <w:rPr>
          <w:rFonts w:hint="eastAsia"/>
        </w:rPr>
        <w:t>CASE1</w:t>
      </w:r>
      <w:r>
        <w:rPr>
          <w:rFonts w:hint="eastAsia"/>
        </w:rPr>
        <w:t>部分中间结果：</w:t>
      </w:r>
    </w:p>
    <w:p w14:paraId="7530D5C6" w14:textId="77777777" w:rsidR="00545699" w:rsidRDefault="003A4670" w:rsidP="00D27196">
      <w:pPr>
        <w:pStyle w:val="ad"/>
      </w:pPr>
      <w:r>
        <w:rPr>
          <w:rFonts w:hint="eastAsia"/>
        </w:rPr>
        <w:t>图表</w:t>
      </w:r>
      <w:r>
        <w:rPr>
          <w:rFonts w:hint="eastAsia"/>
        </w:rPr>
        <w:t xml:space="preserve"> 3.2</w:t>
      </w:r>
      <w:del w:id="610" w:author="李志成" w:date="2013-05-14T20:24:00Z">
        <w:r w:rsidDel="003A4670">
          <w:rPr>
            <w:rFonts w:hint="eastAsia"/>
          </w:rPr>
          <w:delText>图表</w:delText>
        </w:r>
      </w:del>
      <w:r>
        <w:rPr>
          <w:rFonts w:hint="eastAsia"/>
        </w:rPr>
        <w:t xml:space="preserve"> 3.2</w:t>
      </w:r>
      <w:del w:id="611" w:author="李志成" w:date="2013-05-14T20:24:00Z">
        <w:r w:rsidR="00D27196" w:rsidDel="003A4670">
          <w:rPr>
            <w:rFonts w:hint="eastAsia"/>
          </w:rPr>
          <w:delText>图表</w:delText>
        </w:r>
      </w:del>
      <w:r w:rsidR="00D27196">
        <w:rPr>
          <w:rFonts w:hint="eastAsia"/>
        </w:rPr>
        <w:t xml:space="preserve"> </w:t>
      </w:r>
      <w:ins w:id="612"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613"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614" w:author="李志成" w:date="2013-05-14T20:25:00Z">
        <w:r>
          <w:rPr>
            <w:noProof/>
          </w:rPr>
          <w:t>36</w:t>
        </w:r>
        <w:r>
          <w:fldChar w:fldCharType="end"/>
        </w:r>
      </w:ins>
      <w:del w:id="615"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39</w:delText>
        </w:r>
        <w:r w:rsidR="00D27196" w:rsidDel="003A4670">
          <w:fldChar w:fldCharType="end"/>
        </w:r>
      </w:del>
      <w:r w:rsidR="00D27196">
        <w:rPr>
          <w:rFonts w:hint="eastAsia"/>
        </w:rPr>
        <w:t xml:space="preserve"> </w:t>
      </w:r>
      <w:r w:rsidR="00545699">
        <w:rPr>
          <w:rFonts w:hint="eastAsia"/>
        </w:rPr>
        <w:t>CASE1</w:t>
      </w:r>
      <w:r w:rsidR="00545699">
        <w:rPr>
          <w:rFonts w:hint="eastAsia"/>
        </w:rPr>
        <w:t>部分中间结果</w:t>
      </w:r>
    </w:p>
    <w:tbl>
      <w:tblPr>
        <w:tblStyle w:val="ac"/>
        <w:tblW w:w="0" w:type="auto"/>
        <w:jc w:val="center"/>
        <w:tblLook w:val="04A0" w:firstRow="1" w:lastRow="0" w:firstColumn="1" w:lastColumn="0" w:noHBand="0" w:noVBand="1"/>
      </w:tblPr>
      <w:tblGrid>
        <w:gridCol w:w="3991"/>
        <w:gridCol w:w="3991"/>
      </w:tblGrid>
      <w:tr w:rsidR="00442C81" w14:paraId="5235E2E7" w14:textId="77777777" w:rsidTr="0014623F">
        <w:trPr>
          <w:jc w:val="center"/>
        </w:trPr>
        <w:tc>
          <w:tcPr>
            <w:tcW w:w="0" w:type="auto"/>
          </w:tcPr>
          <w:p w14:paraId="6D86009E" w14:textId="77777777" w:rsidR="00442C81" w:rsidRDefault="00442C81" w:rsidP="005162D8">
            <w:r>
              <w:rPr>
                <w:rFonts w:hint="eastAsia"/>
              </w:rPr>
              <w:t>ULA</w:t>
            </w:r>
          </w:p>
        </w:tc>
        <w:tc>
          <w:tcPr>
            <w:tcW w:w="0" w:type="auto"/>
          </w:tcPr>
          <w:p w14:paraId="48D2989F" w14:textId="77777777" w:rsidR="00442C81" w:rsidRDefault="00442C81" w:rsidP="005162D8">
            <w:r>
              <w:rPr>
                <w:rFonts w:hint="eastAsia"/>
              </w:rPr>
              <w:t>CPA</w:t>
            </w:r>
          </w:p>
        </w:tc>
      </w:tr>
      <w:tr w:rsidR="00442C81" w14:paraId="7AA7A0B9" w14:textId="77777777" w:rsidTr="0014623F">
        <w:trPr>
          <w:jc w:val="center"/>
        </w:trPr>
        <w:tc>
          <w:tcPr>
            <w:tcW w:w="0" w:type="auto"/>
            <w:gridSpan w:val="2"/>
          </w:tcPr>
          <w:p w14:paraId="784E9B45" w14:textId="77777777" w:rsidR="00442C81" w:rsidRDefault="00442C81" w:rsidP="005162D8">
            <w:r>
              <w:rPr>
                <w:rFonts w:hint="eastAsia"/>
              </w:rPr>
              <w:t>吞吐量</w:t>
            </w:r>
            <w:r>
              <w:rPr>
                <w:rFonts w:hint="eastAsia"/>
              </w:rPr>
              <w:t>CDF</w:t>
            </w:r>
          </w:p>
        </w:tc>
      </w:tr>
      <w:tr w:rsidR="00442C81" w14:paraId="76727DB4" w14:textId="77777777" w:rsidTr="0014623F">
        <w:trPr>
          <w:jc w:val="center"/>
        </w:trPr>
        <w:tc>
          <w:tcPr>
            <w:tcW w:w="0" w:type="auto"/>
          </w:tcPr>
          <w:p w14:paraId="0BCDC063" w14:textId="77777777" w:rsidR="00442C81" w:rsidRDefault="003A04C8" w:rsidP="005162D8">
            <w:r>
              <w:rPr>
                <w:noProof/>
              </w:rPr>
              <w:drawing>
                <wp:inline distT="0" distB="0" distL="0" distR="0" wp14:anchorId="124AD84B" wp14:editId="5C5862A7">
                  <wp:extent cx="2397600" cy="180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c>
          <w:tcPr>
            <w:tcW w:w="0" w:type="auto"/>
          </w:tcPr>
          <w:p w14:paraId="6F5A4E15" w14:textId="77777777" w:rsidR="00442C81" w:rsidRDefault="003A04C8" w:rsidP="005162D8">
            <w:r>
              <w:rPr>
                <w:noProof/>
              </w:rPr>
              <w:drawing>
                <wp:inline distT="0" distB="0" distL="0" distR="0" wp14:anchorId="45CD7D5B" wp14:editId="774ED9FB">
                  <wp:extent cx="2397600" cy="180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r>
      <w:tr w:rsidR="00442C81" w14:paraId="2CEF5F75" w14:textId="77777777" w:rsidTr="0014623F">
        <w:trPr>
          <w:jc w:val="center"/>
        </w:trPr>
        <w:tc>
          <w:tcPr>
            <w:tcW w:w="0" w:type="auto"/>
            <w:gridSpan w:val="2"/>
          </w:tcPr>
          <w:p w14:paraId="214D48D2" w14:textId="77777777" w:rsidR="00442C81" w:rsidRDefault="00442C81" w:rsidP="005162D8">
            <w:r>
              <w:rPr>
                <w:rFonts w:hint="eastAsia"/>
              </w:rPr>
              <w:t>MCS</w:t>
            </w:r>
          </w:p>
        </w:tc>
      </w:tr>
      <w:tr w:rsidR="00442C81" w14:paraId="6D57DE22" w14:textId="77777777" w:rsidTr="0014623F">
        <w:trPr>
          <w:jc w:val="center"/>
        </w:trPr>
        <w:tc>
          <w:tcPr>
            <w:tcW w:w="0" w:type="auto"/>
          </w:tcPr>
          <w:p w14:paraId="762DC3B2" w14:textId="77777777" w:rsidR="00442C81" w:rsidRDefault="003A04C8" w:rsidP="005162D8">
            <w:r>
              <w:rPr>
                <w:noProof/>
              </w:rPr>
              <w:drawing>
                <wp:inline distT="0" distB="0" distL="0" distR="0" wp14:anchorId="270D6ECB" wp14:editId="496017EB">
                  <wp:extent cx="2397600" cy="180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c>
          <w:tcPr>
            <w:tcW w:w="0" w:type="auto"/>
          </w:tcPr>
          <w:p w14:paraId="54B98CB5" w14:textId="77777777" w:rsidR="00442C81" w:rsidRDefault="003A04C8" w:rsidP="005162D8">
            <w:r>
              <w:rPr>
                <w:noProof/>
              </w:rPr>
              <w:drawing>
                <wp:inline distT="0" distB="0" distL="0" distR="0" wp14:anchorId="068278BA" wp14:editId="565E2FB1">
                  <wp:extent cx="2397600" cy="180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r>
      <w:tr w:rsidR="00442C81" w14:paraId="783FA0C0" w14:textId="77777777" w:rsidTr="0014623F">
        <w:trPr>
          <w:jc w:val="center"/>
        </w:trPr>
        <w:tc>
          <w:tcPr>
            <w:tcW w:w="0" w:type="auto"/>
            <w:gridSpan w:val="2"/>
          </w:tcPr>
          <w:p w14:paraId="5EF1AB25" w14:textId="77777777" w:rsidR="00442C81" w:rsidRDefault="00442C81" w:rsidP="005162D8">
            <w:r>
              <w:rPr>
                <w:rFonts w:hint="eastAsia"/>
              </w:rPr>
              <w:t>HARQ</w:t>
            </w:r>
          </w:p>
        </w:tc>
      </w:tr>
      <w:tr w:rsidR="00442C81" w14:paraId="1B67DDCD" w14:textId="77777777" w:rsidTr="0014623F">
        <w:trPr>
          <w:jc w:val="center"/>
        </w:trPr>
        <w:tc>
          <w:tcPr>
            <w:tcW w:w="0" w:type="auto"/>
          </w:tcPr>
          <w:p w14:paraId="3C06DEAF" w14:textId="77777777" w:rsidR="00442C81" w:rsidRDefault="003A04C8" w:rsidP="005162D8">
            <w:r>
              <w:rPr>
                <w:noProof/>
              </w:rPr>
              <w:lastRenderedPageBreak/>
              <w:drawing>
                <wp:inline distT="0" distB="0" distL="0" distR="0" wp14:anchorId="76587503" wp14:editId="3A8DDA84">
                  <wp:extent cx="2307600" cy="180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c>
          <w:tcPr>
            <w:tcW w:w="0" w:type="auto"/>
          </w:tcPr>
          <w:p w14:paraId="6E99C001" w14:textId="77777777" w:rsidR="00442C81" w:rsidRDefault="003A04C8" w:rsidP="005162D8">
            <w:r>
              <w:rPr>
                <w:noProof/>
              </w:rPr>
              <w:drawing>
                <wp:inline distT="0" distB="0" distL="0" distR="0" wp14:anchorId="6F04DF7A" wp14:editId="28FE503F">
                  <wp:extent cx="2307600" cy="180000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r>
      <w:tr w:rsidR="00442C81" w14:paraId="04A7FC42" w14:textId="77777777" w:rsidTr="0014623F">
        <w:trPr>
          <w:jc w:val="center"/>
        </w:trPr>
        <w:tc>
          <w:tcPr>
            <w:tcW w:w="0" w:type="auto"/>
            <w:gridSpan w:val="2"/>
          </w:tcPr>
          <w:p w14:paraId="7AB4C9A0" w14:textId="77777777" w:rsidR="00442C81" w:rsidRDefault="00442C81" w:rsidP="005162D8">
            <w:r>
              <w:rPr>
                <w:rFonts w:hint="eastAsia"/>
              </w:rPr>
              <w:t>上行每用户平均载干比</w:t>
            </w:r>
          </w:p>
        </w:tc>
      </w:tr>
      <w:tr w:rsidR="00442C81" w14:paraId="647ED3B5" w14:textId="77777777" w:rsidTr="0014623F">
        <w:trPr>
          <w:jc w:val="center"/>
        </w:trPr>
        <w:tc>
          <w:tcPr>
            <w:tcW w:w="0" w:type="auto"/>
          </w:tcPr>
          <w:p w14:paraId="3B8530A4" w14:textId="77777777" w:rsidR="00442C81" w:rsidRPr="00BA4834" w:rsidRDefault="003A04C8" w:rsidP="005162D8">
            <w:r>
              <w:rPr>
                <w:noProof/>
              </w:rPr>
              <w:drawing>
                <wp:inline distT="0" distB="0" distL="0" distR="0" wp14:anchorId="3F593D5B" wp14:editId="5D9395F0">
                  <wp:extent cx="2397600" cy="180000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c>
          <w:tcPr>
            <w:tcW w:w="0" w:type="auto"/>
          </w:tcPr>
          <w:p w14:paraId="7FA7D40C" w14:textId="77777777" w:rsidR="00442C81" w:rsidRDefault="003A04C8" w:rsidP="005162D8">
            <w:r>
              <w:rPr>
                <w:noProof/>
              </w:rPr>
              <w:drawing>
                <wp:inline distT="0" distB="0" distL="0" distR="0" wp14:anchorId="01EBF5C7" wp14:editId="544081BF">
                  <wp:extent cx="2397600" cy="18000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r>
      <w:tr w:rsidR="00442C81" w14:paraId="6060DD37" w14:textId="77777777" w:rsidTr="0014623F">
        <w:trPr>
          <w:jc w:val="center"/>
        </w:trPr>
        <w:tc>
          <w:tcPr>
            <w:tcW w:w="0" w:type="auto"/>
            <w:gridSpan w:val="2"/>
          </w:tcPr>
          <w:p w14:paraId="708CB0A0" w14:textId="77777777" w:rsidR="00442C81" w:rsidRDefault="00442C81" w:rsidP="005162D8">
            <w:r>
              <w:rPr>
                <w:rFonts w:hint="eastAsia"/>
              </w:rPr>
              <w:t>DL Geometry</w:t>
            </w:r>
          </w:p>
        </w:tc>
      </w:tr>
      <w:tr w:rsidR="00442C81" w14:paraId="41349BE8" w14:textId="77777777" w:rsidTr="0014623F">
        <w:trPr>
          <w:jc w:val="center"/>
        </w:trPr>
        <w:tc>
          <w:tcPr>
            <w:tcW w:w="0" w:type="auto"/>
          </w:tcPr>
          <w:p w14:paraId="7F1360D1" w14:textId="77777777" w:rsidR="00442C81" w:rsidRDefault="003A04C8" w:rsidP="005162D8">
            <w:r>
              <w:rPr>
                <w:noProof/>
              </w:rPr>
              <w:drawing>
                <wp:inline distT="0" distB="0" distL="0" distR="0" wp14:anchorId="49BE6DE8" wp14:editId="298B2EE1">
                  <wp:extent cx="2307600" cy="180000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c>
          <w:tcPr>
            <w:tcW w:w="0" w:type="auto"/>
          </w:tcPr>
          <w:p w14:paraId="257629F6" w14:textId="77777777" w:rsidR="00442C81" w:rsidRDefault="003A04C8" w:rsidP="005162D8">
            <w:r>
              <w:rPr>
                <w:noProof/>
              </w:rPr>
              <w:drawing>
                <wp:inline distT="0" distB="0" distL="0" distR="0" wp14:anchorId="5B924028" wp14:editId="14B4373E">
                  <wp:extent cx="2307600" cy="18000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r>
    </w:tbl>
    <w:p w14:paraId="1A4DEF72" w14:textId="77777777" w:rsidR="00442C81" w:rsidRDefault="00442C81" w:rsidP="00442C81">
      <w:r>
        <w:rPr>
          <w:rFonts w:hint="eastAsia"/>
        </w:rPr>
        <w:tab/>
      </w:r>
      <w:r>
        <w:rPr>
          <w:rFonts w:hint="eastAsia"/>
        </w:rPr>
        <w:t>从</w:t>
      </w:r>
      <w:r>
        <w:rPr>
          <w:rFonts w:hint="eastAsia"/>
        </w:rPr>
        <w:t>CASE1</w:t>
      </w:r>
      <w:r>
        <w:rPr>
          <w:rFonts w:hint="eastAsia"/>
        </w:rPr>
        <w:t>结果可以看出，</w:t>
      </w:r>
      <w:r>
        <w:rPr>
          <w:rFonts w:hint="eastAsia"/>
        </w:rPr>
        <w:t>ULA</w:t>
      </w:r>
      <w:r>
        <w:rPr>
          <w:rFonts w:hint="eastAsia"/>
        </w:rPr>
        <w:t>性能优于</w:t>
      </w:r>
      <w:r>
        <w:rPr>
          <w:rFonts w:hint="eastAsia"/>
        </w:rPr>
        <w:t>CPA</w:t>
      </w:r>
      <w:r>
        <w:rPr>
          <w:rFonts w:hint="eastAsia"/>
        </w:rPr>
        <w:t>。</w:t>
      </w:r>
      <w:r w:rsidR="00E93ADC">
        <w:rPr>
          <w:rFonts w:hint="eastAsia"/>
        </w:rPr>
        <w:t>主要原因在于发送天线为交叉极化情况下，在与用户天线极化垂直的方向上存在功率损失。因此性能较</w:t>
      </w:r>
      <w:r w:rsidR="00E93ADC">
        <w:rPr>
          <w:rFonts w:hint="eastAsia"/>
        </w:rPr>
        <w:t>ULA</w:t>
      </w:r>
      <w:r w:rsidR="00E93ADC">
        <w:rPr>
          <w:rFonts w:hint="eastAsia"/>
        </w:rPr>
        <w:t>差。接收</w:t>
      </w:r>
      <w:r>
        <w:rPr>
          <w:rFonts w:hint="eastAsia"/>
        </w:rPr>
        <w:t>。</w:t>
      </w:r>
    </w:p>
    <w:p w14:paraId="3AE7ABED" w14:textId="77777777" w:rsidR="00442C81" w:rsidRDefault="00442C81" w:rsidP="00442C81">
      <w:r>
        <w:rPr>
          <w:rFonts w:hint="eastAsia"/>
        </w:rPr>
        <w:tab/>
        <w:t>CASE2</w:t>
      </w:r>
      <w:r>
        <w:rPr>
          <w:rFonts w:hint="eastAsia"/>
        </w:rPr>
        <w:t>吞吐量仿真结果如下所示：</w:t>
      </w:r>
    </w:p>
    <w:p w14:paraId="64BB6FD3" w14:textId="77777777" w:rsidR="00442C81" w:rsidRDefault="003A4670" w:rsidP="00442C81">
      <w:pPr>
        <w:pStyle w:val="ad"/>
      </w:pPr>
      <w:r>
        <w:rPr>
          <w:rFonts w:hint="eastAsia"/>
        </w:rPr>
        <w:t>图表</w:t>
      </w:r>
      <w:r>
        <w:rPr>
          <w:rFonts w:hint="eastAsia"/>
        </w:rPr>
        <w:t xml:space="preserve"> 3.2</w:t>
      </w:r>
      <w:del w:id="616" w:author="李志成" w:date="2013-05-14T20:24:00Z">
        <w:r w:rsidDel="003A4670">
          <w:rPr>
            <w:rFonts w:hint="eastAsia"/>
          </w:rPr>
          <w:delText>图表</w:delText>
        </w:r>
      </w:del>
      <w:r>
        <w:rPr>
          <w:rFonts w:hint="eastAsia"/>
        </w:rPr>
        <w:t xml:space="preserve"> 3.2</w:t>
      </w:r>
      <w:del w:id="617" w:author="李志成" w:date="2013-05-14T20:24:00Z">
        <w:r w:rsidR="00442C81" w:rsidDel="003A4670">
          <w:rPr>
            <w:rFonts w:hint="eastAsia"/>
          </w:rPr>
          <w:delText>图表</w:delText>
        </w:r>
      </w:del>
      <w:r w:rsidR="00442C81">
        <w:rPr>
          <w:rFonts w:hint="eastAsia"/>
        </w:rPr>
        <w:t xml:space="preserve"> </w:t>
      </w:r>
      <w:ins w:id="618"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619"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620" w:author="李志成" w:date="2013-05-14T20:25:00Z">
        <w:r>
          <w:rPr>
            <w:noProof/>
          </w:rPr>
          <w:t>37</w:t>
        </w:r>
        <w:r>
          <w:fldChar w:fldCharType="end"/>
        </w:r>
      </w:ins>
      <w:del w:id="621"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40</w:delText>
        </w:r>
        <w:r w:rsidR="00D27196" w:rsidDel="003A4670">
          <w:fldChar w:fldCharType="end"/>
        </w:r>
      </w:del>
      <w:r w:rsidR="00442C81">
        <w:rPr>
          <w:rFonts w:hint="eastAsia"/>
        </w:rPr>
        <w:t xml:space="preserve"> CASE2</w:t>
      </w:r>
      <w:r w:rsidR="00442C81">
        <w:rPr>
          <w:rFonts w:hint="eastAsia"/>
        </w:rPr>
        <w:t>吞吐量仿真结果</w:t>
      </w:r>
    </w:p>
    <w:tbl>
      <w:tblPr>
        <w:tblStyle w:val="ac"/>
        <w:tblW w:w="0" w:type="auto"/>
        <w:jc w:val="center"/>
        <w:tblLook w:val="04A0" w:firstRow="1" w:lastRow="0" w:firstColumn="1" w:lastColumn="0" w:noHBand="0" w:noVBand="1"/>
      </w:tblPr>
      <w:tblGrid>
        <w:gridCol w:w="1648"/>
        <w:gridCol w:w="1059"/>
        <w:gridCol w:w="1024"/>
      </w:tblGrid>
      <w:tr w:rsidR="00442C81" w14:paraId="5AB6A50F" w14:textId="77777777" w:rsidTr="00DC1344">
        <w:trPr>
          <w:jc w:val="center"/>
        </w:trPr>
        <w:tc>
          <w:tcPr>
            <w:tcW w:w="0" w:type="auto"/>
          </w:tcPr>
          <w:p w14:paraId="05BDCB7F" w14:textId="77777777" w:rsidR="00442C81" w:rsidRDefault="00442C81" w:rsidP="005162D8">
            <w:r>
              <w:rPr>
                <w:rFonts w:hint="eastAsia"/>
              </w:rPr>
              <w:t xml:space="preserve">1Tx4Rx </w:t>
            </w:r>
            <w:r w:rsidRPr="00F067F4">
              <w:rPr>
                <w:position w:val="-6"/>
              </w:rPr>
              <w:object w:dxaOrig="520" w:dyaOrig="279" w14:anchorId="60B810E6">
                <v:shape id="_x0000_i1366" type="#_x0000_t75" style="width:26.25pt;height:15pt" o:ole="">
                  <v:imagedata r:id="rId833" o:title=""/>
                </v:shape>
                <o:OLEObject Type="Embed" ProgID="Equation.DSMT4" ShapeID="_x0000_i1366" DrawAspect="Content" ObjectID="_1524383641" r:id="rId834"/>
              </w:object>
            </w:r>
            <w:r>
              <w:t xml:space="preserve"> </w:t>
            </w:r>
          </w:p>
        </w:tc>
        <w:tc>
          <w:tcPr>
            <w:tcW w:w="1059" w:type="dxa"/>
          </w:tcPr>
          <w:p w14:paraId="5D347272" w14:textId="77777777" w:rsidR="00442C81" w:rsidRDefault="00442C81" w:rsidP="005162D8">
            <w:r>
              <w:rPr>
                <w:rFonts w:hint="eastAsia"/>
              </w:rPr>
              <w:t>双极化</w:t>
            </w:r>
          </w:p>
        </w:tc>
        <w:tc>
          <w:tcPr>
            <w:tcW w:w="1024" w:type="dxa"/>
          </w:tcPr>
          <w:p w14:paraId="401758CE" w14:textId="77777777" w:rsidR="00442C81" w:rsidRDefault="00442C81" w:rsidP="005162D8">
            <w:r>
              <w:rPr>
                <w:rFonts w:hint="eastAsia"/>
              </w:rPr>
              <w:t>四极化</w:t>
            </w:r>
          </w:p>
        </w:tc>
      </w:tr>
      <w:tr w:rsidR="00442C81" w14:paraId="514DC0BE" w14:textId="77777777" w:rsidTr="00DC1344">
        <w:trPr>
          <w:jc w:val="center"/>
        </w:trPr>
        <w:tc>
          <w:tcPr>
            <w:tcW w:w="0" w:type="auto"/>
          </w:tcPr>
          <w:p w14:paraId="2BE72291" w14:textId="77777777" w:rsidR="00442C81" w:rsidRDefault="00442C81" w:rsidP="005162D8">
            <w:r>
              <w:rPr>
                <w:rFonts w:hint="eastAsia"/>
              </w:rPr>
              <w:lastRenderedPageBreak/>
              <w:t>cell ave</w:t>
            </w:r>
          </w:p>
        </w:tc>
        <w:tc>
          <w:tcPr>
            <w:tcW w:w="1059" w:type="dxa"/>
          </w:tcPr>
          <w:p w14:paraId="5D25E0A7" w14:textId="77777777" w:rsidR="00442C81" w:rsidRDefault="00442C81" w:rsidP="005162D8">
            <w:r w:rsidRPr="00223453">
              <w:rPr>
                <w:rFonts w:hint="eastAsia"/>
              </w:rPr>
              <w:t>1.7904</w:t>
            </w:r>
          </w:p>
        </w:tc>
        <w:tc>
          <w:tcPr>
            <w:tcW w:w="1024" w:type="dxa"/>
          </w:tcPr>
          <w:p w14:paraId="1128478E" w14:textId="77777777" w:rsidR="00442C81" w:rsidRDefault="00442C81" w:rsidP="005162D8">
            <w:r w:rsidRPr="00223453">
              <w:rPr>
                <w:rFonts w:hint="eastAsia"/>
              </w:rPr>
              <w:t>1.2377</w:t>
            </w:r>
          </w:p>
        </w:tc>
      </w:tr>
      <w:tr w:rsidR="00442C81" w14:paraId="3EE7B690" w14:textId="77777777" w:rsidTr="00DC1344">
        <w:trPr>
          <w:jc w:val="center"/>
        </w:trPr>
        <w:tc>
          <w:tcPr>
            <w:tcW w:w="0" w:type="auto"/>
          </w:tcPr>
          <w:p w14:paraId="2EE80EAB" w14:textId="77777777" w:rsidR="00442C81" w:rsidRDefault="00442C81" w:rsidP="005162D8">
            <w:r>
              <w:rPr>
                <w:rFonts w:hint="eastAsia"/>
              </w:rPr>
              <w:t>cell edge</w:t>
            </w:r>
          </w:p>
        </w:tc>
        <w:tc>
          <w:tcPr>
            <w:tcW w:w="1059" w:type="dxa"/>
          </w:tcPr>
          <w:p w14:paraId="17878134" w14:textId="77777777" w:rsidR="00442C81" w:rsidRDefault="00442C81" w:rsidP="005162D8">
            <w:r w:rsidRPr="00223453">
              <w:t>0.0768</w:t>
            </w:r>
          </w:p>
        </w:tc>
        <w:tc>
          <w:tcPr>
            <w:tcW w:w="1024" w:type="dxa"/>
          </w:tcPr>
          <w:p w14:paraId="44745B84" w14:textId="77777777" w:rsidR="00442C81" w:rsidRDefault="00442C81" w:rsidP="005162D8">
            <w:r w:rsidRPr="00223453">
              <w:t>0.0366</w:t>
            </w:r>
          </w:p>
        </w:tc>
      </w:tr>
    </w:tbl>
    <w:p w14:paraId="5A538375" w14:textId="77777777" w:rsidR="00442C81" w:rsidRDefault="00442C81" w:rsidP="00442C81">
      <w:r>
        <w:rPr>
          <w:rFonts w:hint="eastAsia"/>
        </w:rPr>
        <w:tab/>
        <w:t>CASE2</w:t>
      </w:r>
      <w:r>
        <w:rPr>
          <w:rFonts w:hint="eastAsia"/>
        </w:rPr>
        <w:t>部分中间结果如下所示：</w:t>
      </w:r>
    </w:p>
    <w:p w14:paraId="50E714D7" w14:textId="77777777" w:rsidR="00442C81" w:rsidRDefault="003A4670" w:rsidP="00442C81">
      <w:pPr>
        <w:pStyle w:val="ad"/>
      </w:pPr>
      <w:r>
        <w:rPr>
          <w:rFonts w:hint="eastAsia"/>
        </w:rPr>
        <w:t>图表</w:t>
      </w:r>
      <w:r>
        <w:rPr>
          <w:rFonts w:hint="eastAsia"/>
        </w:rPr>
        <w:t xml:space="preserve"> 3.2</w:t>
      </w:r>
      <w:del w:id="622" w:author="李志成" w:date="2013-05-14T20:24:00Z">
        <w:r w:rsidDel="003A4670">
          <w:rPr>
            <w:rFonts w:hint="eastAsia"/>
          </w:rPr>
          <w:delText>图表</w:delText>
        </w:r>
      </w:del>
      <w:r>
        <w:rPr>
          <w:rFonts w:hint="eastAsia"/>
        </w:rPr>
        <w:t xml:space="preserve"> 3.2</w:t>
      </w:r>
      <w:del w:id="623" w:author="李志成" w:date="2013-05-14T20:24:00Z">
        <w:r w:rsidR="00442C81" w:rsidDel="003A4670">
          <w:rPr>
            <w:rFonts w:hint="eastAsia"/>
          </w:rPr>
          <w:delText>图表</w:delText>
        </w:r>
      </w:del>
      <w:r w:rsidR="00442C81">
        <w:rPr>
          <w:rFonts w:hint="eastAsia"/>
        </w:rPr>
        <w:t xml:space="preserve"> </w:t>
      </w:r>
      <w:ins w:id="624"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4.1</w:t>
      </w:r>
      <w:ins w:id="625"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626" w:author="李志成" w:date="2013-05-14T20:25:00Z">
        <w:r>
          <w:rPr>
            <w:noProof/>
          </w:rPr>
          <w:t>38</w:t>
        </w:r>
        <w:r>
          <w:fldChar w:fldCharType="end"/>
        </w:r>
      </w:ins>
      <w:del w:id="627"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41</w:delText>
        </w:r>
        <w:r w:rsidR="00D27196" w:rsidDel="003A4670">
          <w:fldChar w:fldCharType="end"/>
        </w:r>
      </w:del>
      <w:r w:rsidR="00442C81">
        <w:rPr>
          <w:rFonts w:hint="eastAsia"/>
        </w:rPr>
        <w:t xml:space="preserve"> CASE2</w:t>
      </w:r>
      <w:r w:rsidR="00442C81">
        <w:rPr>
          <w:rFonts w:hint="eastAsia"/>
        </w:rPr>
        <w:t>部分中间结果</w:t>
      </w:r>
    </w:p>
    <w:tbl>
      <w:tblPr>
        <w:tblStyle w:val="ac"/>
        <w:tblW w:w="0" w:type="auto"/>
        <w:jc w:val="center"/>
        <w:tblLook w:val="04A0" w:firstRow="1" w:lastRow="0" w:firstColumn="1" w:lastColumn="0" w:noHBand="0" w:noVBand="1"/>
      </w:tblPr>
      <w:tblGrid>
        <w:gridCol w:w="3991"/>
        <w:gridCol w:w="3991"/>
      </w:tblGrid>
      <w:tr w:rsidR="00442C81" w14:paraId="3B6BD4BC" w14:textId="77777777" w:rsidTr="00DC1344">
        <w:trPr>
          <w:jc w:val="center"/>
        </w:trPr>
        <w:tc>
          <w:tcPr>
            <w:tcW w:w="0" w:type="auto"/>
          </w:tcPr>
          <w:p w14:paraId="4C17672D" w14:textId="77777777" w:rsidR="00442C81" w:rsidRDefault="00442C81" w:rsidP="005162D8">
            <w:r>
              <w:rPr>
                <w:rFonts w:hint="eastAsia"/>
              </w:rPr>
              <w:t>双极化</w:t>
            </w:r>
          </w:p>
        </w:tc>
        <w:tc>
          <w:tcPr>
            <w:tcW w:w="0" w:type="auto"/>
          </w:tcPr>
          <w:p w14:paraId="38DE18D7" w14:textId="77777777" w:rsidR="00442C81" w:rsidRDefault="00442C81" w:rsidP="005162D8">
            <w:r>
              <w:rPr>
                <w:rFonts w:hint="eastAsia"/>
              </w:rPr>
              <w:t>四极化</w:t>
            </w:r>
          </w:p>
        </w:tc>
      </w:tr>
      <w:tr w:rsidR="00442C81" w14:paraId="7EB75622" w14:textId="77777777" w:rsidTr="00DC1344">
        <w:trPr>
          <w:jc w:val="center"/>
        </w:trPr>
        <w:tc>
          <w:tcPr>
            <w:tcW w:w="0" w:type="auto"/>
            <w:gridSpan w:val="2"/>
          </w:tcPr>
          <w:p w14:paraId="32CD07F7" w14:textId="77777777" w:rsidR="00442C81" w:rsidRDefault="00442C81" w:rsidP="005162D8">
            <w:r>
              <w:rPr>
                <w:rFonts w:hint="eastAsia"/>
              </w:rPr>
              <w:t>吞吐量</w:t>
            </w:r>
            <w:r>
              <w:rPr>
                <w:rFonts w:hint="eastAsia"/>
              </w:rPr>
              <w:t>CDF</w:t>
            </w:r>
          </w:p>
        </w:tc>
      </w:tr>
      <w:tr w:rsidR="00442C81" w14:paraId="76754491" w14:textId="77777777" w:rsidTr="00DC1344">
        <w:trPr>
          <w:jc w:val="center"/>
        </w:trPr>
        <w:tc>
          <w:tcPr>
            <w:tcW w:w="0" w:type="auto"/>
          </w:tcPr>
          <w:p w14:paraId="5A705A86" w14:textId="77777777" w:rsidR="00442C81" w:rsidRDefault="003A04C8" w:rsidP="005162D8">
            <w:r>
              <w:rPr>
                <w:noProof/>
              </w:rPr>
              <w:drawing>
                <wp:inline distT="0" distB="0" distL="0" distR="0" wp14:anchorId="106D3D6C" wp14:editId="49DA00FF">
                  <wp:extent cx="2397600" cy="18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c>
          <w:tcPr>
            <w:tcW w:w="0" w:type="auto"/>
          </w:tcPr>
          <w:p w14:paraId="234DB068" w14:textId="77777777" w:rsidR="00442C81" w:rsidRDefault="003A04C8" w:rsidP="005162D8">
            <w:r>
              <w:rPr>
                <w:noProof/>
              </w:rPr>
              <w:drawing>
                <wp:inline distT="0" distB="0" distL="0" distR="0" wp14:anchorId="4B650948" wp14:editId="7E21F667">
                  <wp:extent cx="2397600" cy="180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r>
      <w:tr w:rsidR="00442C81" w14:paraId="70EAB142" w14:textId="77777777" w:rsidTr="00DC1344">
        <w:trPr>
          <w:jc w:val="center"/>
        </w:trPr>
        <w:tc>
          <w:tcPr>
            <w:tcW w:w="0" w:type="auto"/>
            <w:gridSpan w:val="2"/>
          </w:tcPr>
          <w:p w14:paraId="0BD47720" w14:textId="77777777" w:rsidR="00442C81" w:rsidRDefault="00442C81" w:rsidP="005162D8">
            <w:r>
              <w:rPr>
                <w:rFonts w:hint="eastAsia"/>
              </w:rPr>
              <w:t>MCS</w:t>
            </w:r>
          </w:p>
        </w:tc>
      </w:tr>
      <w:tr w:rsidR="00442C81" w14:paraId="02683643" w14:textId="77777777" w:rsidTr="00DC1344">
        <w:trPr>
          <w:jc w:val="center"/>
        </w:trPr>
        <w:tc>
          <w:tcPr>
            <w:tcW w:w="0" w:type="auto"/>
          </w:tcPr>
          <w:p w14:paraId="769F1860" w14:textId="77777777" w:rsidR="00442C81" w:rsidRDefault="003A04C8" w:rsidP="005162D8">
            <w:r>
              <w:rPr>
                <w:noProof/>
              </w:rPr>
              <w:drawing>
                <wp:inline distT="0" distB="0" distL="0" distR="0" wp14:anchorId="77F6D928" wp14:editId="53F5CA97">
                  <wp:extent cx="2397600" cy="180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c>
          <w:tcPr>
            <w:tcW w:w="0" w:type="auto"/>
          </w:tcPr>
          <w:p w14:paraId="50770E30" w14:textId="77777777" w:rsidR="00442C81" w:rsidRDefault="003A04C8" w:rsidP="005162D8">
            <w:r>
              <w:rPr>
                <w:noProof/>
              </w:rPr>
              <w:drawing>
                <wp:inline distT="0" distB="0" distL="0" distR="0" wp14:anchorId="1769F4D3" wp14:editId="56E200B1">
                  <wp:extent cx="2397600" cy="1800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r>
      <w:tr w:rsidR="00442C81" w14:paraId="6E24EA01" w14:textId="77777777" w:rsidTr="00DC1344">
        <w:trPr>
          <w:jc w:val="center"/>
        </w:trPr>
        <w:tc>
          <w:tcPr>
            <w:tcW w:w="0" w:type="auto"/>
            <w:gridSpan w:val="2"/>
          </w:tcPr>
          <w:p w14:paraId="72F64E40" w14:textId="77777777" w:rsidR="00442C81" w:rsidRDefault="00442C81" w:rsidP="005162D8">
            <w:r>
              <w:rPr>
                <w:rFonts w:hint="eastAsia"/>
              </w:rPr>
              <w:t>HARQ</w:t>
            </w:r>
          </w:p>
        </w:tc>
      </w:tr>
      <w:tr w:rsidR="00442C81" w14:paraId="23C1F1D8" w14:textId="77777777" w:rsidTr="00DC1344">
        <w:trPr>
          <w:jc w:val="center"/>
        </w:trPr>
        <w:tc>
          <w:tcPr>
            <w:tcW w:w="0" w:type="auto"/>
          </w:tcPr>
          <w:p w14:paraId="193229C4" w14:textId="77777777" w:rsidR="00442C81" w:rsidRDefault="003A04C8" w:rsidP="005162D8">
            <w:r>
              <w:rPr>
                <w:noProof/>
              </w:rPr>
              <w:lastRenderedPageBreak/>
              <w:drawing>
                <wp:inline distT="0" distB="0" distL="0" distR="0" wp14:anchorId="37416F6D" wp14:editId="645C7C5E">
                  <wp:extent cx="2307600" cy="180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c>
          <w:tcPr>
            <w:tcW w:w="0" w:type="auto"/>
          </w:tcPr>
          <w:p w14:paraId="3479125B" w14:textId="77777777" w:rsidR="00442C81" w:rsidRDefault="003A04C8" w:rsidP="005162D8">
            <w:r>
              <w:rPr>
                <w:noProof/>
              </w:rPr>
              <w:drawing>
                <wp:inline distT="0" distB="0" distL="0" distR="0" wp14:anchorId="4B1BFED6" wp14:editId="0C0C25AC">
                  <wp:extent cx="2307600" cy="180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0" cstate="print">
                            <a:extLst>
                              <a:ext uri="{28A0092B-C50C-407E-A947-70E740481C1C}">
                                <a14:useLocalDpi xmlns:a14="http://schemas.microsoft.com/office/drawing/2010/main" val="0"/>
                              </a:ext>
                            </a:extLst>
                          </a:blip>
                          <a:srcRect/>
                          <a:stretch>
                            <a:fillRect/>
                          </a:stretch>
                        </pic:blipFill>
                        <pic:spPr bwMode="auto">
                          <a:xfrm>
                            <a:off x="0" y="0"/>
                            <a:ext cx="2307600" cy="1800000"/>
                          </a:xfrm>
                          <a:prstGeom prst="rect">
                            <a:avLst/>
                          </a:prstGeom>
                          <a:noFill/>
                          <a:ln>
                            <a:noFill/>
                          </a:ln>
                        </pic:spPr>
                      </pic:pic>
                    </a:graphicData>
                  </a:graphic>
                </wp:inline>
              </w:drawing>
            </w:r>
          </w:p>
        </w:tc>
      </w:tr>
      <w:tr w:rsidR="00442C81" w14:paraId="40938A2F" w14:textId="77777777" w:rsidTr="00DC1344">
        <w:trPr>
          <w:jc w:val="center"/>
        </w:trPr>
        <w:tc>
          <w:tcPr>
            <w:tcW w:w="0" w:type="auto"/>
            <w:gridSpan w:val="2"/>
          </w:tcPr>
          <w:p w14:paraId="6267BB91" w14:textId="77777777" w:rsidR="00442C81" w:rsidRDefault="00442C81" w:rsidP="005162D8">
            <w:r>
              <w:rPr>
                <w:rFonts w:hint="eastAsia"/>
              </w:rPr>
              <w:t>上行每用户平均载干比</w:t>
            </w:r>
          </w:p>
        </w:tc>
      </w:tr>
      <w:tr w:rsidR="00442C81" w14:paraId="1321CF61" w14:textId="77777777" w:rsidTr="00DC1344">
        <w:trPr>
          <w:jc w:val="center"/>
        </w:trPr>
        <w:tc>
          <w:tcPr>
            <w:tcW w:w="0" w:type="auto"/>
          </w:tcPr>
          <w:p w14:paraId="7729051D" w14:textId="77777777" w:rsidR="00442C81" w:rsidRPr="006917B4" w:rsidRDefault="003A04C8" w:rsidP="005162D8">
            <w:r>
              <w:rPr>
                <w:noProof/>
              </w:rPr>
              <w:drawing>
                <wp:inline distT="0" distB="0" distL="0" distR="0" wp14:anchorId="490DE75D" wp14:editId="3571B73F">
                  <wp:extent cx="2397600" cy="180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c>
          <w:tcPr>
            <w:tcW w:w="0" w:type="auto"/>
          </w:tcPr>
          <w:p w14:paraId="7BB613C8" w14:textId="77777777" w:rsidR="00442C81" w:rsidRDefault="003A04C8" w:rsidP="005162D8">
            <w:r>
              <w:rPr>
                <w:noProof/>
              </w:rPr>
              <w:drawing>
                <wp:inline distT="0" distB="0" distL="0" distR="0" wp14:anchorId="668FCB45" wp14:editId="3575F8AC">
                  <wp:extent cx="2397600" cy="180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r>
    </w:tbl>
    <w:p w14:paraId="131D6920" w14:textId="77777777" w:rsidR="00442C81" w:rsidRPr="00F067F4" w:rsidRDefault="00442C81" w:rsidP="00442C81">
      <w:r>
        <w:rPr>
          <w:rFonts w:hint="eastAsia"/>
        </w:rPr>
        <w:tab/>
      </w:r>
      <w:r>
        <w:rPr>
          <w:rFonts w:hint="eastAsia"/>
        </w:rPr>
        <w:t>从以上</w:t>
      </w:r>
      <w:r>
        <w:rPr>
          <w:rFonts w:hint="eastAsia"/>
        </w:rPr>
        <w:t>CASE2</w:t>
      </w:r>
      <w:r>
        <w:rPr>
          <w:rFonts w:hint="eastAsia"/>
        </w:rPr>
        <w:t>仿真结果可以看出，双极化天线性能好于四极化天线，其原因和</w:t>
      </w:r>
      <w:r>
        <w:rPr>
          <w:rFonts w:hint="eastAsia"/>
        </w:rPr>
        <w:t>CPA</w:t>
      </w:r>
      <w:r>
        <w:rPr>
          <w:rFonts w:hint="eastAsia"/>
        </w:rPr>
        <w:t>好于</w:t>
      </w:r>
      <w:r>
        <w:rPr>
          <w:rFonts w:hint="eastAsia"/>
        </w:rPr>
        <w:t>ULA</w:t>
      </w:r>
      <w:r>
        <w:rPr>
          <w:rFonts w:hint="eastAsia"/>
        </w:rPr>
        <w:t>的原因类似，</w:t>
      </w:r>
      <w:r w:rsidR="00E93ADC">
        <w:rPr>
          <w:rFonts w:hint="eastAsia"/>
        </w:rPr>
        <w:t>四根天线呈米字型和双极化的十字相比，用户接收存功率损失</w:t>
      </w:r>
      <w:r>
        <w:rPr>
          <w:rFonts w:hint="eastAsia"/>
        </w:rPr>
        <w:t>导致系统性能下降。</w:t>
      </w:r>
    </w:p>
    <w:p w14:paraId="6A569C88" w14:textId="77777777" w:rsidR="00442C81" w:rsidRDefault="00442C81" w:rsidP="00442C81">
      <w:r>
        <w:rPr>
          <w:rFonts w:hint="eastAsia"/>
        </w:rPr>
        <w:tab/>
      </w:r>
      <w:r>
        <w:rPr>
          <w:rFonts w:hint="eastAsia"/>
        </w:rPr>
        <w:t>补充部分仿真参数：</w:t>
      </w:r>
    </w:p>
    <w:p w14:paraId="17BFF82F" w14:textId="77777777" w:rsidR="00442C81" w:rsidRDefault="00D27196" w:rsidP="00D27196">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4.1</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27</w:t>
      </w:r>
      <w:r w:rsidR="006550EB">
        <w:fldChar w:fldCharType="end"/>
      </w:r>
      <w:r>
        <w:rPr>
          <w:rFonts w:hint="eastAsia"/>
        </w:rPr>
        <w:t xml:space="preserve"> </w:t>
      </w:r>
      <w:r w:rsidR="00442C81">
        <w:rPr>
          <w:rFonts w:hint="eastAsia"/>
        </w:rPr>
        <w:t>部分仿真参数</w:t>
      </w:r>
    </w:p>
    <w:tbl>
      <w:tblPr>
        <w:tblStyle w:val="ac"/>
        <w:tblW w:w="0" w:type="auto"/>
        <w:jc w:val="center"/>
        <w:tblLook w:val="04A0" w:firstRow="1" w:lastRow="0" w:firstColumn="1" w:lastColumn="0" w:noHBand="0" w:noVBand="1"/>
      </w:tblPr>
      <w:tblGrid>
        <w:gridCol w:w="1656"/>
        <w:gridCol w:w="4298"/>
      </w:tblGrid>
      <w:tr w:rsidR="00442C81" w14:paraId="2FE1C5A8" w14:textId="77777777" w:rsidTr="00DC1344">
        <w:trPr>
          <w:jc w:val="center"/>
        </w:trPr>
        <w:tc>
          <w:tcPr>
            <w:tcW w:w="0" w:type="auto"/>
          </w:tcPr>
          <w:p w14:paraId="3AA0D055" w14:textId="77777777" w:rsidR="00442C81" w:rsidRDefault="00442C81" w:rsidP="005162D8">
            <w:r>
              <w:rPr>
                <w:rFonts w:hint="eastAsia"/>
              </w:rPr>
              <w:t>仿真时间</w:t>
            </w:r>
          </w:p>
        </w:tc>
        <w:tc>
          <w:tcPr>
            <w:tcW w:w="0" w:type="auto"/>
          </w:tcPr>
          <w:p w14:paraId="46651BA1" w14:textId="77777777" w:rsidR="00442C81" w:rsidRPr="0095278D" w:rsidRDefault="00442C81" w:rsidP="00AD4F2D">
            <w:pPr>
              <w:widowControl/>
              <w:wordWrap w:val="0"/>
              <w:spacing w:before="100" w:beforeAutospacing="1" w:after="100" w:afterAutospacing="1"/>
              <w:rPr>
                <w:kern w:val="0"/>
                <w:szCs w:val="21"/>
              </w:rPr>
            </w:pPr>
            <w:r w:rsidRPr="005B38DA">
              <w:rPr>
                <w:kern w:val="0"/>
                <w:szCs w:val="21"/>
              </w:rPr>
              <w:t>3</w:t>
            </w:r>
            <w:r w:rsidRPr="005B38DA">
              <w:rPr>
                <w:kern w:val="0"/>
                <w:szCs w:val="21"/>
              </w:rPr>
              <w:t>个</w:t>
            </w:r>
            <w:r w:rsidRPr="005B38DA">
              <w:rPr>
                <w:kern w:val="0"/>
                <w:szCs w:val="21"/>
              </w:rPr>
              <w:t>drop</w:t>
            </w:r>
            <w:r w:rsidRPr="005B38DA">
              <w:rPr>
                <w:kern w:val="0"/>
                <w:szCs w:val="21"/>
              </w:rPr>
              <w:t>，</w:t>
            </w:r>
            <w:r w:rsidRPr="005B38DA">
              <w:rPr>
                <w:kern w:val="0"/>
                <w:szCs w:val="21"/>
              </w:rPr>
              <w:t>200 TTI</w:t>
            </w:r>
            <w:r w:rsidRPr="005B38DA">
              <w:rPr>
                <w:kern w:val="0"/>
                <w:szCs w:val="21"/>
              </w:rPr>
              <w:t>预热</w:t>
            </w:r>
            <w:r w:rsidRPr="005B38DA">
              <w:rPr>
                <w:kern w:val="0"/>
                <w:szCs w:val="21"/>
              </w:rPr>
              <w:t>+500 TTI</w:t>
            </w:r>
            <w:r w:rsidRPr="005B38DA">
              <w:rPr>
                <w:kern w:val="0"/>
                <w:szCs w:val="21"/>
              </w:rPr>
              <w:t>统计</w:t>
            </w:r>
          </w:p>
        </w:tc>
      </w:tr>
      <w:tr w:rsidR="00442C81" w14:paraId="6980704E" w14:textId="77777777" w:rsidTr="00DC1344">
        <w:trPr>
          <w:jc w:val="center"/>
        </w:trPr>
        <w:tc>
          <w:tcPr>
            <w:tcW w:w="0" w:type="auto"/>
          </w:tcPr>
          <w:p w14:paraId="03689387" w14:textId="77777777" w:rsidR="00442C81" w:rsidRDefault="00442C81" w:rsidP="005162D8">
            <w:r>
              <w:rPr>
                <w:rFonts w:hint="eastAsia"/>
              </w:rPr>
              <w:t>移动速度</w:t>
            </w:r>
          </w:p>
        </w:tc>
        <w:tc>
          <w:tcPr>
            <w:tcW w:w="0" w:type="auto"/>
          </w:tcPr>
          <w:p w14:paraId="5DF05F2F" w14:textId="77777777" w:rsidR="00442C81" w:rsidRDefault="00442C81" w:rsidP="005162D8">
            <w:r>
              <w:rPr>
                <w:rFonts w:hint="eastAsia"/>
              </w:rPr>
              <w:t>3km/h</w:t>
            </w:r>
          </w:p>
        </w:tc>
      </w:tr>
      <w:tr w:rsidR="00442C81" w14:paraId="461F29F5" w14:textId="77777777" w:rsidTr="00DC1344">
        <w:trPr>
          <w:jc w:val="center"/>
        </w:trPr>
        <w:tc>
          <w:tcPr>
            <w:tcW w:w="0" w:type="auto"/>
          </w:tcPr>
          <w:p w14:paraId="7F613F31" w14:textId="77777777" w:rsidR="00442C81" w:rsidRDefault="00442C81" w:rsidP="005162D8">
            <w:r>
              <w:rPr>
                <w:rFonts w:hint="eastAsia"/>
              </w:rPr>
              <w:t>干扰平均方式</w:t>
            </w:r>
          </w:p>
        </w:tc>
        <w:tc>
          <w:tcPr>
            <w:tcW w:w="0" w:type="auto"/>
          </w:tcPr>
          <w:p w14:paraId="50C2395B" w14:textId="77777777" w:rsidR="00442C81" w:rsidRDefault="00442C81" w:rsidP="005162D8">
            <w:r>
              <w:rPr>
                <w:rFonts w:hint="eastAsia"/>
              </w:rPr>
              <w:t>全时域全频域平均</w:t>
            </w:r>
          </w:p>
        </w:tc>
      </w:tr>
    </w:tbl>
    <w:p w14:paraId="349963F0" w14:textId="77777777" w:rsidR="003133AE" w:rsidRDefault="003133AE" w:rsidP="003133AE">
      <w:pPr>
        <w:pStyle w:val="2"/>
      </w:pPr>
      <w:bookmarkStart w:id="628" w:name="_Toc344200336"/>
      <w:r>
        <w:rPr>
          <w:rFonts w:hint="eastAsia"/>
        </w:rPr>
        <w:t>异构网仿真结果及校准</w:t>
      </w:r>
      <w:bookmarkEnd w:id="628"/>
    </w:p>
    <w:p w14:paraId="7B9BB00C" w14:textId="77777777" w:rsidR="003133AE" w:rsidRPr="00885567" w:rsidRDefault="003133AE" w:rsidP="00885567">
      <w:pPr>
        <w:ind w:firstLineChars="200" w:firstLine="480"/>
        <w:rPr>
          <w:rFonts w:cs="Arial"/>
          <w:noProof/>
        </w:rPr>
      </w:pPr>
      <w:r w:rsidRPr="00885567">
        <w:rPr>
          <w:rFonts w:cs="Arial" w:hint="eastAsia"/>
          <w:noProof/>
        </w:rPr>
        <w:t>异构网的测试包括</w:t>
      </w:r>
      <w:r w:rsidRPr="00885567">
        <w:rPr>
          <w:rFonts w:cs="Arial"/>
          <w:noProof/>
        </w:rPr>
        <w:t>Configure1</w:t>
      </w:r>
      <w:r w:rsidRPr="00885567">
        <w:rPr>
          <w:rFonts w:cs="Arial" w:hint="eastAsia"/>
          <w:noProof/>
        </w:rPr>
        <w:t>和</w:t>
      </w:r>
      <w:r w:rsidRPr="00885567">
        <w:rPr>
          <w:rFonts w:cs="Arial"/>
          <w:noProof/>
        </w:rPr>
        <w:t>Configure4b</w:t>
      </w:r>
      <w:r w:rsidRPr="00885567">
        <w:rPr>
          <w:rFonts w:cs="Arial" w:hint="eastAsia"/>
          <w:noProof/>
        </w:rPr>
        <w:t>的仿真结果和分析，</w:t>
      </w:r>
      <w:r w:rsidRPr="00885567">
        <w:rPr>
          <w:rFonts w:cs="Arial"/>
          <w:noProof/>
        </w:rPr>
        <w:t>eICIC</w:t>
      </w:r>
      <w:r w:rsidRPr="00885567">
        <w:rPr>
          <w:rFonts w:cs="Arial" w:hint="eastAsia"/>
          <w:noProof/>
        </w:rPr>
        <w:t>的仿真。</w:t>
      </w:r>
    </w:p>
    <w:p w14:paraId="1EBDAF9A" w14:textId="77777777" w:rsidR="003133AE" w:rsidRDefault="003133AE" w:rsidP="003133AE">
      <w:pPr>
        <w:pStyle w:val="3"/>
      </w:pPr>
      <w:bookmarkStart w:id="629" w:name="_Toc344200337"/>
      <w:r>
        <w:rPr>
          <w:rFonts w:hint="eastAsia"/>
        </w:rPr>
        <w:lastRenderedPageBreak/>
        <w:t>Configure1</w:t>
      </w:r>
      <w:r>
        <w:rPr>
          <w:rFonts w:hint="eastAsia"/>
        </w:rPr>
        <w:t>和</w:t>
      </w:r>
      <w:r>
        <w:rPr>
          <w:rFonts w:hint="eastAsia"/>
        </w:rPr>
        <w:t>Configure4b</w:t>
      </w:r>
      <w:r>
        <w:rPr>
          <w:rFonts w:hint="eastAsia"/>
        </w:rPr>
        <w:t>仿真参数</w:t>
      </w:r>
      <w:bookmarkEnd w:id="629"/>
    </w:p>
    <w:p w14:paraId="6E066881" w14:textId="77777777" w:rsidR="00885567" w:rsidRDefault="00885567" w:rsidP="00885567">
      <w:pPr>
        <w:pStyle w:val="ad"/>
        <w:keepNext/>
      </w:pPr>
      <w:bookmarkStart w:id="630" w:name="_Toc330150771"/>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4.2</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1</w:t>
      </w:r>
      <w:r w:rsidR="006550EB">
        <w:fldChar w:fldCharType="end"/>
      </w:r>
      <w:r>
        <w:rPr>
          <w:rFonts w:hint="eastAsia"/>
        </w:rPr>
        <w:t xml:space="preserve"> </w:t>
      </w:r>
      <w:r>
        <w:rPr>
          <w:rFonts w:hint="eastAsia"/>
        </w:rPr>
        <w:t>用户群分布参数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2231"/>
        <w:gridCol w:w="1963"/>
        <w:gridCol w:w="2253"/>
        <w:gridCol w:w="1952"/>
      </w:tblGrid>
      <w:tr w:rsidR="003133AE" w14:paraId="6B141C38" w14:textId="77777777" w:rsidTr="00DC1344">
        <w:trPr>
          <w:trHeight w:val="577"/>
          <w:jc w:val="center"/>
        </w:trPr>
        <w:tc>
          <w:tcPr>
            <w:tcW w:w="0" w:type="auto"/>
            <w:tcBorders>
              <w:top w:val="single" w:sz="4" w:space="0" w:color="auto"/>
              <w:left w:val="single" w:sz="4" w:space="0" w:color="auto"/>
              <w:bottom w:val="single" w:sz="4" w:space="0" w:color="auto"/>
              <w:right w:val="single" w:sz="4" w:space="0" w:color="auto"/>
            </w:tcBorders>
            <w:hideMark/>
          </w:tcPr>
          <w:p w14:paraId="06E41A99" w14:textId="77777777" w:rsidR="003133AE" w:rsidRDefault="003133AE" w:rsidP="00DB6375">
            <w:pPr>
              <w:rPr>
                <w:rFonts w:ascii="Arial" w:hAnsi="Arial" w:cs="Arial"/>
              </w:rPr>
            </w:pPr>
            <w:r>
              <w:rPr>
                <w:rFonts w:cs="Arial"/>
              </w:rPr>
              <w:t>Configuration</w:t>
            </w:r>
            <w:r>
              <w:rPr>
                <w:rFonts w:cs="Arial"/>
                <w:b/>
                <w:bCs/>
              </w:rPr>
              <w:t xml:space="preserve"> </w:t>
            </w:r>
          </w:p>
        </w:tc>
        <w:tc>
          <w:tcPr>
            <w:tcW w:w="0" w:type="auto"/>
            <w:tcBorders>
              <w:top w:val="single" w:sz="4" w:space="0" w:color="auto"/>
              <w:left w:val="single" w:sz="4" w:space="0" w:color="auto"/>
              <w:bottom w:val="single" w:sz="4" w:space="0" w:color="auto"/>
              <w:right w:val="single" w:sz="4" w:space="0" w:color="auto"/>
            </w:tcBorders>
            <w:hideMark/>
          </w:tcPr>
          <w:p w14:paraId="77DD0B43" w14:textId="77777777" w:rsidR="003133AE" w:rsidRDefault="003133AE" w:rsidP="00DB6375">
            <w:pPr>
              <w:rPr>
                <w:rFonts w:ascii="Arial" w:hAnsi="Arial" w:cs="Arial"/>
              </w:rPr>
            </w:pPr>
            <w:r>
              <w:rPr>
                <w:rFonts w:cs="Arial"/>
              </w:rPr>
              <w:t>UE density across macro cells*</w:t>
            </w:r>
            <w:r>
              <w:rPr>
                <w:rFonts w:cs="Arial"/>
                <w:b/>
                <w:bCs/>
              </w:rPr>
              <w:t xml:space="preserve"> </w:t>
            </w:r>
          </w:p>
        </w:tc>
        <w:tc>
          <w:tcPr>
            <w:tcW w:w="0" w:type="auto"/>
            <w:tcBorders>
              <w:top w:val="single" w:sz="4" w:space="0" w:color="auto"/>
              <w:left w:val="single" w:sz="4" w:space="0" w:color="auto"/>
              <w:bottom w:val="single" w:sz="4" w:space="0" w:color="auto"/>
              <w:right w:val="single" w:sz="4" w:space="0" w:color="auto"/>
            </w:tcBorders>
            <w:hideMark/>
          </w:tcPr>
          <w:p w14:paraId="76060591" w14:textId="77777777" w:rsidR="003133AE" w:rsidRDefault="003133AE" w:rsidP="00DB6375">
            <w:pPr>
              <w:rPr>
                <w:rFonts w:ascii="Arial" w:hAnsi="Arial" w:cs="Arial"/>
              </w:rPr>
            </w:pPr>
            <w:r>
              <w:rPr>
                <w:rFonts w:cs="Arial"/>
              </w:rPr>
              <w:t>UE distribution within a macro cell</w:t>
            </w:r>
            <w:r>
              <w:rPr>
                <w:rFonts w:cs="Arial"/>
                <w:b/>
                <w:bCs/>
              </w:rPr>
              <w:t xml:space="preserve"> </w:t>
            </w:r>
          </w:p>
        </w:tc>
        <w:tc>
          <w:tcPr>
            <w:tcW w:w="0" w:type="auto"/>
            <w:tcBorders>
              <w:top w:val="single" w:sz="4" w:space="0" w:color="auto"/>
              <w:left w:val="single" w:sz="4" w:space="0" w:color="auto"/>
              <w:bottom w:val="single" w:sz="4" w:space="0" w:color="auto"/>
              <w:right w:val="single" w:sz="4" w:space="0" w:color="auto"/>
            </w:tcBorders>
            <w:hideMark/>
          </w:tcPr>
          <w:p w14:paraId="6010922C" w14:textId="77777777" w:rsidR="003133AE" w:rsidRDefault="003133AE" w:rsidP="00DB6375">
            <w:pPr>
              <w:rPr>
                <w:rFonts w:ascii="Arial" w:hAnsi="Arial" w:cs="Arial"/>
              </w:rPr>
            </w:pPr>
            <w:r>
              <w:rPr>
                <w:rFonts w:cs="Arial"/>
              </w:rPr>
              <w:t>New node distribution within a macro cell</w:t>
            </w:r>
            <w:r>
              <w:rPr>
                <w:rFonts w:cs="Arial"/>
                <w:b/>
                <w:bCs/>
              </w:rPr>
              <w:t xml:space="preserve"> </w:t>
            </w:r>
          </w:p>
        </w:tc>
        <w:tc>
          <w:tcPr>
            <w:tcW w:w="0" w:type="auto"/>
            <w:tcBorders>
              <w:top w:val="single" w:sz="4" w:space="0" w:color="auto"/>
              <w:left w:val="single" w:sz="4" w:space="0" w:color="auto"/>
              <w:bottom w:val="single" w:sz="4" w:space="0" w:color="auto"/>
              <w:right w:val="single" w:sz="4" w:space="0" w:color="auto"/>
            </w:tcBorders>
            <w:hideMark/>
          </w:tcPr>
          <w:p w14:paraId="76C47D9E" w14:textId="77777777" w:rsidR="003133AE" w:rsidRDefault="003133AE" w:rsidP="00DB6375">
            <w:pPr>
              <w:rPr>
                <w:rFonts w:ascii="Arial" w:hAnsi="Arial" w:cs="Arial"/>
              </w:rPr>
            </w:pPr>
            <w:r>
              <w:rPr>
                <w:rFonts w:cs="Arial"/>
              </w:rPr>
              <w:t>Comments</w:t>
            </w:r>
            <w:r>
              <w:rPr>
                <w:rFonts w:cs="Arial"/>
                <w:b/>
                <w:bCs/>
              </w:rPr>
              <w:t xml:space="preserve"> </w:t>
            </w:r>
          </w:p>
        </w:tc>
      </w:tr>
      <w:tr w:rsidR="003133AE" w14:paraId="013CC026" w14:textId="77777777" w:rsidTr="00DC1344">
        <w:trPr>
          <w:trHeight w:val="501"/>
          <w:jc w:val="center"/>
        </w:trPr>
        <w:tc>
          <w:tcPr>
            <w:tcW w:w="0" w:type="auto"/>
            <w:tcBorders>
              <w:top w:val="single" w:sz="4" w:space="0" w:color="auto"/>
              <w:left w:val="single" w:sz="4" w:space="0" w:color="auto"/>
              <w:bottom w:val="single" w:sz="4" w:space="0" w:color="auto"/>
              <w:right w:val="single" w:sz="4" w:space="0" w:color="auto"/>
            </w:tcBorders>
            <w:hideMark/>
          </w:tcPr>
          <w:p w14:paraId="7D8B7A10" w14:textId="77777777" w:rsidR="003133AE" w:rsidRDefault="003133AE" w:rsidP="00DB6375">
            <w:pPr>
              <w:rPr>
                <w:rFonts w:ascii="Arial" w:hAnsi="Arial" w:cs="Arial"/>
              </w:rPr>
            </w:pPr>
            <w:r>
              <w:rPr>
                <w:rFonts w:cs="Arial"/>
              </w:rPr>
              <w:t xml:space="preserve">1 </w:t>
            </w:r>
          </w:p>
        </w:tc>
        <w:tc>
          <w:tcPr>
            <w:tcW w:w="0" w:type="auto"/>
            <w:tcBorders>
              <w:top w:val="single" w:sz="4" w:space="0" w:color="auto"/>
              <w:left w:val="single" w:sz="4" w:space="0" w:color="auto"/>
              <w:bottom w:val="single" w:sz="4" w:space="0" w:color="auto"/>
              <w:right w:val="single" w:sz="4" w:space="0" w:color="auto"/>
            </w:tcBorders>
            <w:hideMark/>
          </w:tcPr>
          <w:p w14:paraId="6AD6C367" w14:textId="77777777" w:rsidR="003133AE" w:rsidRDefault="003133AE" w:rsidP="00DB6375">
            <w:pPr>
              <w:rPr>
                <w:rFonts w:ascii="Arial" w:hAnsi="Arial" w:cs="Arial"/>
              </w:rPr>
            </w:pPr>
            <w:r>
              <w:rPr>
                <w:rFonts w:cs="Arial"/>
              </w:rPr>
              <w:t xml:space="preserve">Uniform </w:t>
            </w:r>
            <w:r>
              <w:rPr>
                <w:rFonts w:cs="Arial"/>
              </w:rPr>
              <w:br/>
              <w:t xml:space="preserve">25/macro cell </w:t>
            </w:r>
          </w:p>
        </w:tc>
        <w:tc>
          <w:tcPr>
            <w:tcW w:w="0" w:type="auto"/>
            <w:tcBorders>
              <w:top w:val="single" w:sz="4" w:space="0" w:color="auto"/>
              <w:left w:val="single" w:sz="4" w:space="0" w:color="auto"/>
              <w:bottom w:val="single" w:sz="4" w:space="0" w:color="auto"/>
              <w:right w:val="single" w:sz="4" w:space="0" w:color="auto"/>
            </w:tcBorders>
            <w:hideMark/>
          </w:tcPr>
          <w:p w14:paraId="4C132F8B" w14:textId="77777777" w:rsidR="003133AE" w:rsidRDefault="003133AE" w:rsidP="00DB6375">
            <w:pPr>
              <w:rPr>
                <w:rFonts w:ascii="Arial" w:hAnsi="Arial" w:cs="Arial"/>
              </w:rPr>
            </w:pPr>
            <w:r>
              <w:rPr>
                <w:rFonts w:cs="Arial"/>
              </w:rPr>
              <w:t xml:space="preserve">Uniform </w:t>
            </w:r>
          </w:p>
        </w:tc>
        <w:tc>
          <w:tcPr>
            <w:tcW w:w="0" w:type="auto"/>
            <w:tcBorders>
              <w:top w:val="single" w:sz="4" w:space="0" w:color="auto"/>
              <w:left w:val="single" w:sz="4" w:space="0" w:color="auto"/>
              <w:bottom w:val="single" w:sz="4" w:space="0" w:color="auto"/>
              <w:right w:val="single" w:sz="4" w:space="0" w:color="auto"/>
            </w:tcBorders>
            <w:hideMark/>
          </w:tcPr>
          <w:p w14:paraId="1713BB58" w14:textId="77777777" w:rsidR="003133AE" w:rsidRDefault="003133AE" w:rsidP="00DB6375">
            <w:pPr>
              <w:rPr>
                <w:rFonts w:ascii="Arial" w:hAnsi="Arial" w:cs="Arial"/>
              </w:rPr>
            </w:pPr>
            <w:r>
              <w:rPr>
                <w:rFonts w:cs="Arial"/>
              </w:rPr>
              <w:t xml:space="preserve">Uncorrelated </w:t>
            </w:r>
          </w:p>
        </w:tc>
        <w:tc>
          <w:tcPr>
            <w:tcW w:w="0" w:type="auto"/>
            <w:tcBorders>
              <w:top w:val="single" w:sz="4" w:space="0" w:color="auto"/>
              <w:left w:val="single" w:sz="4" w:space="0" w:color="auto"/>
              <w:bottom w:val="single" w:sz="4" w:space="0" w:color="auto"/>
              <w:right w:val="single" w:sz="4" w:space="0" w:color="auto"/>
            </w:tcBorders>
            <w:hideMark/>
          </w:tcPr>
          <w:p w14:paraId="6B06DC42" w14:textId="77777777" w:rsidR="003133AE" w:rsidRDefault="003133AE" w:rsidP="00DB6375">
            <w:pPr>
              <w:rPr>
                <w:rFonts w:ascii="Arial" w:hAnsi="Arial" w:cs="Arial"/>
              </w:rPr>
            </w:pPr>
            <w:r>
              <w:rPr>
                <w:rFonts w:cs="Arial"/>
              </w:rPr>
              <w:t xml:space="preserve">Capacity enhancement </w:t>
            </w:r>
          </w:p>
        </w:tc>
      </w:tr>
      <w:tr w:rsidR="003133AE" w14:paraId="5A41AAA9" w14:textId="77777777" w:rsidTr="00DC1344">
        <w:trPr>
          <w:trHeight w:val="708"/>
          <w:jc w:val="center"/>
        </w:trPr>
        <w:tc>
          <w:tcPr>
            <w:tcW w:w="0" w:type="auto"/>
            <w:tcBorders>
              <w:top w:val="single" w:sz="4" w:space="0" w:color="auto"/>
              <w:left w:val="single" w:sz="4" w:space="0" w:color="auto"/>
              <w:bottom w:val="single" w:sz="4" w:space="0" w:color="auto"/>
              <w:right w:val="single" w:sz="4" w:space="0" w:color="auto"/>
            </w:tcBorders>
            <w:hideMark/>
          </w:tcPr>
          <w:p w14:paraId="12A42223" w14:textId="77777777" w:rsidR="003133AE" w:rsidRDefault="003133AE" w:rsidP="00DB6375">
            <w:pPr>
              <w:rPr>
                <w:rFonts w:ascii="Arial" w:hAnsi="Arial" w:cs="Arial"/>
              </w:rPr>
            </w:pPr>
            <w:r>
              <w:rPr>
                <w:rFonts w:cs="Arial"/>
              </w:rPr>
              <w:t xml:space="preserve">4b </w:t>
            </w:r>
          </w:p>
        </w:tc>
        <w:tc>
          <w:tcPr>
            <w:tcW w:w="0" w:type="auto"/>
            <w:tcBorders>
              <w:top w:val="single" w:sz="4" w:space="0" w:color="auto"/>
              <w:left w:val="single" w:sz="4" w:space="0" w:color="auto"/>
              <w:bottom w:val="single" w:sz="4" w:space="0" w:color="auto"/>
              <w:right w:val="single" w:sz="4" w:space="0" w:color="auto"/>
            </w:tcBorders>
            <w:hideMark/>
          </w:tcPr>
          <w:p w14:paraId="3DBE5243" w14:textId="77777777" w:rsidR="003133AE" w:rsidRDefault="003133AE" w:rsidP="00DB6375">
            <w:pPr>
              <w:rPr>
                <w:rFonts w:ascii="Arial" w:hAnsi="Arial" w:cs="Arial"/>
              </w:rPr>
            </w:pPr>
            <w:r>
              <w:rPr>
                <w:rFonts w:cs="Arial"/>
              </w:rPr>
              <w:t xml:space="preserve">Non-uniform*** </w:t>
            </w:r>
          </w:p>
        </w:tc>
        <w:tc>
          <w:tcPr>
            <w:tcW w:w="0" w:type="auto"/>
            <w:tcBorders>
              <w:top w:val="single" w:sz="4" w:space="0" w:color="auto"/>
              <w:left w:val="single" w:sz="4" w:space="0" w:color="auto"/>
              <w:bottom w:val="single" w:sz="4" w:space="0" w:color="auto"/>
              <w:right w:val="single" w:sz="4" w:space="0" w:color="auto"/>
            </w:tcBorders>
            <w:hideMark/>
          </w:tcPr>
          <w:p w14:paraId="4966A680" w14:textId="77777777" w:rsidR="003133AE" w:rsidRDefault="003133AE" w:rsidP="00DB6375">
            <w:pPr>
              <w:rPr>
                <w:rFonts w:ascii="Arial" w:hAnsi="Arial" w:cs="Arial"/>
              </w:rPr>
            </w:pPr>
            <w:r>
              <w:rPr>
                <w:rFonts w:cs="Arial"/>
              </w:rPr>
              <w:t xml:space="preserve">Clusters </w:t>
            </w:r>
          </w:p>
        </w:tc>
        <w:tc>
          <w:tcPr>
            <w:tcW w:w="0" w:type="auto"/>
            <w:tcBorders>
              <w:top w:val="single" w:sz="4" w:space="0" w:color="auto"/>
              <w:left w:val="single" w:sz="4" w:space="0" w:color="auto"/>
              <w:bottom w:val="single" w:sz="4" w:space="0" w:color="auto"/>
              <w:right w:val="single" w:sz="4" w:space="0" w:color="auto"/>
            </w:tcBorders>
            <w:hideMark/>
          </w:tcPr>
          <w:p w14:paraId="020E49AE" w14:textId="77777777" w:rsidR="003133AE" w:rsidRDefault="003133AE" w:rsidP="00DB6375">
            <w:pPr>
              <w:rPr>
                <w:rFonts w:ascii="Arial" w:hAnsi="Arial" w:cs="Arial"/>
              </w:rPr>
            </w:pPr>
            <w:r>
              <w:rPr>
                <w:rFonts w:cs="Arial"/>
              </w:rPr>
              <w:t xml:space="preserve">Correlated** </w:t>
            </w:r>
          </w:p>
        </w:tc>
        <w:tc>
          <w:tcPr>
            <w:tcW w:w="0" w:type="auto"/>
            <w:tcBorders>
              <w:top w:val="single" w:sz="4" w:space="0" w:color="auto"/>
              <w:left w:val="single" w:sz="4" w:space="0" w:color="auto"/>
              <w:bottom w:val="single" w:sz="4" w:space="0" w:color="auto"/>
              <w:right w:val="single" w:sz="4" w:space="0" w:color="auto"/>
            </w:tcBorders>
            <w:hideMark/>
          </w:tcPr>
          <w:p w14:paraId="792D4F21" w14:textId="77777777" w:rsidR="003133AE" w:rsidRDefault="003133AE" w:rsidP="00DB6375">
            <w:pPr>
              <w:keepNext/>
              <w:rPr>
                <w:rFonts w:ascii="Arial" w:hAnsi="Arial" w:cs="Arial"/>
              </w:rPr>
            </w:pPr>
            <w:r>
              <w:rPr>
                <w:rFonts w:cs="Arial"/>
              </w:rPr>
              <w:t xml:space="preserve">Hotspot capacity enhancement </w:t>
            </w:r>
          </w:p>
        </w:tc>
      </w:tr>
    </w:tbl>
    <w:p w14:paraId="243D081D" w14:textId="77777777" w:rsidR="003133AE" w:rsidRDefault="003133AE" w:rsidP="003133AE">
      <w:pPr>
        <w:pStyle w:val="3"/>
        <w:rPr>
          <w:rFonts w:cstheme="minorBidi"/>
        </w:rPr>
      </w:pPr>
      <w:bookmarkStart w:id="631" w:name="_Toc344200338"/>
      <w:bookmarkStart w:id="632" w:name="_Toc330150772"/>
      <w:bookmarkEnd w:id="630"/>
      <w:r>
        <w:rPr>
          <w:rFonts w:hint="eastAsia"/>
        </w:rPr>
        <w:t>Configure1</w:t>
      </w:r>
      <w:r>
        <w:rPr>
          <w:rFonts w:hint="eastAsia"/>
        </w:rPr>
        <w:t>仿真</w:t>
      </w:r>
      <w:r>
        <w:rPr>
          <w:rFonts w:ascii="宋体" w:hAnsi="宋体" w:cs="宋体" w:hint="eastAsia"/>
        </w:rPr>
        <w:t>结</w:t>
      </w:r>
      <w:r>
        <w:rPr>
          <w:rFonts w:ascii="MS Mincho" w:hAnsi="MS Mincho" w:cs="MS Mincho" w:hint="eastAsia"/>
        </w:rPr>
        <w:t>果</w:t>
      </w:r>
      <w:bookmarkEnd w:id="631"/>
    </w:p>
    <w:p w14:paraId="546CF788" w14:textId="77777777" w:rsidR="00885567" w:rsidRDefault="00885567" w:rsidP="00885567">
      <w:pPr>
        <w:pStyle w:val="ad"/>
        <w:keepNext/>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4.2</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2</w:t>
      </w:r>
      <w:r w:rsidR="006550EB">
        <w:fldChar w:fldCharType="end"/>
      </w:r>
      <w:r>
        <w:rPr>
          <w:rFonts w:hint="eastAsia"/>
        </w:rPr>
        <w:t xml:space="preserve"> Configure1 </w:t>
      </w:r>
      <w:r>
        <w:rPr>
          <w:rFonts w:hint="eastAsia"/>
        </w:rPr>
        <w:t>仿真结果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2"/>
        <w:gridCol w:w="1214"/>
        <w:gridCol w:w="1121"/>
      </w:tblGrid>
      <w:tr w:rsidR="003133AE" w14:paraId="64DC4490" w14:textId="77777777" w:rsidTr="00DC1344">
        <w:trPr>
          <w:trHeight w:val="221"/>
          <w:jc w:val="center"/>
        </w:trPr>
        <w:tc>
          <w:tcPr>
            <w:tcW w:w="1362" w:type="dxa"/>
            <w:tcBorders>
              <w:top w:val="single" w:sz="4" w:space="0" w:color="auto"/>
              <w:left w:val="single" w:sz="4" w:space="0" w:color="auto"/>
              <w:bottom w:val="single" w:sz="4" w:space="0" w:color="auto"/>
              <w:right w:val="single" w:sz="4" w:space="0" w:color="auto"/>
            </w:tcBorders>
            <w:hideMark/>
          </w:tcPr>
          <w:p w14:paraId="736102AE" w14:textId="77777777" w:rsidR="003133AE" w:rsidRDefault="003133AE" w:rsidP="00DB6375">
            <w:pPr>
              <w:rPr>
                <w:rFonts w:asciiTheme="minorHAnsi" w:hAnsiTheme="minorHAnsi" w:cstheme="minorBidi"/>
                <w:sz w:val="21"/>
              </w:rPr>
            </w:pPr>
            <w:r>
              <w:t>Macro ue</w:t>
            </w:r>
          </w:p>
        </w:tc>
        <w:tc>
          <w:tcPr>
            <w:tcW w:w="1214" w:type="dxa"/>
            <w:tcBorders>
              <w:top w:val="single" w:sz="4" w:space="0" w:color="auto"/>
              <w:left w:val="single" w:sz="4" w:space="0" w:color="auto"/>
              <w:bottom w:val="single" w:sz="4" w:space="0" w:color="auto"/>
              <w:right w:val="single" w:sz="4" w:space="0" w:color="auto"/>
            </w:tcBorders>
            <w:hideMark/>
          </w:tcPr>
          <w:p w14:paraId="6BB0CB17" w14:textId="77777777" w:rsidR="003133AE" w:rsidRDefault="003133AE" w:rsidP="00DB6375">
            <w:pPr>
              <w:rPr>
                <w:rFonts w:ascii="Arial" w:hAnsi="Arial"/>
              </w:rPr>
            </w:pPr>
            <w:r>
              <w:t xml:space="preserve">RIM </w:t>
            </w:r>
          </w:p>
        </w:tc>
        <w:tc>
          <w:tcPr>
            <w:tcW w:w="1121" w:type="dxa"/>
            <w:tcBorders>
              <w:top w:val="single" w:sz="4" w:space="0" w:color="auto"/>
              <w:left w:val="single" w:sz="4" w:space="0" w:color="auto"/>
              <w:bottom w:val="single" w:sz="4" w:space="0" w:color="auto"/>
              <w:right w:val="single" w:sz="4" w:space="0" w:color="auto"/>
            </w:tcBorders>
            <w:hideMark/>
          </w:tcPr>
          <w:p w14:paraId="786C1130" w14:textId="77777777" w:rsidR="003133AE" w:rsidRDefault="003133AE" w:rsidP="00DB6375">
            <w:pPr>
              <w:rPr>
                <w:rFonts w:ascii="Arial" w:hAnsi="Arial"/>
              </w:rPr>
            </w:pPr>
            <w:r>
              <w:t xml:space="preserve">ITTC </w:t>
            </w:r>
          </w:p>
        </w:tc>
      </w:tr>
      <w:tr w:rsidR="003133AE" w14:paraId="297EDA20" w14:textId="77777777" w:rsidTr="00DC1344">
        <w:trPr>
          <w:trHeight w:val="286"/>
          <w:jc w:val="center"/>
        </w:trPr>
        <w:tc>
          <w:tcPr>
            <w:tcW w:w="1362" w:type="dxa"/>
            <w:tcBorders>
              <w:top w:val="single" w:sz="4" w:space="0" w:color="auto"/>
              <w:left w:val="single" w:sz="4" w:space="0" w:color="auto"/>
              <w:bottom w:val="single" w:sz="4" w:space="0" w:color="auto"/>
              <w:right w:val="single" w:sz="4" w:space="0" w:color="auto"/>
            </w:tcBorders>
            <w:hideMark/>
          </w:tcPr>
          <w:p w14:paraId="713F3854" w14:textId="77777777" w:rsidR="003133AE" w:rsidRDefault="003133AE" w:rsidP="00DB6375">
            <w:pPr>
              <w:rPr>
                <w:rFonts w:ascii="Arial" w:hAnsi="Arial"/>
              </w:rPr>
            </w:pPr>
            <w:r>
              <w:t>Macro ue</w:t>
            </w:r>
          </w:p>
        </w:tc>
        <w:tc>
          <w:tcPr>
            <w:tcW w:w="1214" w:type="dxa"/>
            <w:tcBorders>
              <w:top w:val="single" w:sz="4" w:space="0" w:color="auto"/>
              <w:left w:val="single" w:sz="4" w:space="0" w:color="auto"/>
              <w:bottom w:val="single" w:sz="4" w:space="0" w:color="auto"/>
              <w:right w:val="single" w:sz="4" w:space="0" w:color="auto"/>
            </w:tcBorders>
            <w:hideMark/>
          </w:tcPr>
          <w:p w14:paraId="2160DD90" w14:textId="77777777" w:rsidR="003133AE" w:rsidRDefault="003133AE" w:rsidP="00DB6375">
            <w:pPr>
              <w:rPr>
                <w:rFonts w:ascii="Arial" w:hAnsi="Arial"/>
              </w:rPr>
            </w:pPr>
            <w:r>
              <w:t xml:space="preserve">46.20% </w:t>
            </w:r>
          </w:p>
        </w:tc>
        <w:tc>
          <w:tcPr>
            <w:tcW w:w="1121" w:type="dxa"/>
            <w:tcBorders>
              <w:top w:val="single" w:sz="4" w:space="0" w:color="auto"/>
              <w:left w:val="single" w:sz="4" w:space="0" w:color="auto"/>
              <w:bottom w:val="single" w:sz="4" w:space="0" w:color="auto"/>
              <w:right w:val="single" w:sz="4" w:space="0" w:color="auto"/>
            </w:tcBorders>
            <w:hideMark/>
          </w:tcPr>
          <w:p w14:paraId="1C209849" w14:textId="77777777" w:rsidR="003133AE" w:rsidRDefault="003133AE" w:rsidP="00DB6375">
            <w:pPr>
              <w:rPr>
                <w:rFonts w:ascii="Arial" w:hAnsi="Arial"/>
              </w:rPr>
            </w:pPr>
            <w:r>
              <w:t xml:space="preserve">47.16% </w:t>
            </w:r>
          </w:p>
        </w:tc>
      </w:tr>
      <w:tr w:rsidR="003133AE" w14:paraId="4D1491A9" w14:textId="77777777" w:rsidTr="00DC1344">
        <w:trPr>
          <w:trHeight w:val="339"/>
          <w:jc w:val="center"/>
        </w:trPr>
        <w:tc>
          <w:tcPr>
            <w:tcW w:w="1362" w:type="dxa"/>
            <w:tcBorders>
              <w:top w:val="single" w:sz="4" w:space="0" w:color="auto"/>
              <w:left w:val="single" w:sz="4" w:space="0" w:color="auto"/>
              <w:bottom w:val="single" w:sz="4" w:space="0" w:color="auto"/>
              <w:right w:val="single" w:sz="4" w:space="0" w:color="auto"/>
            </w:tcBorders>
            <w:hideMark/>
          </w:tcPr>
          <w:p w14:paraId="0282BA8C" w14:textId="77777777" w:rsidR="003133AE" w:rsidRDefault="003133AE" w:rsidP="00DB6375">
            <w:pPr>
              <w:rPr>
                <w:rFonts w:ascii="Arial" w:hAnsi="Arial"/>
              </w:rPr>
            </w:pPr>
            <w:r>
              <w:t xml:space="preserve">Micro ue </w:t>
            </w:r>
          </w:p>
        </w:tc>
        <w:tc>
          <w:tcPr>
            <w:tcW w:w="1214" w:type="dxa"/>
            <w:tcBorders>
              <w:top w:val="single" w:sz="4" w:space="0" w:color="auto"/>
              <w:left w:val="single" w:sz="4" w:space="0" w:color="auto"/>
              <w:bottom w:val="single" w:sz="4" w:space="0" w:color="auto"/>
              <w:right w:val="single" w:sz="4" w:space="0" w:color="auto"/>
            </w:tcBorders>
            <w:hideMark/>
          </w:tcPr>
          <w:p w14:paraId="6C3B33D2" w14:textId="77777777" w:rsidR="003133AE" w:rsidRDefault="003133AE" w:rsidP="00DB6375">
            <w:pPr>
              <w:rPr>
                <w:rFonts w:ascii="Arial" w:hAnsi="Arial"/>
              </w:rPr>
            </w:pPr>
            <w:r>
              <w:t xml:space="preserve">53.80% </w:t>
            </w:r>
          </w:p>
        </w:tc>
        <w:tc>
          <w:tcPr>
            <w:tcW w:w="1121" w:type="dxa"/>
            <w:tcBorders>
              <w:top w:val="single" w:sz="4" w:space="0" w:color="auto"/>
              <w:left w:val="single" w:sz="4" w:space="0" w:color="auto"/>
              <w:bottom w:val="single" w:sz="4" w:space="0" w:color="auto"/>
              <w:right w:val="single" w:sz="4" w:space="0" w:color="auto"/>
            </w:tcBorders>
            <w:hideMark/>
          </w:tcPr>
          <w:p w14:paraId="363FEA84" w14:textId="77777777" w:rsidR="003133AE" w:rsidRDefault="003133AE" w:rsidP="00DB6375">
            <w:pPr>
              <w:rPr>
                <w:rFonts w:ascii="Arial" w:hAnsi="Arial"/>
              </w:rPr>
            </w:pPr>
            <w:r>
              <w:t xml:space="preserve">52.84% </w:t>
            </w:r>
          </w:p>
        </w:tc>
      </w:tr>
    </w:tbl>
    <w:p w14:paraId="2924D3B7" w14:textId="77777777" w:rsidR="00773E98" w:rsidRDefault="00773E98" w:rsidP="00D27196">
      <w:pPr>
        <w:pStyle w:val="ad"/>
      </w:pPr>
    </w:p>
    <w:p w14:paraId="04DAECB9" w14:textId="77777777" w:rsidR="00301D54" w:rsidRDefault="003A4670" w:rsidP="00D27196">
      <w:pPr>
        <w:pStyle w:val="ad"/>
      </w:pPr>
      <w:r>
        <w:rPr>
          <w:rFonts w:hint="eastAsia"/>
        </w:rPr>
        <w:t>图表</w:t>
      </w:r>
      <w:r>
        <w:rPr>
          <w:rFonts w:hint="eastAsia"/>
        </w:rPr>
        <w:t xml:space="preserve"> 3.2</w:t>
      </w:r>
      <w:del w:id="633" w:author="李志成" w:date="2013-05-14T20:24:00Z">
        <w:r w:rsidDel="003A4670">
          <w:rPr>
            <w:rFonts w:hint="eastAsia"/>
          </w:rPr>
          <w:delText>图表</w:delText>
        </w:r>
      </w:del>
      <w:r>
        <w:rPr>
          <w:rFonts w:hint="eastAsia"/>
        </w:rPr>
        <w:t xml:space="preserve"> 3.2</w:t>
      </w:r>
      <w:del w:id="634" w:author="李志成" w:date="2013-05-14T20:24:00Z">
        <w:r w:rsidR="00D27196" w:rsidDel="003A4670">
          <w:rPr>
            <w:rFonts w:hint="eastAsia"/>
          </w:rPr>
          <w:delText>图表</w:delText>
        </w:r>
      </w:del>
      <w:r w:rsidR="00D27196">
        <w:rPr>
          <w:rFonts w:hint="eastAsia"/>
        </w:rPr>
        <w:t xml:space="preserve"> </w:t>
      </w:r>
      <w:ins w:id="635"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4.2</w:t>
      </w:r>
      <w:ins w:id="636"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637" w:author="李志成" w:date="2013-05-14T20:25:00Z">
        <w:r>
          <w:rPr>
            <w:noProof/>
          </w:rPr>
          <w:t>1</w:t>
        </w:r>
        <w:r>
          <w:fldChar w:fldCharType="end"/>
        </w:r>
      </w:ins>
      <w:del w:id="638"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4.2</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1</w:delText>
        </w:r>
        <w:r w:rsidR="00D27196" w:rsidDel="003A4670">
          <w:fldChar w:fldCharType="end"/>
        </w:r>
      </w:del>
      <w:r w:rsidR="00D27196">
        <w:rPr>
          <w:rFonts w:hint="eastAsia"/>
        </w:rPr>
        <w:t xml:space="preserve"> </w:t>
      </w:r>
      <w:r w:rsidR="00301D54">
        <w:rPr>
          <w:rFonts w:hint="eastAsia"/>
        </w:rPr>
        <w:t xml:space="preserve">Configure1 </w:t>
      </w:r>
      <w:r w:rsidR="00301D54">
        <w:rPr>
          <w:rFonts w:hint="eastAsia"/>
        </w:rPr>
        <w:t>仿真结果</w:t>
      </w:r>
    </w:p>
    <w:tbl>
      <w:tblPr>
        <w:tblStyle w:val="ac"/>
        <w:tblW w:w="0" w:type="auto"/>
        <w:jc w:val="center"/>
        <w:tblLook w:val="04A0" w:firstRow="1" w:lastRow="0" w:firstColumn="1" w:lastColumn="0" w:noHBand="0" w:noVBand="1"/>
      </w:tblPr>
      <w:tblGrid>
        <w:gridCol w:w="3986"/>
        <w:gridCol w:w="3986"/>
      </w:tblGrid>
      <w:tr w:rsidR="00050664" w14:paraId="500F6C94" w14:textId="77777777" w:rsidTr="00DC1344">
        <w:trPr>
          <w:jc w:val="center"/>
        </w:trPr>
        <w:tc>
          <w:tcPr>
            <w:tcW w:w="0" w:type="auto"/>
          </w:tcPr>
          <w:p w14:paraId="5DB8357E" w14:textId="77777777" w:rsidR="00050664" w:rsidRDefault="00190386" w:rsidP="003133AE">
            <w:pPr>
              <w:rPr>
                <w:rFonts w:ascii="Arial" w:hAnsi="Arial"/>
              </w:rPr>
            </w:pPr>
            <w:r>
              <w:rPr>
                <w:rFonts w:ascii="Arial" w:hAnsi="Arial" w:hint="eastAsia"/>
              </w:rPr>
              <w:t>Total Coupling gain</w:t>
            </w:r>
          </w:p>
        </w:tc>
        <w:tc>
          <w:tcPr>
            <w:tcW w:w="0" w:type="auto"/>
          </w:tcPr>
          <w:p w14:paraId="7EE91D21" w14:textId="77777777" w:rsidR="00050664" w:rsidRDefault="00190386" w:rsidP="003133AE">
            <w:pPr>
              <w:rPr>
                <w:rFonts w:ascii="Arial" w:hAnsi="Arial"/>
              </w:rPr>
            </w:pPr>
            <w:r>
              <w:rPr>
                <w:rFonts w:ascii="Arial" w:hAnsi="Arial" w:hint="eastAsia"/>
              </w:rPr>
              <w:t>Macro Coupling gain</w:t>
            </w:r>
          </w:p>
        </w:tc>
      </w:tr>
      <w:tr w:rsidR="00050664" w14:paraId="50FAD42B" w14:textId="77777777" w:rsidTr="00DC1344">
        <w:trPr>
          <w:jc w:val="center"/>
        </w:trPr>
        <w:tc>
          <w:tcPr>
            <w:tcW w:w="0" w:type="auto"/>
          </w:tcPr>
          <w:p w14:paraId="7AC551B0" w14:textId="77777777" w:rsidR="00050664" w:rsidRDefault="003A04C8" w:rsidP="003133AE">
            <w:pPr>
              <w:rPr>
                <w:rFonts w:ascii="Arial" w:hAnsi="Arial"/>
              </w:rPr>
            </w:pPr>
            <w:r>
              <w:rPr>
                <w:rFonts w:cs="Arial"/>
                <w:noProof/>
                <w:color w:val="0000FF"/>
              </w:rPr>
              <w:lastRenderedPageBreak/>
              <w:drawing>
                <wp:inline distT="0" distB="0" distL="0" distR="0" wp14:anchorId="09D1B9D3" wp14:editId="4DD2973D">
                  <wp:extent cx="2394000" cy="180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2394000" cy="1800000"/>
                          </a:xfrm>
                          <a:prstGeom prst="rect">
                            <a:avLst/>
                          </a:prstGeom>
                          <a:noFill/>
                          <a:ln>
                            <a:noFill/>
                          </a:ln>
                        </pic:spPr>
                      </pic:pic>
                    </a:graphicData>
                  </a:graphic>
                </wp:inline>
              </w:drawing>
            </w:r>
          </w:p>
        </w:tc>
        <w:tc>
          <w:tcPr>
            <w:tcW w:w="0" w:type="auto"/>
          </w:tcPr>
          <w:p w14:paraId="7EDBCAAA" w14:textId="77777777" w:rsidR="00050664" w:rsidRDefault="00050664" w:rsidP="003133AE">
            <w:pPr>
              <w:rPr>
                <w:rFonts w:ascii="Arial" w:hAnsi="Arial"/>
              </w:rPr>
            </w:pPr>
          </w:p>
        </w:tc>
      </w:tr>
      <w:tr w:rsidR="00050664" w14:paraId="51F38C35" w14:textId="77777777" w:rsidTr="00DC1344">
        <w:trPr>
          <w:jc w:val="center"/>
        </w:trPr>
        <w:tc>
          <w:tcPr>
            <w:tcW w:w="0" w:type="auto"/>
          </w:tcPr>
          <w:p w14:paraId="41AA4B90" w14:textId="77777777" w:rsidR="00050664" w:rsidRDefault="00190386" w:rsidP="003133AE">
            <w:pPr>
              <w:rPr>
                <w:rFonts w:ascii="Arial" w:hAnsi="Arial"/>
              </w:rPr>
            </w:pPr>
            <w:r>
              <w:rPr>
                <w:rFonts w:ascii="Arial" w:hAnsi="Arial" w:hint="eastAsia"/>
              </w:rPr>
              <w:t>Micro Coupling gain</w:t>
            </w:r>
          </w:p>
        </w:tc>
        <w:tc>
          <w:tcPr>
            <w:tcW w:w="0" w:type="auto"/>
          </w:tcPr>
          <w:p w14:paraId="3D21BA44" w14:textId="77777777" w:rsidR="00050664" w:rsidRDefault="00190386" w:rsidP="003133AE">
            <w:pPr>
              <w:rPr>
                <w:rFonts w:ascii="Arial" w:hAnsi="Arial"/>
              </w:rPr>
            </w:pPr>
            <w:r>
              <w:rPr>
                <w:rFonts w:ascii="Arial" w:hAnsi="Arial" w:hint="eastAsia"/>
              </w:rPr>
              <w:t>Total Geometry</w:t>
            </w:r>
          </w:p>
        </w:tc>
      </w:tr>
      <w:tr w:rsidR="00050664" w14:paraId="7DD0961C" w14:textId="77777777" w:rsidTr="00DC1344">
        <w:trPr>
          <w:jc w:val="center"/>
        </w:trPr>
        <w:tc>
          <w:tcPr>
            <w:tcW w:w="0" w:type="auto"/>
          </w:tcPr>
          <w:p w14:paraId="0756AE5D" w14:textId="77777777" w:rsidR="00050664" w:rsidRDefault="003A04C8" w:rsidP="003133AE">
            <w:pPr>
              <w:rPr>
                <w:rFonts w:ascii="Arial" w:hAnsi="Arial"/>
              </w:rPr>
            </w:pPr>
            <w:r>
              <w:rPr>
                <w:rFonts w:cs="Arial"/>
                <w:noProof/>
                <w:color w:val="0000FF"/>
              </w:rPr>
              <w:drawing>
                <wp:inline distT="0" distB="0" distL="0" distR="0" wp14:anchorId="2300D2DB" wp14:editId="71A5F146">
                  <wp:extent cx="2394000" cy="180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rrowheads="1"/>
                          </pic:cNvPicPr>
                        </pic:nvPicPr>
                        <pic:blipFill>
                          <a:blip r:embed="rId844" cstate="print">
                            <a:extLst>
                              <a:ext uri="{28A0092B-C50C-407E-A947-70E740481C1C}">
                                <a14:useLocalDpi xmlns:a14="http://schemas.microsoft.com/office/drawing/2010/main" val="0"/>
                              </a:ext>
                            </a:extLst>
                          </a:blip>
                          <a:srcRect/>
                          <a:stretch>
                            <a:fillRect/>
                          </a:stretch>
                        </pic:blipFill>
                        <pic:spPr bwMode="auto">
                          <a:xfrm>
                            <a:off x="0" y="0"/>
                            <a:ext cx="2394000" cy="1800000"/>
                          </a:xfrm>
                          <a:prstGeom prst="rect">
                            <a:avLst/>
                          </a:prstGeom>
                          <a:noFill/>
                          <a:ln>
                            <a:noFill/>
                          </a:ln>
                        </pic:spPr>
                      </pic:pic>
                    </a:graphicData>
                  </a:graphic>
                </wp:inline>
              </w:drawing>
            </w:r>
          </w:p>
        </w:tc>
        <w:tc>
          <w:tcPr>
            <w:tcW w:w="0" w:type="auto"/>
          </w:tcPr>
          <w:p w14:paraId="236BE8D9" w14:textId="77777777" w:rsidR="00050664" w:rsidRDefault="003A04C8" w:rsidP="003133AE">
            <w:pPr>
              <w:rPr>
                <w:rFonts w:ascii="Arial" w:hAnsi="Arial"/>
              </w:rPr>
            </w:pPr>
            <w:r>
              <w:rPr>
                <w:rFonts w:cs="Arial"/>
                <w:noProof/>
                <w:color w:val="0000FF"/>
              </w:rPr>
              <w:drawing>
                <wp:inline distT="0" distB="0" distL="0" distR="0" wp14:anchorId="062602D8" wp14:editId="7B47C80C">
                  <wp:extent cx="2394000" cy="180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rrowheads="1"/>
                          </pic:cNvPicPr>
                        </pic:nvPicPr>
                        <pic:blipFill>
                          <a:blip r:embed="rId845" cstate="print">
                            <a:extLst>
                              <a:ext uri="{28A0092B-C50C-407E-A947-70E740481C1C}">
                                <a14:useLocalDpi xmlns:a14="http://schemas.microsoft.com/office/drawing/2010/main" val="0"/>
                              </a:ext>
                            </a:extLst>
                          </a:blip>
                          <a:srcRect/>
                          <a:stretch>
                            <a:fillRect/>
                          </a:stretch>
                        </pic:blipFill>
                        <pic:spPr bwMode="auto">
                          <a:xfrm>
                            <a:off x="0" y="0"/>
                            <a:ext cx="2394000" cy="1800000"/>
                          </a:xfrm>
                          <a:prstGeom prst="rect">
                            <a:avLst/>
                          </a:prstGeom>
                          <a:noFill/>
                          <a:ln>
                            <a:noFill/>
                          </a:ln>
                        </pic:spPr>
                      </pic:pic>
                    </a:graphicData>
                  </a:graphic>
                </wp:inline>
              </w:drawing>
            </w:r>
          </w:p>
        </w:tc>
      </w:tr>
      <w:tr w:rsidR="00050664" w14:paraId="645C8004" w14:textId="77777777" w:rsidTr="00DC1344">
        <w:trPr>
          <w:jc w:val="center"/>
        </w:trPr>
        <w:tc>
          <w:tcPr>
            <w:tcW w:w="0" w:type="auto"/>
          </w:tcPr>
          <w:p w14:paraId="461BA2BD" w14:textId="77777777" w:rsidR="00050664" w:rsidRDefault="00190386" w:rsidP="003133AE">
            <w:pPr>
              <w:rPr>
                <w:rFonts w:ascii="Arial" w:hAnsi="Arial"/>
              </w:rPr>
            </w:pPr>
            <w:r>
              <w:rPr>
                <w:rFonts w:ascii="Arial" w:hAnsi="Arial" w:hint="eastAsia"/>
              </w:rPr>
              <w:t>Macro Geometry</w:t>
            </w:r>
          </w:p>
        </w:tc>
        <w:tc>
          <w:tcPr>
            <w:tcW w:w="0" w:type="auto"/>
          </w:tcPr>
          <w:p w14:paraId="2D3EFC29" w14:textId="77777777" w:rsidR="00050664" w:rsidRDefault="00190386" w:rsidP="003133AE">
            <w:pPr>
              <w:rPr>
                <w:rFonts w:ascii="Arial" w:hAnsi="Arial"/>
              </w:rPr>
            </w:pPr>
            <w:r>
              <w:rPr>
                <w:rFonts w:ascii="Arial" w:hAnsi="Arial" w:hint="eastAsia"/>
              </w:rPr>
              <w:t>Micro Geometry</w:t>
            </w:r>
          </w:p>
        </w:tc>
      </w:tr>
      <w:tr w:rsidR="00050664" w14:paraId="69B20446" w14:textId="77777777" w:rsidTr="00DC1344">
        <w:trPr>
          <w:jc w:val="center"/>
        </w:trPr>
        <w:tc>
          <w:tcPr>
            <w:tcW w:w="0" w:type="auto"/>
          </w:tcPr>
          <w:p w14:paraId="4BA81276" w14:textId="77777777" w:rsidR="00050664" w:rsidRDefault="003A04C8" w:rsidP="003133AE">
            <w:pPr>
              <w:rPr>
                <w:rFonts w:ascii="Arial" w:hAnsi="Arial"/>
              </w:rPr>
            </w:pPr>
            <w:r>
              <w:rPr>
                <w:rFonts w:cs="Arial"/>
                <w:noProof/>
                <w:color w:val="0000FF"/>
              </w:rPr>
              <w:drawing>
                <wp:inline distT="0" distB="0" distL="0" distR="0" wp14:anchorId="0BD25B50" wp14:editId="2005D5B8">
                  <wp:extent cx="2394000" cy="18000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696"/>
                          <pic:cNvPicPr>
                            <a:picLocks noChangeArrowheads="1"/>
                          </pic:cNvPicPr>
                        </pic:nvPicPr>
                        <pic:blipFill>
                          <a:blip r:embed="rId846" cstate="print">
                            <a:extLst>
                              <a:ext uri="{28A0092B-C50C-407E-A947-70E740481C1C}">
                                <a14:useLocalDpi xmlns:a14="http://schemas.microsoft.com/office/drawing/2010/main" val="0"/>
                              </a:ext>
                            </a:extLst>
                          </a:blip>
                          <a:srcRect/>
                          <a:stretch>
                            <a:fillRect/>
                          </a:stretch>
                        </pic:blipFill>
                        <pic:spPr bwMode="auto">
                          <a:xfrm>
                            <a:off x="0" y="0"/>
                            <a:ext cx="2394000" cy="1800000"/>
                          </a:xfrm>
                          <a:prstGeom prst="rect">
                            <a:avLst/>
                          </a:prstGeom>
                          <a:noFill/>
                          <a:ln>
                            <a:noFill/>
                          </a:ln>
                        </pic:spPr>
                      </pic:pic>
                    </a:graphicData>
                  </a:graphic>
                </wp:inline>
              </w:drawing>
            </w:r>
          </w:p>
        </w:tc>
        <w:tc>
          <w:tcPr>
            <w:tcW w:w="0" w:type="auto"/>
          </w:tcPr>
          <w:p w14:paraId="09D9201F" w14:textId="77777777" w:rsidR="00050664" w:rsidRDefault="003A04C8" w:rsidP="003133AE">
            <w:pPr>
              <w:rPr>
                <w:rFonts w:ascii="Arial" w:hAnsi="Arial"/>
              </w:rPr>
            </w:pPr>
            <w:r>
              <w:rPr>
                <w:rFonts w:cs="Arial"/>
                <w:noProof/>
                <w:color w:val="0000FF"/>
              </w:rPr>
              <w:drawing>
                <wp:inline distT="0" distB="0" distL="0" distR="0" wp14:anchorId="1AE4BC87" wp14:editId="542141DC">
                  <wp:extent cx="2394000" cy="180000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697"/>
                          <pic:cNvPicPr>
                            <a:picLocks noChangeArrowheads="1"/>
                          </pic:cNvPicPr>
                        </pic:nvPicPr>
                        <pic:blipFill>
                          <a:blip r:embed="rId847" cstate="print">
                            <a:extLst>
                              <a:ext uri="{28A0092B-C50C-407E-A947-70E740481C1C}">
                                <a14:useLocalDpi xmlns:a14="http://schemas.microsoft.com/office/drawing/2010/main" val="0"/>
                              </a:ext>
                            </a:extLst>
                          </a:blip>
                          <a:srcRect/>
                          <a:stretch>
                            <a:fillRect/>
                          </a:stretch>
                        </pic:blipFill>
                        <pic:spPr bwMode="auto">
                          <a:xfrm>
                            <a:off x="0" y="0"/>
                            <a:ext cx="2394000" cy="1800000"/>
                          </a:xfrm>
                          <a:prstGeom prst="rect">
                            <a:avLst/>
                          </a:prstGeom>
                          <a:noFill/>
                          <a:ln>
                            <a:noFill/>
                          </a:ln>
                        </pic:spPr>
                      </pic:pic>
                    </a:graphicData>
                  </a:graphic>
                </wp:inline>
              </w:drawing>
            </w:r>
          </w:p>
        </w:tc>
      </w:tr>
    </w:tbl>
    <w:p w14:paraId="6D5AE86A" w14:textId="77777777" w:rsidR="003133AE" w:rsidRDefault="003133AE" w:rsidP="003133AE">
      <w:pPr>
        <w:pStyle w:val="3"/>
        <w:rPr>
          <w:rFonts w:cstheme="minorBidi"/>
        </w:rPr>
      </w:pPr>
      <w:bookmarkStart w:id="639" w:name="_Toc344200339"/>
      <w:r>
        <w:rPr>
          <w:rFonts w:hint="eastAsia"/>
        </w:rPr>
        <w:t>Configure4b</w:t>
      </w:r>
      <w:r>
        <w:rPr>
          <w:rFonts w:hint="eastAsia"/>
        </w:rPr>
        <w:t>仿真</w:t>
      </w:r>
      <w:r>
        <w:rPr>
          <w:rFonts w:ascii="宋体" w:hAnsi="宋体" w:cs="宋体" w:hint="eastAsia"/>
        </w:rPr>
        <w:t>结</w:t>
      </w:r>
      <w:r>
        <w:rPr>
          <w:rFonts w:ascii="MS Mincho" w:hAnsi="MS Mincho" w:cs="MS Mincho" w:hint="eastAsia"/>
        </w:rPr>
        <w:t>果</w:t>
      </w:r>
      <w:bookmarkEnd w:id="632"/>
      <w:bookmarkEnd w:id="639"/>
    </w:p>
    <w:p w14:paraId="5393156E" w14:textId="77777777" w:rsidR="00885567" w:rsidRDefault="00885567" w:rsidP="00885567">
      <w:pPr>
        <w:pStyle w:val="ad"/>
        <w:keepNext/>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4.2</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3</w:t>
      </w:r>
      <w:r w:rsidR="006550EB">
        <w:fldChar w:fldCharType="end"/>
      </w:r>
      <w:r>
        <w:rPr>
          <w:rFonts w:hint="eastAsia"/>
        </w:rPr>
        <w:t xml:space="preserve"> Configure4b</w:t>
      </w:r>
      <w:r>
        <w:rPr>
          <w:rFonts w:hint="eastAsia"/>
        </w:rPr>
        <w:t>仿真结果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6"/>
        <w:gridCol w:w="1696"/>
        <w:gridCol w:w="1696"/>
        <w:tblGridChange w:id="640">
          <w:tblGrid>
            <w:gridCol w:w="1326"/>
            <w:gridCol w:w="1232"/>
            <w:gridCol w:w="464"/>
            <w:gridCol w:w="666"/>
            <w:gridCol w:w="1030"/>
          </w:tblGrid>
        </w:tblGridChange>
      </w:tblGrid>
      <w:tr w:rsidR="003133AE" w14:paraId="7C46CAB0" w14:textId="77777777" w:rsidTr="00DC1344">
        <w:trPr>
          <w:trHeight w:val="295"/>
          <w:jc w:val="center"/>
        </w:trPr>
        <w:tc>
          <w:tcPr>
            <w:tcW w:w="1326" w:type="dxa"/>
            <w:tcBorders>
              <w:top w:val="single" w:sz="4" w:space="0" w:color="auto"/>
              <w:left w:val="single" w:sz="4" w:space="0" w:color="auto"/>
              <w:bottom w:val="single" w:sz="4" w:space="0" w:color="auto"/>
              <w:right w:val="single" w:sz="4" w:space="0" w:color="auto"/>
            </w:tcBorders>
            <w:hideMark/>
          </w:tcPr>
          <w:p w14:paraId="4CA9FE98" w14:textId="77777777" w:rsidR="003133AE" w:rsidRDefault="003133AE" w:rsidP="00DB6375">
            <w:pPr>
              <w:rPr>
                <w:rFonts w:asciiTheme="minorHAnsi" w:hAnsiTheme="minorHAnsi" w:cstheme="minorBidi"/>
                <w:sz w:val="21"/>
              </w:rPr>
            </w:pPr>
          </w:p>
        </w:tc>
        <w:tc>
          <w:tcPr>
            <w:tcW w:w="1232" w:type="dxa"/>
            <w:tcBorders>
              <w:top w:val="single" w:sz="4" w:space="0" w:color="auto"/>
              <w:left w:val="single" w:sz="4" w:space="0" w:color="auto"/>
              <w:bottom w:val="single" w:sz="4" w:space="0" w:color="auto"/>
              <w:right w:val="single" w:sz="4" w:space="0" w:color="auto"/>
            </w:tcBorders>
            <w:hideMark/>
          </w:tcPr>
          <w:p w14:paraId="3098DAB2" w14:textId="77777777" w:rsidR="003133AE" w:rsidRDefault="003133AE" w:rsidP="00DB6375">
            <w:pPr>
              <w:rPr>
                <w:rFonts w:ascii="Arial" w:hAnsi="Arial" w:cs="Arial"/>
              </w:rPr>
            </w:pPr>
            <w:r>
              <w:rPr>
                <w:rFonts w:cs="Arial"/>
              </w:rPr>
              <w:t xml:space="preserve">RIM </w:t>
            </w:r>
          </w:p>
        </w:tc>
        <w:tc>
          <w:tcPr>
            <w:tcW w:w="1130" w:type="dxa"/>
            <w:tcBorders>
              <w:top w:val="single" w:sz="4" w:space="0" w:color="auto"/>
              <w:left w:val="single" w:sz="4" w:space="0" w:color="auto"/>
              <w:bottom w:val="single" w:sz="4" w:space="0" w:color="auto"/>
              <w:right w:val="single" w:sz="4" w:space="0" w:color="auto"/>
            </w:tcBorders>
            <w:hideMark/>
          </w:tcPr>
          <w:p w14:paraId="730AB175" w14:textId="77777777" w:rsidR="003133AE" w:rsidRDefault="003133AE" w:rsidP="00DB6375">
            <w:pPr>
              <w:rPr>
                <w:rFonts w:ascii="Arial" w:hAnsi="Arial" w:cs="Arial"/>
              </w:rPr>
            </w:pPr>
            <w:r>
              <w:rPr>
                <w:rFonts w:cs="Arial"/>
              </w:rPr>
              <w:t xml:space="preserve">ITTC </w:t>
            </w:r>
          </w:p>
        </w:tc>
      </w:tr>
      <w:tr w:rsidR="00820C74" w14:paraId="3F2F591E" w14:textId="77777777" w:rsidTr="00820C74">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641" w:author="杨蓓" w:date="2013-03-18T10:35: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47"/>
          <w:jc w:val="center"/>
          <w:trPrChange w:id="642" w:author="杨蓓" w:date="2013-03-18T10:35:00Z">
            <w:trPr>
              <w:gridAfter w:val="0"/>
              <w:trHeight w:val="347"/>
              <w:jc w:val="center"/>
            </w:trPr>
          </w:trPrChange>
        </w:trPr>
        <w:tc>
          <w:tcPr>
            <w:tcW w:w="1326" w:type="dxa"/>
            <w:tcBorders>
              <w:top w:val="single" w:sz="4" w:space="0" w:color="auto"/>
              <w:left w:val="single" w:sz="4" w:space="0" w:color="auto"/>
              <w:bottom w:val="single" w:sz="4" w:space="0" w:color="auto"/>
              <w:right w:val="single" w:sz="4" w:space="0" w:color="auto"/>
            </w:tcBorders>
            <w:hideMark/>
            <w:tcPrChange w:id="643" w:author="杨蓓" w:date="2013-03-18T10:35:00Z">
              <w:tcPr>
                <w:tcW w:w="1326" w:type="dxa"/>
                <w:tcBorders>
                  <w:top w:val="single" w:sz="4" w:space="0" w:color="auto"/>
                  <w:left w:val="single" w:sz="4" w:space="0" w:color="auto"/>
                  <w:bottom w:val="single" w:sz="4" w:space="0" w:color="auto"/>
                  <w:right w:val="single" w:sz="4" w:space="0" w:color="auto"/>
                </w:tcBorders>
                <w:hideMark/>
              </w:tcPr>
            </w:tcPrChange>
          </w:tcPr>
          <w:p w14:paraId="42DAC570" w14:textId="77777777" w:rsidR="00820C74" w:rsidRDefault="00820C74" w:rsidP="00DB6375">
            <w:pPr>
              <w:rPr>
                <w:rFonts w:ascii="Arial" w:hAnsi="Arial" w:cs="Arial"/>
              </w:rPr>
            </w:pPr>
            <w:r>
              <w:rPr>
                <w:rFonts w:cs="Arial"/>
              </w:rPr>
              <w:t xml:space="preserve">Macro ue </w:t>
            </w:r>
          </w:p>
        </w:tc>
        <w:tc>
          <w:tcPr>
            <w:tcW w:w="1232" w:type="dxa"/>
            <w:tcBorders>
              <w:top w:val="single" w:sz="4" w:space="0" w:color="auto"/>
              <w:left w:val="single" w:sz="4" w:space="0" w:color="auto"/>
              <w:bottom w:val="single" w:sz="4" w:space="0" w:color="auto"/>
              <w:right w:val="single" w:sz="4" w:space="0" w:color="auto"/>
            </w:tcBorders>
            <w:tcPrChange w:id="644" w:author="杨蓓" w:date="2013-03-18T10:35:00Z">
              <w:tcPr>
                <w:tcW w:w="1232" w:type="dxa"/>
                <w:tcBorders>
                  <w:top w:val="single" w:sz="4" w:space="0" w:color="auto"/>
                  <w:left w:val="single" w:sz="4" w:space="0" w:color="auto"/>
                  <w:bottom w:val="single" w:sz="4" w:space="0" w:color="auto"/>
                  <w:right w:val="single" w:sz="4" w:space="0" w:color="auto"/>
                </w:tcBorders>
              </w:tcPr>
            </w:tcPrChange>
          </w:tcPr>
          <w:p w14:paraId="5DD52B22" w14:textId="77777777" w:rsidR="00820C74" w:rsidRDefault="00820C74" w:rsidP="00B45328">
            <w:pPr>
              <w:rPr>
                <w:rFonts w:ascii="Arial" w:hAnsi="Arial" w:cs="Arial"/>
              </w:rPr>
            </w:pPr>
            <w:ins w:id="645" w:author="杨蓓" w:date="2013-03-18T10:35:00Z">
              <w:r>
                <w:rPr>
                  <w:rFonts w:cs="Arial" w:hint="eastAsia"/>
                </w:rPr>
                <w:t>29.62%</w:t>
              </w:r>
            </w:ins>
            <w:del w:id="646" w:author="杨蓓" w:date="2013-03-18T10:35:00Z">
              <w:r w:rsidDel="005C5FAD">
                <w:rPr>
                  <w:rFonts w:cs="Arial"/>
                </w:rPr>
                <w:delText xml:space="preserve">46.20% </w:delText>
              </w:r>
            </w:del>
          </w:p>
        </w:tc>
        <w:tc>
          <w:tcPr>
            <w:tcW w:w="1130" w:type="dxa"/>
            <w:tcBorders>
              <w:top w:val="single" w:sz="4" w:space="0" w:color="auto"/>
              <w:left w:val="single" w:sz="4" w:space="0" w:color="auto"/>
              <w:bottom w:val="single" w:sz="4" w:space="0" w:color="auto"/>
              <w:right w:val="single" w:sz="4" w:space="0" w:color="auto"/>
            </w:tcBorders>
            <w:tcPrChange w:id="647" w:author="杨蓓" w:date="2013-03-18T10:35:00Z">
              <w:tcPr>
                <w:tcW w:w="1130" w:type="dxa"/>
                <w:gridSpan w:val="2"/>
                <w:tcBorders>
                  <w:top w:val="single" w:sz="4" w:space="0" w:color="auto"/>
                  <w:left w:val="single" w:sz="4" w:space="0" w:color="auto"/>
                  <w:bottom w:val="single" w:sz="4" w:space="0" w:color="auto"/>
                  <w:right w:val="single" w:sz="4" w:space="0" w:color="auto"/>
                </w:tcBorders>
              </w:tcPr>
            </w:tcPrChange>
          </w:tcPr>
          <w:p w14:paraId="55E4A233" w14:textId="77777777" w:rsidR="00820C74" w:rsidRDefault="00820C74" w:rsidP="00B45328">
            <w:pPr>
              <w:rPr>
                <w:rFonts w:ascii="Arial" w:hAnsi="Arial" w:cs="Arial"/>
              </w:rPr>
            </w:pPr>
            <w:ins w:id="648" w:author="杨蓓" w:date="2013-03-18T10:35:00Z">
              <w:r>
                <w:rPr>
                  <w:rFonts w:cs="Arial" w:hint="eastAsia"/>
                </w:rPr>
                <w:t>31.23%</w:t>
              </w:r>
            </w:ins>
            <w:del w:id="649" w:author="杨蓓" w:date="2013-03-18T10:35:00Z">
              <w:r w:rsidDel="005C5FAD">
                <w:rPr>
                  <w:rFonts w:cs="Arial"/>
                </w:rPr>
                <w:delText xml:space="preserve">47.16% </w:delText>
              </w:r>
            </w:del>
          </w:p>
        </w:tc>
      </w:tr>
      <w:tr w:rsidR="00820C74" w14:paraId="0F91AF48" w14:textId="77777777" w:rsidTr="00820C74">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650" w:author="杨蓓" w:date="2013-03-18T10:35: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9"/>
          <w:jc w:val="center"/>
          <w:trPrChange w:id="651" w:author="杨蓓" w:date="2013-03-18T10:35:00Z">
            <w:trPr>
              <w:gridAfter w:val="0"/>
              <w:trHeight w:val="399"/>
              <w:jc w:val="center"/>
            </w:trPr>
          </w:trPrChange>
        </w:trPr>
        <w:tc>
          <w:tcPr>
            <w:tcW w:w="1326" w:type="dxa"/>
            <w:tcBorders>
              <w:top w:val="single" w:sz="4" w:space="0" w:color="auto"/>
              <w:left w:val="single" w:sz="4" w:space="0" w:color="auto"/>
              <w:bottom w:val="single" w:sz="4" w:space="0" w:color="auto"/>
              <w:right w:val="single" w:sz="4" w:space="0" w:color="auto"/>
            </w:tcBorders>
            <w:hideMark/>
            <w:tcPrChange w:id="652" w:author="杨蓓" w:date="2013-03-18T10:35:00Z">
              <w:tcPr>
                <w:tcW w:w="1326" w:type="dxa"/>
                <w:tcBorders>
                  <w:top w:val="single" w:sz="4" w:space="0" w:color="auto"/>
                  <w:left w:val="single" w:sz="4" w:space="0" w:color="auto"/>
                  <w:bottom w:val="single" w:sz="4" w:space="0" w:color="auto"/>
                  <w:right w:val="single" w:sz="4" w:space="0" w:color="auto"/>
                </w:tcBorders>
                <w:hideMark/>
              </w:tcPr>
            </w:tcPrChange>
          </w:tcPr>
          <w:p w14:paraId="167A9E88" w14:textId="77777777" w:rsidR="00820C74" w:rsidRDefault="00820C74" w:rsidP="00DB6375">
            <w:pPr>
              <w:rPr>
                <w:rFonts w:ascii="Arial" w:hAnsi="Arial" w:cs="Arial"/>
              </w:rPr>
            </w:pPr>
            <w:r>
              <w:rPr>
                <w:rFonts w:cs="Arial"/>
              </w:rPr>
              <w:lastRenderedPageBreak/>
              <w:t xml:space="preserve">Micro ue </w:t>
            </w:r>
          </w:p>
        </w:tc>
        <w:tc>
          <w:tcPr>
            <w:tcW w:w="1232" w:type="dxa"/>
            <w:tcBorders>
              <w:top w:val="single" w:sz="4" w:space="0" w:color="auto"/>
              <w:left w:val="single" w:sz="4" w:space="0" w:color="auto"/>
              <w:bottom w:val="single" w:sz="4" w:space="0" w:color="auto"/>
              <w:right w:val="single" w:sz="4" w:space="0" w:color="auto"/>
            </w:tcBorders>
            <w:tcPrChange w:id="653" w:author="杨蓓" w:date="2013-03-18T10:35:00Z">
              <w:tcPr>
                <w:tcW w:w="1232" w:type="dxa"/>
                <w:tcBorders>
                  <w:top w:val="single" w:sz="4" w:space="0" w:color="auto"/>
                  <w:left w:val="single" w:sz="4" w:space="0" w:color="auto"/>
                  <w:bottom w:val="single" w:sz="4" w:space="0" w:color="auto"/>
                  <w:right w:val="single" w:sz="4" w:space="0" w:color="auto"/>
                </w:tcBorders>
              </w:tcPr>
            </w:tcPrChange>
          </w:tcPr>
          <w:p w14:paraId="79207795" w14:textId="77777777" w:rsidR="00820C74" w:rsidRDefault="00820C74" w:rsidP="00B45328">
            <w:pPr>
              <w:rPr>
                <w:rFonts w:ascii="Arial" w:hAnsi="Arial" w:cs="Arial"/>
              </w:rPr>
            </w:pPr>
            <w:ins w:id="654" w:author="杨蓓" w:date="2013-03-18T10:35:00Z">
              <w:r>
                <w:rPr>
                  <w:rFonts w:cs="Arial" w:hint="eastAsia"/>
                </w:rPr>
                <w:t>70.38%</w:t>
              </w:r>
            </w:ins>
            <w:del w:id="655" w:author="杨蓓" w:date="2013-03-18T10:35:00Z">
              <w:r w:rsidDel="005C5FAD">
                <w:rPr>
                  <w:rFonts w:cs="Arial"/>
                </w:rPr>
                <w:delText xml:space="preserve">53.80% </w:delText>
              </w:r>
            </w:del>
          </w:p>
        </w:tc>
        <w:tc>
          <w:tcPr>
            <w:tcW w:w="1130" w:type="dxa"/>
            <w:tcBorders>
              <w:top w:val="single" w:sz="4" w:space="0" w:color="auto"/>
              <w:left w:val="single" w:sz="4" w:space="0" w:color="auto"/>
              <w:bottom w:val="single" w:sz="4" w:space="0" w:color="auto"/>
              <w:right w:val="single" w:sz="4" w:space="0" w:color="auto"/>
            </w:tcBorders>
            <w:tcPrChange w:id="656" w:author="杨蓓" w:date="2013-03-18T10:35:00Z">
              <w:tcPr>
                <w:tcW w:w="1130" w:type="dxa"/>
                <w:gridSpan w:val="2"/>
                <w:tcBorders>
                  <w:top w:val="single" w:sz="4" w:space="0" w:color="auto"/>
                  <w:left w:val="single" w:sz="4" w:space="0" w:color="auto"/>
                  <w:bottom w:val="single" w:sz="4" w:space="0" w:color="auto"/>
                  <w:right w:val="single" w:sz="4" w:space="0" w:color="auto"/>
                </w:tcBorders>
              </w:tcPr>
            </w:tcPrChange>
          </w:tcPr>
          <w:p w14:paraId="6D988776" w14:textId="77777777" w:rsidR="00820C74" w:rsidRDefault="00820C74" w:rsidP="00B45328">
            <w:pPr>
              <w:rPr>
                <w:rFonts w:ascii="Arial" w:hAnsi="Arial" w:cs="Arial"/>
              </w:rPr>
            </w:pPr>
            <w:ins w:id="657" w:author="杨蓓" w:date="2013-03-18T10:35:00Z">
              <w:r>
                <w:rPr>
                  <w:rFonts w:cs="Arial" w:hint="eastAsia"/>
                </w:rPr>
                <w:t>68.77%</w:t>
              </w:r>
            </w:ins>
            <w:del w:id="658" w:author="杨蓓" w:date="2013-03-18T10:35:00Z">
              <w:r w:rsidDel="005C5FAD">
                <w:rPr>
                  <w:rFonts w:cs="Arial"/>
                </w:rPr>
                <w:delText xml:space="preserve">52.84% </w:delText>
              </w:r>
            </w:del>
          </w:p>
        </w:tc>
      </w:tr>
    </w:tbl>
    <w:p w14:paraId="62FE28E8" w14:textId="77777777" w:rsidR="00773E98" w:rsidRDefault="00773E98" w:rsidP="00D27196">
      <w:pPr>
        <w:pStyle w:val="ad"/>
      </w:pPr>
    </w:p>
    <w:p w14:paraId="4B743E9F" w14:textId="77777777" w:rsidR="00301D54" w:rsidRDefault="003A4670" w:rsidP="00D27196">
      <w:pPr>
        <w:pStyle w:val="ad"/>
      </w:pPr>
      <w:r>
        <w:rPr>
          <w:rFonts w:hint="eastAsia"/>
        </w:rPr>
        <w:t>图表</w:t>
      </w:r>
      <w:r>
        <w:rPr>
          <w:rFonts w:hint="eastAsia"/>
        </w:rPr>
        <w:t xml:space="preserve"> 3.2</w:t>
      </w:r>
      <w:del w:id="659" w:author="李志成" w:date="2013-05-14T20:24:00Z">
        <w:r w:rsidDel="003A4670">
          <w:rPr>
            <w:rFonts w:hint="eastAsia"/>
          </w:rPr>
          <w:delText>图表</w:delText>
        </w:r>
      </w:del>
      <w:r>
        <w:rPr>
          <w:rFonts w:hint="eastAsia"/>
        </w:rPr>
        <w:t xml:space="preserve"> 3.2</w:t>
      </w:r>
      <w:del w:id="660" w:author="李志成" w:date="2013-05-14T20:24:00Z">
        <w:r w:rsidR="00D27196" w:rsidDel="003A4670">
          <w:rPr>
            <w:rFonts w:hint="eastAsia"/>
          </w:rPr>
          <w:delText>图表</w:delText>
        </w:r>
      </w:del>
      <w:r w:rsidR="00D27196">
        <w:rPr>
          <w:rFonts w:hint="eastAsia"/>
        </w:rPr>
        <w:t xml:space="preserve"> </w:t>
      </w:r>
      <w:ins w:id="661"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4.2</w:t>
      </w:r>
      <w:ins w:id="662"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663" w:author="李志成" w:date="2013-05-14T20:25:00Z">
        <w:r>
          <w:rPr>
            <w:noProof/>
          </w:rPr>
          <w:t>2</w:t>
        </w:r>
        <w:r>
          <w:fldChar w:fldCharType="end"/>
        </w:r>
      </w:ins>
      <w:del w:id="664"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4.2</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2</w:delText>
        </w:r>
        <w:r w:rsidR="00D27196" w:rsidDel="003A4670">
          <w:fldChar w:fldCharType="end"/>
        </w:r>
      </w:del>
      <w:r w:rsidR="00D27196">
        <w:rPr>
          <w:rFonts w:hint="eastAsia"/>
        </w:rPr>
        <w:t xml:space="preserve"> </w:t>
      </w:r>
      <w:r w:rsidR="00301D54">
        <w:rPr>
          <w:rFonts w:hint="eastAsia"/>
        </w:rPr>
        <w:t>Configure4b</w:t>
      </w:r>
      <w:r w:rsidR="00301D54" w:rsidRPr="001E0E53">
        <w:rPr>
          <w:rFonts w:hint="eastAsia"/>
        </w:rPr>
        <w:t xml:space="preserve"> </w:t>
      </w:r>
      <w:r w:rsidR="00301D54" w:rsidRPr="001E0E53">
        <w:rPr>
          <w:rFonts w:hint="eastAsia"/>
        </w:rPr>
        <w:t>仿真结果</w:t>
      </w:r>
    </w:p>
    <w:tbl>
      <w:tblPr>
        <w:tblStyle w:val="ac"/>
        <w:tblW w:w="0" w:type="auto"/>
        <w:jc w:val="center"/>
        <w:tblLook w:val="04A0" w:firstRow="1" w:lastRow="0" w:firstColumn="1" w:lastColumn="0" w:noHBand="0" w:noVBand="1"/>
      </w:tblPr>
      <w:tblGrid>
        <w:gridCol w:w="3986"/>
        <w:gridCol w:w="3986"/>
      </w:tblGrid>
      <w:tr w:rsidR="00190386" w14:paraId="2341A483" w14:textId="77777777" w:rsidTr="00DC1344">
        <w:trPr>
          <w:jc w:val="center"/>
        </w:trPr>
        <w:tc>
          <w:tcPr>
            <w:tcW w:w="0" w:type="auto"/>
          </w:tcPr>
          <w:p w14:paraId="45933AA5" w14:textId="77777777" w:rsidR="00190386" w:rsidRDefault="00190386" w:rsidP="00963EF6">
            <w:pPr>
              <w:rPr>
                <w:rFonts w:ascii="Arial" w:hAnsi="Arial"/>
              </w:rPr>
            </w:pPr>
            <w:r>
              <w:rPr>
                <w:rFonts w:ascii="Arial" w:hAnsi="Arial" w:hint="eastAsia"/>
              </w:rPr>
              <w:t>Total Coupling gain</w:t>
            </w:r>
          </w:p>
        </w:tc>
        <w:tc>
          <w:tcPr>
            <w:tcW w:w="0" w:type="auto"/>
          </w:tcPr>
          <w:p w14:paraId="3C3DA076" w14:textId="77777777" w:rsidR="00190386" w:rsidRDefault="00190386" w:rsidP="00963EF6">
            <w:pPr>
              <w:rPr>
                <w:rFonts w:ascii="Arial" w:hAnsi="Arial"/>
              </w:rPr>
            </w:pPr>
            <w:r>
              <w:rPr>
                <w:rFonts w:ascii="Arial" w:hAnsi="Arial" w:hint="eastAsia"/>
              </w:rPr>
              <w:t>Macro Coupling gain</w:t>
            </w:r>
          </w:p>
        </w:tc>
      </w:tr>
      <w:tr w:rsidR="00190386" w14:paraId="22C063C8" w14:textId="77777777" w:rsidTr="00DC1344">
        <w:trPr>
          <w:jc w:val="center"/>
        </w:trPr>
        <w:tc>
          <w:tcPr>
            <w:tcW w:w="0" w:type="auto"/>
          </w:tcPr>
          <w:p w14:paraId="285100AB" w14:textId="77777777" w:rsidR="00190386" w:rsidRDefault="003A04C8" w:rsidP="00963EF6">
            <w:pPr>
              <w:rPr>
                <w:rFonts w:ascii="Arial" w:hAnsi="Arial"/>
              </w:rPr>
            </w:pPr>
            <w:r>
              <w:rPr>
                <w:rFonts w:cs="Arial"/>
                <w:noProof/>
                <w:color w:val="0000FF"/>
              </w:rPr>
              <w:drawing>
                <wp:inline distT="0" distB="0" distL="0" distR="0" wp14:anchorId="1AE88551" wp14:editId="654F3995">
                  <wp:extent cx="2394000" cy="180000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698"/>
                          <pic:cNvPicPr>
                            <a:picLocks noChangeArrowheads="1"/>
                          </pic:cNvPicPr>
                        </pic:nvPicPr>
                        <pic:blipFill>
                          <a:blip r:embed="rId848" cstate="print">
                            <a:extLst>
                              <a:ext uri="{28A0092B-C50C-407E-A947-70E740481C1C}">
                                <a14:useLocalDpi xmlns:a14="http://schemas.microsoft.com/office/drawing/2010/main" val="0"/>
                              </a:ext>
                            </a:extLst>
                          </a:blip>
                          <a:srcRect/>
                          <a:stretch>
                            <a:fillRect/>
                          </a:stretch>
                        </pic:blipFill>
                        <pic:spPr bwMode="auto">
                          <a:xfrm>
                            <a:off x="0" y="0"/>
                            <a:ext cx="2394000" cy="1800000"/>
                          </a:xfrm>
                          <a:prstGeom prst="rect">
                            <a:avLst/>
                          </a:prstGeom>
                          <a:noFill/>
                          <a:ln>
                            <a:noFill/>
                          </a:ln>
                        </pic:spPr>
                      </pic:pic>
                    </a:graphicData>
                  </a:graphic>
                </wp:inline>
              </w:drawing>
            </w:r>
          </w:p>
        </w:tc>
        <w:tc>
          <w:tcPr>
            <w:tcW w:w="0" w:type="auto"/>
          </w:tcPr>
          <w:p w14:paraId="46937A1C" w14:textId="77777777" w:rsidR="00190386" w:rsidRDefault="003A04C8" w:rsidP="00963EF6">
            <w:pPr>
              <w:rPr>
                <w:rFonts w:ascii="Arial" w:hAnsi="Arial"/>
              </w:rPr>
            </w:pPr>
            <w:r>
              <w:rPr>
                <w:rFonts w:cs="Arial"/>
                <w:noProof/>
                <w:color w:val="0000FF"/>
              </w:rPr>
              <w:drawing>
                <wp:inline distT="0" distB="0" distL="0" distR="0" wp14:anchorId="2B60FC12" wp14:editId="42B30A71">
                  <wp:extent cx="2394000" cy="180000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00"/>
                          <pic:cNvPicPr>
                            <a:picLocks noChangeArrowheads="1"/>
                          </pic:cNvPicPr>
                        </pic:nvPicPr>
                        <pic:blipFill>
                          <a:blip r:embed="rId849" cstate="print">
                            <a:extLst>
                              <a:ext uri="{28A0092B-C50C-407E-A947-70E740481C1C}">
                                <a14:useLocalDpi xmlns:a14="http://schemas.microsoft.com/office/drawing/2010/main" val="0"/>
                              </a:ext>
                            </a:extLst>
                          </a:blip>
                          <a:srcRect/>
                          <a:stretch>
                            <a:fillRect/>
                          </a:stretch>
                        </pic:blipFill>
                        <pic:spPr bwMode="auto">
                          <a:xfrm>
                            <a:off x="0" y="0"/>
                            <a:ext cx="2394000" cy="1800000"/>
                          </a:xfrm>
                          <a:prstGeom prst="rect">
                            <a:avLst/>
                          </a:prstGeom>
                          <a:noFill/>
                          <a:ln>
                            <a:noFill/>
                          </a:ln>
                        </pic:spPr>
                      </pic:pic>
                    </a:graphicData>
                  </a:graphic>
                </wp:inline>
              </w:drawing>
            </w:r>
          </w:p>
        </w:tc>
      </w:tr>
      <w:tr w:rsidR="00190386" w14:paraId="6BCE8945" w14:textId="77777777" w:rsidTr="00DC1344">
        <w:trPr>
          <w:jc w:val="center"/>
        </w:trPr>
        <w:tc>
          <w:tcPr>
            <w:tcW w:w="0" w:type="auto"/>
          </w:tcPr>
          <w:p w14:paraId="49C0C0CE" w14:textId="77777777" w:rsidR="00190386" w:rsidRDefault="00190386" w:rsidP="00963EF6">
            <w:pPr>
              <w:rPr>
                <w:rFonts w:ascii="Arial" w:hAnsi="Arial"/>
              </w:rPr>
            </w:pPr>
            <w:r>
              <w:rPr>
                <w:rFonts w:ascii="Arial" w:hAnsi="Arial" w:hint="eastAsia"/>
              </w:rPr>
              <w:t>Micro Coupling gain</w:t>
            </w:r>
          </w:p>
        </w:tc>
        <w:tc>
          <w:tcPr>
            <w:tcW w:w="0" w:type="auto"/>
          </w:tcPr>
          <w:p w14:paraId="02B16DD0" w14:textId="77777777" w:rsidR="00190386" w:rsidRDefault="00190386" w:rsidP="00963EF6">
            <w:pPr>
              <w:rPr>
                <w:rFonts w:ascii="Arial" w:hAnsi="Arial"/>
              </w:rPr>
            </w:pPr>
            <w:r>
              <w:rPr>
                <w:rFonts w:ascii="Arial" w:hAnsi="Arial" w:hint="eastAsia"/>
              </w:rPr>
              <w:t>Total Geometry</w:t>
            </w:r>
          </w:p>
        </w:tc>
      </w:tr>
      <w:tr w:rsidR="00190386" w14:paraId="2140CAAD" w14:textId="77777777" w:rsidTr="00DC1344">
        <w:trPr>
          <w:jc w:val="center"/>
        </w:trPr>
        <w:tc>
          <w:tcPr>
            <w:tcW w:w="0" w:type="auto"/>
          </w:tcPr>
          <w:p w14:paraId="6D750B8F" w14:textId="77777777" w:rsidR="00190386" w:rsidRDefault="003A04C8" w:rsidP="00963EF6">
            <w:pPr>
              <w:rPr>
                <w:rFonts w:ascii="Arial" w:hAnsi="Arial"/>
              </w:rPr>
            </w:pPr>
            <w:r>
              <w:rPr>
                <w:rFonts w:cs="Arial"/>
                <w:noProof/>
                <w:color w:val="0000FF"/>
              </w:rPr>
              <w:drawing>
                <wp:inline distT="0" distB="0" distL="0" distR="0" wp14:anchorId="69A46AF6" wp14:editId="63A85E5E">
                  <wp:extent cx="2394000" cy="180000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01"/>
                          <pic:cNvPicPr>
                            <a:picLocks noChangeArrowheads="1"/>
                          </pic:cNvPicPr>
                        </pic:nvPicPr>
                        <pic:blipFill>
                          <a:blip r:embed="rId850" cstate="print">
                            <a:extLst>
                              <a:ext uri="{28A0092B-C50C-407E-A947-70E740481C1C}">
                                <a14:useLocalDpi xmlns:a14="http://schemas.microsoft.com/office/drawing/2010/main" val="0"/>
                              </a:ext>
                            </a:extLst>
                          </a:blip>
                          <a:srcRect/>
                          <a:stretch>
                            <a:fillRect/>
                          </a:stretch>
                        </pic:blipFill>
                        <pic:spPr bwMode="auto">
                          <a:xfrm>
                            <a:off x="0" y="0"/>
                            <a:ext cx="2394000" cy="1800000"/>
                          </a:xfrm>
                          <a:prstGeom prst="rect">
                            <a:avLst/>
                          </a:prstGeom>
                          <a:noFill/>
                          <a:ln>
                            <a:noFill/>
                          </a:ln>
                        </pic:spPr>
                      </pic:pic>
                    </a:graphicData>
                  </a:graphic>
                </wp:inline>
              </w:drawing>
            </w:r>
          </w:p>
        </w:tc>
        <w:tc>
          <w:tcPr>
            <w:tcW w:w="0" w:type="auto"/>
          </w:tcPr>
          <w:p w14:paraId="3E4968A8" w14:textId="77777777" w:rsidR="00190386" w:rsidRDefault="003A04C8" w:rsidP="00963EF6">
            <w:pPr>
              <w:rPr>
                <w:rFonts w:ascii="Arial" w:hAnsi="Arial"/>
              </w:rPr>
            </w:pPr>
            <w:r>
              <w:rPr>
                <w:rFonts w:cs="Arial"/>
                <w:noProof/>
                <w:color w:val="0000FF"/>
              </w:rPr>
              <w:drawing>
                <wp:inline distT="0" distB="0" distL="0" distR="0" wp14:anchorId="4D3937C8" wp14:editId="271DC242">
                  <wp:extent cx="2394000" cy="1800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02"/>
                          <pic:cNvPicPr>
                            <a:picLocks noChangeArrowheads="1"/>
                          </pic:cNvPicPr>
                        </pic:nvPicPr>
                        <pic:blipFill>
                          <a:blip r:embed="rId851" cstate="print">
                            <a:extLst>
                              <a:ext uri="{28A0092B-C50C-407E-A947-70E740481C1C}">
                                <a14:useLocalDpi xmlns:a14="http://schemas.microsoft.com/office/drawing/2010/main" val="0"/>
                              </a:ext>
                            </a:extLst>
                          </a:blip>
                          <a:srcRect/>
                          <a:stretch>
                            <a:fillRect/>
                          </a:stretch>
                        </pic:blipFill>
                        <pic:spPr bwMode="auto">
                          <a:xfrm>
                            <a:off x="0" y="0"/>
                            <a:ext cx="2394000" cy="1800000"/>
                          </a:xfrm>
                          <a:prstGeom prst="rect">
                            <a:avLst/>
                          </a:prstGeom>
                          <a:noFill/>
                          <a:ln>
                            <a:noFill/>
                          </a:ln>
                        </pic:spPr>
                      </pic:pic>
                    </a:graphicData>
                  </a:graphic>
                </wp:inline>
              </w:drawing>
            </w:r>
          </w:p>
        </w:tc>
      </w:tr>
      <w:tr w:rsidR="00190386" w14:paraId="5B2AF299" w14:textId="77777777" w:rsidTr="00DC1344">
        <w:trPr>
          <w:jc w:val="center"/>
        </w:trPr>
        <w:tc>
          <w:tcPr>
            <w:tcW w:w="0" w:type="auto"/>
          </w:tcPr>
          <w:p w14:paraId="4DAC19ED" w14:textId="77777777" w:rsidR="00190386" w:rsidRDefault="00190386" w:rsidP="00963EF6">
            <w:pPr>
              <w:rPr>
                <w:rFonts w:ascii="Arial" w:hAnsi="Arial"/>
              </w:rPr>
            </w:pPr>
            <w:r>
              <w:rPr>
                <w:rFonts w:ascii="Arial" w:hAnsi="Arial" w:hint="eastAsia"/>
              </w:rPr>
              <w:t>Macro Geometry</w:t>
            </w:r>
          </w:p>
        </w:tc>
        <w:tc>
          <w:tcPr>
            <w:tcW w:w="0" w:type="auto"/>
          </w:tcPr>
          <w:p w14:paraId="5E6B7316" w14:textId="77777777" w:rsidR="00190386" w:rsidRDefault="00190386" w:rsidP="00963EF6">
            <w:pPr>
              <w:rPr>
                <w:rFonts w:ascii="Arial" w:hAnsi="Arial"/>
              </w:rPr>
            </w:pPr>
            <w:r>
              <w:rPr>
                <w:rFonts w:ascii="Arial" w:hAnsi="Arial" w:hint="eastAsia"/>
              </w:rPr>
              <w:t>Micro Geometry</w:t>
            </w:r>
          </w:p>
        </w:tc>
      </w:tr>
      <w:tr w:rsidR="00190386" w14:paraId="548D635F" w14:textId="77777777" w:rsidTr="00DC1344">
        <w:trPr>
          <w:jc w:val="center"/>
        </w:trPr>
        <w:tc>
          <w:tcPr>
            <w:tcW w:w="0" w:type="auto"/>
          </w:tcPr>
          <w:p w14:paraId="19A9CF18" w14:textId="77777777" w:rsidR="00190386" w:rsidRDefault="003A04C8" w:rsidP="00963EF6">
            <w:pPr>
              <w:rPr>
                <w:rFonts w:ascii="Arial" w:hAnsi="Arial"/>
              </w:rPr>
            </w:pPr>
            <w:r>
              <w:rPr>
                <w:rFonts w:cs="Arial"/>
                <w:noProof/>
                <w:color w:val="0000FF"/>
              </w:rPr>
              <w:drawing>
                <wp:inline distT="0" distB="0" distL="0" distR="0" wp14:anchorId="3BB22635" wp14:editId="3C709CFD">
                  <wp:extent cx="2394000" cy="18000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03"/>
                          <pic:cNvPicPr>
                            <a:picLocks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2394000" cy="1800000"/>
                          </a:xfrm>
                          <a:prstGeom prst="rect">
                            <a:avLst/>
                          </a:prstGeom>
                          <a:noFill/>
                          <a:ln>
                            <a:noFill/>
                          </a:ln>
                        </pic:spPr>
                      </pic:pic>
                    </a:graphicData>
                  </a:graphic>
                </wp:inline>
              </w:drawing>
            </w:r>
          </w:p>
        </w:tc>
        <w:tc>
          <w:tcPr>
            <w:tcW w:w="0" w:type="auto"/>
          </w:tcPr>
          <w:p w14:paraId="227A9AB2" w14:textId="77777777" w:rsidR="00190386" w:rsidRDefault="003A04C8" w:rsidP="00963EF6">
            <w:pPr>
              <w:rPr>
                <w:rFonts w:ascii="Arial" w:hAnsi="Arial"/>
              </w:rPr>
            </w:pPr>
            <w:r>
              <w:rPr>
                <w:rFonts w:cs="Arial"/>
                <w:noProof/>
                <w:color w:val="0000FF"/>
              </w:rPr>
              <w:drawing>
                <wp:inline distT="0" distB="0" distL="0" distR="0" wp14:anchorId="474378AA" wp14:editId="0278FB09">
                  <wp:extent cx="2394000" cy="18000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04"/>
                          <pic:cNvPicPr>
                            <a:picLocks noChangeArrowheads="1"/>
                          </pic:cNvPicPr>
                        </pic:nvPicPr>
                        <pic:blipFill>
                          <a:blip r:embed="rId853" cstate="print">
                            <a:extLst>
                              <a:ext uri="{28A0092B-C50C-407E-A947-70E740481C1C}">
                                <a14:useLocalDpi xmlns:a14="http://schemas.microsoft.com/office/drawing/2010/main" val="0"/>
                              </a:ext>
                            </a:extLst>
                          </a:blip>
                          <a:srcRect/>
                          <a:stretch>
                            <a:fillRect/>
                          </a:stretch>
                        </pic:blipFill>
                        <pic:spPr bwMode="auto">
                          <a:xfrm>
                            <a:off x="0" y="0"/>
                            <a:ext cx="2394000" cy="1800000"/>
                          </a:xfrm>
                          <a:prstGeom prst="rect">
                            <a:avLst/>
                          </a:prstGeom>
                          <a:noFill/>
                          <a:ln>
                            <a:noFill/>
                          </a:ln>
                        </pic:spPr>
                      </pic:pic>
                    </a:graphicData>
                  </a:graphic>
                </wp:inline>
              </w:drawing>
            </w:r>
          </w:p>
        </w:tc>
      </w:tr>
    </w:tbl>
    <w:p w14:paraId="4F2A2301" w14:textId="77777777" w:rsidR="003A04C8" w:rsidRDefault="003133AE">
      <w:pPr>
        <w:pStyle w:val="3"/>
        <w:rPr>
          <w:rFonts w:ascii="MS Mincho" w:hAnsi="MS Mincho" w:cs="MS Mincho"/>
        </w:rPr>
      </w:pPr>
      <w:r>
        <w:rPr>
          <w:rFonts w:hint="eastAsia"/>
        </w:rPr>
        <w:lastRenderedPageBreak/>
        <w:t xml:space="preserve"> </w:t>
      </w:r>
      <w:bookmarkStart w:id="665" w:name="_Toc344200340"/>
      <w:r>
        <w:rPr>
          <w:rFonts w:hint="eastAsia"/>
        </w:rPr>
        <w:t>eICIC</w:t>
      </w:r>
      <w:r>
        <w:rPr>
          <w:rFonts w:hint="eastAsia"/>
        </w:rPr>
        <w:t>仿真</w:t>
      </w:r>
      <w:r>
        <w:rPr>
          <w:rFonts w:ascii="宋体" w:hAnsi="宋体" w:cs="宋体" w:hint="eastAsia"/>
        </w:rPr>
        <w:t>结</w:t>
      </w:r>
      <w:r>
        <w:rPr>
          <w:rFonts w:ascii="MS Mincho" w:hAnsi="MS Mincho" w:cs="MS Mincho" w:hint="eastAsia"/>
        </w:rPr>
        <w:t>果分析</w:t>
      </w:r>
      <w:bookmarkEnd w:id="665"/>
    </w:p>
    <w:p w14:paraId="1E8DC1FF" w14:textId="77777777" w:rsidR="00625E3F" w:rsidRDefault="00625E3F" w:rsidP="00625E3F">
      <w:pPr>
        <w:ind w:firstLine="420"/>
      </w:pPr>
      <w:r>
        <w:rPr>
          <w:rFonts w:hint="eastAsia"/>
        </w:rPr>
        <w:t>在异构场景下，采用</w:t>
      </w:r>
      <w:r>
        <w:rPr>
          <w:rFonts w:hint="eastAsia"/>
        </w:rPr>
        <w:t>eICIC</w:t>
      </w:r>
      <w:r>
        <w:rPr>
          <w:rFonts w:hint="eastAsia"/>
        </w:rPr>
        <w:t>时域方案，其中</w:t>
      </w:r>
      <w:r>
        <w:rPr>
          <w:rFonts w:hint="eastAsia"/>
        </w:rPr>
        <w:t>ABS</w:t>
      </w:r>
      <w:r>
        <w:rPr>
          <w:rFonts w:hint="eastAsia"/>
        </w:rPr>
        <w:t>有两种配置：</w:t>
      </w:r>
      <w:r>
        <w:rPr>
          <w:rFonts w:hint="eastAsia"/>
        </w:rPr>
        <w:t>ZP(Zero-Power)</w:t>
      </w:r>
      <w:r>
        <w:rPr>
          <w:rFonts w:hint="eastAsia"/>
        </w:rPr>
        <w:t>、</w:t>
      </w:r>
      <w:r>
        <w:rPr>
          <w:rFonts w:hint="eastAsia"/>
        </w:rPr>
        <w:t>LP(Low Power)</w:t>
      </w:r>
      <w:r>
        <w:rPr>
          <w:rFonts w:hint="eastAsia"/>
        </w:rPr>
        <w:t>，分别表示在</w:t>
      </w:r>
      <w:r>
        <w:rPr>
          <w:rFonts w:hint="eastAsia"/>
        </w:rPr>
        <w:t>ABS</w:t>
      </w:r>
      <w:r>
        <w:rPr>
          <w:rFonts w:hint="eastAsia"/>
        </w:rPr>
        <w:t>子帧时，</w:t>
      </w:r>
      <w:r>
        <w:rPr>
          <w:rFonts w:hint="eastAsia"/>
        </w:rPr>
        <w:t>Macro</w:t>
      </w:r>
      <w:r>
        <w:rPr>
          <w:rFonts w:hint="eastAsia"/>
        </w:rPr>
        <w:t>是否有数据发送，即功率是否为</w:t>
      </w:r>
      <w:r>
        <w:rPr>
          <w:rFonts w:hint="eastAsia"/>
        </w:rPr>
        <w:t>0</w:t>
      </w:r>
      <w:r>
        <w:rPr>
          <w:rFonts w:hint="eastAsia"/>
        </w:rPr>
        <w:t>。在</w:t>
      </w:r>
      <w:r>
        <w:rPr>
          <w:rFonts w:hint="eastAsia"/>
        </w:rPr>
        <w:t>ZP-ABS</w:t>
      </w:r>
      <w:r>
        <w:rPr>
          <w:rFonts w:hint="eastAsia"/>
        </w:rPr>
        <w:t>上，只能调度</w:t>
      </w:r>
      <w:r>
        <w:rPr>
          <w:rFonts w:hint="eastAsia"/>
        </w:rPr>
        <w:t>Pico</w:t>
      </w:r>
      <w:r>
        <w:rPr>
          <w:rFonts w:hint="eastAsia"/>
        </w:rPr>
        <w:t>的用户，不能调度</w:t>
      </w:r>
      <w:r>
        <w:rPr>
          <w:rFonts w:hint="eastAsia"/>
        </w:rPr>
        <w:t>Macro</w:t>
      </w:r>
      <w:r>
        <w:rPr>
          <w:rFonts w:hint="eastAsia"/>
        </w:rPr>
        <w:t>用户；在</w:t>
      </w:r>
      <w:r>
        <w:rPr>
          <w:rFonts w:hint="eastAsia"/>
        </w:rPr>
        <w:t>LP-ABS</w:t>
      </w:r>
      <w:r>
        <w:rPr>
          <w:rFonts w:hint="eastAsia"/>
        </w:rPr>
        <w:t>时，可以调度</w:t>
      </w:r>
      <w:r>
        <w:rPr>
          <w:rFonts w:hint="eastAsia"/>
        </w:rPr>
        <w:t>Macro</w:t>
      </w:r>
      <w:r>
        <w:rPr>
          <w:rFonts w:hint="eastAsia"/>
        </w:rPr>
        <w:t>小区的中心用户，且这些用户在功率上有一定的</w:t>
      </w:r>
      <w:r w:rsidR="00571840">
        <w:rPr>
          <w:rFonts w:hint="eastAsia"/>
        </w:rPr>
        <w:t>降低</w:t>
      </w:r>
      <w:r>
        <w:rPr>
          <w:rFonts w:hint="eastAsia"/>
        </w:rPr>
        <w:t>。在非</w:t>
      </w:r>
      <w:r>
        <w:rPr>
          <w:rFonts w:hint="eastAsia"/>
        </w:rPr>
        <w:t>ABS</w:t>
      </w:r>
      <w:r>
        <w:rPr>
          <w:rFonts w:hint="eastAsia"/>
        </w:rPr>
        <w:t>子帧上，</w:t>
      </w:r>
      <w:r>
        <w:rPr>
          <w:rFonts w:hint="eastAsia"/>
        </w:rPr>
        <w:t>Pico</w:t>
      </w:r>
      <w:r w:rsidR="00571840">
        <w:rPr>
          <w:rFonts w:hint="eastAsia"/>
        </w:rPr>
        <w:t>尽量</w:t>
      </w:r>
      <w:r>
        <w:rPr>
          <w:rFonts w:hint="eastAsia"/>
        </w:rPr>
        <w:t>调度中心用户</w:t>
      </w:r>
      <w:r w:rsidR="00571840">
        <w:rPr>
          <w:rFonts w:hint="eastAsia"/>
        </w:rPr>
        <w:t>，以避免</w:t>
      </w:r>
      <w:r w:rsidR="00571840">
        <w:rPr>
          <w:rFonts w:hint="eastAsia"/>
        </w:rPr>
        <w:t>Macro</w:t>
      </w:r>
      <w:r w:rsidR="00571840">
        <w:rPr>
          <w:rFonts w:hint="eastAsia"/>
        </w:rPr>
        <w:t>对</w:t>
      </w:r>
      <w:r w:rsidR="00571840">
        <w:rPr>
          <w:rFonts w:hint="eastAsia"/>
        </w:rPr>
        <w:t>Pico</w:t>
      </w:r>
      <w:r w:rsidR="00571840">
        <w:rPr>
          <w:rFonts w:hint="eastAsia"/>
        </w:rPr>
        <w:t>的强干扰</w:t>
      </w:r>
      <w:r>
        <w:rPr>
          <w:rFonts w:hint="eastAsia"/>
        </w:rPr>
        <w:t>。</w:t>
      </w:r>
    </w:p>
    <w:p w14:paraId="3F5804F1" w14:textId="77777777" w:rsidR="003133AE" w:rsidRDefault="003133AE" w:rsidP="00545699">
      <w:pPr>
        <w:ind w:firstLine="420"/>
      </w:pPr>
      <w:bookmarkStart w:id="666" w:name="_Toc330150775"/>
      <w:r>
        <w:rPr>
          <w:rFonts w:hint="eastAsia"/>
        </w:rPr>
        <w:t>如下是</w:t>
      </w:r>
      <w:r>
        <w:t>zero</w:t>
      </w:r>
      <w:r>
        <w:rPr>
          <w:rFonts w:hAnsi="宋体" w:hint="eastAsia"/>
        </w:rPr>
        <w:t>与</w:t>
      </w:r>
      <w:r>
        <w:t>LP</w:t>
      </w:r>
      <w:r>
        <w:rPr>
          <w:rFonts w:hAnsi="宋体" w:hint="eastAsia"/>
        </w:rPr>
        <w:t>的</w:t>
      </w:r>
      <w:r>
        <w:rPr>
          <w:rFonts w:ascii="宋体" w:hAnsi="宋体" w:cs="宋体" w:hint="eastAsia"/>
        </w:rPr>
        <w:t>结</w:t>
      </w:r>
      <w:r>
        <w:rPr>
          <w:rFonts w:ascii="MS Mincho" w:hAnsi="MS Mincho" w:cs="MS Mincho" w:hint="eastAsia"/>
        </w:rPr>
        <w:t>果比</w:t>
      </w:r>
      <w:r>
        <w:rPr>
          <w:rFonts w:ascii="宋体" w:hAnsi="宋体" w:cs="宋体" w:hint="eastAsia"/>
        </w:rPr>
        <w:t>较</w:t>
      </w:r>
      <w:bookmarkEnd w:id="666"/>
    </w:p>
    <w:p w14:paraId="2EC258F5" w14:textId="77777777" w:rsidR="00301D54" w:rsidRDefault="003A4670" w:rsidP="00D27196">
      <w:pPr>
        <w:pStyle w:val="ad"/>
      </w:pPr>
      <w:r>
        <w:rPr>
          <w:rFonts w:hint="eastAsia"/>
        </w:rPr>
        <w:t>图表</w:t>
      </w:r>
      <w:r>
        <w:rPr>
          <w:rFonts w:hint="eastAsia"/>
        </w:rPr>
        <w:t xml:space="preserve"> 3.2</w:t>
      </w:r>
      <w:del w:id="667" w:author="李志成" w:date="2013-05-14T20:24:00Z">
        <w:r w:rsidDel="003A4670">
          <w:rPr>
            <w:rFonts w:hint="eastAsia"/>
          </w:rPr>
          <w:delText>图表</w:delText>
        </w:r>
      </w:del>
      <w:r>
        <w:rPr>
          <w:rFonts w:hint="eastAsia"/>
        </w:rPr>
        <w:t xml:space="preserve"> 3.2</w:t>
      </w:r>
      <w:del w:id="668" w:author="李志成" w:date="2013-05-14T20:24:00Z">
        <w:r w:rsidR="00D27196" w:rsidDel="003A4670">
          <w:rPr>
            <w:rFonts w:hint="eastAsia"/>
          </w:rPr>
          <w:delText>图表</w:delText>
        </w:r>
      </w:del>
      <w:r w:rsidR="00D27196">
        <w:rPr>
          <w:rFonts w:hint="eastAsia"/>
        </w:rPr>
        <w:t xml:space="preserve"> </w:t>
      </w:r>
      <w:ins w:id="669"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4.2</w:t>
      </w:r>
      <w:ins w:id="670"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671" w:author="李志成" w:date="2013-05-14T20:25:00Z">
        <w:r>
          <w:rPr>
            <w:noProof/>
          </w:rPr>
          <w:t>3</w:t>
        </w:r>
        <w:r>
          <w:fldChar w:fldCharType="end"/>
        </w:r>
      </w:ins>
      <w:del w:id="672"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4.2</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3</w:delText>
        </w:r>
        <w:r w:rsidR="00D27196" w:rsidDel="003A4670">
          <w:fldChar w:fldCharType="end"/>
        </w:r>
      </w:del>
      <w:r w:rsidR="00D27196">
        <w:rPr>
          <w:rFonts w:hint="eastAsia"/>
        </w:rPr>
        <w:t xml:space="preserve"> </w:t>
      </w:r>
      <w:r w:rsidR="00301D54" w:rsidRPr="000B3FC3">
        <w:rPr>
          <w:rFonts w:hint="eastAsia"/>
        </w:rPr>
        <w:t>zero</w:t>
      </w:r>
      <w:r w:rsidR="00301D54" w:rsidRPr="000B3FC3">
        <w:rPr>
          <w:rFonts w:hint="eastAsia"/>
        </w:rPr>
        <w:t>与</w:t>
      </w:r>
      <w:r w:rsidR="00301D54" w:rsidRPr="000B3FC3">
        <w:rPr>
          <w:rFonts w:hint="eastAsia"/>
        </w:rPr>
        <w:t>LP</w:t>
      </w:r>
      <w:r w:rsidR="00301D54" w:rsidRPr="000B3FC3">
        <w:rPr>
          <w:rFonts w:hint="eastAsia"/>
        </w:rPr>
        <w:t>的结果比较</w:t>
      </w:r>
    </w:p>
    <w:tbl>
      <w:tblPr>
        <w:tblStyle w:val="ac"/>
        <w:tblW w:w="0" w:type="auto"/>
        <w:jc w:val="center"/>
        <w:tblLook w:val="04A0" w:firstRow="1" w:lastRow="0" w:firstColumn="1" w:lastColumn="0" w:noHBand="0" w:noVBand="1"/>
      </w:tblPr>
      <w:tblGrid>
        <w:gridCol w:w="3991"/>
        <w:gridCol w:w="3991"/>
      </w:tblGrid>
      <w:tr w:rsidR="00963EF6" w14:paraId="2BF662C0" w14:textId="77777777" w:rsidTr="00DC1344">
        <w:trPr>
          <w:jc w:val="center"/>
        </w:trPr>
        <w:tc>
          <w:tcPr>
            <w:tcW w:w="0" w:type="auto"/>
          </w:tcPr>
          <w:p w14:paraId="70DB8CD0" w14:textId="77777777" w:rsidR="00963EF6" w:rsidRDefault="00963EF6" w:rsidP="003133AE">
            <w:pPr>
              <w:rPr>
                <w:rFonts w:hAnsi="宋体" w:cs="Arial"/>
              </w:rPr>
            </w:pPr>
            <w:r>
              <w:rPr>
                <w:rFonts w:hAnsi="宋体" w:cs="Arial" w:hint="eastAsia"/>
              </w:rPr>
              <w:t>用户谱效率</w:t>
            </w:r>
            <w:r>
              <w:rPr>
                <w:rFonts w:hAnsi="宋体" w:cs="Arial" w:hint="eastAsia"/>
              </w:rPr>
              <w:t>CDF</w:t>
            </w:r>
          </w:p>
        </w:tc>
        <w:tc>
          <w:tcPr>
            <w:tcW w:w="0" w:type="auto"/>
          </w:tcPr>
          <w:p w14:paraId="31B5F14A" w14:textId="77777777" w:rsidR="00963EF6" w:rsidRDefault="00963EF6" w:rsidP="003133AE">
            <w:pPr>
              <w:rPr>
                <w:rFonts w:hAnsi="宋体" w:cs="Arial"/>
              </w:rPr>
            </w:pPr>
            <w:r>
              <w:rPr>
                <w:rFonts w:hAnsi="宋体" w:cs="Arial" w:hint="eastAsia"/>
              </w:rPr>
              <w:t>MCS</w:t>
            </w:r>
            <w:r>
              <w:rPr>
                <w:rFonts w:hAnsi="宋体" w:cs="Arial" w:hint="eastAsia"/>
              </w:rPr>
              <w:t>比较</w:t>
            </w:r>
          </w:p>
        </w:tc>
      </w:tr>
      <w:tr w:rsidR="00963EF6" w14:paraId="6C606F37" w14:textId="77777777" w:rsidTr="00DC1344">
        <w:trPr>
          <w:jc w:val="center"/>
        </w:trPr>
        <w:tc>
          <w:tcPr>
            <w:tcW w:w="0" w:type="auto"/>
          </w:tcPr>
          <w:p w14:paraId="26372270" w14:textId="77777777" w:rsidR="00963EF6" w:rsidRDefault="003A04C8" w:rsidP="003133AE">
            <w:pPr>
              <w:rPr>
                <w:rFonts w:hAnsi="宋体" w:cs="Arial"/>
              </w:rPr>
            </w:pPr>
            <w:r>
              <w:rPr>
                <w:rFonts w:cs="Arial"/>
                <w:noProof/>
              </w:rPr>
              <w:drawing>
                <wp:inline distT="0" distB="0" distL="0" distR="0" wp14:anchorId="7643439C" wp14:editId="0D85B27C">
                  <wp:extent cx="2397600" cy="18000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08"/>
                          <pic:cNvPicPr>
                            <a:picLocks noChangeArrowheads="1"/>
                          </pic:cNvPicPr>
                        </pic:nvPicPr>
                        <pic:blipFill>
                          <a:blip r:embed="rId854"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c>
          <w:tcPr>
            <w:tcW w:w="0" w:type="auto"/>
          </w:tcPr>
          <w:p w14:paraId="2C30EF7E" w14:textId="77777777" w:rsidR="00963EF6" w:rsidRDefault="003A04C8" w:rsidP="003133AE">
            <w:pPr>
              <w:rPr>
                <w:rFonts w:hAnsi="宋体" w:cs="Arial"/>
              </w:rPr>
            </w:pPr>
            <w:r>
              <w:rPr>
                <w:rFonts w:cs="Arial"/>
                <w:noProof/>
              </w:rPr>
              <w:drawing>
                <wp:inline distT="0" distB="0" distL="0" distR="0" wp14:anchorId="5D1CFE5C" wp14:editId="3C56FBEB">
                  <wp:extent cx="2397600" cy="18000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09"/>
                          <pic:cNvPicPr>
                            <a:picLocks noChangeArrowheads="1"/>
                          </pic:cNvPicPr>
                        </pic:nvPicPr>
                        <pic:blipFill>
                          <a:blip r:embed="rId855"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r>
      <w:tr w:rsidR="00963EF6" w14:paraId="64FD4793" w14:textId="77777777" w:rsidTr="00DC1344">
        <w:trPr>
          <w:jc w:val="center"/>
        </w:trPr>
        <w:tc>
          <w:tcPr>
            <w:tcW w:w="0" w:type="auto"/>
          </w:tcPr>
          <w:p w14:paraId="4A9784E5" w14:textId="77777777" w:rsidR="00963EF6" w:rsidRDefault="00963EF6" w:rsidP="003133AE">
            <w:pPr>
              <w:rPr>
                <w:rFonts w:cs="Arial"/>
                <w:noProof/>
              </w:rPr>
            </w:pPr>
            <w:r>
              <w:rPr>
                <w:rFonts w:cs="Arial" w:hint="eastAsia"/>
                <w:noProof/>
              </w:rPr>
              <w:t>HARQ</w:t>
            </w:r>
            <w:r>
              <w:rPr>
                <w:rFonts w:cs="Arial" w:hint="eastAsia"/>
                <w:noProof/>
              </w:rPr>
              <w:t>比较</w:t>
            </w:r>
          </w:p>
        </w:tc>
        <w:tc>
          <w:tcPr>
            <w:tcW w:w="0" w:type="auto"/>
          </w:tcPr>
          <w:p w14:paraId="31D21F08" w14:textId="77777777" w:rsidR="00963EF6" w:rsidRDefault="00963EF6" w:rsidP="003133AE">
            <w:pPr>
              <w:rPr>
                <w:rFonts w:cs="Arial"/>
                <w:noProof/>
              </w:rPr>
            </w:pPr>
          </w:p>
        </w:tc>
      </w:tr>
      <w:tr w:rsidR="00963EF6" w14:paraId="7C5BDC3A" w14:textId="77777777" w:rsidTr="00DC1344">
        <w:trPr>
          <w:jc w:val="center"/>
        </w:trPr>
        <w:tc>
          <w:tcPr>
            <w:tcW w:w="0" w:type="auto"/>
          </w:tcPr>
          <w:p w14:paraId="63AFD227" w14:textId="77777777" w:rsidR="00963EF6" w:rsidRDefault="00963EF6" w:rsidP="003133AE">
            <w:pPr>
              <w:rPr>
                <w:rFonts w:cs="Arial"/>
                <w:noProof/>
              </w:rPr>
            </w:pPr>
            <w:r>
              <w:rPr>
                <w:rFonts w:cs="Arial"/>
                <w:noProof/>
              </w:rPr>
              <w:drawing>
                <wp:inline distT="0" distB="0" distL="0" distR="0" wp14:anchorId="700B40CF" wp14:editId="7AC22840">
                  <wp:extent cx="2397600" cy="180000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10"/>
                          <pic:cNvPicPr>
                            <a:picLocks noChangeArrowheads="1"/>
                          </pic:cNvPicPr>
                        </pic:nvPicPr>
                        <pic:blipFill>
                          <a:blip r:embed="rId856"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c>
          <w:tcPr>
            <w:tcW w:w="0" w:type="auto"/>
          </w:tcPr>
          <w:p w14:paraId="6B1E16C1" w14:textId="77777777" w:rsidR="00963EF6" w:rsidRDefault="00963EF6" w:rsidP="003133AE">
            <w:pPr>
              <w:rPr>
                <w:rFonts w:cs="Arial"/>
                <w:noProof/>
              </w:rPr>
            </w:pPr>
          </w:p>
        </w:tc>
      </w:tr>
    </w:tbl>
    <w:p w14:paraId="6B1C8F7C" w14:textId="77777777" w:rsidR="00BA7867" w:rsidRPr="00301D54" w:rsidRDefault="003133AE" w:rsidP="00545699">
      <w:pPr>
        <w:ind w:firstLine="420"/>
      </w:pPr>
      <w:r>
        <w:rPr>
          <w:rFonts w:cs="Arial"/>
        </w:rPr>
        <w:t>MCS</w:t>
      </w:r>
      <w:r>
        <w:rPr>
          <w:rFonts w:hAnsi="宋体" w:cs="Arial" w:hint="eastAsia"/>
        </w:rPr>
        <w:t>等级</w:t>
      </w:r>
      <w:r>
        <w:rPr>
          <w:rFonts w:cs="Arial"/>
        </w:rPr>
        <w:t>9</w:t>
      </w:r>
      <w:r>
        <w:rPr>
          <w:rFonts w:hAnsi="宋体" w:cs="Arial" w:hint="eastAsia"/>
        </w:rPr>
        <w:t>是</w:t>
      </w:r>
      <w:r>
        <w:rPr>
          <w:rFonts w:cs="Arial"/>
        </w:rPr>
        <w:t>QPSK</w:t>
      </w:r>
      <w:r>
        <w:rPr>
          <w:rFonts w:hAnsi="宋体" w:cs="Arial" w:hint="eastAsia"/>
        </w:rPr>
        <w:t>的最高等级，</w:t>
      </w:r>
      <w:r>
        <w:rPr>
          <w:rFonts w:cs="Arial"/>
        </w:rPr>
        <w:t>LP</w:t>
      </w:r>
      <w:r>
        <w:rPr>
          <w:rFonts w:hAnsi="宋体" w:cs="Arial" w:hint="eastAsia"/>
        </w:rPr>
        <w:t>有</w:t>
      </w:r>
      <w:r>
        <w:rPr>
          <w:rFonts w:cs="Arial"/>
        </w:rPr>
        <w:t>MCS restriction</w:t>
      </w:r>
      <w:r>
        <w:rPr>
          <w:rFonts w:hAnsi="宋体" w:cs="Arial" w:hint="eastAsia"/>
        </w:rPr>
        <w:t>，等级</w:t>
      </w:r>
      <w:r>
        <w:rPr>
          <w:rFonts w:cs="Arial"/>
        </w:rPr>
        <w:t>9</w:t>
      </w:r>
      <w:r>
        <w:rPr>
          <w:rFonts w:hAnsi="宋体" w:cs="Arial" w:hint="eastAsia"/>
        </w:rPr>
        <w:t>会比较突出；</w:t>
      </w:r>
    </w:p>
    <w:p w14:paraId="41B96FF9" w14:textId="77777777" w:rsidR="003133AE" w:rsidRDefault="003133AE" w:rsidP="00545699">
      <w:pPr>
        <w:ind w:firstLine="420"/>
        <w:rPr>
          <w:rFonts w:ascii="Arial" w:hAnsi="Arial" w:cs="Arial"/>
        </w:rPr>
      </w:pPr>
      <w:r>
        <w:rPr>
          <w:rFonts w:hAnsi="宋体" w:cs="Arial" w:hint="eastAsia"/>
        </w:rPr>
        <w:t>主要参数：</w:t>
      </w:r>
    </w:p>
    <w:p w14:paraId="02097AE7" w14:textId="77777777" w:rsidR="003133AE" w:rsidRDefault="003133AE" w:rsidP="00545699">
      <w:pPr>
        <w:ind w:left="420" w:firstLine="420"/>
        <w:rPr>
          <w:rFonts w:cs="Arial"/>
        </w:rPr>
      </w:pPr>
      <w:r>
        <w:rPr>
          <w:rFonts w:cs="Arial"/>
        </w:rPr>
        <w:lastRenderedPageBreak/>
        <w:t>Configure 4b</w:t>
      </w:r>
      <w:r>
        <w:rPr>
          <w:rFonts w:hAnsi="宋体" w:cs="Arial" w:hint="eastAsia"/>
        </w:rPr>
        <w:t>；</w:t>
      </w:r>
    </w:p>
    <w:p w14:paraId="40BCA26C" w14:textId="77777777" w:rsidR="003133AE" w:rsidRDefault="003133AE" w:rsidP="00545699">
      <w:pPr>
        <w:ind w:left="420" w:firstLine="420"/>
        <w:rPr>
          <w:rFonts w:cs="Arial"/>
        </w:rPr>
      </w:pPr>
      <w:r>
        <w:rPr>
          <w:rFonts w:cs="Arial"/>
        </w:rPr>
        <w:t>R8 2x2 precoding</w:t>
      </w:r>
      <w:r>
        <w:rPr>
          <w:rFonts w:hAnsi="宋体" w:cs="Arial" w:hint="eastAsia"/>
        </w:rPr>
        <w:t>；</w:t>
      </w:r>
    </w:p>
    <w:p w14:paraId="1FAFCD0D" w14:textId="77777777" w:rsidR="003133AE" w:rsidRDefault="003133AE" w:rsidP="00545699">
      <w:pPr>
        <w:ind w:left="420" w:firstLine="420"/>
        <w:rPr>
          <w:rFonts w:cs="Arial"/>
        </w:rPr>
      </w:pPr>
      <w:r>
        <w:rPr>
          <w:rFonts w:cs="Arial"/>
        </w:rPr>
        <w:t>CRE-bias 6dB</w:t>
      </w:r>
      <w:r>
        <w:rPr>
          <w:rFonts w:hAnsi="宋体" w:cs="Arial" w:hint="eastAsia"/>
        </w:rPr>
        <w:t>；</w:t>
      </w:r>
    </w:p>
    <w:p w14:paraId="365A1E9A" w14:textId="77777777" w:rsidR="003133AE" w:rsidRDefault="003133AE" w:rsidP="00545699">
      <w:pPr>
        <w:ind w:left="420" w:firstLine="420"/>
        <w:rPr>
          <w:rFonts w:cs="Arial"/>
        </w:rPr>
      </w:pPr>
      <w:r>
        <w:rPr>
          <w:rFonts w:cs="Arial"/>
        </w:rPr>
        <w:t>LP-bias 6dB</w:t>
      </w:r>
      <w:r>
        <w:rPr>
          <w:rFonts w:hAnsi="宋体" w:cs="Arial" w:hint="eastAsia"/>
        </w:rPr>
        <w:t>；</w:t>
      </w:r>
    </w:p>
    <w:p w14:paraId="3A54BA3C" w14:textId="77777777" w:rsidR="003133AE" w:rsidRDefault="003133AE" w:rsidP="00545699">
      <w:pPr>
        <w:ind w:left="420" w:firstLine="420"/>
        <w:rPr>
          <w:rFonts w:cs="Arial"/>
        </w:rPr>
      </w:pPr>
      <w:r>
        <w:rPr>
          <w:rFonts w:cs="Arial"/>
        </w:rPr>
        <w:t>MCS restriction QPSK</w:t>
      </w:r>
      <w:r>
        <w:rPr>
          <w:rFonts w:cs="Arial" w:hint="eastAsia"/>
        </w:rPr>
        <w:t>；</w:t>
      </w:r>
    </w:p>
    <w:p w14:paraId="5F7963CA" w14:textId="77777777" w:rsidR="00BA7867" w:rsidRDefault="00BA7867" w:rsidP="00BA7867">
      <w:pPr>
        <w:pStyle w:val="ad"/>
        <w:keepNext/>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4.2</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4</w:t>
      </w:r>
      <w:r w:rsidR="006550EB">
        <w:fldChar w:fldCharType="end"/>
      </w:r>
      <w:r>
        <w:rPr>
          <w:rFonts w:hint="eastAsia"/>
        </w:rPr>
        <w:t xml:space="preserve"> </w:t>
      </w:r>
      <w:r>
        <w:rPr>
          <w:rFonts w:ascii="Arial" w:hAnsi="Arial" w:cs="Arial"/>
        </w:rPr>
        <w:t>zero</w:t>
      </w:r>
      <w:r>
        <w:rPr>
          <w:rFonts w:ascii="Arial" w:hAnsi="Arial" w:cs="Arial" w:hint="eastAsia"/>
        </w:rPr>
        <w:t>与</w:t>
      </w:r>
      <w:r>
        <w:rPr>
          <w:rFonts w:ascii="Arial" w:hAnsi="Arial" w:cs="Arial"/>
        </w:rPr>
        <w:t>LP</w:t>
      </w:r>
      <w:r>
        <w:rPr>
          <w:rFonts w:ascii="Arial" w:hAnsi="Arial" w:cs="Arial" w:hint="eastAsia"/>
        </w:rPr>
        <w:t>的</w:t>
      </w:r>
      <w:r>
        <w:rPr>
          <w:rFonts w:ascii="Arial" w:hAnsi="宋体" w:cs="Arial" w:hint="eastAsia"/>
        </w:rPr>
        <w:t>仿真结果统计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2"/>
        <w:gridCol w:w="1820"/>
        <w:gridCol w:w="1596"/>
        <w:gridCol w:w="1767"/>
        <w:gridCol w:w="1767"/>
      </w:tblGrid>
      <w:tr w:rsidR="003133AE" w14:paraId="69DF3D1D" w14:textId="77777777" w:rsidTr="00BA7867">
        <w:trPr>
          <w:jc w:val="center"/>
        </w:trPr>
        <w:tc>
          <w:tcPr>
            <w:tcW w:w="1572" w:type="dxa"/>
            <w:tcBorders>
              <w:top w:val="single" w:sz="4" w:space="0" w:color="auto"/>
              <w:left w:val="single" w:sz="4" w:space="0" w:color="auto"/>
              <w:bottom w:val="single" w:sz="4" w:space="0" w:color="auto"/>
              <w:right w:val="single" w:sz="4" w:space="0" w:color="auto"/>
            </w:tcBorders>
          </w:tcPr>
          <w:p w14:paraId="4EF62DF9" w14:textId="77777777" w:rsidR="003133AE" w:rsidRDefault="003133AE" w:rsidP="00DB6375">
            <w:pPr>
              <w:rPr>
                <w:rFonts w:ascii="Arial" w:hAnsi="Arial"/>
              </w:rPr>
            </w:pPr>
          </w:p>
        </w:tc>
        <w:tc>
          <w:tcPr>
            <w:tcW w:w="1820" w:type="dxa"/>
            <w:tcBorders>
              <w:top w:val="single" w:sz="4" w:space="0" w:color="auto"/>
              <w:left w:val="single" w:sz="4" w:space="0" w:color="auto"/>
              <w:bottom w:val="single" w:sz="4" w:space="0" w:color="auto"/>
              <w:right w:val="single" w:sz="4" w:space="0" w:color="auto"/>
            </w:tcBorders>
          </w:tcPr>
          <w:p w14:paraId="554E9162" w14:textId="77777777" w:rsidR="003133AE" w:rsidRDefault="003133AE" w:rsidP="00DB6375">
            <w:pPr>
              <w:rPr>
                <w:rFonts w:ascii="Arial" w:hAnsi="Arial"/>
              </w:rPr>
            </w:pPr>
          </w:p>
        </w:tc>
        <w:tc>
          <w:tcPr>
            <w:tcW w:w="1596" w:type="dxa"/>
            <w:tcBorders>
              <w:top w:val="single" w:sz="4" w:space="0" w:color="auto"/>
              <w:left w:val="single" w:sz="4" w:space="0" w:color="auto"/>
              <w:bottom w:val="single" w:sz="4" w:space="0" w:color="auto"/>
              <w:right w:val="single" w:sz="4" w:space="0" w:color="auto"/>
            </w:tcBorders>
            <w:hideMark/>
          </w:tcPr>
          <w:p w14:paraId="422C33F8" w14:textId="77777777" w:rsidR="003133AE" w:rsidRDefault="003133AE" w:rsidP="00DB6375">
            <w:pPr>
              <w:rPr>
                <w:rFonts w:ascii="Arial" w:hAnsi="Arial"/>
              </w:rPr>
            </w:pPr>
            <w:r>
              <w:t>ALL UE</w:t>
            </w:r>
          </w:p>
        </w:tc>
        <w:tc>
          <w:tcPr>
            <w:tcW w:w="1767" w:type="dxa"/>
            <w:tcBorders>
              <w:top w:val="single" w:sz="4" w:space="0" w:color="auto"/>
              <w:left w:val="single" w:sz="4" w:space="0" w:color="auto"/>
              <w:bottom w:val="single" w:sz="4" w:space="0" w:color="auto"/>
              <w:right w:val="single" w:sz="4" w:space="0" w:color="auto"/>
            </w:tcBorders>
            <w:hideMark/>
          </w:tcPr>
          <w:p w14:paraId="34D282FE" w14:textId="77777777" w:rsidR="003133AE" w:rsidRDefault="003133AE" w:rsidP="00DB6375">
            <w:pPr>
              <w:rPr>
                <w:rFonts w:ascii="Arial" w:hAnsi="Arial"/>
              </w:rPr>
            </w:pPr>
            <w:r>
              <w:t>Macro UE</w:t>
            </w:r>
          </w:p>
        </w:tc>
        <w:tc>
          <w:tcPr>
            <w:tcW w:w="1767" w:type="dxa"/>
            <w:tcBorders>
              <w:top w:val="single" w:sz="4" w:space="0" w:color="auto"/>
              <w:left w:val="single" w:sz="4" w:space="0" w:color="auto"/>
              <w:bottom w:val="single" w:sz="4" w:space="0" w:color="auto"/>
              <w:right w:val="single" w:sz="4" w:space="0" w:color="auto"/>
            </w:tcBorders>
            <w:hideMark/>
          </w:tcPr>
          <w:p w14:paraId="0AF81235" w14:textId="77777777" w:rsidR="003133AE" w:rsidRDefault="003133AE" w:rsidP="00DB6375">
            <w:pPr>
              <w:rPr>
                <w:rFonts w:ascii="Arial" w:hAnsi="Arial"/>
              </w:rPr>
            </w:pPr>
            <w:r>
              <w:t>Pico UE</w:t>
            </w:r>
          </w:p>
        </w:tc>
      </w:tr>
      <w:tr w:rsidR="003133AE" w14:paraId="734DA629" w14:textId="77777777" w:rsidTr="00BA7867">
        <w:trPr>
          <w:jc w:val="center"/>
        </w:trPr>
        <w:tc>
          <w:tcPr>
            <w:tcW w:w="1572" w:type="dxa"/>
            <w:vMerge w:val="restart"/>
            <w:tcBorders>
              <w:top w:val="single" w:sz="4" w:space="0" w:color="auto"/>
              <w:left w:val="single" w:sz="4" w:space="0" w:color="auto"/>
              <w:bottom w:val="single" w:sz="4" w:space="0" w:color="auto"/>
              <w:right w:val="single" w:sz="4" w:space="0" w:color="auto"/>
            </w:tcBorders>
            <w:hideMark/>
          </w:tcPr>
          <w:p w14:paraId="343874C7" w14:textId="77777777" w:rsidR="003133AE" w:rsidRDefault="003133AE" w:rsidP="00DB6375">
            <w:pPr>
              <w:rPr>
                <w:rFonts w:ascii="Arial" w:hAnsi="Arial"/>
              </w:rPr>
            </w:pPr>
            <w:r>
              <w:t>LP</w:t>
            </w:r>
          </w:p>
        </w:tc>
        <w:tc>
          <w:tcPr>
            <w:tcW w:w="1820" w:type="dxa"/>
            <w:tcBorders>
              <w:top w:val="single" w:sz="4" w:space="0" w:color="auto"/>
              <w:left w:val="single" w:sz="4" w:space="0" w:color="auto"/>
              <w:bottom w:val="single" w:sz="4" w:space="0" w:color="auto"/>
              <w:right w:val="single" w:sz="4" w:space="0" w:color="auto"/>
            </w:tcBorders>
            <w:hideMark/>
          </w:tcPr>
          <w:p w14:paraId="74E4B7B4" w14:textId="77777777" w:rsidR="003133AE" w:rsidRDefault="003133AE" w:rsidP="00DB6375">
            <w:pPr>
              <w:rPr>
                <w:rFonts w:ascii="Arial" w:hAnsi="Arial"/>
              </w:rPr>
            </w:pPr>
            <w:r>
              <w:t>Average</w:t>
            </w:r>
          </w:p>
        </w:tc>
        <w:tc>
          <w:tcPr>
            <w:tcW w:w="1596" w:type="dxa"/>
            <w:tcBorders>
              <w:top w:val="single" w:sz="4" w:space="0" w:color="auto"/>
              <w:left w:val="single" w:sz="4" w:space="0" w:color="auto"/>
              <w:bottom w:val="single" w:sz="4" w:space="0" w:color="auto"/>
              <w:right w:val="single" w:sz="4" w:space="0" w:color="auto"/>
            </w:tcBorders>
            <w:hideMark/>
          </w:tcPr>
          <w:p w14:paraId="05686430" w14:textId="77777777" w:rsidR="003133AE" w:rsidRDefault="003133AE" w:rsidP="00DB6375">
            <w:pPr>
              <w:rPr>
                <w:rFonts w:ascii="Arial" w:hAnsi="Arial"/>
              </w:rPr>
            </w:pPr>
            <w:r>
              <w:t>2.545</w:t>
            </w:r>
          </w:p>
        </w:tc>
        <w:tc>
          <w:tcPr>
            <w:tcW w:w="1767" w:type="dxa"/>
            <w:tcBorders>
              <w:top w:val="single" w:sz="4" w:space="0" w:color="auto"/>
              <w:left w:val="single" w:sz="4" w:space="0" w:color="auto"/>
              <w:bottom w:val="single" w:sz="4" w:space="0" w:color="auto"/>
              <w:right w:val="single" w:sz="4" w:space="0" w:color="auto"/>
            </w:tcBorders>
            <w:hideMark/>
          </w:tcPr>
          <w:p w14:paraId="10D83937" w14:textId="77777777" w:rsidR="003133AE" w:rsidRDefault="003133AE" w:rsidP="00DB6375">
            <w:pPr>
              <w:rPr>
                <w:rFonts w:ascii="Arial" w:hAnsi="Arial"/>
              </w:rPr>
            </w:pPr>
            <w:r>
              <w:t>1.2117</w:t>
            </w:r>
          </w:p>
        </w:tc>
        <w:tc>
          <w:tcPr>
            <w:tcW w:w="1767" w:type="dxa"/>
            <w:tcBorders>
              <w:top w:val="single" w:sz="4" w:space="0" w:color="auto"/>
              <w:left w:val="single" w:sz="4" w:space="0" w:color="auto"/>
              <w:bottom w:val="single" w:sz="4" w:space="0" w:color="auto"/>
              <w:right w:val="single" w:sz="4" w:space="0" w:color="auto"/>
            </w:tcBorders>
            <w:hideMark/>
          </w:tcPr>
          <w:p w14:paraId="5217BA29" w14:textId="77777777" w:rsidR="003133AE" w:rsidRDefault="003133AE" w:rsidP="00DB6375">
            <w:pPr>
              <w:rPr>
                <w:rFonts w:ascii="Arial" w:hAnsi="Arial"/>
              </w:rPr>
            </w:pPr>
            <w:r>
              <w:t>3.2323</w:t>
            </w:r>
          </w:p>
        </w:tc>
      </w:tr>
      <w:tr w:rsidR="003133AE" w14:paraId="53694A81" w14:textId="77777777" w:rsidTr="00BA786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EC68FC" w14:textId="77777777" w:rsidR="003133AE" w:rsidRDefault="003133AE" w:rsidP="00DB6375">
            <w:pPr>
              <w:rPr>
                <w:rFonts w:ascii="Arial" w:hAnsi="Arial"/>
              </w:rPr>
            </w:pPr>
          </w:p>
        </w:tc>
        <w:tc>
          <w:tcPr>
            <w:tcW w:w="1820" w:type="dxa"/>
            <w:tcBorders>
              <w:top w:val="single" w:sz="4" w:space="0" w:color="auto"/>
              <w:left w:val="single" w:sz="4" w:space="0" w:color="auto"/>
              <w:bottom w:val="single" w:sz="4" w:space="0" w:color="auto"/>
              <w:right w:val="single" w:sz="4" w:space="0" w:color="auto"/>
            </w:tcBorders>
            <w:hideMark/>
          </w:tcPr>
          <w:p w14:paraId="7C844936" w14:textId="77777777" w:rsidR="003133AE" w:rsidRDefault="003133AE" w:rsidP="00DB6375">
            <w:pPr>
              <w:rPr>
                <w:rFonts w:ascii="Arial" w:hAnsi="Arial"/>
              </w:rPr>
            </w:pPr>
            <w:r>
              <w:t>50%</w:t>
            </w:r>
          </w:p>
        </w:tc>
        <w:tc>
          <w:tcPr>
            <w:tcW w:w="1596" w:type="dxa"/>
            <w:tcBorders>
              <w:top w:val="single" w:sz="4" w:space="0" w:color="auto"/>
              <w:left w:val="single" w:sz="4" w:space="0" w:color="auto"/>
              <w:bottom w:val="single" w:sz="4" w:space="0" w:color="auto"/>
              <w:right w:val="single" w:sz="4" w:space="0" w:color="auto"/>
            </w:tcBorders>
            <w:hideMark/>
          </w:tcPr>
          <w:p w14:paraId="79F98943" w14:textId="77777777" w:rsidR="003133AE" w:rsidRDefault="003133AE" w:rsidP="00DB6375">
            <w:pPr>
              <w:rPr>
                <w:rFonts w:ascii="Arial" w:hAnsi="Arial"/>
              </w:rPr>
            </w:pPr>
            <w:r>
              <w:t>1.76</w:t>
            </w:r>
          </w:p>
        </w:tc>
        <w:tc>
          <w:tcPr>
            <w:tcW w:w="1767" w:type="dxa"/>
            <w:tcBorders>
              <w:top w:val="single" w:sz="4" w:space="0" w:color="auto"/>
              <w:left w:val="single" w:sz="4" w:space="0" w:color="auto"/>
              <w:bottom w:val="single" w:sz="4" w:space="0" w:color="auto"/>
              <w:right w:val="single" w:sz="4" w:space="0" w:color="auto"/>
            </w:tcBorders>
            <w:hideMark/>
          </w:tcPr>
          <w:p w14:paraId="7513B7DD" w14:textId="77777777" w:rsidR="003133AE" w:rsidRDefault="003133AE" w:rsidP="00DB6375">
            <w:pPr>
              <w:rPr>
                <w:rFonts w:ascii="Arial" w:hAnsi="Arial"/>
              </w:rPr>
            </w:pPr>
            <w:r>
              <w:t>1.0440</w:t>
            </w:r>
          </w:p>
        </w:tc>
        <w:tc>
          <w:tcPr>
            <w:tcW w:w="1767" w:type="dxa"/>
            <w:tcBorders>
              <w:top w:val="single" w:sz="4" w:space="0" w:color="auto"/>
              <w:left w:val="single" w:sz="4" w:space="0" w:color="auto"/>
              <w:bottom w:val="single" w:sz="4" w:space="0" w:color="auto"/>
              <w:right w:val="single" w:sz="4" w:space="0" w:color="auto"/>
            </w:tcBorders>
            <w:hideMark/>
          </w:tcPr>
          <w:p w14:paraId="1081821D" w14:textId="77777777" w:rsidR="003133AE" w:rsidRDefault="003133AE" w:rsidP="00DB6375">
            <w:pPr>
              <w:rPr>
                <w:rFonts w:ascii="Arial" w:hAnsi="Arial"/>
              </w:rPr>
            </w:pPr>
            <w:r>
              <w:t>2.5963</w:t>
            </w:r>
          </w:p>
        </w:tc>
      </w:tr>
      <w:tr w:rsidR="003133AE" w14:paraId="766957CE" w14:textId="77777777" w:rsidTr="00BA786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5C2B01" w14:textId="77777777" w:rsidR="003133AE" w:rsidRDefault="003133AE" w:rsidP="00DB6375">
            <w:pPr>
              <w:rPr>
                <w:rFonts w:ascii="Arial" w:hAnsi="Arial"/>
              </w:rPr>
            </w:pPr>
          </w:p>
        </w:tc>
        <w:tc>
          <w:tcPr>
            <w:tcW w:w="1820" w:type="dxa"/>
            <w:tcBorders>
              <w:top w:val="single" w:sz="4" w:space="0" w:color="auto"/>
              <w:left w:val="single" w:sz="4" w:space="0" w:color="auto"/>
              <w:bottom w:val="single" w:sz="4" w:space="0" w:color="auto"/>
              <w:right w:val="single" w:sz="4" w:space="0" w:color="auto"/>
            </w:tcBorders>
            <w:hideMark/>
          </w:tcPr>
          <w:p w14:paraId="2FEA8DAC" w14:textId="77777777" w:rsidR="003133AE" w:rsidRDefault="003133AE" w:rsidP="00DB6375">
            <w:pPr>
              <w:rPr>
                <w:rFonts w:ascii="Arial" w:hAnsi="Arial"/>
              </w:rPr>
            </w:pPr>
            <w:r>
              <w:t>5%</w:t>
            </w:r>
          </w:p>
        </w:tc>
        <w:tc>
          <w:tcPr>
            <w:tcW w:w="1596" w:type="dxa"/>
            <w:tcBorders>
              <w:top w:val="single" w:sz="4" w:space="0" w:color="auto"/>
              <w:left w:val="single" w:sz="4" w:space="0" w:color="auto"/>
              <w:bottom w:val="single" w:sz="4" w:space="0" w:color="auto"/>
              <w:right w:val="single" w:sz="4" w:space="0" w:color="auto"/>
            </w:tcBorders>
            <w:hideMark/>
          </w:tcPr>
          <w:p w14:paraId="5449BDD3" w14:textId="77777777" w:rsidR="003133AE" w:rsidRDefault="003133AE" w:rsidP="00DB6375">
            <w:pPr>
              <w:rPr>
                <w:rFonts w:ascii="Arial" w:hAnsi="Arial"/>
              </w:rPr>
            </w:pPr>
            <w:r>
              <w:t>0.257</w:t>
            </w:r>
          </w:p>
        </w:tc>
        <w:tc>
          <w:tcPr>
            <w:tcW w:w="1767" w:type="dxa"/>
            <w:tcBorders>
              <w:top w:val="single" w:sz="4" w:space="0" w:color="auto"/>
              <w:left w:val="single" w:sz="4" w:space="0" w:color="auto"/>
              <w:bottom w:val="single" w:sz="4" w:space="0" w:color="auto"/>
              <w:right w:val="single" w:sz="4" w:space="0" w:color="auto"/>
            </w:tcBorders>
            <w:hideMark/>
          </w:tcPr>
          <w:p w14:paraId="2C04264A" w14:textId="77777777" w:rsidR="003133AE" w:rsidRDefault="003133AE" w:rsidP="00DB6375">
            <w:pPr>
              <w:rPr>
                <w:rFonts w:ascii="Arial" w:hAnsi="Arial"/>
              </w:rPr>
            </w:pPr>
            <w:r>
              <w:t>0.1959</w:t>
            </w:r>
          </w:p>
        </w:tc>
        <w:tc>
          <w:tcPr>
            <w:tcW w:w="1767" w:type="dxa"/>
            <w:tcBorders>
              <w:top w:val="single" w:sz="4" w:space="0" w:color="auto"/>
              <w:left w:val="single" w:sz="4" w:space="0" w:color="auto"/>
              <w:bottom w:val="single" w:sz="4" w:space="0" w:color="auto"/>
              <w:right w:val="single" w:sz="4" w:space="0" w:color="auto"/>
            </w:tcBorders>
            <w:hideMark/>
          </w:tcPr>
          <w:p w14:paraId="363DA82B" w14:textId="77777777" w:rsidR="003133AE" w:rsidRDefault="003133AE" w:rsidP="00DB6375">
            <w:pPr>
              <w:rPr>
                <w:rFonts w:ascii="Arial" w:hAnsi="Arial"/>
              </w:rPr>
            </w:pPr>
            <w:r>
              <w:t>0.3593</w:t>
            </w:r>
          </w:p>
        </w:tc>
      </w:tr>
      <w:tr w:rsidR="003133AE" w14:paraId="16EDA332" w14:textId="77777777" w:rsidTr="00BA7867">
        <w:trPr>
          <w:jc w:val="center"/>
        </w:trPr>
        <w:tc>
          <w:tcPr>
            <w:tcW w:w="1572" w:type="dxa"/>
            <w:vMerge w:val="restart"/>
            <w:tcBorders>
              <w:top w:val="single" w:sz="4" w:space="0" w:color="auto"/>
              <w:left w:val="single" w:sz="4" w:space="0" w:color="auto"/>
              <w:bottom w:val="single" w:sz="4" w:space="0" w:color="auto"/>
              <w:right w:val="single" w:sz="4" w:space="0" w:color="auto"/>
            </w:tcBorders>
            <w:hideMark/>
          </w:tcPr>
          <w:p w14:paraId="425A600A" w14:textId="77777777" w:rsidR="003133AE" w:rsidRDefault="003133AE" w:rsidP="00DB6375">
            <w:pPr>
              <w:rPr>
                <w:rFonts w:ascii="Arial" w:hAnsi="Arial"/>
              </w:rPr>
            </w:pPr>
            <w:r>
              <w:t>Zero</w:t>
            </w:r>
          </w:p>
        </w:tc>
        <w:tc>
          <w:tcPr>
            <w:tcW w:w="1820" w:type="dxa"/>
            <w:tcBorders>
              <w:top w:val="single" w:sz="4" w:space="0" w:color="auto"/>
              <w:left w:val="single" w:sz="4" w:space="0" w:color="auto"/>
              <w:bottom w:val="single" w:sz="4" w:space="0" w:color="auto"/>
              <w:right w:val="single" w:sz="4" w:space="0" w:color="auto"/>
            </w:tcBorders>
            <w:hideMark/>
          </w:tcPr>
          <w:p w14:paraId="2023302F" w14:textId="77777777" w:rsidR="003133AE" w:rsidRDefault="003133AE" w:rsidP="00DB6375">
            <w:pPr>
              <w:rPr>
                <w:rFonts w:ascii="Arial" w:hAnsi="Arial"/>
              </w:rPr>
            </w:pPr>
            <w:r>
              <w:t>Average</w:t>
            </w:r>
          </w:p>
        </w:tc>
        <w:tc>
          <w:tcPr>
            <w:tcW w:w="1596" w:type="dxa"/>
            <w:tcBorders>
              <w:top w:val="single" w:sz="4" w:space="0" w:color="auto"/>
              <w:left w:val="single" w:sz="4" w:space="0" w:color="auto"/>
              <w:bottom w:val="single" w:sz="4" w:space="0" w:color="auto"/>
              <w:right w:val="single" w:sz="4" w:space="0" w:color="auto"/>
            </w:tcBorders>
            <w:hideMark/>
          </w:tcPr>
          <w:p w14:paraId="00FC38AB" w14:textId="77777777" w:rsidR="003133AE" w:rsidRDefault="003133AE" w:rsidP="00DB6375">
            <w:pPr>
              <w:rPr>
                <w:rFonts w:ascii="Arial" w:hAnsi="Arial"/>
              </w:rPr>
            </w:pPr>
            <w:r>
              <w:t>2.707</w:t>
            </w:r>
          </w:p>
        </w:tc>
        <w:tc>
          <w:tcPr>
            <w:tcW w:w="1767" w:type="dxa"/>
            <w:tcBorders>
              <w:top w:val="single" w:sz="4" w:space="0" w:color="auto"/>
              <w:left w:val="single" w:sz="4" w:space="0" w:color="auto"/>
              <w:bottom w:val="single" w:sz="4" w:space="0" w:color="auto"/>
              <w:right w:val="single" w:sz="4" w:space="0" w:color="auto"/>
            </w:tcBorders>
            <w:hideMark/>
          </w:tcPr>
          <w:p w14:paraId="6716B76F" w14:textId="77777777" w:rsidR="003133AE" w:rsidRDefault="003133AE" w:rsidP="00DB6375">
            <w:pPr>
              <w:rPr>
                <w:rFonts w:ascii="Arial" w:hAnsi="Arial"/>
              </w:rPr>
            </w:pPr>
            <w:r>
              <w:t>0.4083</w:t>
            </w:r>
          </w:p>
        </w:tc>
        <w:tc>
          <w:tcPr>
            <w:tcW w:w="1767" w:type="dxa"/>
            <w:tcBorders>
              <w:top w:val="single" w:sz="4" w:space="0" w:color="auto"/>
              <w:left w:val="single" w:sz="4" w:space="0" w:color="auto"/>
              <w:bottom w:val="single" w:sz="4" w:space="0" w:color="auto"/>
              <w:right w:val="single" w:sz="4" w:space="0" w:color="auto"/>
            </w:tcBorders>
            <w:hideMark/>
          </w:tcPr>
          <w:p w14:paraId="6D8809D2" w14:textId="77777777" w:rsidR="003133AE" w:rsidRDefault="003133AE" w:rsidP="00DB6375">
            <w:pPr>
              <w:rPr>
                <w:rFonts w:ascii="Arial" w:hAnsi="Arial"/>
              </w:rPr>
            </w:pPr>
            <w:r>
              <w:t>3.8933</w:t>
            </w:r>
          </w:p>
        </w:tc>
      </w:tr>
      <w:tr w:rsidR="003133AE" w14:paraId="1A49DD3B" w14:textId="77777777" w:rsidTr="00BA786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9A69D7" w14:textId="77777777" w:rsidR="003133AE" w:rsidRDefault="003133AE" w:rsidP="00DB6375">
            <w:pPr>
              <w:rPr>
                <w:rFonts w:ascii="Arial" w:hAnsi="Arial"/>
              </w:rPr>
            </w:pPr>
          </w:p>
        </w:tc>
        <w:tc>
          <w:tcPr>
            <w:tcW w:w="1820" w:type="dxa"/>
            <w:tcBorders>
              <w:top w:val="single" w:sz="4" w:space="0" w:color="auto"/>
              <w:left w:val="single" w:sz="4" w:space="0" w:color="auto"/>
              <w:bottom w:val="single" w:sz="4" w:space="0" w:color="auto"/>
              <w:right w:val="single" w:sz="4" w:space="0" w:color="auto"/>
            </w:tcBorders>
            <w:hideMark/>
          </w:tcPr>
          <w:p w14:paraId="7FDB2B2D" w14:textId="77777777" w:rsidR="003133AE" w:rsidRDefault="003133AE" w:rsidP="00DB6375">
            <w:pPr>
              <w:rPr>
                <w:rFonts w:ascii="Arial" w:hAnsi="Arial"/>
              </w:rPr>
            </w:pPr>
            <w:r>
              <w:t>50%</w:t>
            </w:r>
          </w:p>
        </w:tc>
        <w:tc>
          <w:tcPr>
            <w:tcW w:w="1596" w:type="dxa"/>
            <w:tcBorders>
              <w:top w:val="single" w:sz="4" w:space="0" w:color="auto"/>
              <w:left w:val="single" w:sz="4" w:space="0" w:color="auto"/>
              <w:bottom w:val="single" w:sz="4" w:space="0" w:color="auto"/>
              <w:right w:val="single" w:sz="4" w:space="0" w:color="auto"/>
            </w:tcBorders>
            <w:hideMark/>
          </w:tcPr>
          <w:p w14:paraId="161467E5" w14:textId="77777777" w:rsidR="003133AE" w:rsidRDefault="003133AE" w:rsidP="00DB6375">
            <w:pPr>
              <w:rPr>
                <w:rFonts w:ascii="Arial" w:hAnsi="Arial"/>
              </w:rPr>
            </w:pPr>
            <w:r>
              <w:t>2.02</w:t>
            </w:r>
          </w:p>
        </w:tc>
        <w:tc>
          <w:tcPr>
            <w:tcW w:w="1767" w:type="dxa"/>
            <w:tcBorders>
              <w:top w:val="single" w:sz="4" w:space="0" w:color="auto"/>
              <w:left w:val="single" w:sz="4" w:space="0" w:color="auto"/>
              <w:bottom w:val="single" w:sz="4" w:space="0" w:color="auto"/>
              <w:right w:val="single" w:sz="4" w:space="0" w:color="auto"/>
            </w:tcBorders>
            <w:hideMark/>
          </w:tcPr>
          <w:p w14:paraId="27E26A20" w14:textId="77777777" w:rsidR="003133AE" w:rsidRDefault="003133AE" w:rsidP="00DB6375">
            <w:pPr>
              <w:rPr>
                <w:rFonts w:ascii="Arial" w:hAnsi="Arial"/>
              </w:rPr>
            </w:pPr>
            <w:r>
              <w:t>0.3231</w:t>
            </w:r>
          </w:p>
        </w:tc>
        <w:tc>
          <w:tcPr>
            <w:tcW w:w="1767" w:type="dxa"/>
            <w:tcBorders>
              <w:top w:val="single" w:sz="4" w:space="0" w:color="auto"/>
              <w:left w:val="single" w:sz="4" w:space="0" w:color="auto"/>
              <w:bottom w:val="single" w:sz="4" w:space="0" w:color="auto"/>
              <w:right w:val="single" w:sz="4" w:space="0" w:color="auto"/>
            </w:tcBorders>
            <w:hideMark/>
          </w:tcPr>
          <w:p w14:paraId="340E0E5D" w14:textId="77777777" w:rsidR="003133AE" w:rsidRDefault="003133AE" w:rsidP="00DB6375">
            <w:pPr>
              <w:rPr>
                <w:rFonts w:ascii="Arial" w:hAnsi="Arial"/>
              </w:rPr>
            </w:pPr>
            <w:r>
              <w:t>3.1577</w:t>
            </w:r>
          </w:p>
        </w:tc>
      </w:tr>
      <w:tr w:rsidR="003133AE" w14:paraId="0E46B9CD" w14:textId="77777777" w:rsidTr="00BA786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B8D2F0" w14:textId="77777777" w:rsidR="003133AE" w:rsidRDefault="003133AE" w:rsidP="00DB6375">
            <w:pPr>
              <w:rPr>
                <w:rFonts w:ascii="Arial" w:hAnsi="Arial"/>
              </w:rPr>
            </w:pPr>
          </w:p>
        </w:tc>
        <w:tc>
          <w:tcPr>
            <w:tcW w:w="1820" w:type="dxa"/>
            <w:tcBorders>
              <w:top w:val="single" w:sz="4" w:space="0" w:color="auto"/>
              <w:left w:val="single" w:sz="4" w:space="0" w:color="auto"/>
              <w:bottom w:val="single" w:sz="4" w:space="0" w:color="auto"/>
              <w:right w:val="single" w:sz="4" w:space="0" w:color="auto"/>
            </w:tcBorders>
            <w:hideMark/>
          </w:tcPr>
          <w:p w14:paraId="33810500" w14:textId="77777777" w:rsidR="003133AE" w:rsidRDefault="003133AE" w:rsidP="00DB6375">
            <w:pPr>
              <w:rPr>
                <w:rFonts w:ascii="Arial" w:hAnsi="Arial"/>
              </w:rPr>
            </w:pPr>
            <w:r>
              <w:t>5%</w:t>
            </w:r>
          </w:p>
        </w:tc>
        <w:tc>
          <w:tcPr>
            <w:tcW w:w="1596" w:type="dxa"/>
            <w:tcBorders>
              <w:top w:val="single" w:sz="4" w:space="0" w:color="auto"/>
              <w:left w:val="single" w:sz="4" w:space="0" w:color="auto"/>
              <w:bottom w:val="single" w:sz="4" w:space="0" w:color="auto"/>
              <w:right w:val="single" w:sz="4" w:space="0" w:color="auto"/>
            </w:tcBorders>
            <w:hideMark/>
          </w:tcPr>
          <w:p w14:paraId="77A9933C" w14:textId="77777777" w:rsidR="003133AE" w:rsidRDefault="003133AE" w:rsidP="00DB6375">
            <w:pPr>
              <w:rPr>
                <w:rFonts w:ascii="Arial" w:hAnsi="Arial"/>
              </w:rPr>
            </w:pPr>
            <w:r>
              <w:t>0.141</w:t>
            </w:r>
          </w:p>
        </w:tc>
        <w:tc>
          <w:tcPr>
            <w:tcW w:w="1767" w:type="dxa"/>
            <w:tcBorders>
              <w:top w:val="single" w:sz="4" w:space="0" w:color="auto"/>
              <w:left w:val="single" w:sz="4" w:space="0" w:color="auto"/>
              <w:bottom w:val="single" w:sz="4" w:space="0" w:color="auto"/>
              <w:right w:val="single" w:sz="4" w:space="0" w:color="auto"/>
            </w:tcBorders>
            <w:hideMark/>
          </w:tcPr>
          <w:p w14:paraId="3F825484" w14:textId="77777777" w:rsidR="003133AE" w:rsidRDefault="003133AE" w:rsidP="00DB6375">
            <w:pPr>
              <w:rPr>
                <w:rFonts w:ascii="Arial" w:hAnsi="Arial"/>
              </w:rPr>
            </w:pPr>
            <w:r>
              <w:t>0.0827</w:t>
            </w:r>
          </w:p>
        </w:tc>
        <w:tc>
          <w:tcPr>
            <w:tcW w:w="1767" w:type="dxa"/>
            <w:tcBorders>
              <w:top w:val="single" w:sz="4" w:space="0" w:color="auto"/>
              <w:left w:val="single" w:sz="4" w:space="0" w:color="auto"/>
              <w:bottom w:val="single" w:sz="4" w:space="0" w:color="auto"/>
              <w:right w:val="single" w:sz="4" w:space="0" w:color="auto"/>
            </w:tcBorders>
            <w:hideMark/>
          </w:tcPr>
          <w:p w14:paraId="05F11F34" w14:textId="77777777" w:rsidR="003133AE" w:rsidRDefault="003133AE" w:rsidP="00DB6375">
            <w:pPr>
              <w:rPr>
                <w:rFonts w:ascii="Arial" w:hAnsi="Arial"/>
              </w:rPr>
            </w:pPr>
            <w:r>
              <w:t>0.9334</w:t>
            </w:r>
          </w:p>
        </w:tc>
      </w:tr>
    </w:tbl>
    <w:p w14:paraId="4A52B1E2" w14:textId="77777777" w:rsidR="003133AE" w:rsidRDefault="00545699" w:rsidP="00545699">
      <w:pPr>
        <w:ind w:firstLine="420"/>
        <w:rPr>
          <w:rFonts w:ascii="Arial" w:hAnsi="Arial" w:cs="Arial"/>
        </w:rPr>
      </w:pPr>
      <w:r>
        <w:rPr>
          <w:rFonts w:hAnsi="宋体" w:cs="Arial" w:hint="eastAsia"/>
        </w:rPr>
        <w:t>从以上仿真结果可以看出</w:t>
      </w:r>
      <w:r w:rsidR="003133AE">
        <w:rPr>
          <w:rFonts w:hAnsi="宋体" w:cs="Arial" w:hint="eastAsia"/>
        </w:rPr>
        <w:t>：</w:t>
      </w:r>
    </w:p>
    <w:p w14:paraId="617EFEB8" w14:textId="77777777" w:rsidR="003133AE" w:rsidRDefault="003133AE" w:rsidP="00545699">
      <w:pPr>
        <w:ind w:left="420" w:firstLine="420"/>
        <w:rPr>
          <w:rFonts w:cs="Arial"/>
        </w:rPr>
      </w:pPr>
      <w:r>
        <w:rPr>
          <w:rFonts w:cs="Arial"/>
        </w:rPr>
        <w:t>LP</w:t>
      </w:r>
      <w:r>
        <w:rPr>
          <w:rFonts w:hAnsi="宋体" w:cs="Arial" w:hint="eastAsia"/>
        </w:rPr>
        <w:t>的平均用户吞吐量低于</w:t>
      </w:r>
      <w:r>
        <w:rPr>
          <w:rFonts w:cs="Arial"/>
        </w:rPr>
        <w:t>Zero</w:t>
      </w:r>
      <w:r>
        <w:rPr>
          <w:rFonts w:hAnsi="宋体" w:cs="Arial" w:hint="eastAsia"/>
        </w:rPr>
        <w:t>；</w:t>
      </w:r>
    </w:p>
    <w:p w14:paraId="5FFECDF4" w14:textId="77777777" w:rsidR="003133AE" w:rsidRDefault="003133AE" w:rsidP="00545699">
      <w:pPr>
        <w:ind w:left="420" w:firstLine="420"/>
        <w:rPr>
          <w:rFonts w:cs="Arial"/>
        </w:rPr>
      </w:pPr>
      <w:r>
        <w:rPr>
          <w:rFonts w:cs="Arial"/>
        </w:rPr>
        <w:t>LP</w:t>
      </w:r>
      <w:r>
        <w:rPr>
          <w:rFonts w:hAnsi="宋体" w:cs="Arial" w:hint="eastAsia"/>
        </w:rPr>
        <w:t>的边缘用户吞吐量可以高于</w:t>
      </w:r>
      <w:r>
        <w:rPr>
          <w:rFonts w:cs="Arial"/>
        </w:rPr>
        <w:t>Zero</w:t>
      </w:r>
      <w:r>
        <w:rPr>
          <w:rFonts w:hAnsi="宋体" w:cs="Arial" w:hint="eastAsia"/>
        </w:rPr>
        <w:t>；</w:t>
      </w:r>
    </w:p>
    <w:p w14:paraId="4D30062C" w14:textId="77777777" w:rsidR="003133AE" w:rsidRDefault="003133AE" w:rsidP="00AD4F2D">
      <w:pPr>
        <w:ind w:firstLine="420"/>
        <w:rPr>
          <w:rFonts w:hAnsi="宋体" w:cs="Arial"/>
        </w:rPr>
      </w:pPr>
      <w:r>
        <w:rPr>
          <w:rFonts w:hAnsi="宋体" w:cs="Arial" w:hint="eastAsia"/>
        </w:rPr>
        <w:t>通过</w:t>
      </w:r>
      <w:r>
        <w:rPr>
          <w:rFonts w:cs="Arial"/>
        </w:rPr>
        <w:t>lower power</w:t>
      </w:r>
      <w:r>
        <w:rPr>
          <w:rFonts w:hAnsi="宋体" w:cs="Arial" w:hint="eastAsia"/>
        </w:rPr>
        <w:t>子帧，会使</w:t>
      </w:r>
      <w:r>
        <w:rPr>
          <w:rFonts w:cs="Arial"/>
        </w:rPr>
        <w:t>pico</w:t>
      </w:r>
      <w:r>
        <w:rPr>
          <w:rFonts w:hAnsi="宋体" w:cs="Arial" w:hint="eastAsia"/>
        </w:rPr>
        <w:t>用户的平均和边缘吞吐量降低，但是可以提升</w:t>
      </w:r>
      <w:r>
        <w:rPr>
          <w:rFonts w:cs="Arial"/>
        </w:rPr>
        <w:t>Macro</w:t>
      </w:r>
      <w:r>
        <w:rPr>
          <w:rFonts w:hAnsi="宋体" w:cs="Arial" w:hint="eastAsia"/>
        </w:rPr>
        <w:t>用户的边缘吞吐量；</w:t>
      </w:r>
    </w:p>
    <w:p w14:paraId="46699B7A" w14:textId="77777777" w:rsidR="003A04C8" w:rsidRDefault="008F5AFA">
      <w:pPr>
        <w:pStyle w:val="2"/>
      </w:pPr>
      <w:bookmarkStart w:id="673" w:name="_Toc344200341"/>
      <w:r>
        <w:rPr>
          <w:rFonts w:hint="eastAsia"/>
        </w:rPr>
        <w:t>FTP</w:t>
      </w:r>
      <w:r>
        <w:rPr>
          <w:rFonts w:hint="eastAsia"/>
        </w:rPr>
        <w:t>业务源仿真结果及校准</w:t>
      </w:r>
      <w:bookmarkEnd w:id="673"/>
    </w:p>
    <w:p w14:paraId="5C7E7AD3" w14:textId="77777777" w:rsidR="008F5AFA" w:rsidRDefault="008F5AFA" w:rsidP="008F5AFA">
      <w:pPr>
        <w:ind w:firstLine="420"/>
      </w:pPr>
      <w:r>
        <w:rPr>
          <w:rFonts w:hint="eastAsia"/>
        </w:rPr>
        <w:t>本节对</w:t>
      </w:r>
      <w:r>
        <w:rPr>
          <w:rFonts w:hint="eastAsia"/>
        </w:rPr>
        <w:t>Non-Full Buffer</w:t>
      </w:r>
      <w:r>
        <w:rPr>
          <w:rFonts w:hint="eastAsia"/>
        </w:rPr>
        <w:t>，</w:t>
      </w:r>
      <w:r>
        <w:rPr>
          <w:rFonts w:hint="eastAsia"/>
        </w:rPr>
        <w:t>FTP</w:t>
      </w:r>
      <w:r>
        <w:rPr>
          <w:rFonts w:hint="eastAsia"/>
        </w:rPr>
        <w:t>业务进行仿真及校准结果的分析。</w:t>
      </w:r>
    </w:p>
    <w:p w14:paraId="7B3AD2E1" w14:textId="77777777" w:rsidR="00C80085" w:rsidRDefault="00C80085" w:rsidP="00C80085">
      <w:pPr>
        <w:pStyle w:val="3"/>
      </w:pPr>
      <w:bookmarkStart w:id="674" w:name="_Ref338589901"/>
      <w:bookmarkStart w:id="675" w:name="_Toc344200342"/>
      <w:r>
        <w:lastRenderedPageBreak/>
        <w:t>FTP</w:t>
      </w:r>
      <w:r>
        <w:rPr>
          <w:rFonts w:hint="eastAsia"/>
        </w:rPr>
        <w:t>厂商校准</w:t>
      </w:r>
      <w:bookmarkEnd w:id="674"/>
      <w:bookmarkEnd w:id="675"/>
    </w:p>
    <w:p w14:paraId="1AB906F7" w14:textId="77777777" w:rsidR="00C80085" w:rsidRDefault="00C80085" w:rsidP="00773E98">
      <w:pPr>
        <w:ind w:firstLine="420"/>
      </w:pPr>
      <w:r>
        <w:rPr>
          <w:rFonts w:hint="eastAsia"/>
        </w:rPr>
        <w:t>仿真参数如下表所示：</w:t>
      </w:r>
    </w:p>
    <w:p w14:paraId="474CE3B5" w14:textId="77777777" w:rsidR="00C80085" w:rsidRDefault="00D27196" w:rsidP="00D27196">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4.3</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1</w:t>
      </w:r>
      <w:r w:rsidR="006550EB">
        <w:fldChar w:fldCharType="end"/>
      </w:r>
      <w:r>
        <w:rPr>
          <w:rFonts w:hint="eastAsia"/>
        </w:rPr>
        <w:t xml:space="preserve"> </w:t>
      </w:r>
      <w:r w:rsidR="00C80085">
        <w:t>FTP</w:t>
      </w:r>
      <w:r w:rsidR="00C80085">
        <w:rPr>
          <w:rFonts w:hint="eastAsia"/>
        </w:rPr>
        <w:t>厂商校准参数</w:t>
      </w:r>
    </w:p>
    <w:tbl>
      <w:tblPr>
        <w:tblStyle w:val="ac"/>
        <w:tblW w:w="0" w:type="auto"/>
        <w:jc w:val="center"/>
        <w:tblLook w:val="04A0" w:firstRow="1" w:lastRow="0" w:firstColumn="1" w:lastColumn="0" w:noHBand="0" w:noVBand="1"/>
      </w:tblPr>
      <w:tblGrid>
        <w:gridCol w:w="4261"/>
        <w:gridCol w:w="4261"/>
      </w:tblGrid>
      <w:tr w:rsidR="00C80085" w14:paraId="7277D9A7"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6BC87683" w14:textId="77777777" w:rsidR="00C80085" w:rsidRDefault="00C80085">
            <w:pPr>
              <w:jc w:val="both"/>
              <w:rPr>
                <w:rFonts w:asciiTheme="minorHAnsi" w:eastAsiaTheme="minorEastAsia" w:hAnsiTheme="minorHAnsi"/>
                <w:sz w:val="21"/>
              </w:rPr>
            </w:pPr>
            <w:r>
              <w:t>Parameter</w:t>
            </w:r>
          </w:p>
        </w:tc>
        <w:tc>
          <w:tcPr>
            <w:tcW w:w="4261" w:type="dxa"/>
            <w:tcBorders>
              <w:top w:val="single" w:sz="4" w:space="0" w:color="auto"/>
              <w:left w:val="single" w:sz="4" w:space="0" w:color="auto"/>
              <w:bottom w:val="single" w:sz="4" w:space="0" w:color="auto"/>
              <w:right w:val="single" w:sz="4" w:space="0" w:color="auto"/>
            </w:tcBorders>
            <w:hideMark/>
          </w:tcPr>
          <w:p w14:paraId="04775EAE" w14:textId="77777777" w:rsidR="00C80085" w:rsidRDefault="00C80085">
            <w:pPr>
              <w:jc w:val="both"/>
              <w:rPr>
                <w:rFonts w:asciiTheme="minorHAnsi" w:eastAsiaTheme="minorEastAsia" w:hAnsiTheme="minorHAnsi"/>
                <w:sz w:val="21"/>
              </w:rPr>
            </w:pPr>
            <w:r>
              <w:t>Values used for evaluation</w:t>
            </w:r>
          </w:p>
        </w:tc>
      </w:tr>
      <w:tr w:rsidR="00C80085" w14:paraId="52C6C79C"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7AE5CE74" w14:textId="77777777" w:rsidR="00C80085" w:rsidRDefault="00C80085">
            <w:pPr>
              <w:jc w:val="both"/>
              <w:rPr>
                <w:rFonts w:asciiTheme="minorHAnsi" w:eastAsiaTheme="minorEastAsia" w:hAnsiTheme="minorHAnsi"/>
                <w:sz w:val="21"/>
              </w:rPr>
            </w:pPr>
            <w:r>
              <w:t>Cell Topology</w:t>
            </w:r>
          </w:p>
        </w:tc>
        <w:tc>
          <w:tcPr>
            <w:tcW w:w="4261" w:type="dxa"/>
            <w:tcBorders>
              <w:top w:val="single" w:sz="4" w:space="0" w:color="auto"/>
              <w:left w:val="single" w:sz="4" w:space="0" w:color="auto"/>
              <w:bottom w:val="single" w:sz="4" w:space="0" w:color="auto"/>
              <w:right w:val="single" w:sz="4" w:space="0" w:color="auto"/>
            </w:tcBorders>
            <w:hideMark/>
          </w:tcPr>
          <w:p w14:paraId="5D2E42D5" w14:textId="77777777" w:rsidR="00C80085" w:rsidRDefault="00C80085">
            <w:pPr>
              <w:jc w:val="both"/>
              <w:rPr>
                <w:rFonts w:asciiTheme="minorHAnsi" w:eastAsiaTheme="minorEastAsia" w:hAnsiTheme="minorHAnsi"/>
                <w:sz w:val="21"/>
              </w:rPr>
            </w:pPr>
            <w:r>
              <w:t>7 cells, 3 sectors per cell, 10UEs per sector</w:t>
            </w:r>
          </w:p>
        </w:tc>
      </w:tr>
      <w:tr w:rsidR="00C80085" w14:paraId="65FDCE67"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2EE48A88" w14:textId="77777777" w:rsidR="00C80085" w:rsidRDefault="00C80085">
            <w:pPr>
              <w:jc w:val="both"/>
              <w:rPr>
                <w:rFonts w:asciiTheme="minorHAnsi" w:eastAsiaTheme="minorEastAsia" w:hAnsiTheme="minorHAnsi"/>
                <w:sz w:val="21"/>
              </w:rPr>
            </w:pPr>
            <w:r>
              <w:t>Deployment scenario/channel model</w:t>
            </w:r>
          </w:p>
        </w:tc>
        <w:tc>
          <w:tcPr>
            <w:tcW w:w="4261" w:type="dxa"/>
            <w:tcBorders>
              <w:top w:val="single" w:sz="4" w:space="0" w:color="auto"/>
              <w:left w:val="single" w:sz="4" w:space="0" w:color="auto"/>
              <w:bottom w:val="single" w:sz="4" w:space="0" w:color="auto"/>
              <w:right w:val="single" w:sz="4" w:space="0" w:color="auto"/>
            </w:tcBorders>
            <w:hideMark/>
          </w:tcPr>
          <w:p w14:paraId="10A35B9A" w14:textId="77777777" w:rsidR="00C80085" w:rsidRDefault="00C80085">
            <w:pPr>
              <w:jc w:val="both"/>
              <w:rPr>
                <w:rFonts w:asciiTheme="minorHAnsi" w:eastAsiaTheme="minorEastAsia" w:hAnsiTheme="minorHAnsi"/>
                <w:sz w:val="21"/>
              </w:rPr>
            </w:pPr>
            <w:r>
              <w:t>ITU Base Coverage Urban(UMa)</w:t>
            </w:r>
          </w:p>
        </w:tc>
      </w:tr>
      <w:tr w:rsidR="00C80085" w14:paraId="0DC54604"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54E42CBE" w14:textId="77777777" w:rsidR="00C80085" w:rsidRDefault="00C80085">
            <w:pPr>
              <w:jc w:val="both"/>
              <w:rPr>
                <w:rFonts w:asciiTheme="minorHAnsi" w:eastAsiaTheme="minorEastAsia" w:hAnsiTheme="minorHAnsi"/>
                <w:sz w:val="21"/>
              </w:rPr>
            </w:pPr>
            <w:r>
              <w:t>Duplex method and bandwidths</w:t>
            </w:r>
          </w:p>
        </w:tc>
        <w:tc>
          <w:tcPr>
            <w:tcW w:w="4261" w:type="dxa"/>
            <w:tcBorders>
              <w:top w:val="single" w:sz="4" w:space="0" w:color="auto"/>
              <w:left w:val="single" w:sz="4" w:space="0" w:color="auto"/>
              <w:bottom w:val="single" w:sz="4" w:space="0" w:color="auto"/>
              <w:right w:val="single" w:sz="4" w:space="0" w:color="auto"/>
            </w:tcBorders>
            <w:hideMark/>
          </w:tcPr>
          <w:p w14:paraId="5095615E" w14:textId="77777777" w:rsidR="00C80085" w:rsidRDefault="00C80085">
            <w:pPr>
              <w:jc w:val="both"/>
              <w:rPr>
                <w:rFonts w:asciiTheme="minorHAnsi" w:eastAsiaTheme="minorEastAsia" w:hAnsiTheme="minorHAnsi"/>
                <w:sz w:val="21"/>
              </w:rPr>
            </w:pPr>
            <w:r>
              <w:t>FDD:10 MHz</w:t>
            </w:r>
          </w:p>
        </w:tc>
      </w:tr>
      <w:tr w:rsidR="00C80085" w14:paraId="64446843"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641BCC63" w14:textId="77777777" w:rsidR="00C80085" w:rsidRDefault="00C80085">
            <w:pPr>
              <w:jc w:val="both"/>
              <w:rPr>
                <w:rFonts w:asciiTheme="minorHAnsi" w:eastAsiaTheme="minorEastAsia" w:hAnsiTheme="minorHAnsi"/>
                <w:sz w:val="21"/>
              </w:rPr>
            </w:pPr>
            <w:r>
              <w:t>Inter Site Distance</w:t>
            </w:r>
          </w:p>
        </w:tc>
        <w:tc>
          <w:tcPr>
            <w:tcW w:w="4261" w:type="dxa"/>
            <w:tcBorders>
              <w:top w:val="single" w:sz="4" w:space="0" w:color="auto"/>
              <w:left w:val="single" w:sz="4" w:space="0" w:color="auto"/>
              <w:bottom w:val="single" w:sz="4" w:space="0" w:color="auto"/>
              <w:right w:val="single" w:sz="4" w:space="0" w:color="auto"/>
            </w:tcBorders>
            <w:hideMark/>
          </w:tcPr>
          <w:p w14:paraId="197CD001" w14:textId="77777777" w:rsidR="00C80085" w:rsidRDefault="00C80085">
            <w:pPr>
              <w:jc w:val="both"/>
              <w:rPr>
                <w:rFonts w:asciiTheme="minorHAnsi" w:eastAsiaTheme="minorEastAsia" w:hAnsiTheme="minorHAnsi"/>
                <w:sz w:val="21"/>
              </w:rPr>
            </w:pPr>
            <w:r>
              <w:t>500 m</w:t>
            </w:r>
          </w:p>
        </w:tc>
      </w:tr>
      <w:tr w:rsidR="00C80085" w14:paraId="4925B08B"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2F60D17F" w14:textId="77777777" w:rsidR="00C80085" w:rsidRDefault="00C80085">
            <w:pPr>
              <w:jc w:val="both"/>
              <w:rPr>
                <w:rFonts w:asciiTheme="minorHAnsi" w:eastAsiaTheme="minorEastAsia" w:hAnsiTheme="minorHAnsi"/>
                <w:sz w:val="21"/>
              </w:rPr>
            </w:pPr>
            <w:r>
              <w:t>Frequency carrier</w:t>
            </w:r>
          </w:p>
        </w:tc>
        <w:tc>
          <w:tcPr>
            <w:tcW w:w="4261" w:type="dxa"/>
            <w:tcBorders>
              <w:top w:val="single" w:sz="4" w:space="0" w:color="auto"/>
              <w:left w:val="single" w:sz="4" w:space="0" w:color="auto"/>
              <w:bottom w:val="single" w:sz="4" w:space="0" w:color="auto"/>
              <w:right w:val="single" w:sz="4" w:space="0" w:color="auto"/>
            </w:tcBorders>
            <w:hideMark/>
          </w:tcPr>
          <w:p w14:paraId="3051B1FB" w14:textId="77777777" w:rsidR="00C80085" w:rsidRDefault="00C80085">
            <w:pPr>
              <w:jc w:val="both"/>
              <w:rPr>
                <w:rFonts w:asciiTheme="minorHAnsi" w:eastAsiaTheme="minorEastAsia" w:hAnsiTheme="minorHAnsi"/>
                <w:sz w:val="21"/>
              </w:rPr>
            </w:pPr>
            <w:r>
              <w:t>2 GHz</w:t>
            </w:r>
          </w:p>
        </w:tc>
      </w:tr>
      <w:tr w:rsidR="00C80085" w14:paraId="447F4B00"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45F28D7A" w14:textId="77777777" w:rsidR="00C80085" w:rsidRDefault="00C80085">
            <w:pPr>
              <w:jc w:val="both"/>
              <w:rPr>
                <w:rFonts w:asciiTheme="minorHAnsi" w:eastAsiaTheme="minorEastAsia" w:hAnsiTheme="minorHAnsi"/>
                <w:sz w:val="21"/>
              </w:rPr>
            </w:pPr>
            <w:r>
              <w:t>Antenna configuration eNB</w:t>
            </w:r>
          </w:p>
        </w:tc>
        <w:tc>
          <w:tcPr>
            <w:tcW w:w="4261" w:type="dxa"/>
            <w:tcBorders>
              <w:top w:val="single" w:sz="4" w:space="0" w:color="auto"/>
              <w:left w:val="single" w:sz="4" w:space="0" w:color="auto"/>
              <w:bottom w:val="single" w:sz="4" w:space="0" w:color="auto"/>
              <w:right w:val="single" w:sz="4" w:space="0" w:color="auto"/>
            </w:tcBorders>
            <w:hideMark/>
          </w:tcPr>
          <w:p w14:paraId="052A5804" w14:textId="77777777" w:rsidR="00C80085" w:rsidRDefault="00C80085">
            <w:pPr>
              <w:jc w:val="both"/>
              <w:rPr>
                <w:rFonts w:asciiTheme="minorHAnsi" w:eastAsiaTheme="minorEastAsia" w:hAnsiTheme="minorHAnsi"/>
                <w:sz w:val="21"/>
              </w:rPr>
            </w:pPr>
            <w:r>
              <w:t>Vertically polarized,10.0 wavelength separation with 10 deg antenna downtilt.</w:t>
            </w:r>
          </w:p>
        </w:tc>
      </w:tr>
      <w:tr w:rsidR="00C80085" w14:paraId="1DD2E4AD"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626D05A8" w14:textId="77777777" w:rsidR="00C80085" w:rsidRDefault="00C80085">
            <w:pPr>
              <w:jc w:val="both"/>
              <w:rPr>
                <w:rFonts w:asciiTheme="minorHAnsi" w:eastAsiaTheme="minorEastAsia" w:hAnsiTheme="minorHAnsi"/>
                <w:sz w:val="21"/>
              </w:rPr>
            </w:pPr>
            <w:r>
              <w:t>DL transmission scheme</w:t>
            </w:r>
          </w:p>
        </w:tc>
        <w:tc>
          <w:tcPr>
            <w:tcW w:w="4261" w:type="dxa"/>
            <w:tcBorders>
              <w:top w:val="single" w:sz="4" w:space="0" w:color="auto"/>
              <w:left w:val="single" w:sz="4" w:space="0" w:color="auto"/>
              <w:bottom w:val="single" w:sz="4" w:space="0" w:color="auto"/>
              <w:right w:val="single" w:sz="4" w:space="0" w:color="auto"/>
            </w:tcBorders>
            <w:hideMark/>
          </w:tcPr>
          <w:p w14:paraId="0B7EE2E3" w14:textId="77777777" w:rsidR="00C80085" w:rsidRDefault="00C80085">
            <w:pPr>
              <w:jc w:val="both"/>
              <w:rPr>
                <w:rFonts w:asciiTheme="minorHAnsi" w:eastAsiaTheme="minorEastAsia" w:hAnsiTheme="minorHAnsi"/>
                <w:sz w:val="21"/>
              </w:rPr>
            </w:pPr>
            <m:oMath>
              <m:r>
                <m:rPr>
                  <m:sty m:val="p"/>
                </m:rPr>
                <w:rPr>
                  <w:rFonts w:ascii="Cambria Math" w:hAnsi="Cambria Math"/>
                </w:rPr>
                <m:t>2×2</m:t>
              </m:r>
            </m:oMath>
            <w:r>
              <w:t xml:space="preserve"> SU-MIMO with closed loop precoded spatial multiplexing</w:t>
            </w:r>
          </w:p>
        </w:tc>
      </w:tr>
      <w:tr w:rsidR="00C80085" w14:paraId="2D78F000"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3E9B7BE4" w14:textId="77777777" w:rsidR="00C80085" w:rsidRDefault="00C80085">
            <w:pPr>
              <w:jc w:val="both"/>
              <w:rPr>
                <w:rFonts w:asciiTheme="minorHAnsi" w:eastAsiaTheme="minorEastAsia" w:hAnsiTheme="minorHAnsi"/>
                <w:sz w:val="21"/>
              </w:rPr>
            </w:pPr>
            <w:r>
              <w:t>BS macro gain</w:t>
            </w:r>
          </w:p>
        </w:tc>
        <w:tc>
          <w:tcPr>
            <w:tcW w:w="4261" w:type="dxa"/>
            <w:tcBorders>
              <w:top w:val="single" w:sz="4" w:space="0" w:color="auto"/>
              <w:left w:val="single" w:sz="4" w:space="0" w:color="auto"/>
              <w:bottom w:val="single" w:sz="4" w:space="0" w:color="auto"/>
              <w:right w:val="single" w:sz="4" w:space="0" w:color="auto"/>
            </w:tcBorders>
            <w:hideMark/>
          </w:tcPr>
          <w:p w14:paraId="6DECB8C3" w14:textId="77777777" w:rsidR="00C80085" w:rsidRDefault="00C80085">
            <w:pPr>
              <w:jc w:val="both"/>
              <w:rPr>
                <w:rFonts w:asciiTheme="minorHAnsi" w:eastAsiaTheme="minorEastAsia" w:hAnsiTheme="minorHAnsi"/>
                <w:sz w:val="21"/>
              </w:rPr>
            </w:pPr>
            <w:r>
              <w:t>17 dBi</w:t>
            </w:r>
          </w:p>
        </w:tc>
      </w:tr>
      <w:tr w:rsidR="00C80085" w14:paraId="0D02D32E"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139BFDDB" w14:textId="77777777" w:rsidR="00C80085" w:rsidRDefault="00C80085">
            <w:pPr>
              <w:jc w:val="both"/>
              <w:rPr>
                <w:rFonts w:asciiTheme="minorHAnsi" w:eastAsiaTheme="minorEastAsia" w:hAnsiTheme="minorHAnsi"/>
                <w:sz w:val="21"/>
              </w:rPr>
            </w:pPr>
            <w:r>
              <w:t>Noise figure</w:t>
            </w:r>
          </w:p>
        </w:tc>
        <w:tc>
          <w:tcPr>
            <w:tcW w:w="4261" w:type="dxa"/>
            <w:tcBorders>
              <w:top w:val="single" w:sz="4" w:space="0" w:color="auto"/>
              <w:left w:val="single" w:sz="4" w:space="0" w:color="auto"/>
              <w:bottom w:val="single" w:sz="4" w:space="0" w:color="auto"/>
              <w:right w:val="single" w:sz="4" w:space="0" w:color="auto"/>
            </w:tcBorders>
            <w:hideMark/>
          </w:tcPr>
          <w:p w14:paraId="62666378" w14:textId="77777777" w:rsidR="00C80085" w:rsidRDefault="00C80085">
            <w:pPr>
              <w:jc w:val="both"/>
              <w:rPr>
                <w:rFonts w:asciiTheme="minorHAnsi" w:eastAsiaTheme="minorEastAsia" w:hAnsiTheme="minorHAnsi"/>
                <w:sz w:val="21"/>
              </w:rPr>
            </w:pPr>
            <w:r>
              <w:t>7dB</w:t>
            </w:r>
          </w:p>
        </w:tc>
      </w:tr>
      <w:tr w:rsidR="00C80085" w14:paraId="23432405"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406C445B" w14:textId="77777777" w:rsidR="00C80085" w:rsidRDefault="00C80085">
            <w:pPr>
              <w:jc w:val="both"/>
              <w:rPr>
                <w:rFonts w:asciiTheme="minorHAnsi" w:eastAsiaTheme="minorEastAsia" w:hAnsiTheme="minorHAnsi"/>
                <w:sz w:val="21"/>
              </w:rPr>
            </w:pPr>
            <w:r>
              <w:t>Sector max power</w:t>
            </w:r>
          </w:p>
        </w:tc>
        <w:tc>
          <w:tcPr>
            <w:tcW w:w="4261" w:type="dxa"/>
            <w:tcBorders>
              <w:top w:val="single" w:sz="4" w:space="0" w:color="auto"/>
              <w:left w:val="single" w:sz="4" w:space="0" w:color="auto"/>
              <w:bottom w:val="single" w:sz="4" w:space="0" w:color="auto"/>
              <w:right w:val="single" w:sz="4" w:space="0" w:color="auto"/>
            </w:tcBorders>
            <w:hideMark/>
          </w:tcPr>
          <w:p w14:paraId="14873D30" w14:textId="77777777" w:rsidR="00C80085" w:rsidRDefault="00C80085">
            <w:pPr>
              <w:jc w:val="both"/>
              <w:rPr>
                <w:rFonts w:asciiTheme="minorHAnsi" w:eastAsiaTheme="minorEastAsia" w:hAnsiTheme="minorHAnsi"/>
                <w:sz w:val="21"/>
              </w:rPr>
            </w:pPr>
            <w:r>
              <w:t>46 dBm</w:t>
            </w:r>
          </w:p>
        </w:tc>
      </w:tr>
      <w:tr w:rsidR="00C80085" w14:paraId="2629BCFD"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61C99587" w14:textId="77777777" w:rsidR="00C80085" w:rsidRDefault="00C80085">
            <w:pPr>
              <w:jc w:val="both"/>
              <w:rPr>
                <w:rFonts w:asciiTheme="minorHAnsi" w:eastAsiaTheme="minorEastAsia" w:hAnsiTheme="minorHAnsi"/>
                <w:sz w:val="21"/>
              </w:rPr>
            </w:pPr>
            <w:r>
              <w:t>UE max power</w:t>
            </w:r>
          </w:p>
        </w:tc>
        <w:tc>
          <w:tcPr>
            <w:tcW w:w="4261" w:type="dxa"/>
            <w:tcBorders>
              <w:top w:val="single" w:sz="4" w:space="0" w:color="auto"/>
              <w:left w:val="single" w:sz="4" w:space="0" w:color="auto"/>
              <w:bottom w:val="single" w:sz="4" w:space="0" w:color="auto"/>
              <w:right w:val="single" w:sz="4" w:space="0" w:color="auto"/>
            </w:tcBorders>
            <w:hideMark/>
          </w:tcPr>
          <w:p w14:paraId="0D7A4159" w14:textId="77777777" w:rsidR="00C80085" w:rsidRDefault="00C80085">
            <w:pPr>
              <w:jc w:val="both"/>
              <w:rPr>
                <w:rFonts w:asciiTheme="minorHAnsi" w:eastAsiaTheme="minorEastAsia" w:hAnsiTheme="minorHAnsi"/>
                <w:sz w:val="21"/>
              </w:rPr>
            </w:pPr>
            <w:r>
              <w:t>24 dBm</w:t>
            </w:r>
          </w:p>
        </w:tc>
      </w:tr>
      <w:tr w:rsidR="00C80085" w14:paraId="2028F1AA"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2A43FE98" w14:textId="77777777" w:rsidR="00C80085" w:rsidRDefault="00C80085">
            <w:pPr>
              <w:jc w:val="both"/>
              <w:rPr>
                <w:rFonts w:asciiTheme="minorHAnsi" w:eastAsiaTheme="minorEastAsia" w:hAnsiTheme="minorHAnsi"/>
                <w:sz w:val="21"/>
              </w:rPr>
            </w:pPr>
            <w:r>
              <w:t>Urban macor sector antenna height</w:t>
            </w:r>
          </w:p>
        </w:tc>
        <w:tc>
          <w:tcPr>
            <w:tcW w:w="4261" w:type="dxa"/>
            <w:tcBorders>
              <w:top w:val="single" w:sz="4" w:space="0" w:color="auto"/>
              <w:left w:val="single" w:sz="4" w:space="0" w:color="auto"/>
              <w:bottom w:val="single" w:sz="4" w:space="0" w:color="auto"/>
              <w:right w:val="single" w:sz="4" w:space="0" w:color="auto"/>
            </w:tcBorders>
            <w:hideMark/>
          </w:tcPr>
          <w:p w14:paraId="0D8AC80A" w14:textId="77777777" w:rsidR="00C80085" w:rsidRDefault="00C80085">
            <w:pPr>
              <w:jc w:val="both"/>
              <w:rPr>
                <w:rFonts w:asciiTheme="minorHAnsi" w:eastAsiaTheme="minorEastAsia" w:hAnsiTheme="minorHAnsi"/>
                <w:sz w:val="21"/>
              </w:rPr>
            </w:pPr>
            <w:r>
              <w:t>25 m</w:t>
            </w:r>
          </w:p>
        </w:tc>
      </w:tr>
      <w:tr w:rsidR="00C80085" w14:paraId="2AF5B02E"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5DCBCBEA" w14:textId="77777777" w:rsidR="00C80085" w:rsidRDefault="00C80085">
            <w:pPr>
              <w:jc w:val="both"/>
              <w:rPr>
                <w:rFonts w:asciiTheme="minorHAnsi" w:eastAsiaTheme="minorEastAsia" w:hAnsiTheme="minorHAnsi"/>
                <w:sz w:val="21"/>
              </w:rPr>
            </w:pPr>
            <w:r>
              <w:t>UE antenna height</w:t>
            </w:r>
          </w:p>
        </w:tc>
        <w:tc>
          <w:tcPr>
            <w:tcW w:w="4261" w:type="dxa"/>
            <w:tcBorders>
              <w:top w:val="single" w:sz="4" w:space="0" w:color="auto"/>
              <w:left w:val="single" w:sz="4" w:space="0" w:color="auto"/>
              <w:bottom w:val="single" w:sz="4" w:space="0" w:color="auto"/>
              <w:right w:val="single" w:sz="4" w:space="0" w:color="auto"/>
            </w:tcBorders>
            <w:hideMark/>
          </w:tcPr>
          <w:p w14:paraId="6E5AC2F2" w14:textId="77777777" w:rsidR="00C80085" w:rsidRDefault="00C80085">
            <w:pPr>
              <w:jc w:val="both"/>
              <w:rPr>
                <w:rFonts w:asciiTheme="minorHAnsi" w:eastAsiaTheme="minorEastAsia" w:hAnsiTheme="minorHAnsi"/>
                <w:sz w:val="21"/>
              </w:rPr>
            </w:pPr>
            <w:r>
              <w:t>1.5 m</w:t>
            </w:r>
          </w:p>
        </w:tc>
      </w:tr>
      <w:tr w:rsidR="00C80085" w14:paraId="4D0F865D"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2E74AEB4" w14:textId="77777777" w:rsidR="00C80085" w:rsidRDefault="00C80085">
            <w:pPr>
              <w:jc w:val="both"/>
              <w:rPr>
                <w:rFonts w:asciiTheme="minorHAnsi" w:eastAsiaTheme="minorEastAsia" w:hAnsiTheme="minorHAnsi"/>
                <w:sz w:val="21"/>
              </w:rPr>
            </w:pPr>
            <w:r>
              <w:t>Penatration</w:t>
            </w:r>
          </w:p>
        </w:tc>
        <w:tc>
          <w:tcPr>
            <w:tcW w:w="4261" w:type="dxa"/>
            <w:tcBorders>
              <w:top w:val="single" w:sz="4" w:space="0" w:color="auto"/>
              <w:left w:val="single" w:sz="4" w:space="0" w:color="auto"/>
              <w:bottom w:val="single" w:sz="4" w:space="0" w:color="auto"/>
              <w:right w:val="single" w:sz="4" w:space="0" w:color="auto"/>
            </w:tcBorders>
            <w:hideMark/>
          </w:tcPr>
          <w:p w14:paraId="4D5EE8A3" w14:textId="77777777" w:rsidR="00C80085" w:rsidRDefault="00C80085">
            <w:pPr>
              <w:jc w:val="both"/>
              <w:rPr>
                <w:rFonts w:asciiTheme="minorHAnsi" w:eastAsiaTheme="minorEastAsia" w:hAnsiTheme="minorHAnsi"/>
                <w:sz w:val="21"/>
              </w:rPr>
            </w:pPr>
            <w:r>
              <w:t>9 dB</w:t>
            </w:r>
          </w:p>
        </w:tc>
      </w:tr>
      <w:tr w:rsidR="00C80085" w14:paraId="11339F5B"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67A26CC2" w14:textId="77777777" w:rsidR="00C80085" w:rsidRDefault="00C80085">
            <w:pPr>
              <w:jc w:val="both"/>
              <w:rPr>
                <w:rFonts w:asciiTheme="minorHAnsi" w:eastAsiaTheme="minorEastAsia" w:hAnsiTheme="minorHAnsi"/>
                <w:sz w:val="21"/>
              </w:rPr>
            </w:pPr>
            <w:r>
              <w:t>UE velocity</w:t>
            </w:r>
          </w:p>
        </w:tc>
        <w:tc>
          <w:tcPr>
            <w:tcW w:w="4261" w:type="dxa"/>
            <w:tcBorders>
              <w:top w:val="single" w:sz="4" w:space="0" w:color="auto"/>
              <w:left w:val="single" w:sz="4" w:space="0" w:color="auto"/>
              <w:bottom w:val="single" w:sz="4" w:space="0" w:color="auto"/>
              <w:right w:val="single" w:sz="4" w:space="0" w:color="auto"/>
            </w:tcBorders>
            <w:hideMark/>
          </w:tcPr>
          <w:p w14:paraId="5D33398C" w14:textId="77777777" w:rsidR="00C80085" w:rsidRDefault="00C80085">
            <w:pPr>
              <w:jc w:val="both"/>
              <w:rPr>
                <w:rFonts w:asciiTheme="minorHAnsi" w:eastAsiaTheme="minorEastAsia" w:hAnsiTheme="minorHAnsi"/>
                <w:sz w:val="21"/>
              </w:rPr>
            </w:pPr>
            <w:r>
              <w:t>30 km/h</w:t>
            </w:r>
          </w:p>
        </w:tc>
      </w:tr>
      <w:tr w:rsidR="00C80085" w14:paraId="0B724EB3"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04752454" w14:textId="77777777" w:rsidR="00C80085" w:rsidRDefault="00C80085">
            <w:pPr>
              <w:jc w:val="both"/>
              <w:rPr>
                <w:rFonts w:asciiTheme="minorHAnsi" w:eastAsiaTheme="minorEastAsia" w:hAnsiTheme="minorHAnsi"/>
                <w:sz w:val="21"/>
              </w:rPr>
            </w:pPr>
            <w:r>
              <w:lastRenderedPageBreak/>
              <w:t>DL scheduler</w:t>
            </w:r>
          </w:p>
        </w:tc>
        <w:tc>
          <w:tcPr>
            <w:tcW w:w="4261" w:type="dxa"/>
            <w:tcBorders>
              <w:top w:val="single" w:sz="4" w:space="0" w:color="auto"/>
              <w:left w:val="single" w:sz="4" w:space="0" w:color="auto"/>
              <w:bottom w:val="single" w:sz="4" w:space="0" w:color="auto"/>
              <w:right w:val="single" w:sz="4" w:space="0" w:color="auto"/>
            </w:tcBorders>
            <w:hideMark/>
          </w:tcPr>
          <w:p w14:paraId="1CFF5BD2" w14:textId="77777777" w:rsidR="00C80085" w:rsidRDefault="00C80085">
            <w:pPr>
              <w:jc w:val="both"/>
              <w:rPr>
                <w:rFonts w:asciiTheme="minorHAnsi" w:eastAsiaTheme="minorEastAsia" w:hAnsiTheme="minorHAnsi"/>
                <w:sz w:val="21"/>
              </w:rPr>
            </w:pPr>
            <w:r>
              <w:t>Propotional fair / Channel dependent</w:t>
            </w:r>
          </w:p>
        </w:tc>
      </w:tr>
      <w:tr w:rsidR="00C80085" w14:paraId="48BDD192"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3B41E07A" w14:textId="77777777" w:rsidR="00C80085" w:rsidRDefault="00C80085">
            <w:pPr>
              <w:jc w:val="both"/>
              <w:rPr>
                <w:rFonts w:asciiTheme="minorHAnsi" w:eastAsiaTheme="minorEastAsia" w:hAnsiTheme="minorHAnsi"/>
                <w:sz w:val="21"/>
              </w:rPr>
            </w:pPr>
            <w:r>
              <w:t>DL link adaptation</w:t>
            </w:r>
          </w:p>
        </w:tc>
        <w:tc>
          <w:tcPr>
            <w:tcW w:w="4261" w:type="dxa"/>
            <w:tcBorders>
              <w:top w:val="single" w:sz="4" w:space="0" w:color="auto"/>
              <w:left w:val="single" w:sz="4" w:space="0" w:color="auto"/>
              <w:bottom w:val="single" w:sz="4" w:space="0" w:color="auto"/>
              <w:right w:val="single" w:sz="4" w:space="0" w:color="auto"/>
            </w:tcBorders>
            <w:hideMark/>
          </w:tcPr>
          <w:p w14:paraId="694D6BAE" w14:textId="77777777" w:rsidR="00C80085" w:rsidRDefault="00C80085">
            <w:pPr>
              <w:rPr>
                <w:rFonts w:eastAsiaTheme="minorEastAsia"/>
              </w:rPr>
            </w:pPr>
            <w:r>
              <w:t>Non-frequency selective PMI and frequency selective CQI report with 5ms periodicity.</w:t>
            </w:r>
          </w:p>
          <w:p w14:paraId="5A28D75D" w14:textId="77777777" w:rsidR="00C80085" w:rsidRDefault="00C80085">
            <w:r>
              <w:t>RI reports with 10ms periodicity.</w:t>
            </w:r>
          </w:p>
          <w:p w14:paraId="6BDAECDD" w14:textId="77777777" w:rsidR="00C80085" w:rsidRDefault="00C80085">
            <w:pPr>
              <w:jc w:val="both"/>
              <w:rPr>
                <w:rFonts w:asciiTheme="minorHAnsi" w:eastAsiaTheme="minorEastAsia" w:hAnsiTheme="minorHAnsi"/>
                <w:sz w:val="21"/>
              </w:rPr>
            </w:pPr>
            <w:r>
              <w:t>Considering 6ms feedback delay.</w:t>
            </w:r>
          </w:p>
        </w:tc>
      </w:tr>
      <w:tr w:rsidR="00C80085" w14:paraId="7D21DFE9"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351DAE79" w14:textId="77777777" w:rsidR="00C80085" w:rsidRDefault="00C80085">
            <w:pPr>
              <w:jc w:val="both"/>
              <w:rPr>
                <w:rFonts w:asciiTheme="minorHAnsi" w:eastAsiaTheme="minorEastAsia" w:hAnsiTheme="minorHAnsi"/>
                <w:sz w:val="21"/>
              </w:rPr>
            </w:pPr>
            <w:r>
              <w:t>DL HARQ scheme</w:t>
            </w:r>
          </w:p>
        </w:tc>
        <w:tc>
          <w:tcPr>
            <w:tcW w:w="4261" w:type="dxa"/>
            <w:tcBorders>
              <w:top w:val="single" w:sz="4" w:space="0" w:color="auto"/>
              <w:left w:val="single" w:sz="4" w:space="0" w:color="auto"/>
              <w:bottom w:val="single" w:sz="4" w:space="0" w:color="auto"/>
              <w:right w:val="single" w:sz="4" w:space="0" w:color="auto"/>
            </w:tcBorders>
            <w:hideMark/>
          </w:tcPr>
          <w:p w14:paraId="4EBB2907" w14:textId="77777777" w:rsidR="00C80085" w:rsidRDefault="00C80085">
            <w:pPr>
              <w:jc w:val="both"/>
              <w:rPr>
                <w:rFonts w:asciiTheme="minorHAnsi" w:eastAsiaTheme="minorEastAsia" w:hAnsiTheme="minorHAnsi"/>
                <w:sz w:val="21"/>
              </w:rPr>
            </w:pPr>
            <w:r>
              <w:t>Chase combining</w:t>
            </w:r>
          </w:p>
        </w:tc>
      </w:tr>
      <w:tr w:rsidR="00C80085" w14:paraId="702E9C12"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1797DCD7" w14:textId="77777777" w:rsidR="00C80085" w:rsidRDefault="00C80085">
            <w:pPr>
              <w:jc w:val="both"/>
              <w:rPr>
                <w:rFonts w:asciiTheme="minorHAnsi" w:eastAsiaTheme="minorEastAsia" w:hAnsiTheme="minorHAnsi"/>
                <w:sz w:val="21"/>
              </w:rPr>
            </w:pPr>
            <w:r>
              <w:t>DL channel estimation</w:t>
            </w:r>
          </w:p>
        </w:tc>
        <w:tc>
          <w:tcPr>
            <w:tcW w:w="4261" w:type="dxa"/>
            <w:tcBorders>
              <w:top w:val="single" w:sz="4" w:space="0" w:color="auto"/>
              <w:left w:val="single" w:sz="4" w:space="0" w:color="auto"/>
              <w:bottom w:val="single" w:sz="4" w:space="0" w:color="auto"/>
              <w:right w:val="single" w:sz="4" w:space="0" w:color="auto"/>
            </w:tcBorders>
            <w:hideMark/>
          </w:tcPr>
          <w:p w14:paraId="37FFECDD" w14:textId="77777777" w:rsidR="00C80085" w:rsidRDefault="00C80085">
            <w:pPr>
              <w:jc w:val="both"/>
              <w:rPr>
                <w:rFonts w:asciiTheme="minorHAnsi" w:eastAsiaTheme="minorEastAsia" w:hAnsiTheme="minorHAnsi"/>
                <w:sz w:val="21"/>
              </w:rPr>
            </w:pPr>
            <w:r>
              <w:t>Ideal</w:t>
            </w:r>
          </w:p>
        </w:tc>
      </w:tr>
      <w:tr w:rsidR="00C80085" w14:paraId="57820F02"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47264ACF" w14:textId="77777777" w:rsidR="00C80085" w:rsidRDefault="00C80085">
            <w:pPr>
              <w:jc w:val="both"/>
              <w:rPr>
                <w:rFonts w:asciiTheme="minorHAnsi" w:eastAsiaTheme="minorEastAsia" w:hAnsiTheme="minorHAnsi"/>
                <w:sz w:val="21"/>
              </w:rPr>
            </w:pPr>
            <w:r>
              <w:t>DL receiver type</w:t>
            </w:r>
          </w:p>
        </w:tc>
        <w:tc>
          <w:tcPr>
            <w:tcW w:w="4261" w:type="dxa"/>
            <w:tcBorders>
              <w:top w:val="single" w:sz="4" w:space="0" w:color="auto"/>
              <w:left w:val="single" w:sz="4" w:space="0" w:color="auto"/>
              <w:bottom w:val="single" w:sz="4" w:space="0" w:color="auto"/>
              <w:right w:val="single" w:sz="4" w:space="0" w:color="auto"/>
            </w:tcBorders>
            <w:hideMark/>
          </w:tcPr>
          <w:p w14:paraId="2310D32C" w14:textId="77777777" w:rsidR="00C80085" w:rsidRDefault="00C80085">
            <w:pPr>
              <w:jc w:val="both"/>
              <w:rPr>
                <w:rFonts w:asciiTheme="minorHAnsi" w:eastAsiaTheme="minorEastAsia" w:hAnsiTheme="minorHAnsi"/>
                <w:sz w:val="21"/>
              </w:rPr>
            </w:pPr>
            <w:r>
              <w:t>MMSE with IRC</w:t>
            </w:r>
          </w:p>
        </w:tc>
      </w:tr>
      <w:tr w:rsidR="00C80085" w14:paraId="58F88528"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33869944" w14:textId="77777777" w:rsidR="00C80085" w:rsidRDefault="00C80085">
            <w:pPr>
              <w:jc w:val="both"/>
              <w:rPr>
                <w:rFonts w:asciiTheme="minorHAnsi" w:eastAsiaTheme="minorEastAsia" w:hAnsiTheme="minorHAnsi"/>
                <w:sz w:val="21"/>
              </w:rPr>
            </w:pPr>
            <w:r>
              <w:t>overhead</w:t>
            </w:r>
          </w:p>
        </w:tc>
        <w:tc>
          <w:tcPr>
            <w:tcW w:w="4261" w:type="dxa"/>
            <w:tcBorders>
              <w:top w:val="single" w:sz="4" w:space="0" w:color="auto"/>
              <w:left w:val="single" w:sz="4" w:space="0" w:color="auto"/>
              <w:bottom w:val="single" w:sz="4" w:space="0" w:color="auto"/>
              <w:right w:val="single" w:sz="4" w:space="0" w:color="auto"/>
            </w:tcBorders>
            <w:hideMark/>
          </w:tcPr>
          <w:p w14:paraId="4DB2A1DD" w14:textId="77777777" w:rsidR="00C80085" w:rsidRDefault="00C80085">
            <w:pPr>
              <w:jc w:val="both"/>
              <w:rPr>
                <w:rFonts w:asciiTheme="minorHAnsi" w:eastAsiaTheme="minorEastAsia" w:hAnsiTheme="minorHAnsi"/>
                <w:sz w:val="21"/>
              </w:rPr>
            </w:pPr>
            <w:r>
              <w:t>R8 SU-MIMO overhead</w:t>
            </w:r>
          </w:p>
        </w:tc>
      </w:tr>
      <w:tr w:rsidR="00C80085" w14:paraId="79B3909D"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5119429F" w14:textId="77777777" w:rsidR="00C80085" w:rsidRDefault="00C80085">
            <w:pPr>
              <w:jc w:val="both"/>
              <w:rPr>
                <w:rFonts w:asciiTheme="minorHAnsi" w:eastAsiaTheme="minorEastAsia" w:hAnsiTheme="minorHAnsi"/>
                <w:sz w:val="21"/>
              </w:rPr>
            </w:pPr>
            <w:r>
              <w:t>simulation time</w:t>
            </w:r>
          </w:p>
        </w:tc>
        <w:tc>
          <w:tcPr>
            <w:tcW w:w="4261" w:type="dxa"/>
            <w:tcBorders>
              <w:top w:val="single" w:sz="4" w:space="0" w:color="auto"/>
              <w:left w:val="single" w:sz="4" w:space="0" w:color="auto"/>
              <w:bottom w:val="single" w:sz="4" w:space="0" w:color="auto"/>
              <w:right w:val="single" w:sz="4" w:space="0" w:color="auto"/>
            </w:tcBorders>
            <w:hideMark/>
          </w:tcPr>
          <w:p w14:paraId="511DA79A" w14:textId="77777777" w:rsidR="00C80085" w:rsidRDefault="00C80085">
            <w:pPr>
              <w:jc w:val="both"/>
              <w:rPr>
                <w:rFonts w:asciiTheme="minorHAnsi" w:eastAsiaTheme="minorEastAsia" w:hAnsiTheme="minorHAnsi"/>
                <w:sz w:val="21"/>
              </w:rPr>
            </w:pPr>
            <w:r>
              <w:t>25 s</w:t>
            </w:r>
          </w:p>
        </w:tc>
      </w:tr>
    </w:tbl>
    <w:p w14:paraId="78BFD6C9" w14:textId="77777777" w:rsidR="00C80085" w:rsidRDefault="00C80085" w:rsidP="00773E98">
      <w:pPr>
        <w:ind w:firstLine="420"/>
      </w:pPr>
      <w:r>
        <w:rPr>
          <w:rFonts w:hint="eastAsia"/>
        </w:rPr>
        <w:t>采用</w:t>
      </w:r>
      <w:r>
        <w:t>7</w:t>
      </w:r>
      <w:r>
        <w:rPr>
          <w:rFonts w:hint="eastAsia"/>
        </w:rPr>
        <w:t>小区，每小区</w:t>
      </w:r>
      <w:r>
        <w:t>3</w:t>
      </w:r>
      <w:r>
        <w:rPr>
          <w:rFonts w:hint="eastAsia"/>
        </w:rPr>
        <w:t>扇区，每扇区</w:t>
      </w:r>
      <w:r>
        <w:t>10</w:t>
      </w:r>
      <w:r>
        <w:rPr>
          <w:rFonts w:hint="eastAsia"/>
        </w:rPr>
        <w:t>用户的系统配置。</w:t>
      </w:r>
      <w:r>
        <w:t>HARQ</w:t>
      </w:r>
      <w:r>
        <w:rPr>
          <w:rFonts w:hint="eastAsia"/>
        </w:rPr>
        <w:t>最大重传次数设置为</w:t>
      </w:r>
      <w:r>
        <w:t>12</w:t>
      </w:r>
      <w:r>
        <w:rPr>
          <w:rFonts w:hint="eastAsia"/>
        </w:rPr>
        <w:t>，</w:t>
      </w:r>
      <w:r>
        <w:t>OLLA</w:t>
      </w:r>
      <w:r>
        <w:rPr>
          <w:rFonts w:hint="eastAsia"/>
        </w:rPr>
        <w:t>关闭。仿真结果如下表所示：</w:t>
      </w:r>
    </w:p>
    <w:p w14:paraId="729FD1AE" w14:textId="77777777" w:rsidR="00C80085" w:rsidRDefault="00D27196" w:rsidP="00D27196">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4.3</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2</w:t>
      </w:r>
      <w:r w:rsidR="006550EB">
        <w:fldChar w:fldCharType="end"/>
      </w:r>
      <w:r w:rsidR="00C80085">
        <w:rPr>
          <w:rFonts w:hint="eastAsia"/>
        </w:rPr>
        <w:t>吞吐量仿真结果</w:t>
      </w:r>
    </w:p>
    <w:tbl>
      <w:tblPr>
        <w:tblStyle w:val="ac"/>
        <w:tblW w:w="0" w:type="auto"/>
        <w:jc w:val="center"/>
        <w:tblLook w:val="04A0" w:firstRow="1" w:lastRow="0" w:firstColumn="1" w:lastColumn="0" w:noHBand="0" w:noVBand="1"/>
      </w:tblPr>
      <w:tblGrid>
        <w:gridCol w:w="1728"/>
        <w:gridCol w:w="1516"/>
        <w:gridCol w:w="1440"/>
        <w:gridCol w:w="1418"/>
        <w:gridCol w:w="1330"/>
        <w:gridCol w:w="1090"/>
      </w:tblGrid>
      <w:tr w:rsidR="00C80085" w14:paraId="1DB67065" w14:textId="77777777" w:rsidTr="00C80085">
        <w:trPr>
          <w:jc w:val="center"/>
        </w:trPr>
        <w:tc>
          <w:tcPr>
            <w:tcW w:w="1728" w:type="dxa"/>
            <w:tcBorders>
              <w:top w:val="single" w:sz="4" w:space="0" w:color="auto"/>
              <w:left w:val="single" w:sz="4" w:space="0" w:color="auto"/>
              <w:bottom w:val="single" w:sz="4" w:space="0" w:color="auto"/>
              <w:right w:val="single" w:sz="4" w:space="0" w:color="auto"/>
            </w:tcBorders>
            <w:hideMark/>
          </w:tcPr>
          <w:p w14:paraId="783BF95E" w14:textId="77777777" w:rsidR="00C80085" w:rsidRDefault="00C80085">
            <w:pPr>
              <w:rPr>
                <w:rFonts w:eastAsiaTheme="minorEastAsia"/>
              </w:rPr>
            </w:pPr>
            <w:r>
              <w:t>offered load 16</w:t>
            </w:r>
          </w:p>
          <w:p w14:paraId="2FDA806A" w14:textId="77777777" w:rsidR="00C80085" w:rsidRDefault="00C80085">
            <w:pPr>
              <w:jc w:val="both"/>
              <w:rPr>
                <w:rFonts w:asciiTheme="minorHAnsi" w:eastAsiaTheme="minorEastAsia" w:hAnsiTheme="minorHAnsi"/>
                <w:sz w:val="21"/>
              </w:rPr>
            </w:pPr>
            <w:r>
              <w:t>LOS</w:t>
            </w:r>
          </w:p>
        </w:tc>
        <w:tc>
          <w:tcPr>
            <w:tcW w:w="1516" w:type="dxa"/>
            <w:tcBorders>
              <w:top w:val="single" w:sz="4" w:space="0" w:color="auto"/>
              <w:left w:val="single" w:sz="4" w:space="0" w:color="auto"/>
              <w:bottom w:val="single" w:sz="4" w:space="0" w:color="auto"/>
              <w:right w:val="single" w:sz="4" w:space="0" w:color="auto"/>
            </w:tcBorders>
            <w:hideMark/>
          </w:tcPr>
          <w:p w14:paraId="6C7D2052" w14:textId="77777777" w:rsidR="00C80085" w:rsidRDefault="00C80085">
            <w:pPr>
              <w:jc w:val="both"/>
              <w:rPr>
                <w:rFonts w:asciiTheme="minorHAnsi" w:eastAsiaTheme="minorEastAsia" w:hAnsiTheme="minorHAnsi"/>
                <w:sz w:val="21"/>
              </w:rPr>
            </w:pPr>
            <w:r>
              <w:t>Served cell throughput (Mbps)</w:t>
            </w:r>
          </w:p>
        </w:tc>
        <w:tc>
          <w:tcPr>
            <w:tcW w:w="1440" w:type="dxa"/>
            <w:tcBorders>
              <w:top w:val="single" w:sz="4" w:space="0" w:color="auto"/>
              <w:left w:val="single" w:sz="4" w:space="0" w:color="auto"/>
              <w:bottom w:val="single" w:sz="4" w:space="0" w:color="auto"/>
              <w:right w:val="single" w:sz="4" w:space="0" w:color="auto"/>
            </w:tcBorders>
            <w:hideMark/>
          </w:tcPr>
          <w:p w14:paraId="174DE460" w14:textId="77777777" w:rsidR="00C80085" w:rsidRDefault="00C80085">
            <w:pPr>
              <w:jc w:val="both"/>
              <w:rPr>
                <w:rFonts w:asciiTheme="minorHAnsi" w:eastAsiaTheme="minorEastAsia" w:hAnsiTheme="minorHAnsi"/>
                <w:sz w:val="21"/>
              </w:rPr>
            </w:pPr>
            <w:r>
              <w:t>Mean user data rate (Mbps)</w:t>
            </w:r>
          </w:p>
        </w:tc>
        <w:tc>
          <w:tcPr>
            <w:tcW w:w="1418" w:type="dxa"/>
            <w:tcBorders>
              <w:top w:val="single" w:sz="4" w:space="0" w:color="auto"/>
              <w:left w:val="single" w:sz="4" w:space="0" w:color="auto"/>
              <w:bottom w:val="single" w:sz="4" w:space="0" w:color="auto"/>
              <w:right w:val="single" w:sz="4" w:space="0" w:color="auto"/>
            </w:tcBorders>
            <w:hideMark/>
          </w:tcPr>
          <w:p w14:paraId="223EF0A6" w14:textId="77777777" w:rsidR="00C80085" w:rsidRDefault="00C80085">
            <w:pPr>
              <w:jc w:val="both"/>
              <w:rPr>
                <w:rFonts w:asciiTheme="minorHAnsi" w:eastAsiaTheme="minorEastAsia" w:hAnsiTheme="minorHAnsi"/>
                <w:sz w:val="21"/>
              </w:rPr>
            </w:pPr>
            <w:r>
              <w:t>50% user data rate (Mbps)</w:t>
            </w:r>
          </w:p>
        </w:tc>
        <w:tc>
          <w:tcPr>
            <w:tcW w:w="1330" w:type="dxa"/>
            <w:tcBorders>
              <w:top w:val="single" w:sz="4" w:space="0" w:color="auto"/>
              <w:left w:val="single" w:sz="4" w:space="0" w:color="auto"/>
              <w:bottom w:val="single" w:sz="4" w:space="0" w:color="auto"/>
              <w:right w:val="single" w:sz="4" w:space="0" w:color="auto"/>
            </w:tcBorders>
            <w:hideMark/>
          </w:tcPr>
          <w:p w14:paraId="63A2C580" w14:textId="77777777" w:rsidR="00C80085" w:rsidRDefault="00C80085">
            <w:pPr>
              <w:jc w:val="both"/>
              <w:rPr>
                <w:rFonts w:asciiTheme="minorHAnsi" w:eastAsiaTheme="minorEastAsia" w:hAnsiTheme="minorHAnsi"/>
                <w:sz w:val="21"/>
              </w:rPr>
            </w:pPr>
            <w:r>
              <w:t>5% user data rate (Mbps)</w:t>
            </w:r>
          </w:p>
        </w:tc>
        <w:tc>
          <w:tcPr>
            <w:tcW w:w="1090" w:type="dxa"/>
            <w:tcBorders>
              <w:top w:val="single" w:sz="4" w:space="0" w:color="auto"/>
              <w:left w:val="single" w:sz="4" w:space="0" w:color="auto"/>
              <w:bottom w:val="single" w:sz="4" w:space="0" w:color="auto"/>
              <w:right w:val="single" w:sz="4" w:space="0" w:color="auto"/>
            </w:tcBorders>
            <w:hideMark/>
          </w:tcPr>
          <w:p w14:paraId="767FBE5A" w14:textId="77777777" w:rsidR="00C80085" w:rsidRDefault="00C80085">
            <w:pPr>
              <w:jc w:val="both"/>
              <w:rPr>
                <w:rFonts w:asciiTheme="minorHAnsi" w:eastAsiaTheme="minorEastAsia" w:hAnsiTheme="minorHAnsi"/>
                <w:sz w:val="21"/>
              </w:rPr>
            </w:pPr>
            <w:r>
              <w:t>RU %</w:t>
            </w:r>
          </w:p>
        </w:tc>
      </w:tr>
      <w:tr w:rsidR="00302091" w14:paraId="62FC8EC9" w14:textId="77777777" w:rsidTr="00C80085">
        <w:trPr>
          <w:jc w:val="center"/>
        </w:trPr>
        <w:tc>
          <w:tcPr>
            <w:tcW w:w="1728" w:type="dxa"/>
            <w:tcBorders>
              <w:top w:val="single" w:sz="4" w:space="0" w:color="auto"/>
              <w:left w:val="single" w:sz="4" w:space="0" w:color="auto"/>
              <w:bottom w:val="single" w:sz="4" w:space="0" w:color="auto"/>
              <w:right w:val="single" w:sz="4" w:space="0" w:color="auto"/>
            </w:tcBorders>
            <w:hideMark/>
          </w:tcPr>
          <w:p w14:paraId="7B02832B" w14:textId="77777777" w:rsidR="00302091" w:rsidRDefault="00302091">
            <w:pPr>
              <w:jc w:val="both"/>
              <w:rPr>
                <w:rFonts w:asciiTheme="minorHAnsi" w:eastAsiaTheme="minorEastAsia" w:hAnsiTheme="minorHAnsi"/>
                <w:sz w:val="21"/>
              </w:rPr>
            </w:pPr>
            <w:r>
              <w:t>ITTC</w:t>
            </w:r>
          </w:p>
        </w:tc>
        <w:tc>
          <w:tcPr>
            <w:tcW w:w="1516" w:type="dxa"/>
            <w:tcBorders>
              <w:top w:val="single" w:sz="4" w:space="0" w:color="auto"/>
              <w:left w:val="single" w:sz="4" w:space="0" w:color="auto"/>
              <w:bottom w:val="single" w:sz="4" w:space="0" w:color="auto"/>
              <w:right w:val="single" w:sz="4" w:space="0" w:color="auto"/>
            </w:tcBorders>
            <w:vAlign w:val="bottom"/>
            <w:hideMark/>
          </w:tcPr>
          <w:p w14:paraId="2A6EF678" w14:textId="77777777" w:rsidR="00302091" w:rsidRPr="001E4AB9" w:rsidRDefault="00302091" w:rsidP="00302091">
            <w:pPr>
              <w:rPr>
                <w:szCs w:val="24"/>
              </w:rPr>
            </w:pPr>
            <w:r w:rsidRPr="00EA3AF9">
              <w:rPr>
                <w:color w:val="000000"/>
                <w:szCs w:val="24"/>
              </w:rPr>
              <w:t>33.0044</w:t>
            </w:r>
          </w:p>
        </w:tc>
        <w:tc>
          <w:tcPr>
            <w:tcW w:w="1440" w:type="dxa"/>
            <w:tcBorders>
              <w:top w:val="single" w:sz="4" w:space="0" w:color="auto"/>
              <w:left w:val="single" w:sz="4" w:space="0" w:color="auto"/>
              <w:bottom w:val="single" w:sz="4" w:space="0" w:color="auto"/>
              <w:right w:val="single" w:sz="4" w:space="0" w:color="auto"/>
            </w:tcBorders>
            <w:vAlign w:val="bottom"/>
            <w:hideMark/>
          </w:tcPr>
          <w:p w14:paraId="7DF21828" w14:textId="77777777" w:rsidR="00302091" w:rsidRPr="001E4AB9" w:rsidRDefault="00302091" w:rsidP="00302091">
            <w:pPr>
              <w:rPr>
                <w:szCs w:val="24"/>
              </w:rPr>
            </w:pPr>
            <w:r w:rsidRPr="00EA3AF9">
              <w:rPr>
                <w:color w:val="000000"/>
                <w:szCs w:val="24"/>
              </w:rPr>
              <w:t>4.1443</w:t>
            </w:r>
          </w:p>
        </w:tc>
        <w:tc>
          <w:tcPr>
            <w:tcW w:w="1418" w:type="dxa"/>
            <w:tcBorders>
              <w:top w:val="single" w:sz="4" w:space="0" w:color="auto"/>
              <w:left w:val="single" w:sz="4" w:space="0" w:color="auto"/>
              <w:bottom w:val="single" w:sz="4" w:space="0" w:color="auto"/>
              <w:right w:val="single" w:sz="4" w:space="0" w:color="auto"/>
            </w:tcBorders>
            <w:vAlign w:val="bottom"/>
            <w:hideMark/>
          </w:tcPr>
          <w:p w14:paraId="4B95AA12" w14:textId="77777777" w:rsidR="00302091" w:rsidRPr="001E4AB9" w:rsidRDefault="00302091" w:rsidP="00302091">
            <w:pPr>
              <w:rPr>
                <w:szCs w:val="24"/>
              </w:rPr>
            </w:pPr>
            <w:r w:rsidRPr="00EA3AF9">
              <w:rPr>
                <w:color w:val="000000"/>
                <w:szCs w:val="24"/>
              </w:rPr>
              <w:t>2.9410</w:t>
            </w:r>
          </w:p>
        </w:tc>
        <w:tc>
          <w:tcPr>
            <w:tcW w:w="1330" w:type="dxa"/>
            <w:tcBorders>
              <w:top w:val="single" w:sz="4" w:space="0" w:color="auto"/>
              <w:left w:val="single" w:sz="4" w:space="0" w:color="auto"/>
              <w:bottom w:val="single" w:sz="4" w:space="0" w:color="auto"/>
              <w:right w:val="single" w:sz="4" w:space="0" w:color="auto"/>
            </w:tcBorders>
            <w:vAlign w:val="bottom"/>
            <w:hideMark/>
          </w:tcPr>
          <w:p w14:paraId="47AA51F9" w14:textId="77777777" w:rsidR="00302091" w:rsidRPr="001E4AB9" w:rsidRDefault="00302091" w:rsidP="00302091">
            <w:pPr>
              <w:rPr>
                <w:szCs w:val="24"/>
              </w:rPr>
            </w:pPr>
            <w:r w:rsidRPr="00EA3AF9">
              <w:rPr>
                <w:color w:val="000000"/>
                <w:szCs w:val="24"/>
              </w:rPr>
              <w:t>0.9030</w:t>
            </w:r>
          </w:p>
        </w:tc>
        <w:tc>
          <w:tcPr>
            <w:tcW w:w="1090" w:type="dxa"/>
            <w:tcBorders>
              <w:top w:val="single" w:sz="4" w:space="0" w:color="auto"/>
              <w:left w:val="single" w:sz="4" w:space="0" w:color="auto"/>
              <w:bottom w:val="single" w:sz="4" w:space="0" w:color="auto"/>
              <w:right w:val="single" w:sz="4" w:space="0" w:color="auto"/>
            </w:tcBorders>
            <w:vAlign w:val="bottom"/>
            <w:hideMark/>
          </w:tcPr>
          <w:p w14:paraId="6C17AAB3" w14:textId="77777777" w:rsidR="00302091" w:rsidRPr="001E4AB9" w:rsidRDefault="00302091" w:rsidP="00302091">
            <w:pPr>
              <w:rPr>
                <w:szCs w:val="24"/>
              </w:rPr>
            </w:pPr>
            <w:r>
              <w:rPr>
                <w:rFonts w:hint="eastAsia"/>
                <w:szCs w:val="24"/>
              </w:rPr>
              <w:t>99.8756</w:t>
            </w:r>
          </w:p>
        </w:tc>
      </w:tr>
      <w:tr w:rsidR="00C80085" w14:paraId="42529937" w14:textId="77777777" w:rsidTr="00C80085">
        <w:trPr>
          <w:jc w:val="center"/>
        </w:trPr>
        <w:tc>
          <w:tcPr>
            <w:tcW w:w="1728" w:type="dxa"/>
            <w:tcBorders>
              <w:top w:val="single" w:sz="4" w:space="0" w:color="auto"/>
              <w:left w:val="single" w:sz="4" w:space="0" w:color="auto"/>
              <w:bottom w:val="single" w:sz="4" w:space="0" w:color="auto"/>
              <w:right w:val="single" w:sz="4" w:space="0" w:color="auto"/>
            </w:tcBorders>
            <w:vAlign w:val="bottom"/>
            <w:hideMark/>
          </w:tcPr>
          <w:p w14:paraId="0DFE954E" w14:textId="77777777" w:rsidR="00C80085" w:rsidRDefault="00C80085">
            <w:pPr>
              <w:jc w:val="both"/>
              <w:rPr>
                <w:rFonts w:asciiTheme="minorHAnsi" w:eastAsiaTheme="minorEastAsia" w:hAnsiTheme="minorHAnsi"/>
                <w:sz w:val="21"/>
              </w:rPr>
            </w:pPr>
            <w:r>
              <w:rPr>
                <w:rFonts w:ascii="宋体" w:hAnsi="宋体" w:cs="宋体" w:hint="eastAsia"/>
              </w:rPr>
              <w:t>厂</w:t>
            </w:r>
            <w:r>
              <w:rPr>
                <w:rFonts w:hint="eastAsia"/>
              </w:rPr>
              <w:t>商</w:t>
            </w:r>
          </w:p>
        </w:tc>
        <w:tc>
          <w:tcPr>
            <w:tcW w:w="1516" w:type="dxa"/>
            <w:tcBorders>
              <w:top w:val="single" w:sz="4" w:space="0" w:color="auto"/>
              <w:left w:val="single" w:sz="4" w:space="0" w:color="auto"/>
              <w:bottom w:val="single" w:sz="4" w:space="0" w:color="auto"/>
              <w:right w:val="single" w:sz="4" w:space="0" w:color="auto"/>
            </w:tcBorders>
            <w:vAlign w:val="bottom"/>
            <w:hideMark/>
          </w:tcPr>
          <w:p w14:paraId="7AB29478" w14:textId="77777777" w:rsidR="00C80085" w:rsidRDefault="00C80085">
            <w:pPr>
              <w:jc w:val="both"/>
              <w:rPr>
                <w:rFonts w:asciiTheme="minorHAnsi" w:eastAsiaTheme="minorEastAsia" w:hAnsiTheme="minorHAnsi"/>
                <w:sz w:val="21"/>
              </w:rPr>
            </w:pPr>
            <w:r>
              <w:t>25.7715</w:t>
            </w:r>
          </w:p>
        </w:tc>
        <w:tc>
          <w:tcPr>
            <w:tcW w:w="1440" w:type="dxa"/>
            <w:tcBorders>
              <w:top w:val="single" w:sz="4" w:space="0" w:color="auto"/>
              <w:left w:val="single" w:sz="4" w:space="0" w:color="auto"/>
              <w:bottom w:val="single" w:sz="4" w:space="0" w:color="auto"/>
              <w:right w:val="single" w:sz="4" w:space="0" w:color="auto"/>
            </w:tcBorders>
            <w:vAlign w:val="bottom"/>
            <w:hideMark/>
          </w:tcPr>
          <w:p w14:paraId="2FF6B635" w14:textId="77777777" w:rsidR="00C80085" w:rsidRDefault="00C80085">
            <w:pPr>
              <w:jc w:val="both"/>
              <w:rPr>
                <w:rFonts w:asciiTheme="minorHAnsi" w:eastAsiaTheme="minorEastAsia" w:hAnsiTheme="minorHAnsi"/>
                <w:sz w:val="21"/>
              </w:rPr>
            </w:pPr>
            <w:r>
              <w:t>1.3422</w:t>
            </w:r>
          </w:p>
        </w:tc>
        <w:tc>
          <w:tcPr>
            <w:tcW w:w="1418" w:type="dxa"/>
            <w:tcBorders>
              <w:top w:val="single" w:sz="4" w:space="0" w:color="auto"/>
              <w:left w:val="single" w:sz="4" w:space="0" w:color="auto"/>
              <w:bottom w:val="single" w:sz="4" w:space="0" w:color="auto"/>
              <w:right w:val="single" w:sz="4" w:space="0" w:color="auto"/>
            </w:tcBorders>
            <w:vAlign w:val="bottom"/>
            <w:hideMark/>
          </w:tcPr>
          <w:p w14:paraId="26B8D769" w14:textId="77777777" w:rsidR="00C80085" w:rsidRDefault="00C80085">
            <w:pPr>
              <w:jc w:val="both"/>
              <w:rPr>
                <w:rFonts w:asciiTheme="minorHAnsi" w:eastAsiaTheme="minorEastAsia" w:hAnsiTheme="minorHAnsi"/>
                <w:sz w:val="21"/>
              </w:rPr>
            </w:pPr>
            <w:r>
              <w:t>1.0883</w:t>
            </w:r>
          </w:p>
        </w:tc>
        <w:tc>
          <w:tcPr>
            <w:tcW w:w="1330" w:type="dxa"/>
            <w:tcBorders>
              <w:top w:val="single" w:sz="4" w:space="0" w:color="auto"/>
              <w:left w:val="single" w:sz="4" w:space="0" w:color="auto"/>
              <w:bottom w:val="single" w:sz="4" w:space="0" w:color="auto"/>
              <w:right w:val="single" w:sz="4" w:space="0" w:color="auto"/>
            </w:tcBorders>
            <w:vAlign w:val="bottom"/>
            <w:hideMark/>
          </w:tcPr>
          <w:p w14:paraId="1C2CADEA" w14:textId="77777777" w:rsidR="00C80085" w:rsidRDefault="00C80085">
            <w:pPr>
              <w:jc w:val="both"/>
              <w:rPr>
                <w:rFonts w:asciiTheme="minorHAnsi" w:eastAsiaTheme="minorEastAsia" w:hAnsiTheme="minorHAnsi"/>
                <w:sz w:val="21"/>
              </w:rPr>
            </w:pPr>
            <w:r>
              <w:t>0</w:t>
            </w:r>
          </w:p>
        </w:tc>
        <w:tc>
          <w:tcPr>
            <w:tcW w:w="1090" w:type="dxa"/>
            <w:tcBorders>
              <w:top w:val="single" w:sz="4" w:space="0" w:color="auto"/>
              <w:left w:val="single" w:sz="4" w:space="0" w:color="auto"/>
              <w:bottom w:val="single" w:sz="4" w:space="0" w:color="auto"/>
              <w:right w:val="single" w:sz="4" w:space="0" w:color="auto"/>
            </w:tcBorders>
            <w:vAlign w:val="bottom"/>
            <w:hideMark/>
          </w:tcPr>
          <w:p w14:paraId="7918AA85" w14:textId="77777777" w:rsidR="00C80085" w:rsidRDefault="00C80085">
            <w:pPr>
              <w:jc w:val="both"/>
              <w:rPr>
                <w:rFonts w:asciiTheme="minorHAnsi" w:eastAsiaTheme="minorEastAsia" w:hAnsiTheme="minorHAnsi"/>
                <w:sz w:val="21"/>
              </w:rPr>
            </w:pPr>
            <w:r>
              <w:t>99.52</w:t>
            </w:r>
          </w:p>
        </w:tc>
      </w:tr>
    </w:tbl>
    <w:p w14:paraId="75CCB835" w14:textId="77777777" w:rsidR="00C80085" w:rsidRDefault="00C80085" w:rsidP="00C80085">
      <w:pPr>
        <w:rPr>
          <w:rFonts w:asciiTheme="minorHAnsi" w:eastAsiaTheme="minorEastAsia" w:hAnsiTheme="minorHAnsi" w:cstheme="minorBidi"/>
          <w:sz w:val="21"/>
        </w:rPr>
      </w:pPr>
    </w:p>
    <w:p w14:paraId="49C3B24E" w14:textId="77777777" w:rsidR="00C80085" w:rsidRDefault="00D27196" w:rsidP="00D27196">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4.3</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3</w:t>
      </w:r>
      <w:r w:rsidR="006550EB">
        <w:fldChar w:fldCharType="end"/>
      </w:r>
      <w:r>
        <w:rPr>
          <w:rFonts w:hint="eastAsia"/>
        </w:rPr>
        <w:t xml:space="preserve"> </w:t>
      </w:r>
      <w:r w:rsidR="00C80085">
        <w:rPr>
          <w:rFonts w:hint="eastAsia"/>
        </w:rPr>
        <w:t>仿真统计</w:t>
      </w:r>
    </w:p>
    <w:tbl>
      <w:tblPr>
        <w:tblStyle w:val="ac"/>
        <w:tblW w:w="0" w:type="auto"/>
        <w:jc w:val="center"/>
        <w:tblLook w:val="04A0" w:firstRow="1" w:lastRow="0" w:firstColumn="1" w:lastColumn="0" w:noHBand="0" w:noVBand="1"/>
      </w:tblPr>
      <w:tblGrid>
        <w:gridCol w:w="2654"/>
        <w:gridCol w:w="2453"/>
      </w:tblGrid>
      <w:tr w:rsidR="00C80085" w14:paraId="489C0A43" w14:textId="77777777" w:rsidTr="00C80085">
        <w:trPr>
          <w:jc w:val="center"/>
        </w:trPr>
        <w:tc>
          <w:tcPr>
            <w:tcW w:w="5107"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39C2749" w14:textId="77777777" w:rsidR="00C80085" w:rsidRPr="00302091" w:rsidRDefault="00C80085">
            <w:pPr>
              <w:jc w:val="both"/>
              <w:rPr>
                <w:rFonts w:asciiTheme="minorHAnsi" w:eastAsiaTheme="minorEastAsia" w:hAnsiTheme="minorHAnsi"/>
                <w:sz w:val="21"/>
              </w:rPr>
            </w:pPr>
            <w:r w:rsidRPr="00302091">
              <w:rPr>
                <w:rFonts w:ascii="宋体" w:hAnsi="宋体" w:cs="宋体" w:hint="eastAsia"/>
              </w:rPr>
              <w:t>仿真参</w:t>
            </w:r>
            <w:r w:rsidRPr="00302091">
              <w:rPr>
                <w:rFonts w:hint="eastAsia"/>
              </w:rPr>
              <w:t>数</w:t>
            </w:r>
          </w:p>
        </w:tc>
      </w:tr>
      <w:tr w:rsidR="00302091" w14:paraId="187522C1" w14:textId="77777777" w:rsidTr="00C80085">
        <w:trPr>
          <w:jc w:val="center"/>
        </w:trPr>
        <w:tc>
          <w:tcPr>
            <w:tcW w:w="2654" w:type="dxa"/>
            <w:tcBorders>
              <w:top w:val="single" w:sz="4" w:space="0" w:color="auto"/>
              <w:left w:val="single" w:sz="4" w:space="0" w:color="auto"/>
              <w:bottom w:val="single" w:sz="4" w:space="0" w:color="auto"/>
              <w:right w:val="single" w:sz="4" w:space="0" w:color="auto"/>
            </w:tcBorders>
            <w:vAlign w:val="center"/>
            <w:hideMark/>
          </w:tcPr>
          <w:p w14:paraId="2542982A" w14:textId="77777777" w:rsidR="00302091" w:rsidRDefault="00302091">
            <w:pPr>
              <w:jc w:val="both"/>
              <w:rPr>
                <w:rFonts w:asciiTheme="minorHAnsi" w:eastAsiaTheme="minorEastAsia" w:hAnsiTheme="minorHAnsi"/>
                <w:sz w:val="21"/>
              </w:rPr>
            </w:pPr>
            <w:r>
              <w:t>offered load (Mbps)</w:t>
            </w:r>
          </w:p>
        </w:tc>
        <w:tc>
          <w:tcPr>
            <w:tcW w:w="2453" w:type="dxa"/>
            <w:tcBorders>
              <w:top w:val="single" w:sz="4" w:space="0" w:color="auto"/>
              <w:left w:val="single" w:sz="4" w:space="0" w:color="auto"/>
              <w:bottom w:val="single" w:sz="4" w:space="0" w:color="auto"/>
              <w:right w:val="single" w:sz="4" w:space="0" w:color="auto"/>
            </w:tcBorders>
            <w:vAlign w:val="center"/>
            <w:hideMark/>
          </w:tcPr>
          <w:p w14:paraId="06D44559" w14:textId="77777777" w:rsidR="00302091" w:rsidRPr="00302091" w:rsidRDefault="00302091" w:rsidP="00302091">
            <w:pPr>
              <w:jc w:val="both"/>
            </w:pPr>
            <w:r w:rsidRPr="00302091">
              <w:rPr>
                <w:rFonts w:hint="eastAsia"/>
              </w:rPr>
              <w:t>48</w:t>
            </w:r>
          </w:p>
        </w:tc>
      </w:tr>
      <w:tr w:rsidR="00302091" w14:paraId="779EAF22" w14:textId="77777777" w:rsidTr="00C80085">
        <w:trPr>
          <w:jc w:val="center"/>
        </w:trPr>
        <w:tc>
          <w:tcPr>
            <w:tcW w:w="2654" w:type="dxa"/>
            <w:tcBorders>
              <w:top w:val="single" w:sz="4" w:space="0" w:color="auto"/>
              <w:left w:val="single" w:sz="4" w:space="0" w:color="auto"/>
              <w:bottom w:val="single" w:sz="4" w:space="0" w:color="auto"/>
              <w:right w:val="single" w:sz="4" w:space="0" w:color="auto"/>
            </w:tcBorders>
            <w:vAlign w:val="center"/>
            <w:hideMark/>
          </w:tcPr>
          <w:p w14:paraId="60C2FB29" w14:textId="77777777" w:rsidR="00302091" w:rsidRDefault="00302091">
            <w:pPr>
              <w:jc w:val="both"/>
              <w:rPr>
                <w:rFonts w:asciiTheme="minorHAnsi" w:eastAsiaTheme="minorEastAsia" w:hAnsiTheme="minorHAnsi"/>
                <w:sz w:val="21"/>
              </w:rPr>
            </w:pPr>
            <w:r>
              <w:rPr>
                <w:rFonts w:asciiTheme="minorHAnsi" w:eastAsiaTheme="minorEastAsia" w:hAnsiTheme="minorHAnsi" w:cstheme="minorBidi"/>
                <w:sz w:val="21"/>
              </w:rPr>
              <w:object w:dxaOrig="435" w:dyaOrig="240" w14:anchorId="058F248D">
                <v:shape id="_x0000_i1367" type="#_x0000_t75" style="width:21.75pt;height:12pt" o:ole="">
                  <v:imagedata r:id="rId857" o:title=""/>
                </v:shape>
                <o:OLEObject Type="Embed" ProgID="Equation.Ribbit" ShapeID="_x0000_i1367" DrawAspect="Content" ObjectID="_1524383642" r:id="rId858"/>
              </w:object>
            </w:r>
          </w:p>
        </w:tc>
        <w:tc>
          <w:tcPr>
            <w:tcW w:w="2453" w:type="dxa"/>
            <w:tcBorders>
              <w:top w:val="single" w:sz="4" w:space="0" w:color="auto"/>
              <w:left w:val="single" w:sz="4" w:space="0" w:color="auto"/>
              <w:bottom w:val="single" w:sz="4" w:space="0" w:color="auto"/>
              <w:right w:val="single" w:sz="4" w:space="0" w:color="auto"/>
            </w:tcBorders>
            <w:vAlign w:val="center"/>
            <w:hideMark/>
          </w:tcPr>
          <w:p w14:paraId="332A44D0" w14:textId="77777777" w:rsidR="00302091" w:rsidRPr="00302091" w:rsidRDefault="00302091" w:rsidP="00302091">
            <w:pPr>
              <w:jc w:val="both"/>
            </w:pPr>
            <w:r w:rsidRPr="00302091">
              <w:rPr>
                <w:rFonts w:hint="eastAsia"/>
              </w:rPr>
              <w:t>6.0</w:t>
            </w:r>
          </w:p>
        </w:tc>
      </w:tr>
      <w:tr w:rsidR="00C80085" w14:paraId="437F7ECD" w14:textId="77777777" w:rsidTr="00C80085">
        <w:trPr>
          <w:jc w:val="center"/>
        </w:trPr>
        <w:tc>
          <w:tcPr>
            <w:tcW w:w="5107"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DB1A7CF" w14:textId="77777777" w:rsidR="00C80085" w:rsidRPr="00302091" w:rsidRDefault="00C80085">
            <w:pPr>
              <w:jc w:val="both"/>
            </w:pPr>
            <w:r w:rsidRPr="00302091">
              <w:rPr>
                <w:rFonts w:hint="eastAsia"/>
              </w:rPr>
              <w:t>数据统计结果</w:t>
            </w:r>
          </w:p>
        </w:tc>
      </w:tr>
      <w:tr w:rsidR="00302091" w14:paraId="1B09BF62" w14:textId="77777777" w:rsidTr="00C80085">
        <w:trPr>
          <w:jc w:val="center"/>
        </w:trPr>
        <w:tc>
          <w:tcPr>
            <w:tcW w:w="26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D3046B5" w14:textId="77777777" w:rsidR="00302091" w:rsidRDefault="00302091">
            <w:pPr>
              <w:jc w:val="both"/>
              <w:rPr>
                <w:rFonts w:asciiTheme="minorHAnsi" w:eastAsiaTheme="minorEastAsia" w:hAnsiTheme="minorHAnsi"/>
                <w:sz w:val="21"/>
              </w:rPr>
            </w:pPr>
            <w:r>
              <w:rPr>
                <w:rFonts w:ascii="宋体" w:hAnsi="宋体" w:cs="宋体" w:hint="eastAsia"/>
              </w:rPr>
              <w:t>接纳用户</w:t>
            </w:r>
            <w:r>
              <w:rPr>
                <w:rFonts w:hint="eastAsia"/>
              </w:rPr>
              <w:t>数</w:t>
            </w:r>
          </w:p>
        </w:tc>
        <w:tc>
          <w:tcPr>
            <w:tcW w:w="2453" w:type="dxa"/>
            <w:tcBorders>
              <w:top w:val="single" w:sz="4" w:space="0" w:color="auto"/>
              <w:left w:val="single" w:sz="4" w:space="0" w:color="auto"/>
              <w:bottom w:val="single" w:sz="4" w:space="0" w:color="auto"/>
              <w:right w:val="single" w:sz="4" w:space="0" w:color="auto"/>
            </w:tcBorders>
            <w:vAlign w:val="center"/>
            <w:hideMark/>
          </w:tcPr>
          <w:p w14:paraId="10154521" w14:textId="77777777" w:rsidR="00302091" w:rsidRPr="00302091" w:rsidRDefault="00302091" w:rsidP="00302091">
            <w:pPr>
              <w:jc w:val="both"/>
            </w:pPr>
            <w:r w:rsidRPr="00302091">
              <w:t>210</w:t>
            </w:r>
          </w:p>
        </w:tc>
      </w:tr>
      <w:tr w:rsidR="00302091" w14:paraId="74790C0D" w14:textId="77777777" w:rsidTr="00C80085">
        <w:trPr>
          <w:jc w:val="center"/>
        </w:trPr>
        <w:tc>
          <w:tcPr>
            <w:tcW w:w="26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FFFD583" w14:textId="77777777" w:rsidR="00302091" w:rsidRDefault="00302091">
            <w:pPr>
              <w:jc w:val="both"/>
              <w:rPr>
                <w:rFonts w:asciiTheme="minorHAnsi" w:eastAsiaTheme="minorEastAsia" w:hAnsiTheme="minorHAnsi"/>
                <w:sz w:val="21"/>
              </w:rPr>
            </w:pPr>
            <w:r>
              <w:rPr>
                <w:rFonts w:ascii="宋体" w:hAnsi="宋体" w:cs="宋体" w:hint="eastAsia"/>
              </w:rPr>
              <w:t>有统计结果的用户</w:t>
            </w:r>
            <w:r>
              <w:rPr>
                <w:rFonts w:hint="eastAsia"/>
              </w:rPr>
              <w:t>数</w:t>
            </w:r>
          </w:p>
        </w:tc>
        <w:tc>
          <w:tcPr>
            <w:tcW w:w="2453" w:type="dxa"/>
            <w:tcBorders>
              <w:top w:val="single" w:sz="4" w:space="0" w:color="auto"/>
              <w:left w:val="single" w:sz="4" w:space="0" w:color="auto"/>
              <w:bottom w:val="single" w:sz="4" w:space="0" w:color="auto"/>
              <w:right w:val="single" w:sz="4" w:space="0" w:color="auto"/>
            </w:tcBorders>
            <w:vAlign w:val="center"/>
            <w:hideMark/>
          </w:tcPr>
          <w:p w14:paraId="74AEE44B" w14:textId="77777777" w:rsidR="00302091" w:rsidRPr="00302091" w:rsidRDefault="00302091" w:rsidP="00302091">
            <w:pPr>
              <w:jc w:val="both"/>
            </w:pPr>
            <w:r w:rsidRPr="00302091">
              <w:t>201</w:t>
            </w:r>
          </w:p>
        </w:tc>
      </w:tr>
      <w:tr w:rsidR="00302091" w14:paraId="78C82601" w14:textId="77777777" w:rsidTr="00C80085">
        <w:trPr>
          <w:jc w:val="center"/>
        </w:trPr>
        <w:tc>
          <w:tcPr>
            <w:tcW w:w="26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2D043D5" w14:textId="77777777" w:rsidR="00302091" w:rsidRDefault="00302091">
            <w:pPr>
              <w:jc w:val="both"/>
              <w:rPr>
                <w:rFonts w:asciiTheme="minorHAnsi" w:eastAsiaTheme="minorEastAsia" w:hAnsiTheme="minorHAnsi"/>
                <w:sz w:val="21"/>
              </w:rPr>
            </w:pPr>
            <w:r>
              <w:rPr>
                <w:rFonts w:ascii="宋体" w:hAnsi="宋体" w:cs="宋体" w:hint="eastAsia"/>
              </w:rPr>
              <w:t>产生文件个</w:t>
            </w:r>
            <w:r>
              <w:rPr>
                <w:rFonts w:hint="eastAsia"/>
              </w:rPr>
              <w:t>数</w:t>
            </w:r>
          </w:p>
        </w:tc>
        <w:tc>
          <w:tcPr>
            <w:tcW w:w="2453" w:type="dxa"/>
            <w:tcBorders>
              <w:top w:val="single" w:sz="4" w:space="0" w:color="auto"/>
              <w:left w:val="single" w:sz="4" w:space="0" w:color="auto"/>
              <w:bottom w:val="single" w:sz="4" w:space="0" w:color="auto"/>
              <w:right w:val="single" w:sz="4" w:space="0" w:color="auto"/>
            </w:tcBorders>
            <w:vAlign w:val="center"/>
            <w:hideMark/>
          </w:tcPr>
          <w:p w14:paraId="6AC73EFB" w14:textId="77777777" w:rsidR="00302091" w:rsidRPr="00302091" w:rsidRDefault="00302091" w:rsidP="00302091">
            <w:pPr>
              <w:jc w:val="both"/>
            </w:pPr>
            <w:r w:rsidRPr="00302091">
              <w:t>1001</w:t>
            </w:r>
          </w:p>
        </w:tc>
      </w:tr>
      <w:tr w:rsidR="00302091" w14:paraId="2C52EF49" w14:textId="77777777" w:rsidTr="00C80085">
        <w:trPr>
          <w:jc w:val="center"/>
        </w:trPr>
        <w:tc>
          <w:tcPr>
            <w:tcW w:w="26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166FA43" w14:textId="77777777" w:rsidR="00302091" w:rsidRDefault="00302091">
            <w:pPr>
              <w:jc w:val="both"/>
              <w:rPr>
                <w:rFonts w:asciiTheme="minorHAnsi" w:eastAsiaTheme="minorEastAsia" w:hAnsiTheme="minorHAnsi"/>
                <w:sz w:val="21"/>
              </w:rPr>
            </w:pPr>
            <w:r>
              <w:rPr>
                <w:rFonts w:asciiTheme="minorHAnsi" w:eastAsiaTheme="minorEastAsia" w:hAnsiTheme="minorHAnsi" w:cstheme="minorBidi"/>
                <w:sz w:val="21"/>
              </w:rPr>
              <w:object w:dxaOrig="435" w:dyaOrig="240" w14:anchorId="5F79EE17">
                <v:shape id="_x0000_i1368" type="#_x0000_t75" style="width:21.75pt;height:12pt" o:ole="">
                  <v:imagedata r:id="rId857" o:title=""/>
                </v:shape>
                <o:OLEObject Type="Embed" ProgID="Equation.Ribbit" ShapeID="_x0000_i1368" DrawAspect="Content" ObjectID="_1524383643" r:id="rId859"/>
              </w:object>
            </w:r>
          </w:p>
        </w:tc>
        <w:tc>
          <w:tcPr>
            <w:tcW w:w="2453" w:type="dxa"/>
            <w:tcBorders>
              <w:top w:val="single" w:sz="4" w:space="0" w:color="auto"/>
              <w:left w:val="single" w:sz="4" w:space="0" w:color="auto"/>
              <w:bottom w:val="single" w:sz="4" w:space="0" w:color="auto"/>
              <w:right w:val="single" w:sz="4" w:space="0" w:color="auto"/>
            </w:tcBorders>
            <w:vAlign w:val="center"/>
            <w:hideMark/>
          </w:tcPr>
          <w:p w14:paraId="569BA698" w14:textId="77777777" w:rsidR="00302091" w:rsidRPr="00302091" w:rsidRDefault="00302091" w:rsidP="00302091">
            <w:pPr>
              <w:jc w:val="both"/>
            </w:pPr>
            <w:r w:rsidRPr="00302091">
              <w:t>5.7200</w:t>
            </w:r>
          </w:p>
        </w:tc>
      </w:tr>
    </w:tbl>
    <w:p w14:paraId="04B283BD" w14:textId="77777777" w:rsidR="00C80085" w:rsidRDefault="00C80085" w:rsidP="00C80085">
      <w:pPr>
        <w:rPr>
          <w:rFonts w:asciiTheme="minorHAnsi" w:eastAsiaTheme="minorEastAsia" w:hAnsiTheme="minorHAnsi" w:cstheme="minorBidi"/>
          <w:sz w:val="21"/>
        </w:rPr>
      </w:pPr>
    </w:p>
    <w:p w14:paraId="4F749053" w14:textId="77777777" w:rsidR="00C80085" w:rsidRDefault="003A4670" w:rsidP="00C80085">
      <w:pPr>
        <w:pStyle w:val="ad"/>
      </w:pPr>
      <w:r>
        <w:rPr>
          <w:rFonts w:hint="eastAsia"/>
        </w:rPr>
        <w:t>图表</w:t>
      </w:r>
      <w:r>
        <w:rPr>
          <w:rFonts w:hint="eastAsia"/>
        </w:rPr>
        <w:t xml:space="preserve"> 3.2</w:t>
      </w:r>
      <w:del w:id="676" w:author="李志成" w:date="2013-05-14T20:24:00Z">
        <w:r w:rsidDel="003A4670">
          <w:rPr>
            <w:rFonts w:hint="eastAsia"/>
          </w:rPr>
          <w:delText>图表</w:delText>
        </w:r>
      </w:del>
      <w:r>
        <w:rPr>
          <w:rFonts w:hint="eastAsia"/>
        </w:rPr>
        <w:t xml:space="preserve"> 3.2</w:t>
      </w:r>
      <w:del w:id="677" w:author="李志成" w:date="2013-05-14T20:24:00Z">
        <w:r w:rsidR="00C80085" w:rsidDel="003A4670">
          <w:rPr>
            <w:rFonts w:hint="eastAsia"/>
          </w:rPr>
          <w:delText>图表</w:delText>
        </w:r>
      </w:del>
      <w:r w:rsidR="00C80085">
        <w:rPr>
          <w:rFonts w:hint="eastAsia"/>
        </w:rPr>
        <w:t xml:space="preserve"> </w:t>
      </w:r>
      <w:ins w:id="678"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4.3</w:t>
      </w:r>
      <w:ins w:id="679"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680" w:author="李志成" w:date="2013-05-14T20:25:00Z">
        <w:r>
          <w:rPr>
            <w:noProof/>
          </w:rPr>
          <w:t>1</w:t>
        </w:r>
        <w:r>
          <w:fldChar w:fldCharType="end"/>
        </w:r>
      </w:ins>
      <w:del w:id="681"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4.3</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1</w:delText>
        </w:r>
        <w:r w:rsidR="00D27196" w:rsidDel="003A4670">
          <w:fldChar w:fldCharType="end"/>
        </w:r>
      </w:del>
      <w:r w:rsidR="00C80085">
        <w:rPr>
          <w:rFonts w:hint="eastAsia"/>
        </w:rPr>
        <w:t>其他仿真结果</w:t>
      </w:r>
    </w:p>
    <w:tbl>
      <w:tblPr>
        <w:tblStyle w:val="ac"/>
        <w:tblW w:w="0" w:type="auto"/>
        <w:jc w:val="center"/>
        <w:tblLook w:val="04A0" w:firstRow="1" w:lastRow="0" w:firstColumn="1" w:lastColumn="0" w:noHBand="0" w:noVBand="1"/>
      </w:tblPr>
      <w:tblGrid>
        <w:gridCol w:w="4230"/>
        <w:gridCol w:w="3997"/>
      </w:tblGrid>
      <w:tr w:rsidR="00302091" w14:paraId="7217129C" w14:textId="77777777" w:rsidTr="00302091">
        <w:trPr>
          <w:jc w:val="center"/>
        </w:trPr>
        <w:tc>
          <w:tcPr>
            <w:tcW w:w="0" w:type="auto"/>
          </w:tcPr>
          <w:p w14:paraId="45D18F80" w14:textId="77777777" w:rsidR="00302091" w:rsidRDefault="00302091" w:rsidP="00302091">
            <w:pPr>
              <w:rPr>
                <w:szCs w:val="24"/>
              </w:rPr>
            </w:pPr>
            <w:r>
              <w:rPr>
                <w:rFonts w:hint="eastAsia"/>
                <w:szCs w:val="24"/>
              </w:rPr>
              <w:t>UE throughput CDF</w:t>
            </w:r>
          </w:p>
        </w:tc>
        <w:tc>
          <w:tcPr>
            <w:tcW w:w="0" w:type="auto"/>
          </w:tcPr>
          <w:p w14:paraId="137B090E" w14:textId="77777777" w:rsidR="00302091" w:rsidRDefault="00302091" w:rsidP="00302091">
            <w:pPr>
              <w:rPr>
                <w:szCs w:val="24"/>
              </w:rPr>
            </w:pPr>
            <w:r>
              <w:rPr>
                <w:rFonts w:hint="eastAsia"/>
                <w:szCs w:val="24"/>
              </w:rPr>
              <w:t xml:space="preserve">FTP </w:t>
            </w:r>
            <w:r>
              <w:rPr>
                <w:rFonts w:hint="eastAsia"/>
                <w:szCs w:val="24"/>
              </w:rPr>
              <w:t>业务状态比例构成</w:t>
            </w:r>
          </w:p>
        </w:tc>
      </w:tr>
      <w:tr w:rsidR="00302091" w14:paraId="7E357653" w14:textId="77777777" w:rsidTr="00302091">
        <w:trPr>
          <w:jc w:val="center"/>
        </w:trPr>
        <w:tc>
          <w:tcPr>
            <w:tcW w:w="0" w:type="auto"/>
          </w:tcPr>
          <w:p w14:paraId="7A31D12C" w14:textId="77777777" w:rsidR="00302091" w:rsidRDefault="00302091" w:rsidP="00302091">
            <w:pPr>
              <w:rPr>
                <w:szCs w:val="24"/>
              </w:rPr>
            </w:pPr>
            <w:r>
              <w:rPr>
                <w:noProof/>
              </w:rPr>
              <w:drawing>
                <wp:inline distT="0" distB="0" distL="0" distR="0" wp14:anchorId="63AFE363" wp14:editId="6DB3308B">
                  <wp:extent cx="2401200" cy="1800000"/>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860"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64327167" w14:textId="77777777" w:rsidR="00302091" w:rsidRDefault="00302091" w:rsidP="00302091">
            <w:pPr>
              <w:rPr>
                <w:szCs w:val="24"/>
              </w:rPr>
            </w:pPr>
            <w:r>
              <w:rPr>
                <w:noProof/>
              </w:rPr>
              <w:drawing>
                <wp:inline distT="0" distB="0" distL="0" distR="0" wp14:anchorId="0E5A2DB3" wp14:editId="3497E067">
                  <wp:extent cx="2401200" cy="1800000"/>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302091" w14:paraId="2C9D516B" w14:textId="77777777" w:rsidTr="00302091">
        <w:trPr>
          <w:jc w:val="center"/>
        </w:trPr>
        <w:tc>
          <w:tcPr>
            <w:tcW w:w="0" w:type="auto"/>
          </w:tcPr>
          <w:p w14:paraId="64093C4C" w14:textId="77777777" w:rsidR="00302091" w:rsidRDefault="00302091" w:rsidP="00302091">
            <w:pPr>
              <w:rPr>
                <w:szCs w:val="24"/>
              </w:rPr>
            </w:pPr>
            <w:r>
              <w:rPr>
                <w:rFonts w:hint="eastAsia"/>
                <w:szCs w:val="24"/>
              </w:rPr>
              <w:t>HARQ</w:t>
            </w:r>
            <w:r>
              <w:rPr>
                <w:rFonts w:hint="eastAsia"/>
                <w:szCs w:val="24"/>
              </w:rPr>
              <w:t>传输次数</w:t>
            </w:r>
          </w:p>
        </w:tc>
        <w:tc>
          <w:tcPr>
            <w:tcW w:w="0" w:type="auto"/>
          </w:tcPr>
          <w:p w14:paraId="515B0A0C" w14:textId="77777777" w:rsidR="00302091" w:rsidRDefault="00302091" w:rsidP="00302091">
            <w:pPr>
              <w:rPr>
                <w:szCs w:val="24"/>
              </w:rPr>
            </w:pPr>
            <w:r>
              <w:rPr>
                <w:rFonts w:hint="eastAsia"/>
                <w:szCs w:val="24"/>
              </w:rPr>
              <w:t>RANK</w:t>
            </w:r>
          </w:p>
        </w:tc>
      </w:tr>
      <w:tr w:rsidR="00302091" w14:paraId="115B058A" w14:textId="77777777" w:rsidTr="00302091">
        <w:trPr>
          <w:jc w:val="center"/>
        </w:trPr>
        <w:tc>
          <w:tcPr>
            <w:tcW w:w="0" w:type="auto"/>
          </w:tcPr>
          <w:p w14:paraId="2A492E4B" w14:textId="77777777" w:rsidR="00302091" w:rsidRDefault="00302091" w:rsidP="00302091">
            <w:pPr>
              <w:rPr>
                <w:szCs w:val="24"/>
              </w:rPr>
            </w:pPr>
            <w:r>
              <w:rPr>
                <w:noProof/>
              </w:rPr>
              <w:drawing>
                <wp:inline distT="0" distB="0" distL="0" distR="0" wp14:anchorId="4188A7FC" wp14:editId="32A13CD9">
                  <wp:extent cx="2549471" cy="1797803"/>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2552587" cy="1800000"/>
                          </a:xfrm>
                          <a:prstGeom prst="rect">
                            <a:avLst/>
                          </a:prstGeom>
                          <a:noFill/>
                          <a:ln>
                            <a:noFill/>
                          </a:ln>
                        </pic:spPr>
                      </pic:pic>
                    </a:graphicData>
                  </a:graphic>
                </wp:inline>
              </w:drawing>
            </w:r>
          </w:p>
        </w:tc>
        <w:tc>
          <w:tcPr>
            <w:tcW w:w="0" w:type="auto"/>
          </w:tcPr>
          <w:p w14:paraId="5481C478" w14:textId="77777777" w:rsidR="00302091" w:rsidRDefault="00302091" w:rsidP="00302091">
            <w:pPr>
              <w:rPr>
                <w:szCs w:val="24"/>
              </w:rPr>
            </w:pPr>
            <w:r>
              <w:rPr>
                <w:noProof/>
              </w:rPr>
              <w:drawing>
                <wp:inline distT="0" distB="0" distL="0" distR="0" wp14:anchorId="6EA8238D" wp14:editId="4368C671">
                  <wp:extent cx="2401200" cy="1800000"/>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863"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302091" w14:paraId="1B4FD84D" w14:textId="77777777" w:rsidTr="00302091">
        <w:trPr>
          <w:jc w:val="center"/>
        </w:trPr>
        <w:tc>
          <w:tcPr>
            <w:tcW w:w="0" w:type="auto"/>
          </w:tcPr>
          <w:p w14:paraId="6BF03FB8" w14:textId="77777777" w:rsidR="00302091" w:rsidRDefault="00302091" w:rsidP="00302091">
            <w:pPr>
              <w:rPr>
                <w:szCs w:val="24"/>
              </w:rPr>
            </w:pPr>
            <w:r>
              <w:rPr>
                <w:rFonts w:hint="eastAsia"/>
                <w:szCs w:val="24"/>
              </w:rPr>
              <w:t>MCS</w:t>
            </w:r>
            <w:r>
              <w:rPr>
                <w:rFonts w:hint="eastAsia"/>
                <w:szCs w:val="24"/>
              </w:rPr>
              <w:t>统计</w:t>
            </w:r>
          </w:p>
        </w:tc>
        <w:tc>
          <w:tcPr>
            <w:tcW w:w="0" w:type="auto"/>
          </w:tcPr>
          <w:p w14:paraId="7AC965B5" w14:textId="77777777" w:rsidR="00302091" w:rsidRDefault="00302091" w:rsidP="00302091">
            <w:pPr>
              <w:rPr>
                <w:szCs w:val="24"/>
              </w:rPr>
            </w:pPr>
          </w:p>
        </w:tc>
      </w:tr>
      <w:tr w:rsidR="00302091" w14:paraId="2167D626" w14:textId="77777777" w:rsidTr="00302091">
        <w:trPr>
          <w:jc w:val="center"/>
        </w:trPr>
        <w:tc>
          <w:tcPr>
            <w:tcW w:w="0" w:type="auto"/>
          </w:tcPr>
          <w:p w14:paraId="6129CC13" w14:textId="77777777" w:rsidR="00302091" w:rsidRDefault="00302091" w:rsidP="00302091">
            <w:pPr>
              <w:rPr>
                <w:szCs w:val="24"/>
              </w:rPr>
            </w:pPr>
            <w:r>
              <w:rPr>
                <w:noProof/>
              </w:rPr>
              <w:lastRenderedPageBreak/>
              <w:drawing>
                <wp:inline distT="0" distB="0" distL="0" distR="0" wp14:anchorId="2591BE62" wp14:editId="63418D91">
                  <wp:extent cx="2401200" cy="180000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864"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0" w:type="auto"/>
          </w:tcPr>
          <w:p w14:paraId="1B86E765" w14:textId="77777777" w:rsidR="00302091" w:rsidRDefault="00302091" w:rsidP="00302091">
            <w:pPr>
              <w:rPr>
                <w:szCs w:val="24"/>
              </w:rPr>
            </w:pPr>
          </w:p>
        </w:tc>
      </w:tr>
    </w:tbl>
    <w:p w14:paraId="278F3C15" w14:textId="77777777" w:rsidR="00C80085" w:rsidRDefault="00C80085" w:rsidP="00C80085">
      <w:pPr>
        <w:pStyle w:val="3"/>
      </w:pPr>
      <w:bookmarkStart w:id="682" w:name="_Ref338593214"/>
      <w:bookmarkStart w:id="683" w:name="_Toc344200343"/>
      <w:r>
        <w:t>FTP</w:t>
      </w:r>
      <w:r>
        <w:rPr>
          <w:rFonts w:hint="eastAsia"/>
        </w:rPr>
        <w:t>不同小区数仿真结果与分析</w:t>
      </w:r>
      <w:bookmarkEnd w:id="682"/>
      <w:bookmarkEnd w:id="683"/>
    </w:p>
    <w:p w14:paraId="3D00C806" w14:textId="77777777" w:rsidR="00C80085" w:rsidRDefault="00C80085" w:rsidP="00773E98">
      <w:pPr>
        <w:ind w:firstLine="420"/>
      </w:pPr>
      <w:r>
        <w:rPr>
          <w:rFonts w:hint="eastAsia"/>
        </w:rPr>
        <w:t>为仿真不同小区数情况下的性能差异，仿真总用户数基本保持一致，对单小区、</w:t>
      </w:r>
      <w:r>
        <w:t>7</w:t>
      </w:r>
      <w:r>
        <w:rPr>
          <w:rFonts w:hint="eastAsia"/>
        </w:rPr>
        <w:t>小区和</w:t>
      </w:r>
      <w:r>
        <w:t>19</w:t>
      </w:r>
      <w:r>
        <w:rPr>
          <w:rFonts w:hint="eastAsia"/>
        </w:rPr>
        <w:t>小区进行了仿真，不同</w:t>
      </w:r>
      <w:r>
        <w:t>CASE</w:t>
      </w:r>
      <w:r>
        <w:rPr>
          <w:rFonts w:hint="eastAsia"/>
        </w:rPr>
        <w:t>如下表所示：</w:t>
      </w:r>
    </w:p>
    <w:p w14:paraId="62065236" w14:textId="77777777" w:rsidR="00C80085" w:rsidRDefault="00D27196" w:rsidP="00D27196">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4.3</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4</w:t>
      </w:r>
      <w:r w:rsidR="006550EB">
        <w:fldChar w:fldCharType="end"/>
      </w:r>
      <w:r>
        <w:rPr>
          <w:rFonts w:hint="eastAsia"/>
        </w:rPr>
        <w:t xml:space="preserve"> </w:t>
      </w:r>
      <w:r w:rsidR="00C80085">
        <w:rPr>
          <w:rFonts w:hint="eastAsia"/>
        </w:rPr>
        <w:t>仿真</w:t>
      </w:r>
      <w:r w:rsidR="00C80085">
        <w:t>CASE</w:t>
      </w:r>
      <w:r w:rsidR="00C80085">
        <w:rPr>
          <w:rFonts w:hint="eastAsia"/>
        </w:rPr>
        <w:t>说明</w:t>
      </w:r>
    </w:p>
    <w:tbl>
      <w:tblPr>
        <w:tblStyle w:val="ac"/>
        <w:tblW w:w="0" w:type="auto"/>
        <w:jc w:val="center"/>
        <w:tblLook w:val="04A0" w:firstRow="1" w:lastRow="0" w:firstColumn="1" w:lastColumn="0" w:noHBand="0" w:noVBand="1"/>
      </w:tblPr>
      <w:tblGrid>
        <w:gridCol w:w="1526"/>
        <w:gridCol w:w="6996"/>
      </w:tblGrid>
      <w:tr w:rsidR="00C80085" w14:paraId="79F100B1" w14:textId="77777777" w:rsidTr="00C80085">
        <w:trPr>
          <w:jc w:val="center"/>
        </w:trPr>
        <w:tc>
          <w:tcPr>
            <w:tcW w:w="1526" w:type="dxa"/>
            <w:tcBorders>
              <w:top w:val="single" w:sz="4" w:space="0" w:color="auto"/>
              <w:left w:val="single" w:sz="4" w:space="0" w:color="auto"/>
              <w:bottom w:val="single" w:sz="4" w:space="0" w:color="auto"/>
              <w:right w:val="single" w:sz="4" w:space="0" w:color="auto"/>
            </w:tcBorders>
            <w:hideMark/>
          </w:tcPr>
          <w:p w14:paraId="278CDF20" w14:textId="77777777" w:rsidR="00C80085" w:rsidRDefault="00C80085">
            <w:pPr>
              <w:jc w:val="both"/>
              <w:rPr>
                <w:rFonts w:asciiTheme="minorHAnsi" w:eastAsiaTheme="minorEastAsia" w:hAnsiTheme="minorHAnsi"/>
                <w:sz w:val="21"/>
              </w:rPr>
            </w:pPr>
            <w:r>
              <w:t>CASE 1</w:t>
            </w:r>
          </w:p>
        </w:tc>
        <w:tc>
          <w:tcPr>
            <w:tcW w:w="6996" w:type="dxa"/>
            <w:tcBorders>
              <w:top w:val="single" w:sz="4" w:space="0" w:color="auto"/>
              <w:left w:val="single" w:sz="4" w:space="0" w:color="auto"/>
              <w:bottom w:val="single" w:sz="4" w:space="0" w:color="auto"/>
              <w:right w:val="single" w:sz="4" w:space="0" w:color="auto"/>
            </w:tcBorders>
            <w:hideMark/>
          </w:tcPr>
          <w:p w14:paraId="62588B9D" w14:textId="77777777" w:rsidR="00C80085" w:rsidRDefault="00C80085">
            <w:pPr>
              <w:jc w:val="both"/>
              <w:rPr>
                <w:rFonts w:asciiTheme="minorHAnsi" w:eastAsiaTheme="minorEastAsia" w:hAnsiTheme="minorHAnsi"/>
                <w:sz w:val="21"/>
              </w:rPr>
            </w:pPr>
            <w:r>
              <w:t>1Cell</w:t>
            </w:r>
            <w:r>
              <w:rPr>
                <w:rFonts w:ascii="宋体" w:hAnsi="宋体" w:cs="宋体" w:hint="eastAsia"/>
              </w:rPr>
              <w:t>、</w:t>
            </w:r>
            <w:r>
              <w:t>3Sector/Cell</w:t>
            </w:r>
            <w:r>
              <w:rPr>
                <w:rFonts w:hint="eastAsia"/>
              </w:rPr>
              <w:t>、</w:t>
            </w:r>
            <w:r w:rsidR="00D26ED2">
              <w:rPr>
                <w:rFonts w:hint="eastAsia"/>
                <w:szCs w:val="24"/>
              </w:rPr>
              <w:t>10User/Sector</w:t>
            </w:r>
            <w:r w:rsidR="00D26ED2">
              <w:rPr>
                <w:rFonts w:hint="eastAsia"/>
                <w:szCs w:val="24"/>
              </w:rPr>
              <w:t>、</w:t>
            </w:r>
            <w:r w:rsidR="00302091" w:rsidRPr="00302091">
              <w:rPr>
                <w:rFonts w:asciiTheme="minorHAnsi" w:eastAsiaTheme="minorEastAsia" w:hAnsiTheme="minorHAnsi" w:cstheme="minorBidi"/>
                <w:position w:val="-6"/>
                <w:sz w:val="21"/>
              </w:rPr>
              <w:object w:dxaOrig="760" w:dyaOrig="279" w14:anchorId="64E0D6F4">
                <v:shape id="_x0000_i1369" type="#_x0000_t75" style="width:38.25pt;height:13.5pt" o:ole="">
                  <v:imagedata r:id="rId865" o:title=""/>
                </v:shape>
                <o:OLEObject Type="Embed" ProgID="Equation.DSMT4" ShapeID="_x0000_i1369" DrawAspect="Content" ObjectID="_1524383644" r:id="rId866"/>
              </w:object>
            </w:r>
            <w:r>
              <w:rPr>
                <w:rFonts w:ascii="宋体" w:hAnsi="宋体" w:cs="宋体" w:hint="eastAsia"/>
              </w:rPr>
              <w:t>、</w:t>
            </w:r>
            <w:r>
              <w:t>HARQ</w:t>
            </w:r>
            <w:r>
              <w:rPr>
                <w:rFonts w:ascii="宋体" w:hAnsi="宋体" w:cs="宋体" w:hint="eastAsia"/>
              </w:rPr>
              <w:t>重传次数</w:t>
            </w:r>
            <w:r>
              <w:t>12</w:t>
            </w:r>
          </w:p>
        </w:tc>
      </w:tr>
      <w:tr w:rsidR="00C80085" w14:paraId="10F9D3CA" w14:textId="77777777" w:rsidTr="00C80085">
        <w:trPr>
          <w:jc w:val="center"/>
        </w:trPr>
        <w:tc>
          <w:tcPr>
            <w:tcW w:w="1526" w:type="dxa"/>
            <w:tcBorders>
              <w:top w:val="single" w:sz="4" w:space="0" w:color="auto"/>
              <w:left w:val="single" w:sz="4" w:space="0" w:color="auto"/>
              <w:bottom w:val="single" w:sz="4" w:space="0" w:color="auto"/>
              <w:right w:val="single" w:sz="4" w:space="0" w:color="auto"/>
            </w:tcBorders>
            <w:hideMark/>
          </w:tcPr>
          <w:p w14:paraId="2DB46D67" w14:textId="77777777" w:rsidR="00C80085" w:rsidRDefault="00C80085">
            <w:pPr>
              <w:jc w:val="both"/>
              <w:rPr>
                <w:rFonts w:asciiTheme="minorHAnsi" w:eastAsiaTheme="minorEastAsia" w:hAnsiTheme="minorHAnsi"/>
                <w:sz w:val="21"/>
              </w:rPr>
            </w:pPr>
            <w:r>
              <w:t>CASE 2</w:t>
            </w:r>
          </w:p>
        </w:tc>
        <w:tc>
          <w:tcPr>
            <w:tcW w:w="6996" w:type="dxa"/>
            <w:tcBorders>
              <w:top w:val="single" w:sz="4" w:space="0" w:color="auto"/>
              <w:left w:val="single" w:sz="4" w:space="0" w:color="auto"/>
              <w:bottom w:val="single" w:sz="4" w:space="0" w:color="auto"/>
              <w:right w:val="single" w:sz="4" w:space="0" w:color="auto"/>
            </w:tcBorders>
            <w:hideMark/>
          </w:tcPr>
          <w:p w14:paraId="7DD5DFDB" w14:textId="77777777" w:rsidR="00C80085" w:rsidRDefault="00C80085">
            <w:pPr>
              <w:jc w:val="both"/>
              <w:rPr>
                <w:rFonts w:asciiTheme="minorHAnsi" w:eastAsiaTheme="minorEastAsia" w:hAnsiTheme="minorHAnsi"/>
                <w:sz w:val="21"/>
              </w:rPr>
            </w:pPr>
            <w:r>
              <w:t>7Cell</w:t>
            </w:r>
            <w:r>
              <w:rPr>
                <w:rFonts w:ascii="宋体" w:hAnsi="宋体" w:cs="宋体" w:hint="eastAsia"/>
              </w:rPr>
              <w:t>、</w:t>
            </w:r>
            <w:r>
              <w:t>3Sector/Cell</w:t>
            </w:r>
            <w:r>
              <w:rPr>
                <w:rFonts w:hint="eastAsia"/>
              </w:rPr>
              <w:t>、</w:t>
            </w:r>
            <w:r w:rsidR="00D26ED2">
              <w:rPr>
                <w:rFonts w:hint="eastAsia"/>
                <w:szCs w:val="24"/>
              </w:rPr>
              <w:t>10User/Sector</w:t>
            </w:r>
            <w:r w:rsidR="00D26ED2">
              <w:rPr>
                <w:rFonts w:hint="eastAsia"/>
                <w:szCs w:val="24"/>
              </w:rPr>
              <w:t>、</w:t>
            </w:r>
            <w:r w:rsidR="00302091" w:rsidRPr="00302091">
              <w:rPr>
                <w:rFonts w:asciiTheme="minorHAnsi" w:eastAsiaTheme="minorEastAsia" w:hAnsiTheme="minorHAnsi" w:cstheme="minorBidi"/>
                <w:position w:val="-6"/>
                <w:sz w:val="21"/>
              </w:rPr>
              <w:object w:dxaOrig="760" w:dyaOrig="279" w14:anchorId="20A34255">
                <v:shape id="_x0000_i1370" type="#_x0000_t75" style="width:38.25pt;height:13.5pt" o:ole="">
                  <v:imagedata r:id="rId867" o:title=""/>
                </v:shape>
                <o:OLEObject Type="Embed" ProgID="Equation.DSMT4" ShapeID="_x0000_i1370" DrawAspect="Content" ObjectID="_1524383645" r:id="rId868"/>
              </w:object>
            </w:r>
            <w:r>
              <w:rPr>
                <w:rFonts w:ascii="宋体" w:hAnsi="宋体" w:cs="宋体" w:hint="eastAsia"/>
              </w:rPr>
              <w:t>、</w:t>
            </w:r>
            <w:r>
              <w:t>HARQ</w:t>
            </w:r>
            <w:r>
              <w:rPr>
                <w:rFonts w:ascii="宋体" w:hAnsi="宋体" w:cs="宋体" w:hint="eastAsia"/>
              </w:rPr>
              <w:t>重传次数</w:t>
            </w:r>
            <w:r>
              <w:t>12</w:t>
            </w:r>
          </w:p>
        </w:tc>
      </w:tr>
      <w:tr w:rsidR="00C80085" w14:paraId="0BAC7C8F" w14:textId="77777777" w:rsidTr="00C80085">
        <w:trPr>
          <w:jc w:val="center"/>
        </w:trPr>
        <w:tc>
          <w:tcPr>
            <w:tcW w:w="1526" w:type="dxa"/>
            <w:tcBorders>
              <w:top w:val="single" w:sz="4" w:space="0" w:color="auto"/>
              <w:left w:val="single" w:sz="4" w:space="0" w:color="auto"/>
              <w:bottom w:val="single" w:sz="4" w:space="0" w:color="auto"/>
              <w:right w:val="single" w:sz="4" w:space="0" w:color="auto"/>
            </w:tcBorders>
            <w:hideMark/>
          </w:tcPr>
          <w:p w14:paraId="5B3EB057" w14:textId="77777777" w:rsidR="00C80085" w:rsidRDefault="00C80085">
            <w:pPr>
              <w:jc w:val="both"/>
              <w:rPr>
                <w:rFonts w:asciiTheme="minorHAnsi" w:eastAsiaTheme="minorEastAsia" w:hAnsiTheme="minorHAnsi"/>
                <w:sz w:val="21"/>
              </w:rPr>
            </w:pPr>
            <w:r>
              <w:t>CASE 3</w:t>
            </w:r>
          </w:p>
        </w:tc>
        <w:tc>
          <w:tcPr>
            <w:tcW w:w="6996" w:type="dxa"/>
            <w:tcBorders>
              <w:top w:val="single" w:sz="4" w:space="0" w:color="auto"/>
              <w:left w:val="single" w:sz="4" w:space="0" w:color="auto"/>
              <w:bottom w:val="single" w:sz="4" w:space="0" w:color="auto"/>
              <w:right w:val="single" w:sz="4" w:space="0" w:color="auto"/>
            </w:tcBorders>
            <w:hideMark/>
          </w:tcPr>
          <w:p w14:paraId="0EFFF025" w14:textId="77777777" w:rsidR="00C80085" w:rsidRDefault="00C80085">
            <w:pPr>
              <w:jc w:val="both"/>
              <w:rPr>
                <w:rFonts w:asciiTheme="minorHAnsi" w:eastAsiaTheme="minorEastAsia" w:hAnsiTheme="minorHAnsi"/>
                <w:sz w:val="21"/>
              </w:rPr>
            </w:pPr>
            <w:r>
              <w:t>19Cell</w:t>
            </w:r>
            <w:r>
              <w:rPr>
                <w:rFonts w:ascii="宋体" w:hAnsi="宋体" w:cs="宋体" w:hint="eastAsia"/>
              </w:rPr>
              <w:t>、</w:t>
            </w:r>
            <w:r>
              <w:t>3Sector/Cell</w:t>
            </w:r>
            <w:r>
              <w:rPr>
                <w:rFonts w:hint="eastAsia"/>
              </w:rPr>
              <w:t>、</w:t>
            </w:r>
            <w:r w:rsidR="00D26ED2">
              <w:rPr>
                <w:rFonts w:hint="eastAsia"/>
                <w:szCs w:val="24"/>
              </w:rPr>
              <w:t>10User/Sector</w:t>
            </w:r>
            <w:r w:rsidR="00D26ED2">
              <w:rPr>
                <w:rFonts w:hint="eastAsia"/>
                <w:szCs w:val="24"/>
              </w:rPr>
              <w:t>、</w:t>
            </w:r>
            <w:r w:rsidR="00302091" w:rsidRPr="00302091">
              <w:rPr>
                <w:rFonts w:asciiTheme="minorHAnsi" w:eastAsiaTheme="minorEastAsia" w:hAnsiTheme="minorHAnsi" w:cstheme="minorBidi"/>
                <w:position w:val="-6"/>
                <w:sz w:val="21"/>
              </w:rPr>
              <w:object w:dxaOrig="760" w:dyaOrig="279" w14:anchorId="32347BBD">
                <v:shape id="_x0000_i1371" type="#_x0000_t75" style="width:38.25pt;height:13.5pt" o:ole="">
                  <v:imagedata r:id="rId869" o:title=""/>
                </v:shape>
                <o:OLEObject Type="Embed" ProgID="Equation.DSMT4" ShapeID="_x0000_i1371" DrawAspect="Content" ObjectID="_1524383646" r:id="rId870"/>
              </w:object>
            </w:r>
            <w:r>
              <w:rPr>
                <w:rFonts w:ascii="宋体" w:hAnsi="宋体" w:cs="宋体" w:hint="eastAsia"/>
              </w:rPr>
              <w:t>、</w:t>
            </w:r>
            <w:r>
              <w:t>HARQ</w:t>
            </w:r>
            <w:r>
              <w:rPr>
                <w:rFonts w:ascii="宋体" w:hAnsi="宋体" w:cs="宋体" w:hint="eastAsia"/>
              </w:rPr>
              <w:t>重传次数</w:t>
            </w:r>
            <w:r>
              <w:t>12</w:t>
            </w:r>
          </w:p>
        </w:tc>
      </w:tr>
    </w:tbl>
    <w:p w14:paraId="73332781" w14:textId="77777777" w:rsidR="00C80085" w:rsidRDefault="00C80085" w:rsidP="00C80085">
      <w:pPr>
        <w:ind w:firstLine="420"/>
      </w:pPr>
      <w:r>
        <w:rPr>
          <w:rFonts w:hint="eastAsia"/>
        </w:rPr>
        <w:t>以下为仿真结果：</w:t>
      </w:r>
    </w:p>
    <w:p w14:paraId="0C7F6A7D" w14:textId="77777777" w:rsidR="00C80085" w:rsidRDefault="00D27196" w:rsidP="00D27196">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4.3</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5</w:t>
      </w:r>
      <w:r w:rsidR="006550EB">
        <w:fldChar w:fldCharType="end"/>
      </w:r>
      <w:r>
        <w:rPr>
          <w:rFonts w:hint="eastAsia"/>
        </w:rPr>
        <w:t xml:space="preserve"> </w:t>
      </w:r>
      <w:r w:rsidR="00C80085">
        <w:rPr>
          <w:rFonts w:hint="eastAsia"/>
        </w:rPr>
        <w:t>小区数仿真数据统计结果</w:t>
      </w:r>
    </w:p>
    <w:tbl>
      <w:tblPr>
        <w:tblStyle w:val="ac"/>
        <w:tblW w:w="0" w:type="auto"/>
        <w:jc w:val="center"/>
        <w:tblLook w:val="04A0" w:firstRow="1" w:lastRow="0" w:firstColumn="1" w:lastColumn="0" w:noHBand="0" w:noVBand="1"/>
      </w:tblPr>
      <w:tblGrid>
        <w:gridCol w:w="3372"/>
        <w:gridCol w:w="996"/>
        <w:gridCol w:w="996"/>
        <w:gridCol w:w="996"/>
      </w:tblGrid>
      <w:tr w:rsidR="00C80085" w14:paraId="01959310"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F25032C" w14:textId="77777777" w:rsidR="00C80085" w:rsidRDefault="00C80085">
            <w:pPr>
              <w:jc w:val="both"/>
              <w:rPr>
                <w:rFonts w:asciiTheme="minorHAnsi" w:eastAsiaTheme="minorEastAsia" w:hAnsiTheme="minorHAnsi"/>
                <w:sz w:val="21"/>
              </w:rPr>
            </w:pPr>
            <w:r>
              <w:t>CASE</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9F76695" w14:textId="77777777" w:rsidR="00C80085" w:rsidRDefault="00C80085">
            <w:pPr>
              <w:jc w:val="both"/>
              <w:rPr>
                <w:rFonts w:asciiTheme="minorHAnsi" w:eastAsiaTheme="minorEastAsia" w:hAnsiTheme="minorHAnsi"/>
                <w:sz w:val="21"/>
              </w:rPr>
            </w:pPr>
            <w:r>
              <w:t>Case 1</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327336D" w14:textId="77777777" w:rsidR="00C80085" w:rsidRDefault="00C80085">
            <w:pPr>
              <w:jc w:val="both"/>
              <w:rPr>
                <w:rFonts w:asciiTheme="minorHAnsi" w:eastAsiaTheme="minorEastAsia" w:hAnsiTheme="minorHAnsi"/>
                <w:sz w:val="21"/>
              </w:rPr>
            </w:pPr>
            <w:r>
              <w:t>Case 2</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1ECB982" w14:textId="77777777" w:rsidR="00C80085" w:rsidRDefault="00C80085">
            <w:pPr>
              <w:jc w:val="both"/>
              <w:rPr>
                <w:rFonts w:asciiTheme="minorHAnsi" w:eastAsiaTheme="minorEastAsia" w:hAnsiTheme="minorHAnsi"/>
                <w:sz w:val="21"/>
              </w:rPr>
            </w:pPr>
            <w:r>
              <w:t>Case 3</w:t>
            </w:r>
          </w:p>
        </w:tc>
      </w:tr>
      <w:tr w:rsidR="00C80085" w14:paraId="55BED9BA"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2377054" w14:textId="77777777" w:rsidR="00C80085" w:rsidRDefault="00C80085">
            <w:pPr>
              <w:jc w:val="both"/>
              <w:rPr>
                <w:rFonts w:asciiTheme="minorHAnsi" w:eastAsiaTheme="minorEastAsia" w:hAnsiTheme="minorHAnsi"/>
                <w:sz w:val="21"/>
              </w:rPr>
            </w:pPr>
            <w:r>
              <w:t>Offered Load /cell</w:t>
            </w:r>
            <w:r>
              <w:rPr>
                <w:rFonts w:ascii="宋体" w:hAnsi="宋体" w:cs="宋体" w:hint="eastAsia"/>
              </w:rPr>
              <w:t>（</w:t>
            </w:r>
            <w:r>
              <w:t>Mbps</w:t>
            </w:r>
            <w:r>
              <w:rPr>
                <w:rFonts w:hint="eastAsia"/>
              </w:rPr>
              <w:t>）</w:t>
            </w: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03DD241B" w14:textId="77777777" w:rsidR="00C80085" w:rsidRDefault="00302091">
            <w:pPr>
              <w:jc w:val="both"/>
              <w:rPr>
                <w:rFonts w:asciiTheme="minorHAnsi" w:eastAsiaTheme="minorEastAsia" w:hAnsiTheme="minorHAnsi"/>
                <w:sz w:val="21"/>
              </w:rPr>
            </w:pPr>
            <w:r>
              <w:rPr>
                <w:rFonts w:hint="eastAsia"/>
              </w:rPr>
              <w:t>48</w:t>
            </w:r>
          </w:p>
        </w:tc>
      </w:tr>
      <w:tr w:rsidR="00C80085" w14:paraId="44C65577"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5B39E12" w14:textId="77777777" w:rsidR="00C80085" w:rsidRDefault="00C80085">
            <w:pPr>
              <w:jc w:val="both"/>
              <w:rPr>
                <w:rFonts w:asciiTheme="minorHAnsi" w:eastAsiaTheme="minorEastAsia" w:hAnsiTheme="minorHAnsi"/>
                <w:sz w:val="21"/>
              </w:rPr>
            </w:pPr>
            <w:r>
              <w:rPr>
                <w:rFonts w:asciiTheme="minorHAnsi" w:eastAsiaTheme="minorEastAsia" w:hAnsiTheme="minorHAnsi" w:cstheme="minorBidi"/>
                <w:sz w:val="21"/>
              </w:rPr>
              <w:object w:dxaOrig="135" w:dyaOrig="210" w14:anchorId="227BD8BB">
                <v:shape id="_x0000_i1372" type="#_x0000_t75" style="width:6.75pt;height:9.75pt" o:ole="">
                  <v:imagedata r:id="rId871" o:title=""/>
                </v:shape>
                <o:OLEObject Type="Embed" ProgID="Equation.Ribbit" ShapeID="_x0000_i1372" DrawAspect="Content" ObjectID="_1524383647" r:id="rId872"/>
              </w:object>
            </w:r>
            <w:r>
              <w:t>/cell</w:t>
            </w: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26C3E8CA" w14:textId="77777777" w:rsidR="00C80085" w:rsidRDefault="00302091">
            <w:pPr>
              <w:jc w:val="both"/>
              <w:rPr>
                <w:rFonts w:asciiTheme="minorHAnsi" w:eastAsiaTheme="minorEastAsia" w:hAnsiTheme="minorHAnsi"/>
                <w:sz w:val="21"/>
              </w:rPr>
            </w:pPr>
            <w:r>
              <w:rPr>
                <w:rFonts w:hint="eastAsia"/>
              </w:rPr>
              <w:t>6</w:t>
            </w:r>
            <w:r w:rsidR="00C80085">
              <w:t>.0</w:t>
            </w:r>
          </w:p>
        </w:tc>
      </w:tr>
      <w:tr w:rsidR="00C80085" w14:paraId="5927A58A" w14:textId="77777777" w:rsidTr="00C80085">
        <w:trPr>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7C98608" w14:textId="77777777" w:rsidR="00C80085" w:rsidRDefault="00C80085">
            <w:pPr>
              <w:jc w:val="both"/>
              <w:rPr>
                <w:rFonts w:asciiTheme="minorHAnsi" w:eastAsiaTheme="minorEastAsia" w:hAnsiTheme="minorHAnsi"/>
                <w:sz w:val="21"/>
              </w:rPr>
            </w:pPr>
            <w:r>
              <w:rPr>
                <w:rFonts w:ascii="宋体" w:hAnsi="宋体" w:cs="宋体" w:hint="eastAsia"/>
              </w:rPr>
              <w:t>性能结</w:t>
            </w:r>
            <w:r>
              <w:rPr>
                <w:rFonts w:hint="eastAsia"/>
              </w:rPr>
              <w:t>果</w:t>
            </w:r>
          </w:p>
        </w:tc>
      </w:tr>
      <w:tr w:rsidR="00D26ED2" w14:paraId="780E254E"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10687A8" w14:textId="77777777" w:rsidR="00D26ED2" w:rsidRDefault="00D26ED2">
            <w:pPr>
              <w:jc w:val="both"/>
              <w:rPr>
                <w:rFonts w:asciiTheme="minorHAnsi" w:eastAsiaTheme="minorEastAsia" w:hAnsiTheme="minorHAnsi"/>
                <w:sz w:val="21"/>
              </w:rPr>
            </w:pPr>
            <w:r>
              <w:t xml:space="preserve">Cell Throughput </w:t>
            </w:r>
            <w:r>
              <w:rPr>
                <w:rFonts w:ascii="宋体" w:hAnsi="宋体" w:cs="宋体" w:hint="eastAsia"/>
              </w:rPr>
              <w:t>（</w:t>
            </w:r>
            <w:r>
              <w:t>Mbps</w:t>
            </w:r>
            <w:r>
              <w:rPr>
                <w:rFonts w:hint="eastAsia"/>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528F20C8" w14:textId="77777777" w:rsidR="00D26ED2" w:rsidRPr="00302091" w:rsidRDefault="00D26ED2" w:rsidP="00302091">
            <w:pPr>
              <w:jc w:val="both"/>
            </w:pPr>
            <w:r w:rsidRPr="00302091">
              <w:t>51.1980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57E96FF2" w14:textId="77777777" w:rsidR="00D26ED2" w:rsidRPr="00302091" w:rsidRDefault="00D26ED2" w:rsidP="00302091">
            <w:pPr>
              <w:jc w:val="both"/>
            </w:pPr>
            <w:r w:rsidRPr="00302091">
              <w:t>33.0044</w:t>
            </w:r>
          </w:p>
        </w:tc>
        <w:tc>
          <w:tcPr>
            <w:tcW w:w="0" w:type="auto"/>
            <w:tcBorders>
              <w:top w:val="single" w:sz="4" w:space="0" w:color="auto"/>
              <w:left w:val="single" w:sz="4" w:space="0" w:color="auto"/>
              <w:bottom w:val="single" w:sz="4" w:space="0" w:color="auto"/>
              <w:right w:val="single" w:sz="4" w:space="0" w:color="auto"/>
            </w:tcBorders>
            <w:vAlign w:val="center"/>
            <w:hideMark/>
          </w:tcPr>
          <w:p w14:paraId="31788835" w14:textId="77777777" w:rsidR="00D26ED2" w:rsidRPr="00D26ED2" w:rsidRDefault="00D26ED2" w:rsidP="00D26ED2">
            <w:pPr>
              <w:jc w:val="both"/>
            </w:pPr>
            <w:r w:rsidRPr="00D26ED2">
              <w:rPr>
                <w:rFonts w:hint="eastAsia"/>
              </w:rPr>
              <w:t>29.0178</w:t>
            </w:r>
          </w:p>
        </w:tc>
      </w:tr>
      <w:tr w:rsidR="00D26ED2" w14:paraId="3F6F6BD8" w14:textId="77777777" w:rsidTr="00302091">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1BA0930" w14:textId="77777777" w:rsidR="00D26ED2" w:rsidRDefault="00D26ED2">
            <w:pPr>
              <w:jc w:val="both"/>
              <w:rPr>
                <w:rFonts w:asciiTheme="minorHAnsi" w:eastAsiaTheme="minorEastAsia" w:hAnsiTheme="minorHAnsi"/>
                <w:sz w:val="21"/>
              </w:rPr>
            </w:pPr>
            <w:r>
              <w:t xml:space="preserve">UE Throughput </w:t>
            </w:r>
            <w:r>
              <w:rPr>
                <w:rFonts w:ascii="宋体" w:hAnsi="宋体" w:cs="宋体" w:hint="eastAsia"/>
              </w:rPr>
              <w:t>（</w:t>
            </w:r>
            <w:r>
              <w:t>Mbps</w:t>
            </w:r>
            <w:r>
              <w:rPr>
                <w:rFonts w:hint="eastAsia"/>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68FF46FC" w14:textId="77777777" w:rsidR="00D26ED2" w:rsidRPr="00302091" w:rsidRDefault="00D26ED2" w:rsidP="00302091">
            <w:pPr>
              <w:jc w:val="both"/>
            </w:pPr>
            <w:r w:rsidRPr="00302091">
              <w:t>27.7015</w:t>
            </w:r>
          </w:p>
        </w:tc>
        <w:tc>
          <w:tcPr>
            <w:tcW w:w="0" w:type="auto"/>
            <w:tcBorders>
              <w:top w:val="single" w:sz="4" w:space="0" w:color="auto"/>
              <w:left w:val="single" w:sz="4" w:space="0" w:color="auto"/>
              <w:bottom w:val="single" w:sz="4" w:space="0" w:color="auto"/>
              <w:right w:val="single" w:sz="4" w:space="0" w:color="auto"/>
            </w:tcBorders>
            <w:vAlign w:val="center"/>
            <w:hideMark/>
          </w:tcPr>
          <w:p w14:paraId="24531581" w14:textId="77777777" w:rsidR="00D26ED2" w:rsidRPr="00302091" w:rsidRDefault="00D26ED2" w:rsidP="00302091">
            <w:pPr>
              <w:jc w:val="both"/>
            </w:pPr>
            <w:r w:rsidRPr="00302091">
              <w:t>4.1443</w:t>
            </w:r>
          </w:p>
        </w:tc>
        <w:tc>
          <w:tcPr>
            <w:tcW w:w="0" w:type="auto"/>
            <w:tcBorders>
              <w:top w:val="single" w:sz="4" w:space="0" w:color="auto"/>
              <w:left w:val="single" w:sz="4" w:space="0" w:color="auto"/>
              <w:bottom w:val="single" w:sz="4" w:space="0" w:color="auto"/>
              <w:right w:val="single" w:sz="4" w:space="0" w:color="auto"/>
            </w:tcBorders>
            <w:vAlign w:val="center"/>
          </w:tcPr>
          <w:p w14:paraId="226CB52E" w14:textId="77777777" w:rsidR="00D26ED2" w:rsidRPr="00D26ED2" w:rsidRDefault="00D26ED2" w:rsidP="00D26ED2">
            <w:pPr>
              <w:jc w:val="both"/>
            </w:pPr>
            <w:r w:rsidRPr="00D26ED2">
              <w:rPr>
                <w:rFonts w:hint="eastAsia"/>
              </w:rPr>
              <w:t>4.8661</w:t>
            </w:r>
          </w:p>
        </w:tc>
      </w:tr>
      <w:tr w:rsidR="00D26ED2" w14:paraId="1707DA26" w14:textId="77777777" w:rsidTr="00302091">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08917E9" w14:textId="77777777" w:rsidR="00D26ED2" w:rsidRDefault="00D26ED2">
            <w:pPr>
              <w:jc w:val="both"/>
              <w:rPr>
                <w:rFonts w:asciiTheme="minorHAnsi" w:eastAsiaTheme="minorEastAsia" w:hAnsiTheme="minorHAnsi"/>
                <w:sz w:val="21"/>
              </w:rPr>
            </w:pPr>
            <w:r>
              <w:t xml:space="preserve">50% UE Throughput </w:t>
            </w:r>
            <w:r>
              <w:rPr>
                <w:rFonts w:ascii="宋体" w:hAnsi="宋体" w:cs="宋体" w:hint="eastAsia"/>
              </w:rPr>
              <w:t>（</w:t>
            </w:r>
            <w:r>
              <w:t>Mbps</w:t>
            </w:r>
            <w:r>
              <w:rPr>
                <w:rFonts w:hint="eastAsia"/>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16670257" w14:textId="77777777" w:rsidR="00D26ED2" w:rsidRPr="00302091" w:rsidRDefault="00D26ED2" w:rsidP="00302091">
            <w:pPr>
              <w:jc w:val="both"/>
            </w:pPr>
            <w:r w:rsidRPr="00302091">
              <w:t>26.0846</w:t>
            </w:r>
          </w:p>
        </w:tc>
        <w:tc>
          <w:tcPr>
            <w:tcW w:w="0" w:type="auto"/>
            <w:tcBorders>
              <w:top w:val="single" w:sz="4" w:space="0" w:color="auto"/>
              <w:left w:val="single" w:sz="4" w:space="0" w:color="auto"/>
              <w:bottom w:val="single" w:sz="4" w:space="0" w:color="auto"/>
              <w:right w:val="single" w:sz="4" w:space="0" w:color="auto"/>
            </w:tcBorders>
            <w:vAlign w:val="center"/>
            <w:hideMark/>
          </w:tcPr>
          <w:p w14:paraId="08D17C08" w14:textId="77777777" w:rsidR="00D26ED2" w:rsidRPr="00302091" w:rsidRDefault="00D26ED2" w:rsidP="00302091">
            <w:pPr>
              <w:jc w:val="both"/>
            </w:pPr>
            <w:r w:rsidRPr="00302091">
              <w:t>2.9410</w:t>
            </w:r>
          </w:p>
        </w:tc>
        <w:tc>
          <w:tcPr>
            <w:tcW w:w="0" w:type="auto"/>
            <w:tcBorders>
              <w:top w:val="single" w:sz="4" w:space="0" w:color="auto"/>
              <w:left w:val="single" w:sz="4" w:space="0" w:color="auto"/>
              <w:bottom w:val="single" w:sz="4" w:space="0" w:color="auto"/>
              <w:right w:val="single" w:sz="4" w:space="0" w:color="auto"/>
            </w:tcBorders>
            <w:vAlign w:val="center"/>
          </w:tcPr>
          <w:p w14:paraId="678FE9C3" w14:textId="77777777" w:rsidR="00D26ED2" w:rsidRPr="00D26ED2" w:rsidRDefault="00D26ED2" w:rsidP="00D26ED2">
            <w:pPr>
              <w:jc w:val="both"/>
            </w:pPr>
            <w:r w:rsidRPr="00D26ED2">
              <w:rPr>
                <w:rFonts w:hint="eastAsia"/>
              </w:rPr>
              <w:t>3.6930</w:t>
            </w:r>
          </w:p>
        </w:tc>
      </w:tr>
      <w:tr w:rsidR="00D26ED2" w14:paraId="7869020D" w14:textId="77777777" w:rsidTr="00302091">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348A465" w14:textId="77777777" w:rsidR="00D26ED2" w:rsidRDefault="00D26ED2">
            <w:pPr>
              <w:jc w:val="both"/>
              <w:rPr>
                <w:rFonts w:asciiTheme="minorHAnsi" w:eastAsiaTheme="minorEastAsia" w:hAnsiTheme="minorHAnsi"/>
                <w:sz w:val="21"/>
              </w:rPr>
            </w:pPr>
            <w:r>
              <w:lastRenderedPageBreak/>
              <w:t xml:space="preserve">5% UE Throughput </w:t>
            </w:r>
            <w:r>
              <w:rPr>
                <w:rFonts w:ascii="宋体" w:hAnsi="宋体" w:cs="宋体" w:hint="eastAsia"/>
              </w:rPr>
              <w:t>（</w:t>
            </w:r>
            <w:r>
              <w:t>Mbps</w:t>
            </w:r>
            <w:r>
              <w:rPr>
                <w:rFonts w:hint="eastAsia"/>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4D78032" w14:textId="77777777" w:rsidR="00D26ED2" w:rsidRPr="00302091" w:rsidRDefault="00D26ED2" w:rsidP="00302091">
            <w:pPr>
              <w:jc w:val="both"/>
            </w:pPr>
            <w:r w:rsidRPr="00302091">
              <w:t>6.4180</w:t>
            </w:r>
          </w:p>
        </w:tc>
        <w:tc>
          <w:tcPr>
            <w:tcW w:w="0" w:type="auto"/>
            <w:tcBorders>
              <w:top w:val="single" w:sz="4" w:space="0" w:color="auto"/>
              <w:left w:val="single" w:sz="4" w:space="0" w:color="auto"/>
              <w:bottom w:val="single" w:sz="4" w:space="0" w:color="auto"/>
              <w:right w:val="single" w:sz="4" w:space="0" w:color="auto"/>
            </w:tcBorders>
            <w:vAlign w:val="center"/>
            <w:hideMark/>
          </w:tcPr>
          <w:p w14:paraId="4A5DDF45" w14:textId="77777777" w:rsidR="00D26ED2" w:rsidRPr="00302091" w:rsidRDefault="00D26ED2" w:rsidP="00302091">
            <w:pPr>
              <w:jc w:val="both"/>
            </w:pPr>
            <w:r w:rsidRPr="00302091">
              <w:t>0.9030</w:t>
            </w:r>
          </w:p>
        </w:tc>
        <w:tc>
          <w:tcPr>
            <w:tcW w:w="0" w:type="auto"/>
            <w:tcBorders>
              <w:top w:val="single" w:sz="4" w:space="0" w:color="auto"/>
              <w:left w:val="single" w:sz="4" w:space="0" w:color="auto"/>
              <w:bottom w:val="single" w:sz="4" w:space="0" w:color="auto"/>
              <w:right w:val="single" w:sz="4" w:space="0" w:color="auto"/>
            </w:tcBorders>
            <w:vAlign w:val="center"/>
          </w:tcPr>
          <w:p w14:paraId="0E4B437E" w14:textId="77777777" w:rsidR="00D26ED2" w:rsidRPr="00D26ED2" w:rsidRDefault="00D26ED2" w:rsidP="00D26ED2">
            <w:pPr>
              <w:jc w:val="both"/>
            </w:pPr>
            <w:r w:rsidRPr="00D26ED2">
              <w:rPr>
                <w:rFonts w:hint="eastAsia"/>
              </w:rPr>
              <w:t>0.8190</w:t>
            </w:r>
          </w:p>
        </w:tc>
      </w:tr>
      <w:tr w:rsidR="00D26ED2" w14:paraId="754E741F" w14:textId="77777777" w:rsidTr="00302091">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F809F49" w14:textId="77777777" w:rsidR="00D26ED2" w:rsidRDefault="00D26ED2">
            <w:pPr>
              <w:jc w:val="both"/>
              <w:rPr>
                <w:rFonts w:asciiTheme="minorHAnsi" w:eastAsiaTheme="minorEastAsia" w:hAnsiTheme="minorHAnsi"/>
                <w:sz w:val="21"/>
              </w:rPr>
            </w:pPr>
            <w:r>
              <w:t>RU</w:t>
            </w:r>
          </w:p>
        </w:tc>
        <w:tc>
          <w:tcPr>
            <w:tcW w:w="0" w:type="auto"/>
            <w:tcBorders>
              <w:top w:val="single" w:sz="4" w:space="0" w:color="auto"/>
              <w:left w:val="single" w:sz="4" w:space="0" w:color="auto"/>
              <w:bottom w:val="single" w:sz="4" w:space="0" w:color="auto"/>
              <w:right w:val="single" w:sz="4" w:space="0" w:color="auto"/>
            </w:tcBorders>
            <w:vAlign w:val="center"/>
            <w:hideMark/>
          </w:tcPr>
          <w:p w14:paraId="346BA962" w14:textId="77777777" w:rsidR="00D26ED2" w:rsidRPr="00302091" w:rsidRDefault="00D26ED2" w:rsidP="00302091">
            <w:pPr>
              <w:jc w:val="both"/>
            </w:pPr>
            <w:r w:rsidRPr="00302091">
              <w:t>52.7350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4DE3CE" w14:textId="77777777" w:rsidR="00D26ED2" w:rsidRPr="00302091" w:rsidRDefault="00D26ED2" w:rsidP="00302091">
            <w:pPr>
              <w:jc w:val="both"/>
            </w:pPr>
            <w:r w:rsidRPr="00302091">
              <w:t>99.8756</w:t>
            </w:r>
          </w:p>
        </w:tc>
        <w:tc>
          <w:tcPr>
            <w:tcW w:w="0" w:type="auto"/>
            <w:tcBorders>
              <w:top w:val="single" w:sz="4" w:space="0" w:color="auto"/>
              <w:left w:val="single" w:sz="4" w:space="0" w:color="auto"/>
              <w:bottom w:val="single" w:sz="4" w:space="0" w:color="auto"/>
              <w:right w:val="single" w:sz="4" w:space="0" w:color="auto"/>
            </w:tcBorders>
            <w:vAlign w:val="center"/>
          </w:tcPr>
          <w:p w14:paraId="44290916" w14:textId="77777777" w:rsidR="00D26ED2" w:rsidRPr="00D26ED2" w:rsidRDefault="00D26ED2" w:rsidP="00D26ED2">
            <w:pPr>
              <w:jc w:val="both"/>
            </w:pPr>
            <w:r w:rsidRPr="00D26ED2">
              <w:rPr>
                <w:rFonts w:hint="eastAsia"/>
              </w:rPr>
              <w:t>96.5540</w:t>
            </w:r>
          </w:p>
        </w:tc>
      </w:tr>
      <w:tr w:rsidR="00C80085" w14:paraId="1D4BF9B5" w14:textId="77777777" w:rsidTr="00C80085">
        <w:trPr>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DC9AF03" w14:textId="77777777" w:rsidR="00C80085" w:rsidRDefault="00C80085">
            <w:pPr>
              <w:jc w:val="both"/>
              <w:rPr>
                <w:rFonts w:asciiTheme="minorHAnsi" w:eastAsiaTheme="minorEastAsia" w:hAnsiTheme="minorHAnsi"/>
                <w:sz w:val="21"/>
              </w:rPr>
            </w:pPr>
            <w:r>
              <w:rPr>
                <w:rFonts w:ascii="宋体" w:hAnsi="宋体" w:cs="宋体" w:hint="eastAsia"/>
              </w:rPr>
              <w:t>数据统计结</w:t>
            </w:r>
            <w:r>
              <w:rPr>
                <w:rFonts w:hint="eastAsia"/>
              </w:rPr>
              <w:t>果</w:t>
            </w:r>
          </w:p>
        </w:tc>
      </w:tr>
      <w:tr w:rsidR="00D26ED2" w14:paraId="203AF429" w14:textId="77777777" w:rsidTr="00302091">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6B752A6" w14:textId="77777777" w:rsidR="00D26ED2" w:rsidRDefault="00D26ED2">
            <w:pPr>
              <w:jc w:val="both"/>
              <w:rPr>
                <w:rFonts w:asciiTheme="minorHAnsi" w:eastAsiaTheme="minorEastAsia" w:hAnsiTheme="minorHAnsi"/>
                <w:sz w:val="21"/>
              </w:rPr>
            </w:pPr>
            <w:r>
              <w:rPr>
                <w:rFonts w:ascii="宋体" w:hAnsi="宋体" w:cs="宋体" w:hint="eastAsia"/>
              </w:rPr>
              <w:t>接纳用户</w:t>
            </w:r>
            <w:r>
              <w:rPr>
                <w:rFonts w:hint="eastAsia"/>
              </w:rPr>
              <w:t>数</w:t>
            </w:r>
          </w:p>
        </w:tc>
        <w:tc>
          <w:tcPr>
            <w:tcW w:w="0" w:type="auto"/>
            <w:tcBorders>
              <w:top w:val="single" w:sz="4" w:space="0" w:color="auto"/>
              <w:left w:val="single" w:sz="4" w:space="0" w:color="auto"/>
              <w:bottom w:val="single" w:sz="4" w:space="0" w:color="auto"/>
              <w:right w:val="single" w:sz="4" w:space="0" w:color="auto"/>
            </w:tcBorders>
            <w:hideMark/>
          </w:tcPr>
          <w:p w14:paraId="41EA5F21" w14:textId="77777777" w:rsidR="00D26ED2" w:rsidRPr="00302091" w:rsidRDefault="00D26ED2" w:rsidP="00302091">
            <w:pPr>
              <w:jc w:val="both"/>
            </w:pPr>
            <w:r w:rsidRPr="00302091">
              <w:rPr>
                <w:rFonts w:hint="eastAsia"/>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05100" w14:textId="77777777" w:rsidR="00D26ED2" w:rsidRPr="00302091" w:rsidRDefault="00D26ED2" w:rsidP="00302091">
            <w:pPr>
              <w:jc w:val="both"/>
            </w:pPr>
            <w:r w:rsidRPr="00302091">
              <w:t>210</w:t>
            </w:r>
          </w:p>
        </w:tc>
        <w:tc>
          <w:tcPr>
            <w:tcW w:w="0" w:type="auto"/>
            <w:tcBorders>
              <w:top w:val="single" w:sz="4" w:space="0" w:color="auto"/>
              <w:left w:val="single" w:sz="4" w:space="0" w:color="auto"/>
              <w:bottom w:val="single" w:sz="4" w:space="0" w:color="auto"/>
              <w:right w:val="single" w:sz="4" w:space="0" w:color="auto"/>
            </w:tcBorders>
          </w:tcPr>
          <w:p w14:paraId="3F4048F0" w14:textId="77777777" w:rsidR="00D26ED2" w:rsidRPr="00D26ED2" w:rsidRDefault="00D26ED2" w:rsidP="00D26ED2">
            <w:pPr>
              <w:jc w:val="both"/>
            </w:pPr>
            <w:r w:rsidRPr="00D26ED2">
              <w:rPr>
                <w:rFonts w:hint="eastAsia"/>
              </w:rPr>
              <w:t>570</w:t>
            </w:r>
          </w:p>
        </w:tc>
      </w:tr>
      <w:tr w:rsidR="00D26ED2" w14:paraId="2AA0A791" w14:textId="77777777" w:rsidTr="00302091">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0B57BA0" w14:textId="77777777" w:rsidR="00D26ED2" w:rsidRDefault="00D26ED2">
            <w:pPr>
              <w:jc w:val="both"/>
              <w:rPr>
                <w:rFonts w:asciiTheme="minorHAnsi" w:eastAsiaTheme="minorEastAsia" w:hAnsiTheme="minorHAnsi"/>
                <w:sz w:val="21"/>
              </w:rPr>
            </w:pPr>
            <w:r>
              <w:rPr>
                <w:rFonts w:ascii="宋体" w:hAnsi="宋体" w:cs="宋体" w:hint="eastAsia"/>
              </w:rPr>
              <w:t>有统计结果的用户</w:t>
            </w:r>
            <w:r>
              <w:rPr>
                <w:rFonts w:hint="eastAsia"/>
              </w:rPr>
              <w:t>数</w:t>
            </w:r>
          </w:p>
        </w:tc>
        <w:tc>
          <w:tcPr>
            <w:tcW w:w="0" w:type="auto"/>
            <w:tcBorders>
              <w:top w:val="single" w:sz="4" w:space="0" w:color="auto"/>
              <w:left w:val="single" w:sz="4" w:space="0" w:color="auto"/>
              <w:bottom w:val="single" w:sz="4" w:space="0" w:color="auto"/>
              <w:right w:val="single" w:sz="4" w:space="0" w:color="auto"/>
            </w:tcBorders>
            <w:hideMark/>
          </w:tcPr>
          <w:p w14:paraId="1D545B7B" w14:textId="77777777" w:rsidR="00D26ED2" w:rsidRPr="00302091" w:rsidRDefault="00D26ED2" w:rsidP="00302091">
            <w:pPr>
              <w:jc w:val="both"/>
            </w:pPr>
            <w:r w:rsidRPr="00302091">
              <w:rPr>
                <w:rFonts w:hint="eastAsia"/>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4846338F" w14:textId="77777777" w:rsidR="00D26ED2" w:rsidRPr="00302091" w:rsidRDefault="00D26ED2" w:rsidP="00302091">
            <w:pPr>
              <w:jc w:val="both"/>
            </w:pPr>
            <w:r w:rsidRPr="00302091">
              <w:t>201</w:t>
            </w:r>
          </w:p>
        </w:tc>
        <w:tc>
          <w:tcPr>
            <w:tcW w:w="0" w:type="auto"/>
            <w:tcBorders>
              <w:top w:val="single" w:sz="4" w:space="0" w:color="auto"/>
              <w:left w:val="single" w:sz="4" w:space="0" w:color="auto"/>
              <w:bottom w:val="single" w:sz="4" w:space="0" w:color="auto"/>
              <w:right w:val="single" w:sz="4" w:space="0" w:color="auto"/>
            </w:tcBorders>
          </w:tcPr>
          <w:p w14:paraId="4834BF6E" w14:textId="77777777" w:rsidR="00D26ED2" w:rsidRPr="00D26ED2" w:rsidRDefault="00D26ED2" w:rsidP="00D26ED2">
            <w:pPr>
              <w:jc w:val="both"/>
            </w:pPr>
            <w:r w:rsidRPr="00D26ED2">
              <w:rPr>
                <w:rFonts w:hint="eastAsia"/>
              </w:rPr>
              <w:t>545</w:t>
            </w:r>
          </w:p>
        </w:tc>
      </w:tr>
      <w:tr w:rsidR="00D26ED2" w14:paraId="6699E432" w14:textId="77777777" w:rsidTr="00302091">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0493FE3" w14:textId="77777777" w:rsidR="00D26ED2" w:rsidRDefault="00D26ED2">
            <w:pPr>
              <w:jc w:val="both"/>
              <w:rPr>
                <w:rFonts w:asciiTheme="minorHAnsi" w:eastAsiaTheme="minorEastAsia" w:hAnsiTheme="minorHAnsi"/>
                <w:sz w:val="21"/>
              </w:rPr>
            </w:pPr>
            <w:r>
              <w:rPr>
                <w:rFonts w:ascii="宋体" w:hAnsi="宋体" w:cs="宋体" w:hint="eastAsia"/>
              </w:rPr>
              <w:t>产生文件个</w:t>
            </w:r>
            <w:r>
              <w:rPr>
                <w:rFonts w:hint="eastAsia"/>
              </w:rPr>
              <w:t>数</w:t>
            </w:r>
          </w:p>
        </w:tc>
        <w:tc>
          <w:tcPr>
            <w:tcW w:w="0" w:type="auto"/>
            <w:tcBorders>
              <w:top w:val="single" w:sz="4" w:space="0" w:color="auto"/>
              <w:left w:val="single" w:sz="4" w:space="0" w:color="auto"/>
              <w:bottom w:val="single" w:sz="4" w:space="0" w:color="auto"/>
              <w:right w:val="single" w:sz="4" w:space="0" w:color="auto"/>
            </w:tcBorders>
            <w:hideMark/>
          </w:tcPr>
          <w:p w14:paraId="4524DBFA" w14:textId="77777777" w:rsidR="00D26ED2" w:rsidRPr="00302091" w:rsidRDefault="00D26ED2" w:rsidP="00302091">
            <w:pPr>
              <w:jc w:val="both"/>
            </w:pPr>
            <w:r w:rsidRPr="00302091">
              <w:rPr>
                <w:rFonts w:hint="eastAsia"/>
              </w:rPr>
              <w:t>168</w:t>
            </w:r>
          </w:p>
        </w:tc>
        <w:tc>
          <w:tcPr>
            <w:tcW w:w="0" w:type="auto"/>
            <w:tcBorders>
              <w:top w:val="single" w:sz="4" w:space="0" w:color="auto"/>
              <w:left w:val="single" w:sz="4" w:space="0" w:color="auto"/>
              <w:bottom w:val="single" w:sz="4" w:space="0" w:color="auto"/>
              <w:right w:val="single" w:sz="4" w:space="0" w:color="auto"/>
            </w:tcBorders>
            <w:vAlign w:val="center"/>
            <w:hideMark/>
          </w:tcPr>
          <w:p w14:paraId="3217F10B" w14:textId="77777777" w:rsidR="00D26ED2" w:rsidRPr="00302091" w:rsidRDefault="00D26ED2" w:rsidP="00302091">
            <w:pPr>
              <w:jc w:val="both"/>
            </w:pPr>
            <w:r w:rsidRPr="00302091">
              <w:t>1001</w:t>
            </w:r>
          </w:p>
        </w:tc>
        <w:tc>
          <w:tcPr>
            <w:tcW w:w="0" w:type="auto"/>
            <w:tcBorders>
              <w:top w:val="single" w:sz="4" w:space="0" w:color="auto"/>
              <w:left w:val="single" w:sz="4" w:space="0" w:color="auto"/>
              <w:bottom w:val="single" w:sz="4" w:space="0" w:color="auto"/>
              <w:right w:val="single" w:sz="4" w:space="0" w:color="auto"/>
            </w:tcBorders>
          </w:tcPr>
          <w:p w14:paraId="5B870A10" w14:textId="77777777" w:rsidR="00D26ED2" w:rsidRPr="00D26ED2" w:rsidRDefault="00D26ED2" w:rsidP="00D26ED2">
            <w:pPr>
              <w:jc w:val="both"/>
            </w:pPr>
            <w:r w:rsidRPr="00D26ED2">
              <w:rPr>
                <w:rFonts w:hint="eastAsia"/>
              </w:rPr>
              <w:t>2340</w:t>
            </w:r>
          </w:p>
        </w:tc>
      </w:tr>
      <w:tr w:rsidR="00D26ED2" w14:paraId="3F9F636E" w14:textId="77777777" w:rsidTr="00302091">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8D450F2" w14:textId="77777777" w:rsidR="00D26ED2" w:rsidRDefault="00D26ED2">
            <w:pPr>
              <w:jc w:val="both"/>
              <w:rPr>
                <w:rFonts w:asciiTheme="minorHAnsi" w:eastAsiaTheme="minorEastAsia" w:hAnsiTheme="minorHAnsi"/>
                <w:sz w:val="21"/>
              </w:rPr>
            </w:pPr>
            <w:r>
              <w:rPr>
                <w:rFonts w:asciiTheme="minorHAnsi" w:eastAsiaTheme="minorEastAsia" w:hAnsiTheme="minorHAnsi" w:cstheme="minorBidi"/>
                <w:sz w:val="21"/>
              </w:rPr>
              <w:object w:dxaOrig="420" w:dyaOrig="210" w14:anchorId="043633F6">
                <v:shape id="_x0000_i1373" type="#_x0000_t75" style="width:21pt;height:9.75pt" o:ole="">
                  <v:imagedata r:id="rId857" o:title=""/>
                </v:shape>
                <o:OLEObject Type="Embed" ProgID="Equation.Ribbit" ShapeID="_x0000_i1373" DrawAspect="Content" ObjectID="_1524383648" r:id="rId873"/>
              </w:object>
            </w:r>
          </w:p>
        </w:tc>
        <w:tc>
          <w:tcPr>
            <w:tcW w:w="0" w:type="auto"/>
            <w:tcBorders>
              <w:top w:val="single" w:sz="4" w:space="0" w:color="auto"/>
              <w:left w:val="single" w:sz="4" w:space="0" w:color="auto"/>
              <w:bottom w:val="single" w:sz="4" w:space="0" w:color="auto"/>
              <w:right w:val="single" w:sz="4" w:space="0" w:color="auto"/>
            </w:tcBorders>
            <w:hideMark/>
          </w:tcPr>
          <w:p w14:paraId="44321447" w14:textId="77777777" w:rsidR="00D26ED2" w:rsidRPr="00302091" w:rsidRDefault="00D26ED2" w:rsidP="00302091">
            <w:pPr>
              <w:jc w:val="both"/>
            </w:pPr>
            <w:r w:rsidRPr="00302091">
              <w:rPr>
                <w:rFonts w:hint="eastAsia"/>
              </w:rPr>
              <w:t>0.3537</w:t>
            </w:r>
          </w:p>
        </w:tc>
        <w:tc>
          <w:tcPr>
            <w:tcW w:w="0" w:type="auto"/>
            <w:tcBorders>
              <w:top w:val="single" w:sz="4" w:space="0" w:color="auto"/>
              <w:left w:val="single" w:sz="4" w:space="0" w:color="auto"/>
              <w:bottom w:val="single" w:sz="4" w:space="0" w:color="auto"/>
              <w:right w:val="single" w:sz="4" w:space="0" w:color="auto"/>
            </w:tcBorders>
            <w:vAlign w:val="center"/>
            <w:hideMark/>
          </w:tcPr>
          <w:p w14:paraId="5040C2C1" w14:textId="77777777" w:rsidR="00D26ED2" w:rsidRPr="00302091" w:rsidRDefault="00D26ED2" w:rsidP="00302091">
            <w:pPr>
              <w:jc w:val="both"/>
            </w:pPr>
            <w:r w:rsidRPr="00302091">
              <w:t>5.7200</w:t>
            </w:r>
          </w:p>
        </w:tc>
        <w:tc>
          <w:tcPr>
            <w:tcW w:w="0" w:type="auto"/>
            <w:tcBorders>
              <w:top w:val="single" w:sz="4" w:space="0" w:color="auto"/>
              <w:left w:val="single" w:sz="4" w:space="0" w:color="auto"/>
              <w:bottom w:val="single" w:sz="4" w:space="0" w:color="auto"/>
              <w:right w:val="single" w:sz="4" w:space="0" w:color="auto"/>
            </w:tcBorders>
          </w:tcPr>
          <w:p w14:paraId="5F7C5395" w14:textId="77777777" w:rsidR="00D26ED2" w:rsidRPr="00D26ED2" w:rsidRDefault="00D26ED2" w:rsidP="00D26ED2">
            <w:pPr>
              <w:jc w:val="both"/>
            </w:pPr>
            <w:r w:rsidRPr="00D26ED2">
              <w:rPr>
                <w:rFonts w:hint="eastAsia"/>
              </w:rPr>
              <w:t>4.9263</w:t>
            </w:r>
          </w:p>
        </w:tc>
      </w:tr>
    </w:tbl>
    <w:p w14:paraId="60B646CE" w14:textId="77777777" w:rsidR="00C80085" w:rsidRDefault="00C80085" w:rsidP="00C80085">
      <w:pPr>
        <w:rPr>
          <w:rFonts w:asciiTheme="minorHAnsi" w:eastAsiaTheme="minorEastAsia" w:hAnsiTheme="minorHAnsi" w:cstheme="minorBidi"/>
          <w:sz w:val="21"/>
        </w:rPr>
      </w:pPr>
    </w:p>
    <w:p w14:paraId="4BC7307D" w14:textId="77777777" w:rsidR="00C80085" w:rsidRDefault="003A4670" w:rsidP="00C80085">
      <w:pPr>
        <w:pStyle w:val="ad"/>
      </w:pPr>
      <w:r>
        <w:rPr>
          <w:rFonts w:hint="eastAsia"/>
        </w:rPr>
        <w:t>图表</w:t>
      </w:r>
      <w:r>
        <w:rPr>
          <w:rFonts w:hint="eastAsia"/>
        </w:rPr>
        <w:t xml:space="preserve"> 3.2</w:t>
      </w:r>
      <w:del w:id="684" w:author="李志成" w:date="2013-05-14T20:24:00Z">
        <w:r w:rsidDel="003A4670">
          <w:rPr>
            <w:rFonts w:hint="eastAsia"/>
          </w:rPr>
          <w:delText>图表</w:delText>
        </w:r>
      </w:del>
      <w:r>
        <w:rPr>
          <w:rFonts w:hint="eastAsia"/>
        </w:rPr>
        <w:t xml:space="preserve"> 3.2</w:t>
      </w:r>
      <w:del w:id="685" w:author="李志成" w:date="2013-05-14T20:24:00Z">
        <w:r w:rsidR="00C80085" w:rsidDel="003A4670">
          <w:rPr>
            <w:rFonts w:hint="eastAsia"/>
          </w:rPr>
          <w:delText>图表</w:delText>
        </w:r>
      </w:del>
      <w:r w:rsidR="00C80085">
        <w:rPr>
          <w:rFonts w:hint="eastAsia"/>
        </w:rPr>
        <w:t xml:space="preserve"> </w:t>
      </w:r>
      <w:ins w:id="686"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4.3</w:t>
      </w:r>
      <w:ins w:id="687"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688" w:author="李志成" w:date="2013-05-14T20:25:00Z">
        <w:r>
          <w:rPr>
            <w:noProof/>
          </w:rPr>
          <w:t>2</w:t>
        </w:r>
        <w:r>
          <w:fldChar w:fldCharType="end"/>
        </w:r>
      </w:ins>
      <w:del w:id="689"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4.3</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2</w:delText>
        </w:r>
        <w:r w:rsidR="00D27196" w:rsidDel="003A4670">
          <w:fldChar w:fldCharType="end"/>
        </w:r>
      </w:del>
      <w:r w:rsidR="00C80085">
        <w:rPr>
          <w:rFonts w:hint="eastAsia"/>
        </w:rPr>
        <w:t xml:space="preserve"> </w:t>
      </w:r>
      <w:r w:rsidR="00C80085">
        <w:t>FTP</w:t>
      </w:r>
      <w:r w:rsidR="00C80085">
        <w:rPr>
          <w:rFonts w:hint="eastAsia"/>
        </w:rPr>
        <w:t>业务比例构成</w:t>
      </w:r>
    </w:p>
    <w:tbl>
      <w:tblPr>
        <w:tblStyle w:val="ac"/>
        <w:tblW w:w="0" w:type="auto"/>
        <w:jc w:val="center"/>
        <w:tblLook w:val="04A0" w:firstRow="1" w:lastRow="0" w:firstColumn="1" w:lastColumn="0" w:noHBand="0" w:noVBand="1"/>
      </w:tblPr>
      <w:tblGrid>
        <w:gridCol w:w="3991"/>
        <w:gridCol w:w="3997"/>
      </w:tblGrid>
      <w:tr w:rsidR="00302091" w14:paraId="13EC2F8B" w14:textId="77777777" w:rsidTr="00302091">
        <w:trPr>
          <w:jc w:val="center"/>
        </w:trPr>
        <w:tc>
          <w:tcPr>
            <w:tcW w:w="0" w:type="auto"/>
          </w:tcPr>
          <w:p w14:paraId="339C1B94" w14:textId="77777777" w:rsidR="00302091" w:rsidRDefault="00302091" w:rsidP="00302091">
            <w:pPr>
              <w:rPr>
                <w:szCs w:val="24"/>
              </w:rPr>
            </w:pPr>
            <w:r>
              <w:rPr>
                <w:rFonts w:hint="eastAsia"/>
                <w:szCs w:val="24"/>
              </w:rPr>
              <w:t>CASE 1</w:t>
            </w:r>
          </w:p>
        </w:tc>
        <w:tc>
          <w:tcPr>
            <w:tcW w:w="0" w:type="auto"/>
          </w:tcPr>
          <w:p w14:paraId="06DAD363" w14:textId="77777777" w:rsidR="00302091" w:rsidRDefault="00302091" w:rsidP="00302091">
            <w:pPr>
              <w:rPr>
                <w:szCs w:val="24"/>
              </w:rPr>
            </w:pPr>
            <w:r>
              <w:rPr>
                <w:rFonts w:hint="eastAsia"/>
                <w:szCs w:val="24"/>
              </w:rPr>
              <w:t>CASE 2</w:t>
            </w:r>
          </w:p>
        </w:tc>
      </w:tr>
      <w:tr w:rsidR="00302091" w14:paraId="5131B360" w14:textId="77777777" w:rsidTr="00302091">
        <w:trPr>
          <w:jc w:val="center"/>
        </w:trPr>
        <w:tc>
          <w:tcPr>
            <w:tcW w:w="0" w:type="auto"/>
          </w:tcPr>
          <w:p w14:paraId="66E8B246" w14:textId="77777777" w:rsidR="00302091" w:rsidRDefault="00302091" w:rsidP="00302091">
            <w:pPr>
              <w:rPr>
                <w:szCs w:val="24"/>
              </w:rPr>
            </w:pPr>
            <w:r>
              <w:rPr>
                <w:noProof/>
                <w:szCs w:val="24"/>
              </w:rPr>
              <w:drawing>
                <wp:inline distT="0" distB="0" distL="0" distR="0" wp14:anchorId="2E74166C" wp14:editId="368CED99">
                  <wp:extent cx="2397600" cy="180000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c>
          <w:tcPr>
            <w:tcW w:w="0" w:type="auto"/>
          </w:tcPr>
          <w:p w14:paraId="080C0BEA" w14:textId="77777777" w:rsidR="00302091" w:rsidRDefault="00302091" w:rsidP="00302091">
            <w:pPr>
              <w:rPr>
                <w:szCs w:val="24"/>
              </w:rPr>
            </w:pPr>
            <w:r>
              <w:rPr>
                <w:noProof/>
              </w:rPr>
              <w:drawing>
                <wp:inline distT="0" distB="0" distL="0" distR="0" wp14:anchorId="5783E18B" wp14:editId="79707EF7">
                  <wp:extent cx="2401200" cy="1800000"/>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302091" w14:paraId="76FB9193" w14:textId="77777777" w:rsidTr="00302091">
        <w:trPr>
          <w:jc w:val="center"/>
        </w:trPr>
        <w:tc>
          <w:tcPr>
            <w:tcW w:w="0" w:type="auto"/>
          </w:tcPr>
          <w:p w14:paraId="7ABB3985" w14:textId="77777777" w:rsidR="00302091" w:rsidRDefault="00302091" w:rsidP="00302091">
            <w:pPr>
              <w:rPr>
                <w:szCs w:val="24"/>
              </w:rPr>
            </w:pPr>
            <w:r>
              <w:rPr>
                <w:rFonts w:hint="eastAsia"/>
                <w:szCs w:val="24"/>
              </w:rPr>
              <w:t>CASE 3</w:t>
            </w:r>
          </w:p>
        </w:tc>
        <w:tc>
          <w:tcPr>
            <w:tcW w:w="0" w:type="auto"/>
          </w:tcPr>
          <w:p w14:paraId="7B9AA6BD" w14:textId="77777777" w:rsidR="00302091" w:rsidRDefault="00302091" w:rsidP="00302091">
            <w:pPr>
              <w:rPr>
                <w:szCs w:val="24"/>
              </w:rPr>
            </w:pPr>
          </w:p>
        </w:tc>
      </w:tr>
      <w:tr w:rsidR="00302091" w14:paraId="7E64684F" w14:textId="77777777" w:rsidTr="00302091">
        <w:trPr>
          <w:jc w:val="center"/>
        </w:trPr>
        <w:tc>
          <w:tcPr>
            <w:tcW w:w="0" w:type="auto"/>
          </w:tcPr>
          <w:p w14:paraId="2C0CAA6A" w14:textId="77777777" w:rsidR="00302091" w:rsidRDefault="00D26ED2" w:rsidP="00302091">
            <w:pPr>
              <w:rPr>
                <w:szCs w:val="24"/>
              </w:rPr>
            </w:pPr>
            <w:r>
              <w:rPr>
                <w:noProof/>
                <w:szCs w:val="24"/>
              </w:rPr>
              <w:drawing>
                <wp:inline distT="0" distB="0" distL="0" distR="0" wp14:anchorId="6BC3B207" wp14:editId="4D91B0C0">
                  <wp:extent cx="2397600" cy="18000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c>
          <w:tcPr>
            <w:tcW w:w="0" w:type="auto"/>
          </w:tcPr>
          <w:p w14:paraId="7CF281A4" w14:textId="77777777" w:rsidR="00302091" w:rsidRDefault="00302091" w:rsidP="00302091">
            <w:pPr>
              <w:rPr>
                <w:szCs w:val="24"/>
              </w:rPr>
            </w:pPr>
          </w:p>
        </w:tc>
      </w:tr>
    </w:tbl>
    <w:p w14:paraId="6D02A917" w14:textId="77777777" w:rsidR="00C80085" w:rsidRDefault="00C80085" w:rsidP="00C80085">
      <w:pPr>
        <w:rPr>
          <w:rFonts w:asciiTheme="minorHAnsi" w:eastAsiaTheme="minorEastAsia" w:hAnsiTheme="minorHAnsi" w:cstheme="minorBidi"/>
          <w:sz w:val="21"/>
        </w:rPr>
      </w:pPr>
    </w:p>
    <w:p w14:paraId="1A1DC414" w14:textId="77777777" w:rsidR="00C80085" w:rsidRDefault="003A4670" w:rsidP="00C80085">
      <w:pPr>
        <w:pStyle w:val="ad"/>
      </w:pPr>
      <w:r>
        <w:rPr>
          <w:rFonts w:hint="eastAsia"/>
        </w:rPr>
        <w:t>图表</w:t>
      </w:r>
      <w:r>
        <w:rPr>
          <w:rFonts w:hint="eastAsia"/>
        </w:rPr>
        <w:t xml:space="preserve"> 3.2</w:t>
      </w:r>
      <w:del w:id="690" w:author="李志成" w:date="2013-05-14T20:24:00Z">
        <w:r w:rsidDel="003A4670">
          <w:rPr>
            <w:rFonts w:hint="eastAsia"/>
          </w:rPr>
          <w:delText>图表</w:delText>
        </w:r>
      </w:del>
      <w:r>
        <w:rPr>
          <w:rFonts w:hint="eastAsia"/>
        </w:rPr>
        <w:t xml:space="preserve"> 3.2</w:t>
      </w:r>
      <w:del w:id="691" w:author="李志成" w:date="2013-05-14T20:24:00Z">
        <w:r w:rsidR="00C80085" w:rsidDel="003A4670">
          <w:rPr>
            <w:rFonts w:hint="eastAsia"/>
          </w:rPr>
          <w:delText>图表</w:delText>
        </w:r>
      </w:del>
      <w:r w:rsidR="00C80085">
        <w:rPr>
          <w:rFonts w:hint="eastAsia"/>
        </w:rPr>
        <w:t xml:space="preserve"> </w:t>
      </w:r>
      <w:ins w:id="692"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4.3</w:t>
      </w:r>
      <w:ins w:id="693"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694" w:author="李志成" w:date="2013-05-14T20:25:00Z">
        <w:r>
          <w:rPr>
            <w:noProof/>
          </w:rPr>
          <w:t>3</w:t>
        </w:r>
        <w:r>
          <w:fldChar w:fldCharType="end"/>
        </w:r>
      </w:ins>
      <w:del w:id="695"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4.3</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3</w:delText>
        </w:r>
        <w:r w:rsidR="00D27196" w:rsidDel="003A4670">
          <w:fldChar w:fldCharType="end"/>
        </w:r>
      </w:del>
      <w:r w:rsidR="00C80085">
        <w:rPr>
          <w:rFonts w:hint="eastAsia"/>
        </w:rPr>
        <w:t xml:space="preserve"> </w:t>
      </w:r>
      <w:r w:rsidR="00C80085">
        <w:t>HARQ</w:t>
      </w:r>
      <w:r w:rsidR="00C80085">
        <w:rPr>
          <w:rFonts w:hint="eastAsia"/>
        </w:rPr>
        <w:t>仿真结果</w:t>
      </w:r>
    </w:p>
    <w:tbl>
      <w:tblPr>
        <w:tblStyle w:val="ac"/>
        <w:tblW w:w="0" w:type="auto"/>
        <w:jc w:val="center"/>
        <w:tblLook w:val="04A0" w:firstRow="1" w:lastRow="0" w:firstColumn="1" w:lastColumn="0" w:noHBand="0" w:noVBand="1"/>
      </w:tblPr>
      <w:tblGrid>
        <w:gridCol w:w="3838"/>
        <w:gridCol w:w="4230"/>
      </w:tblGrid>
      <w:tr w:rsidR="00302091" w14:paraId="1CCC1E92" w14:textId="77777777" w:rsidTr="00302091">
        <w:trPr>
          <w:jc w:val="center"/>
        </w:trPr>
        <w:tc>
          <w:tcPr>
            <w:tcW w:w="0" w:type="auto"/>
          </w:tcPr>
          <w:p w14:paraId="02F7FC53" w14:textId="77777777" w:rsidR="00302091" w:rsidRDefault="00302091" w:rsidP="00302091">
            <w:pPr>
              <w:rPr>
                <w:szCs w:val="24"/>
              </w:rPr>
            </w:pPr>
            <w:r>
              <w:rPr>
                <w:rFonts w:hint="eastAsia"/>
                <w:szCs w:val="24"/>
              </w:rPr>
              <w:lastRenderedPageBreak/>
              <w:t>CASE 1</w:t>
            </w:r>
          </w:p>
        </w:tc>
        <w:tc>
          <w:tcPr>
            <w:tcW w:w="0" w:type="auto"/>
          </w:tcPr>
          <w:p w14:paraId="7E97B372" w14:textId="77777777" w:rsidR="00302091" w:rsidRDefault="00302091" w:rsidP="00302091">
            <w:pPr>
              <w:rPr>
                <w:szCs w:val="24"/>
              </w:rPr>
            </w:pPr>
            <w:r>
              <w:rPr>
                <w:rFonts w:hint="eastAsia"/>
                <w:szCs w:val="24"/>
              </w:rPr>
              <w:t>CASE 2</w:t>
            </w:r>
          </w:p>
        </w:tc>
      </w:tr>
      <w:tr w:rsidR="00302091" w14:paraId="6EF05C64" w14:textId="77777777" w:rsidTr="00302091">
        <w:trPr>
          <w:jc w:val="center"/>
        </w:trPr>
        <w:tc>
          <w:tcPr>
            <w:tcW w:w="0" w:type="auto"/>
          </w:tcPr>
          <w:p w14:paraId="5DBD7EB6" w14:textId="77777777" w:rsidR="00302091" w:rsidRDefault="00302091" w:rsidP="00302091">
            <w:pPr>
              <w:rPr>
                <w:szCs w:val="24"/>
              </w:rPr>
            </w:pPr>
            <w:r>
              <w:rPr>
                <w:noProof/>
                <w:szCs w:val="24"/>
              </w:rPr>
              <w:drawing>
                <wp:inline distT="0" distB="0" distL="0" distR="0" wp14:anchorId="6936997A" wp14:editId="6EAAD474">
                  <wp:extent cx="2300400" cy="180000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6" cstate="print">
                            <a:extLst>
                              <a:ext uri="{28A0092B-C50C-407E-A947-70E740481C1C}">
                                <a14:useLocalDpi xmlns:a14="http://schemas.microsoft.com/office/drawing/2010/main" val="0"/>
                              </a:ext>
                            </a:extLst>
                          </a:blip>
                          <a:srcRect/>
                          <a:stretch>
                            <a:fillRect/>
                          </a:stretch>
                        </pic:blipFill>
                        <pic:spPr bwMode="auto">
                          <a:xfrm>
                            <a:off x="0" y="0"/>
                            <a:ext cx="2300400" cy="1800000"/>
                          </a:xfrm>
                          <a:prstGeom prst="rect">
                            <a:avLst/>
                          </a:prstGeom>
                          <a:noFill/>
                          <a:ln>
                            <a:noFill/>
                          </a:ln>
                        </pic:spPr>
                      </pic:pic>
                    </a:graphicData>
                  </a:graphic>
                </wp:inline>
              </w:drawing>
            </w:r>
          </w:p>
        </w:tc>
        <w:tc>
          <w:tcPr>
            <w:tcW w:w="0" w:type="auto"/>
          </w:tcPr>
          <w:p w14:paraId="49B2E462" w14:textId="77777777" w:rsidR="00302091" w:rsidRDefault="00302091" w:rsidP="00302091">
            <w:pPr>
              <w:rPr>
                <w:szCs w:val="24"/>
              </w:rPr>
            </w:pPr>
            <w:r>
              <w:rPr>
                <w:noProof/>
              </w:rPr>
              <w:drawing>
                <wp:inline distT="0" distB="0" distL="0" distR="0" wp14:anchorId="2AA55F00" wp14:editId="253A5C64">
                  <wp:extent cx="2549471" cy="1797803"/>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2552587" cy="1800000"/>
                          </a:xfrm>
                          <a:prstGeom prst="rect">
                            <a:avLst/>
                          </a:prstGeom>
                          <a:noFill/>
                          <a:ln>
                            <a:noFill/>
                          </a:ln>
                        </pic:spPr>
                      </pic:pic>
                    </a:graphicData>
                  </a:graphic>
                </wp:inline>
              </w:drawing>
            </w:r>
          </w:p>
        </w:tc>
      </w:tr>
      <w:tr w:rsidR="00302091" w14:paraId="6BD5F3F7" w14:textId="77777777" w:rsidTr="00302091">
        <w:trPr>
          <w:jc w:val="center"/>
        </w:trPr>
        <w:tc>
          <w:tcPr>
            <w:tcW w:w="0" w:type="auto"/>
          </w:tcPr>
          <w:p w14:paraId="16154B89" w14:textId="77777777" w:rsidR="00302091" w:rsidRDefault="00302091" w:rsidP="00302091">
            <w:pPr>
              <w:rPr>
                <w:szCs w:val="24"/>
              </w:rPr>
            </w:pPr>
            <w:r>
              <w:rPr>
                <w:rFonts w:hint="eastAsia"/>
                <w:szCs w:val="24"/>
              </w:rPr>
              <w:t>CASE 3</w:t>
            </w:r>
          </w:p>
        </w:tc>
        <w:tc>
          <w:tcPr>
            <w:tcW w:w="0" w:type="auto"/>
          </w:tcPr>
          <w:p w14:paraId="49FF8D20" w14:textId="77777777" w:rsidR="00302091" w:rsidRDefault="00302091" w:rsidP="00302091">
            <w:pPr>
              <w:rPr>
                <w:szCs w:val="24"/>
              </w:rPr>
            </w:pPr>
          </w:p>
        </w:tc>
      </w:tr>
      <w:tr w:rsidR="00302091" w14:paraId="29CD55FE" w14:textId="77777777" w:rsidTr="00302091">
        <w:trPr>
          <w:jc w:val="center"/>
        </w:trPr>
        <w:tc>
          <w:tcPr>
            <w:tcW w:w="0" w:type="auto"/>
          </w:tcPr>
          <w:p w14:paraId="09FD47CA" w14:textId="77777777" w:rsidR="00302091" w:rsidRDefault="00D26ED2" w:rsidP="00302091">
            <w:pPr>
              <w:rPr>
                <w:szCs w:val="24"/>
              </w:rPr>
            </w:pPr>
            <w:r>
              <w:rPr>
                <w:noProof/>
                <w:szCs w:val="24"/>
              </w:rPr>
              <w:drawing>
                <wp:inline distT="0" distB="0" distL="0" distR="0" wp14:anchorId="4AF7368E" wp14:editId="08F4B158">
                  <wp:extent cx="2300400" cy="180000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7" cstate="print">
                            <a:extLst>
                              <a:ext uri="{28A0092B-C50C-407E-A947-70E740481C1C}">
                                <a14:useLocalDpi xmlns:a14="http://schemas.microsoft.com/office/drawing/2010/main" val="0"/>
                              </a:ext>
                            </a:extLst>
                          </a:blip>
                          <a:srcRect/>
                          <a:stretch>
                            <a:fillRect/>
                          </a:stretch>
                        </pic:blipFill>
                        <pic:spPr bwMode="auto">
                          <a:xfrm>
                            <a:off x="0" y="0"/>
                            <a:ext cx="2300400" cy="1800000"/>
                          </a:xfrm>
                          <a:prstGeom prst="rect">
                            <a:avLst/>
                          </a:prstGeom>
                          <a:noFill/>
                          <a:ln>
                            <a:noFill/>
                          </a:ln>
                        </pic:spPr>
                      </pic:pic>
                    </a:graphicData>
                  </a:graphic>
                </wp:inline>
              </w:drawing>
            </w:r>
          </w:p>
        </w:tc>
        <w:tc>
          <w:tcPr>
            <w:tcW w:w="0" w:type="auto"/>
          </w:tcPr>
          <w:p w14:paraId="54B7CA00" w14:textId="77777777" w:rsidR="00302091" w:rsidRDefault="00302091" w:rsidP="00302091">
            <w:pPr>
              <w:rPr>
                <w:szCs w:val="24"/>
              </w:rPr>
            </w:pPr>
          </w:p>
        </w:tc>
      </w:tr>
    </w:tbl>
    <w:p w14:paraId="4568ABA4" w14:textId="77777777" w:rsidR="00C80085" w:rsidRDefault="00C80085" w:rsidP="00302091"/>
    <w:p w14:paraId="5B8D9F86" w14:textId="77777777" w:rsidR="00C80085" w:rsidRDefault="003A4670" w:rsidP="00C80085">
      <w:pPr>
        <w:pStyle w:val="ad"/>
      </w:pPr>
      <w:r>
        <w:rPr>
          <w:rFonts w:hint="eastAsia"/>
        </w:rPr>
        <w:t>图表</w:t>
      </w:r>
      <w:r>
        <w:rPr>
          <w:rFonts w:hint="eastAsia"/>
        </w:rPr>
        <w:t xml:space="preserve"> 3.2</w:t>
      </w:r>
      <w:del w:id="696" w:author="李志成" w:date="2013-05-14T20:24:00Z">
        <w:r w:rsidDel="003A4670">
          <w:rPr>
            <w:rFonts w:hint="eastAsia"/>
          </w:rPr>
          <w:delText>图表</w:delText>
        </w:r>
      </w:del>
      <w:r>
        <w:rPr>
          <w:rFonts w:hint="eastAsia"/>
        </w:rPr>
        <w:t xml:space="preserve"> 3.2</w:t>
      </w:r>
      <w:del w:id="697" w:author="李志成" w:date="2013-05-14T20:24:00Z">
        <w:r w:rsidR="00C80085" w:rsidDel="003A4670">
          <w:rPr>
            <w:rFonts w:hint="eastAsia"/>
          </w:rPr>
          <w:delText>图表</w:delText>
        </w:r>
      </w:del>
      <w:r w:rsidR="00C80085">
        <w:rPr>
          <w:rFonts w:hint="eastAsia"/>
        </w:rPr>
        <w:t xml:space="preserve"> </w:t>
      </w:r>
      <w:ins w:id="698"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4.3</w:t>
      </w:r>
      <w:ins w:id="699"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700" w:author="李志成" w:date="2013-05-14T20:25:00Z">
        <w:r>
          <w:rPr>
            <w:noProof/>
          </w:rPr>
          <w:t>4</w:t>
        </w:r>
        <w:r>
          <w:fldChar w:fldCharType="end"/>
        </w:r>
      </w:ins>
      <w:del w:id="701"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4.3</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4</w:delText>
        </w:r>
        <w:r w:rsidR="00D27196" w:rsidDel="003A4670">
          <w:fldChar w:fldCharType="end"/>
        </w:r>
      </w:del>
      <w:r w:rsidR="00C80085">
        <w:rPr>
          <w:rFonts w:hint="eastAsia"/>
        </w:rPr>
        <w:t xml:space="preserve"> </w:t>
      </w:r>
      <w:r w:rsidR="00C80085">
        <w:t>RANK</w:t>
      </w:r>
      <w:r w:rsidR="00C80085">
        <w:rPr>
          <w:rFonts w:hint="eastAsia"/>
        </w:rPr>
        <w:t>仿真结果</w:t>
      </w:r>
    </w:p>
    <w:tbl>
      <w:tblPr>
        <w:tblStyle w:val="ac"/>
        <w:tblW w:w="0" w:type="auto"/>
        <w:jc w:val="center"/>
        <w:tblLook w:val="04A0" w:firstRow="1" w:lastRow="0" w:firstColumn="1" w:lastColumn="0" w:noHBand="0" w:noVBand="1"/>
      </w:tblPr>
      <w:tblGrid>
        <w:gridCol w:w="3991"/>
        <w:gridCol w:w="3997"/>
      </w:tblGrid>
      <w:tr w:rsidR="00302091" w14:paraId="3ED97565" w14:textId="77777777" w:rsidTr="00302091">
        <w:trPr>
          <w:jc w:val="center"/>
        </w:trPr>
        <w:tc>
          <w:tcPr>
            <w:tcW w:w="0" w:type="auto"/>
          </w:tcPr>
          <w:p w14:paraId="632DB590" w14:textId="77777777" w:rsidR="00302091" w:rsidRDefault="00302091" w:rsidP="00302091">
            <w:pPr>
              <w:rPr>
                <w:szCs w:val="24"/>
              </w:rPr>
            </w:pPr>
            <w:r>
              <w:rPr>
                <w:rFonts w:hint="eastAsia"/>
                <w:szCs w:val="24"/>
              </w:rPr>
              <w:t>CASE 1</w:t>
            </w:r>
          </w:p>
        </w:tc>
        <w:tc>
          <w:tcPr>
            <w:tcW w:w="0" w:type="auto"/>
          </w:tcPr>
          <w:p w14:paraId="6B9B4601" w14:textId="77777777" w:rsidR="00302091" w:rsidRDefault="00302091" w:rsidP="00302091">
            <w:pPr>
              <w:rPr>
                <w:szCs w:val="24"/>
              </w:rPr>
            </w:pPr>
            <w:r>
              <w:rPr>
                <w:rFonts w:hint="eastAsia"/>
                <w:szCs w:val="24"/>
              </w:rPr>
              <w:t>CASE 2</w:t>
            </w:r>
          </w:p>
        </w:tc>
      </w:tr>
      <w:tr w:rsidR="00302091" w14:paraId="5E457FF8" w14:textId="77777777" w:rsidTr="00302091">
        <w:trPr>
          <w:jc w:val="center"/>
        </w:trPr>
        <w:tc>
          <w:tcPr>
            <w:tcW w:w="0" w:type="auto"/>
          </w:tcPr>
          <w:p w14:paraId="37798639" w14:textId="77777777" w:rsidR="00302091" w:rsidRDefault="00302091" w:rsidP="00302091">
            <w:pPr>
              <w:rPr>
                <w:szCs w:val="24"/>
              </w:rPr>
            </w:pPr>
            <w:r>
              <w:rPr>
                <w:noProof/>
                <w:szCs w:val="24"/>
              </w:rPr>
              <w:drawing>
                <wp:inline distT="0" distB="0" distL="0" distR="0" wp14:anchorId="2E442296" wp14:editId="06EF8F04">
                  <wp:extent cx="2397600" cy="180000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c>
          <w:tcPr>
            <w:tcW w:w="0" w:type="auto"/>
          </w:tcPr>
          <w:p w14:paraId="4C1F0D13" w14:textId="77777777" w:rsidR="00302091" w:rsidRDefault="00302091" w:rsidP="00302091">
            <w:pPr>
              <w:rPr>
                <w:szCs w:val="24"/>
              </w:rPr>
            </w:pPr>
            <w:r>
              <w:rPr>
                <w:noProof/>
              </w:rPr>
              <w:drawing>
                <wp:inline distT="0" distB="0" distL="0" distR="0" wp14:anchorId="2F4E3A9C" wp14:editId="672B4850">
                  <wp:extent cx="2401200" cy="180000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863"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302091" w14:paraId="19CB5D10" w14:textId="77777777" w:rsidTr="00302091">
        <w:trPr>
          <w:jc w:val="center"/>
        </w:trPr>
        <w:tc>
          <w:tcPr>
            <w:tcW w:w="0" w:type="auto"/>
          </w:tcPr>
          <w:p w14:paraId="2B4B46C7" w14:textId="77777777" w:rsidR="00302091" w:rsidRDefault="00302091" w:rsidP="00302091">
            <w:pPr>
              <w:rPr>
                <w:szCs w:val="24"/>
              </w:rPr>
            </w:pPr>
            <w:r>
              <w:rPr>
                <w:rFonts w:hint="eastAsia"/>
                <w:szCs w:val="24"/>
              </w:rPr>
              <w:t>CASE 3</w:t>
            </w:r>
          </w:p>
        </w:tc>
        <w:tc>
          <w:tcPr>
            <w:tcW w:w="0" w:type="auto"/>
          </w:tcPr>
          <w:p w14:paraId="01E71989" w14:textId="77777777" w:rsidR="00302091" w:rsidRDefault="00302091" w:rsidP="00302091">
            <w:pPr>
              <w:rPr>
                <w:szCs w:val="24"/>
              </w:rPr>
            </w:pPr>
          </w:p>
        </w:tc>
      </w:tr>
      <w:tr w:rsidR="00302091" w14:paraId="7D300FCC" w14:textId="77777777" w:rsidTr="00302091">
        <w:trPr>
          <w:jc w:val="center"/>
        </w:trPr>
        <w:tc>
          <w:tcPr>
            <w:tcW w:w="0" w:type="auto"/>
          </w:tcPr>
          <w:p w14:paraId="29BDDC73" w14:textId="77777777" w:rsidR="00302091" w:rsidRDefault="00D26ED2" w:rsidP="00302091">
            <w:pPr>
              <w:rPr>
                <w:szCs w:val="24"/>
              </w:rPr>
            </w:pPr>
            <w:r>
              <w:rPr>
                <w:noProof/>
                <w:szCs w:val="24"/>
              </w:rPr>
              <w:lastRenderedPageBreak/>
              <w:drawing>
                <wp:inline distT="0" distB="0" distL="0" distR="0" wp14:anchorId="02821682" wp14:editId="53A62CDA">
                  <wp:extent cx="2397600" cy="180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c>
          <w:tcPr>
            <w:tcW w:w="0" w:type="auto"/>
          </w:tcPr>
          <w:p w14:paraId="73BEE3A4" w14:textId="77777777" w:rsidR="00302091" w:rsidRDefault="00302091" w:rsidP="00302091">
            <w:pPr>
              <w:rPr>
                <w:szCs w:val="24"/>
              </w:rPr>
            </w:pPr>
          </w:p>
        </w:tc>
      </w:tr>
    </w:tbl>
    <w:p w14:paraId="37DB03D0" w14:textId="77777777" w:rsidR="00C80085" w:rsidRDefault="00C80085" w:rsidP="00C80085"/>
    <w:p w14:paraId="682E2265" w14:textId="77777777" w:rsidR="00302091" w:rsidRPr="00302091" w:rsidRDefault="003A4670" w:rsidP="00302091">
      <w:pPr>
        <w:pStyle w:val="ad"/>
      </w:pPr>
      <w:r>
        <w:rPr>
          <w:rFonts w:hint="eastAsia"/>
        </w:rPr>
        <w:t>图表</w:t>
      </w:r>
      <w:r>
        <w:rPr>
          <w:rFonts w:hint="eastAsia"/>
        </w:rPr>
        <w:t xml:space="preserve"> 3.2</w:t>
      </w:r>
      <w:del w:id="702" w:author="李志成" w:date="2013-05-14T20:24:00Z">
        <w:r w:rsidDel="003A4670">
          <w:rPr>
            <w:rFonts w:hint="eastAsia"/>
          </w:rPr>
          <w:delText>图表</w:delText>
        </w:r>
      </w:del>
      <w:r>
        <w:rPr>
          <w:rFonts w:hint="eastAsia"/>
        </w:rPr>
        <w:t xml:space="preserve"> 3.2</w:t>
      </w:r>
      <w:del w:id="703" w:author="李志成" w:date="2013-05-14T20:24:00Z">
        <w:r w:rsidR="00C80085" w:rsidDel="003A4670">
          <w:rPr>
            <w:rFonts w:hint="eastAsia"/>
          </w:rPr>
          <w:delText>图表</w:delText>
        </w:r>
      </w:del>
      <w:r w:rsidR="00C80085">
        <w:rPr>
          <w:rFonts w:hint="eastAsia"/>
        </w:rPr>
        <w:t xml:space="preserve"> </w:t>
      </w:r>
      <w:ins w:id="704"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4.3</w:t>
      </w:r>
      <w:ins w:id="705"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706" w:author="李志成" w:date="2013-05-14T20:25:00Z">
        <w:r>
          <w:rPr>
            <w:noProof/>
          </w:rPr>
          <w:t>5</w:t>
        </w:r>
        <w:r>
          <w:fldChar w:fldCharType="end"/>
        </w:r>
      </w:ins>
      <w:del w:id="707"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4.3</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5</w:delText>
        </w:r>
        <w:r w:rsidR="00D27196" w:rsidDel="003A4670">
          <w:fldChar w:fldCharType="end"/>
        </w:r>
      </w:del>
      <w:r w:rsidR="00C80085">
        <w:rPr>
          <w:rFonts w:hint="eastAsia"/>
        </w:rPr>
        <w:t xml:space="preserve"> </w:t>
      </w:r>
      <w:r w:rsidR="00C80085">
        <w:t>MCS</w:t>
      </w:r>
      <w:r w:rsidR="00C80085">
        <w:rPr>
          <w:rFonts w:hint="eastAsia"/>
        </w:rPr>
        <w:t>仿真结果</w:t>
      </w:r>
    </w:p>
    <w:tbl>
      <w:tblPr>
        <w:tblStyle w:val="ac"/>
        <w:tblW w:w="0" w:type="auto"/>
        <w:jc w:val="center"/>
        <w:tblLook w:val="04A0" w:firstRow="1" w:lastRow="0" w:firstColumn="1" w:lastColumn="0" w:noHBand="0" w:noVBand="1"/>
      </w:tblPr>
      <w:tblGrid>
        <w:gridCol w:w="3991"/>
        <w:gridCol w:w="3997"/>
      </w:tblGrid>
      <w:tr w:rsidR="00302091" w14:paraId="2A0251D6" w14:textId="77777777" w:rsidTr="00302091">
        <w:trPr>
          <w:jc w:val="center"/>
        </w:trPr>
        <w:tc>
          <w:tcPr>
            <w:tcW w:w="0" w:type="auto"/>
          </w:tcPr>
          <w:p w14:paraId="4CEA62BE" w14:textId="77777777" w:rsidR="00302091" w:rsidRDefault="00302091" w:rsidP="00302091">
            <w:pPr>
              <w:rPr>
                <w:szCs w:val="24"/>
              </w:rPr>
            </w:pPr>
            <w:r>
              <w:rPr>
                <w:rFonts w:hint="eastAsia"/>
                <w:szCs w:val="24"/>
              </w:rPr>
              <w:t>CASE 1</w:t>
            </w:r>
          </w:p>
        </w:tc>
        <w:tc>
          <w:tcPr>
            <w:tcW w:w="0" w:type="auto"/>
          </w:tcPr>
          <w:p w14:paraId="56DAFBFF" w14:textId="77777777" w:rsidR="00302091" w:rsidRDefault="00302091" w:rsidP="00302091">
            <w:pPr>
              <w:rPr>
                <w:szCs w:val="24"/>
              </w:rPr>
            </w:pPr>
            <w:r>
              <w:rPr>
                <w:rFonts w:hint="eastAsia"/>
                <w:szCs w:val="24"/>
              </w:rPr>
              <w:t>CASE 2</w:t>
            </w:r>
          </w:p>
        </w:tc>
      </w:tr>
      <w:tr w:rsidR="00302091" w14:paraId="1B668AAA" w14:textId="77777777" w:rsidTr="00302091">
        <w:trPr>
          <w:jc w:val="center"/>
        </w:trPr>
        <w:tc>
          <w:tcPr>
            <w:tcW w:w="0" w:type="auto"/>
          </w:tcPr>
          <w:p w14:paraId="360A3D4F" w14:textId="77777777" w:rsidR="00302091" w:rsidRDefault="00302091" w:rsidP="00302091">
            <w:pPr>
              <w:rPr>
                <w:szCs w:val="24"/>
              </w:rPr>
            </w:pPr>
            <w:r>
              <w:rPr>
                <w:noProof/>
                <w:szCs w:val="24"/>
              </w:rPr>
              <w:drawing>
                <wp:inline distT="0" distB="0" distL="0" distR="0" wp14:anchorId="291386CF" wp14:editId="6D2774FC">
                  <wp:extent cx="2397600" cy="18000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c>
          <w:tcPr>
            <w:tcW w:w="0" w:type="auto"/>
          </w:tcPr>
          <w:p w14:paraId="41DECCE0" w14:textId="77777777" w:rsidR="00302091" w:rsidRDefault="00302091" w:rsidP="00302091">
            <w:pPr>
              <w:rPr>
                <w:szCs w:val="24"/>
              </w:rPr>
            </w:pPr>
            <w:r>
              <w:rPr>
                <w:noProof/>
              </w:rPr>
              <w:drawing>
                <wp:inline distT="0" distB="0" distL="0" distR="0" wp14:anchorId="1DBFD3D2" wp14:editId="632DE4E5">
                  <wp:extent cx="2401200" cy="18000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864"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302091" w14:paraId="16DC4101" w14:textId="77777777" w:rsidTr="00302091">
        <w:trPr>
          <w:jc w:val="center"/>
        </w:trPr>
        <w:tc>
          <w:tcPr>
            <w:tcW w:w="0" w:type="auto"/>
          </w:tcPr>
          <w:p w14:paraId="47E254B4" w14:textId="77777777" w:rsidR="00302091" w:rsidRDefault="00302091" w:rsidP="00302091">
            <w:pPr>
              <w:rPr>
                <w:szCs w:val="24"/>
              </w:rPr>
            </w:pPr>
            <w:r>
              <w:rPr>
                <w:rFonts w:hint="eastAsia"/>
                <w:szCs w:val="24"/>
              </w:rPr>
              <w:t>CASE 3</w:t>
            </w:r>
          </w:p>
        </w:tc>
        <w:tc>
          <w:tcPr>
            <w:tcW w:w="0" w:type="auto"/>
          </w:tcPr>
          <w:p w14:paraId="50D85907" w14:textId="77777777" w:rsidR="00302091" w:rsidRDefault="00302091" w:rsidP="00302091">
            <w:pPr>
              <w:rPr>
                <w:szCs w:val="24"/>
              </w:rPr>
            </w:pPr>
          </w:p>
        </w:tc>
      </w:tr>
      <w:tr w:rsidR="00302091" w14:paraId="580073B8" w14:textId="77777777" w:rsidTr="00302091">
        <w:trPr>
          <w:jc w:val="center"/>
        </w:trPr>
        <w:tc>
          <w:tcPr>
            <w:tcW w:w="0" w:type="auto"/>
          </w:tcPr>
          <w:p w14:paraId="1AB68694" w14:textId="77777777" w:rsidR="00302091" w:rsidRDefault="00D26ED2" w:rsidP="00302091">
            <w:pPr>
              <w:rPr>
                <w:szCs w:val="24"/>
              </w:rPr>
            </w:pPr>
            <w:r>
              <w:rPr>
                <w:noProof/>
                <w:szCs w:val="24"/>
              </w:rPr>
              <w:drawing>
                <wp:inline distT="0" distB="0" distL="0" distR="0" wp14:anchorId="72B31B93" wp14:editId="5C35D64E">
                  <wp:extent cx="2397600" cy="1800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p>
        </w:tc>
        <w:tc>
          <w:tcPr>
            <w:tcW w:w="0" w:type="auto"/>
          </w:tcPr>
          <w:p w14:paraId="67558C9E" w14:textId="77777777" w:rsidR="00302091" w:rsidRDefault="00302091" w:rsidP="00302091">
            <w:pPr>
              <w:rPr>
                <w:szCs w:val="24"/>
              </w:rPr>
            </w:pPr>
          </w:p>
        </w:tc>
      </w:tr>
    </w:tbl>
    <w:p w14:paraId="24645062" w14:textId="77777777" w:rsidR="00C80085" w:rsidRDefault="00C80085" w:rsidP="00C80085">
      <w:pPr>
        <w:ind w:firstLine="420"/>
      </w:pPr>
      <w:r>
        <w:rPr>
          <w:rFonts w:hint="eastAsia"/>
        </w:rPr>
        <w:t>从以上结果可以看出，</w:t>
      </w:r>
      <w:r w:rsidR="00D26ED2">
        <w:rPr>
          <w:rFonts w:hint="eastAsia"/>
          <w:szCs w:val="24"/>
        </w:rPr>
        <w:t>在相同的</w:t>
      </w:r>
      <w:r w:rsidR="00D26ED2">
        <w:rPr>
          <w:rFonts w:hint="eastAsia"/>
          <w:szCs w:val="24"/>
        </w:rPr>
        <w:t>offered load</w:t>
      </w:r>
      <w:r w:rsidR="00D26ED2">
        <w:rPr>
          <w:rFonts w:hint="eastAsia"/>
          <w:szCs w:val="24"/>
        </w:rPr>
        <w:t>下，随着小区数的增加，用户平均吞吐量以及边缘用户吞吐量呈逐级递减的趋势。单小区相对</w:t>
      </w:r>
      <w:r w:rsidR="00D26ED2">
        <w:rPr>
          <w:rFonts w:hint="eastAsia"/>
          <w:szCs w:val="24"/>
        </w:rPr>
        <w:t>7</w:t>
      </w:r>
      <w:r w:rsidR="00D26ED2">
        <w:rPr>
          <w:rFonts w:hint="eastAsia"/>
          <w:szCs w:val="24"/>
        </w:rPr>
        <w:t>小区和</w:t>
      </w:r>
      <w:r w:rsidR="00D26ED2">
        <w:rPr>
          <w:rFonts w:hint="eastAsia"/>
          <w:szCs w:val="24"/>
        </w:rPr>
        <w:t>19</w:t>
      </w:r>
      <w:r w:rsidR="00D26ED2">
        <w:rPr>
          <w:rFonts w:hint="eastAsia"/>
          <w:szCs w:val="24"/>
        </w:rPr>
        <w:t>小区，因没有来自</w:t>
      </w:r>
      <w:r w:rsidR="00D26ED2">
        <w:rPr>
          <w:rFonts w:hint="eastAsia"/>
          <w:szCs w:val="24"/>
        </w:rPr>
        <w:t>inter-cell</w:t>
      </w:r>
      <w:r w:rsidR="00D26ED2">
        <w:rPr>
          <w:rFonts w:hint="eastAsia"/>
          <w:szCs w:val="24"/>
        </w:rPr>
        <w:t>的干扰，</w:t>
      </w:r>
      <w:r w:rsidR="00D26ED2">
        <w:rPr>
          <w:rFonts w:hint="eastAsia"/>
          <w:szCs w:val="24"/>
        </w:rPr>
        <w:t>RANK2</w:t>
      </w:r>
      <w:r w:rsidR="00D26ED2">
        <w:rPr>
          <w:rFonts w:hint="eastAsia"/>
          <w:szCs w:val="24"/>
        </w:rPr>
        <w:t>比例和</w:t>
      </w:r>
      <w:r w:rsidR="00D26ED2">
        <w:rPr>
          <w:rFonts w:hint="eastAsia"/>
          <w:szCs w:val="24"/>
        </w:rPr>
        <w:t>MCS</w:t>
      </w:r>
      <w:r w:rsidR="00D26ED2">
        <w:rPr>
          <w:rFonts w:hint="eastAsia"/>
          <w:szCs w:val="24"/>
        </w:rPr>
        <w:t>等级相对增高。从</w:t>
      </w:r>
      <w:r w:rsidR="00D26ED2">
        <w:rPr>
          <w:rFonts w:hint="eastAsia"/>
          <w:szCs w:val="24"/>
        </w:rPr>
        <w:t>7</w:t>
      </w:r>
      <w:r w:rsidR="00D26ED2">
        <w:rPr>
          <w:rFonts w:hint="eastAsia"/>
          <w:szCs w:val="24"/>
        </w:rPr>
        <w:t>小区和</w:t>
      </w:r>
      <w:r w:rsidR="00D26ED2">
        <w:rPr>
          <w:rFonts w:hint="eastAsia"/>
          <w:szCs w:val="24"/>
        </w:rPr>
        <w:t>19</w:t>
      </w:r>
      <w:r w:rsidR="00D26ED2">
        <w:rPr>
          <w:rFonts w:hint="eastAsia"/>
          <w:szCs w:val="24"/>
        </w:rPr>
        <w:t>小区仿真结果看，增加第二圈干扰小区对系统吞吐量性能上只有小幅影响，</w:t>
      </w:r>
      <w:r w:rsidR="00D26ED2">
        <w:rPr>
          <w:rFonts w:hint="eastAsia"/>
          <w:szCs w:val="24"/>
        </w:rPr>
        <w:t>RANK</w:t>
      </w:r>
      <w:r w:rsidR="00D26ED2">
        <w:rPr>
          <w:rFonts w:hint="eastAsia"/>
          <w:szCs w:val="24"/>
        </w:rPr>
        <w:t>比例、</w:t>
      </w:r>
      <w:r w:rsidR="00D26ED2">
        <w:rPr>
          <w:rFonts w:hint="eastAsia"/>
          <w:szCs w:val="24"/>
        </w:rPr>
        <w:t>MCS</w:t>
      </w:r>
      <w:r w:rsidR="00D26ED2">
        <w:rPr>
          <w:rFonts w:hint="eastAsia"/>
          <w:szCs w:val="24"/>
        </w:rPr>
        <w:t>等级以及</w:t>
      </w:r>
      <w:r w:rsidR="00D26ED2">
        <w:rPr>
          <w:rFonts w:hint="eastAsia"/>
          <w:szCs w:val="24"/>
        </w:rPr>
        <w:t>HARQ</w:t>
      </w:r>
      <w:r w:rsidR="00D26ED2">
        <w:rPr>
          <w:rFonts w:hint="eastAsia"/>
          <w:szCs w:val="24"/>
        </w:rPr>
        <w:t>上</w:t>
      </w:r>
      <w:r w:rsidR="00D26ED2">
        <w:rPr>
          <w:rFonts w:hint="eastAsia"/>
          <w:szCs w:val="24"/>
        </w:rPr>
        <w:t>19</w:t>
      </w:r>
      <w:r w:rsidR="00D26ED2">
        <w:rPr>
          <w:rFonts w:hint="eastAsia"/>
          <w:szCs w:val="24"/>
        </w:rPr>
        <w:t>小区略有下</w:t>
      </w:r>
      <w:r w:rsidR="00D26ED2">
        <w:rPr>
          <w:rFonts w:hint="eastAsia"/>
          <w:szCs w:val="24"/>
        </w:rPr>
        <w:lastRenderedPageBreak/>
        <w:t>降。在</w:t>
      </w:r>
      <w:r w:rsidR="00D26ED2">
        <w:rPr>
          <w:rFonts w:hint="eastAsia"/>
          <w:szCs w:val="24"/>
        </w:rPr>
        <w:t>RU</w:t>
      </w:r>
      <w:r w:rsidR="00D26ED2">
        <w:rPr>
          <w:rFonts w:hint="eastAsia"/>
          <w:szCs w:val="24"/>
        </w:rPr>
        <w:t>近似的情况下小区吞吐量略有下降</w:t>
      </w:r>
      <w:r>
        <w:rPr>
          <w:rFonts w:hint="eastAsia"/>
        </w:rPr>
        <w:t>。</w:t>
      </w:r>
    </w:p>
    <w:p w14:paraId="376C80B7" w14:textId="77777777" w:rsidR="00C80085" w:rsidRDefault="00C80085" w:rsidP="00C80085">
      <w:pPr>
        <w:pStyle w:val="3"/>
      </w:pPr>
      <w:bookmarkStart w:id="708" w:name="_Toc344200344"/>
      <w:r>
        <w:rPr>
          <w:rFonts w:hint="eastAsia"/>
        </w:rPr>
        <w:t>不同</w:t>
      </w:r>
      <w:r>
        <w:t>offered load</w:t>
      </w:r>
      <w:r>
        <w:rPr>
          <w:rFonts w:hint="eastAsia"/>
        </w:rPr>
        <w:t>时的对比</w:t>
      </w:r>
      <w:bookmarkEnd w:id="708"/>
    </w:p>
    <w:p w14:paraId="5892C066" w14:textId="77777777" w:rsidR="00C80085" w:rsidRDefault="00C80085" w:rsidP="00773E98">
      <w:pPr>
        <w:ind w:firstLine="420"/>
      </w:pPr>
      <w:r>
        <w:rPr>
          <w:rFonts w:hint="eastAsia"/>
        </w:rPr>
        <w:t>下表是对单小区不同</w:t>
      </w:r>
      <w:r>
        <w:t>offered load</w:t>
      </w:r>
      <w:r>
        <w:rPr>
          <w:rFonts w:hint="eastAsia"/>
        </w:rPr>
        <w:t>的仿真结果，</w:t>
      </w:r>
      <w:r>
        <w:t>HARQ</w:t>
      </w:r>
      <w:r>
        <w:rPr>
          <w:rFonts w:hint="eastAsia"/>
        </w:rPr>
        <w:t>最大重传次数为</w:t>
      </w:r>
      <w:r>
        <w:t>12</w:t>
      </w:r>
      <w:r>
        <w:rPr>
          <w:rFonts w:hint="eastAsia"/>
        </w:rPr>
        <w:t>。</w:t>
      </w:r>
    </w:p>
    <w:p w14:paraId="10EBF3AE" w14:textId="77777777" w:rsidR="00C80085" w:rsidRDefault="00D27196" w:rsidP="00D27196">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4.3</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6</w:t>
      </w:r>
      <w:r w:rsidR="006550EB">
        <w:fldChar w:fldCharType="end"/>
      </w:r>
      <w:r>
        <w:rPr>
          <w:rFonts w:hint="eastAsia"/>
        </w:rPr>
        <w:t xml:space="preserve"> </w:t>
      </w:r>
      <w:r w:rsidR="00C80085">
        <w:t>FTP</w:t>
      </w:r>
      <w:r w:rsidR="00C80085">
        <w:rPr>
          <w:rFonts w:hint="eastAsia"/>
        </w:rPr>
        <w:t>不同</w:t>
      </w:r>
      <w:r w:rsidR="00C80085">
        <w:t>offered load</w:t>
      </w:r>
      <w:r w:rsidR="00C80085">
        <w:rPr>
          <w:rFonts w:hint="eastAsia"/>
        </w:rPr>
        <w:t>仿真结果</w:t>
      </w:r>
    </w:p>
    <w:tbl>
      <w:tblPr>
        <w:tblStyle w:val="ac"/>
        <w:tblW w:w="0" w:type="auto"/>
        <w:jc w:val="center"/>
        <w:tblLook w:val="04A0" w:firstRow="1" w:lastRow="0" w:firstColumn="1" w:lastColumn="0" w:noHBand="0" w:noVBand="1"/>
      </w:tblPr>
      <w:tblGrid>
        <w:gridCol w:w="3372"/>
        <w:gridCol w:w="1163"/>
        <w:gridCol w:w="1163"/>
        <w:gridCol w:w="1163"/>
      </w:tblGrid>
      <w:tr w:rsidR="00C80085" w14:paraId="787DBA0C"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6F01FE5" w14:textId="77777777" w:rsidR="00C80085" w:rsidRDefault="00C80085">
            <w:pPr>
              <w:jc w:val="both"/>
              <w:rPr>
                <w:rFonts w:asciiTheme="minorHAnsi" w:eastAsiaTheme="minorEastAsia" w:hAnsiTheme="minorHAnsi"/>
                <w:sz w:val="21"/>
              </w:rPr>
            </w:pPr>
            <w:r>
              <w:t>CASE</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5046B30" w14:textId="77777777" w:rsidR="00C80085" w:rsidRDefault="00C80085">
            <w:pPr>
              <w:jc w:val="both"/>
              <w:rPr>
                <w:rFonts w:asciiTheme="minorHAnsi" w:eastAsiaTheme="minorEastAsia" w:hAnsiTheme="minorHAnsi"/>
                <w:sz w:val="21"/>
              </w:rPr>
            </w:pPr>
            <w:r>
              <w:t>Case 1 30</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590BF7F" w14:textId="77777777" w:rsidR="00C80085" w:rsidRDefault="00C80085">
            <w:pPr>
              <w:jc w:val="both"/>
              <w:rPr>
                <w:rFonts w:asciiTheme="minorHAnsi" w:eastAsiaTheme="minorEastAsia" w:hAnsiTheme="minorHAnsi"/>
                <w:sz w:val="21"/>
              </w:rPr>
            </w:pPr>
            <w:r>
              <w:t>Case 2 48</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D0F214F" w14:textId="77777777" w:rsidR="00C80085" w:rsidRDefault="00C80085">
            <w:pPr>
              <w:jc w:val="both"/>
              <w:rPr>
                <w:rFonts w:asciiTheme="minorHAnsi" w:eastAsiaTheme="minorEastAsia" w:hAnsiTheme="minorHAnsi"/>
                <w:sz w:val="21"/>
              </w:rPr>
            </w:pPr>
            <w:r>
              <w:t>Case 3 60</w:t>
            </w:r>
          </w:p>
        </w:tc>
      </w:tr>
      <w:tr w:rsidR="00C80085" w14:paraId="7E369A13"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A57635C" w14:textId="77777777" w:rsidR="00C80085" w:rsidRDefault="00C80085">
            <w:pPr>
              <w:jc w:val="both"/>
              <w:rPr>
                <w:rFonts w:asciiTheme="minorHAnsi" w:eastAsiaTheme="minorEastAsia" w:hAnsiTheme="minorHAnsi"/>
                <w:sz w:val="21"/>
              </w:rPr>
            </w:pPr>
            <w:r>
              <w:t>Offered Load /cell</w:t>
            </w:r>
            <w:r>
              <w:rPr>
                <w:rFonts w:ascii="宋体" w:hAnsi="宋体" w:cs="宋体" w:hint="eastAsia"/>
              </w:rPr>
              <w:t>（</w:t>
            </w:r>
            <w:r>
              <w:t>Mbps</w:t>
            </w:r>
            <w:r>
              <w:rPr>
                <w:rFonts w:hint="eastAsia"/>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558B83C8" w14:textId="77777777" w:rsidR="00C80085" w:rsidRDefault="00C80085">
            <w:pPr>
              <w:jc w:val="both"/>
              <w:rPr>
                <w:rFonts w:asciiTheme="minorHAnsi" w:eastAsiaTheme="minorEastAsia" w:hAnsiTheme="minorHAnsi"/>
                <w:sz w:val="21"/>
              </w:rPr>
            </w:pPr>
            <w: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644B74CF" w14:textId="77777777" w:rsidR="00C80085" w:rsidRDefault="00C80085">
            <w:pPr>
              <w:jc w:val="both"/>
              <w:rPr>
                <w:rFonts w:asciiTheme="minorHAnsi" w:eastAsiaTheme="minorEastAsia" w:hAnsiTheme="minorHAnsi"/>
                <w:sz w:val="21"/>
              </w:rPr>
            </w:pPr>
            <w:r>
              <w:t>48</w:t>
            </w:r>
          </w:p>
        </w:tc>
        <w:tc>
          <w:tcPr>
            <w:tcW w:w="0" w:type="auto"/>
            <w:tcBorders>
              <w:top w:val="single" w:sz="4" w:space="0" w:color="auto"/>
              <w:left w:val="single" w:sz="4" w:space="0" w:color="auto"/>
              <w:bottom w:val="single" w:sz="4" w:space="0" w:color="auto"/>
              <w:right w:val="single" w:sz="4" w:space="0" w:color="auto"/>
            </w:tcBorders>
            <w:vAlign w:val="center"/>
            <w:hideMark/>
          </w:tcPr>
          <w:p w14:paraId="3DCD0B48" w14:textId="77777777" w:rsidR="00C80085" w:rsidRDefault="00C80085">
            <w:pPr>
              <w:jc w:val="both"/>
              <w:rPr>
                <w:rFonts w:asciiTheme="minorHAnsi" w:eastAsiaTheme="minorEastAsia" w:hAnsiTheme="minorHAnsi"/>
                <w:sz w:val="21"/>
              </w:rPr>
            </w:pPr>
            <w:r>
              <w:t>60</w:t>
            </w:r>
          </w:p>
        </w:tc>
      </w:tr>
      <w:tr w:rsidR="00C80085" w14:paraId="39B9556A"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FC1D1B4" w14:textId="77777777" w:rsidR="00C80085" w:rsidRDefault="00C80085">
            <w:pPr>
              <w:jc w:val="both"/>
              <w:rPr>
                <w:rFonts w:asciiTheme="minorHAnsi" w:eastAsiaTheme="minorEastAsia" w:hAnsiTheme="minorHAnsi"/>
                <w:sz w:val="21"/>
              </w:rPr>
            </w:pPr>
            <w:r>
              <w:rPr>
                <w:rFonts w:asciiTheme="minorHAnsi" w:eastAsiaTheme="minorEastAsia" w:hAnsiTheme="minorHAnsi" w:cstheme="minorBidi"/>
                <w:sz w:val="21"/>
              </w:rPr>
              <w:object w:dxaOrig="135" w:dyaOrig="210" w14:anchorId="186B4A93">
                <v:shape id="_x0000_i1374" type="#_x0000_t75" style="width:6.75pt;height:9.75pt" o:ole="">
                  <v:imagedata r:id="rId871" o:title=""/>
                </v:shape>
                <o:OLEObject Type="Embed" ProgID="Equation.Ribbit" ShapeID="_x0000_i1374" DrawAspect="Content" ObjectID="_1524383649" r:id="rId882"/>
              </w:object>
            </w:r>
            <w:r>
              <w:t>/cell</w:t>
            </w:r>
          </w:p>
        </w:tc>
        <w:tc>
          <w:tcPr>
            <w:tcW w:w="0" w:type="auto"/>
            <w:tcBorders>
              <w:top w:val="single" w:sz="4" w:space="0" w:color="auto"/>
              <w:left w:val="single" w:sz="4" w:space="0" w:color="auto"/>
              <w:bottom w:val="single" w:sz="4" w:space="0" w:color="auto"/>
              <w:right w:val="single" w:sz="4" w:space="0" w:color="auto"/>
            </w:tcBorders>
            <w:vAlign w:val="center"/>
            <w:hideMark/>
          </w:tcPr>
          <w:p w14:paraId="1996912D" w14:textId="77777777" w:rsidR="00C80085" w:rsidRDefault="00C80085">
            <w:pPr>
              <w:jc w:val="both"/>
              <w:rPr>
                <w:rFonts w:asciiTheme="minorHAnsi" w:eastAsiaTheme="minorEastAsia" w:hAnsiTheme="minorHAnsi"/>
                <w:sz w:val="21"/>
              </w:rPr>
            </w:pPr>
            <w:r>
              <w:t>3.75</w:t>
            </w:r>
          </w:p>
        </w:tc>
        <w:tc>
          <w:tcPr>
            <w:tcW w:w="0" w:type="auto"/>
            <w:tcBorders>
              <w:top w:val="single" w:sz="4" w:space="0" w:color="auto"/>
              <w:left w:val="single" w:sz="4" w:space="0" w:color="auto"/>
              <w:bottom w:val="single" w:sz="4" w:space="0" w:color="auto"/>
              <w:right w:val="single" w:sz="4" w:space="0" w:color="auto"/>
            </w:tcBorders>
            <w:vAlign w:val="center"/>
            <w:hideMark/>
          </w:tcPr>
          <w:p w14:paraId="404C3A53" w14:textId="77777777" w:rsidR="00C80085" w:rsidRDefault="00C80085">
            <w:pPr>
              <w:jc w:val="both"/>
              <w:rPr>
                <w:rFonts w:asciiTheme="minorHAnsi" w:eastAsiaTheme="minorEastAsia" w:hAnsiTheme="minorHAnsi"/>
                <w:sz w:val="21"/>
              </w:rPr>
            </w:pPr>
            <w:r>
              <w:t>6.0</w:t>
            </w:r>
          </w:p>
        </w:tc>
        <w:tc>
          <w:tcPr>
            <w:tcW w:w="0" w:type="auto"/>
            <w:tcBorders>
              <w:top w:val="single" w:sz="4" w:space="0" w:color="auto"/>
              <w:left w:val="single" w:sz="4" w:space="0" w:color="auto"/>
              <w:bottom w:val="single" w:sz="4" w:space="0" w:color="auto"/>
              <w:right w:val="single" w:sz="4" w:space="0" w:color="auto"/>
            </w:tcBorders>
            <w:vAlign w:val="center"/>
            <w:hideMark/>
          </w:tcPr>
          <w:p w14:paraId="476646DD" w14:textId="77777777" w:rsidR="00C80085" w:rsidRDefault="00C80085">
            <w:pPr>
              <w:jc w:val="both"/>
              <w:rPr>
                <w:rFonts w:asciiTheme="minorHAnsi" w:eastAsiaTheme="minorEastAsia" w:hAnsiTheme="minorHAnsi"/>
                <w:sz w:val="21"/>
              </w:rPr>
            </w:pPr>
            <w:r>
              <w:t>7.5</w:t>
            </w:r>
          </w:p>
        </w:tc>
      </w:tr>
      <w:tr w:rsidR="00C80085" w14:paraId="4B551E61" w14:textId="77777777" w:rsidTr="00C80085">
        <w:trPr>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60EA824" w14:textId="77777777" w:rsidR="00C80085" w:rsidRDefault="00C80085">
            <w:pPr>
              <w:jc w:val="both"/>
              <w:rPr>
                <w:rFonts w:asciiTheme="minorHAnsi" w:eastAsiaTheme="minorEastAsia" w:hAnsiTheme="minorHAnsi"/>
                <w:sz w:val="21"/>
              </w:rPr>
            </w:pPr>
            <w:r>
              <w:rPr>
                <w:rFonts w:ascii="宋体" w:hAnsi="宋体" w:cs="宋体" w:hint="eastAsia"/>
              </w:rPr>
              <w:t>性能结</w:t>
            </w:r>
            <w:r>
              <w:rPr>
                <w:rFonts w:hint="eastAsia"/>
              </w:rPr>
              <w:t>果</w:t>
            </w:r>
          </w:p>
        </w:tc>
      </w:tr>
      <w:tr w:rsidR="00C80085" w14:paraId="1A01CC55"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B7B5D03" w14:textId="77777777" w:rsidR="00C80085" w:rsidRDefault="00C80085">
            <w:pPr>
              <w:jc w:val="both"/>
              <w:rPr>
                <w:rFonts w:asciiTheme="minorHAnsi" w:eastAsiaTheme="minorEastAsia" w:hAnsiTheme="minorHAnsi"/>
                <w:sz w:val="21"/>
              </w:rPr>
            </w:pPr>
            <w:r>
              <w:t xml:space="preserve">Cell Throughput </w:t>
            </w:r>
            <w:r>
              <w:rPr>
                <w:rFonts w:ascii="宋体" w:hAnsi="宋体" w:cs="宋体" w:hint="eastAsia"/>
              </w:rPr>
              <w:t>（</w:t>
            </w:r>
            <w:r>
              <w:t>Mbps</w:t>
            </w:r>
            <w:r>
              <w:rPr>
                <w:rFonts w:hint="eastAsia"/>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66ABF389" w14:textId="77777777" w:rsidR="00C80085" w:rsidRDefault="00C80085">
            <w:pPr>
              <w:jc w:val="both"/>
              <w:rPr>
                <w:rFonts w:asciiTheme="minorHAnsi" w:eastAsiaTheme="minorEastAsia" w:hAnsiTheme="minorHAnsi"/>
                <w:sz w:val="21"/>
              </w:rPr>
            </w:pPr>
            <w:r>
              <w:t>26.2389</w:t>
            </w:r>
          </w:p>
        </w:tc>
        <w:tc>
          <w:tcPr>
            <w:tcW w:w="0" w:type="auto"/>
            <w:tcBorders>
              <w:top w:val="single" w:sz="4" w:space="0" w:color="auto"/>
              <w:left w:val="single" w:sz="4" w:space="0" w:color="auto"/>
              <w:bottom w:val="single" w:sz="4" w:space="0" w:color="auto"/>
              <w:right w:val="single" w:sz="4" w:space="0" w:color="auto"/>
            </w:tcBorders>
            <w:vAlign w:val="center"/>
            <w:hideMark/>
          </w:tcPr>
          <w:p w14:paraId="6DAAB87E" w14:textId="77777777" w:rsidR="00C80085" w:rsidRDefault="00C80085">
            <w:pPr>
              <w:jc w:val="both"/>
              <w:rPr>
                <w:rFonts w:asciiTheme="minorHAnsi" w:eastAsiaTheme="minorEastAsia" w:hAnsiTheme="minorHAnsi"/>
                <w:sz w:val="21"/>
              </w:rPr>
            </w:pPr>
            <w:r>
              <w:t>45.4383</w:t>
            </w:r>
          </w:p>
        </w:tc>
        <w:tc>
          <w:tcPr>
            <w:tcW w:w="0" w:type="auto"/>
            <w:tcBorders>
              <w:top w:val="single" w:sz="4" w:space="0" w:color="auto"/>
              <w:left w:val="single" w:sz="4" w:space="0" w:color="auto"/>
              <w:bottom w:val="single" w:sz="4" w:space="0" w:color="auto"/>
              <w:right w:val="single" w:sz="4" w:space="0" w:color="auto"/>
            </w:tcBorders>
            <w:vAlign w:val="center"/>
            <w:hideMark/>
          </w:tcPr>
          <w:p w14:paraId="49749EED" w14:textId="77777777" w:rsidR="00C80085" w:rsidRDefault="00C80085">
            <w:pPr>
              <w:jc w:val="both"/>
              <w:rPr>
                <w:rFonts w:asciiTheme="minorHAnsi" w:eastAsiaTheme="minorEastAsia" w:hAnsiTheme="minorHAnsi"/>
                <w:sz w:val="21"/>
              </w:rPr>
            </w:pPr>
            <w:r>
              <w:t>54.0777</w:t>
            </w:r>
          </w:p>
        </w:tc>
      </w:tr>
      <w:tr w:rsidR="00C80085" w14:paraId="06BFDFB8"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2089160" w14:textId="77777777" w:rsidR="00C80085" w:rsidRDefault="00C80085">
            <w:pPr>
              <w:jc w:val="both"/>
              <w:rPr>
                <w:rFonts w:asciiTheme="minorHAnsi" w:eastAsiaTheme="minorEastAsia" w:hAnsiTheme="minorHAnsi"/>
                <w:sz w:val="21"/>
              </w:rPr>
            </w:pPr>
            <w:r>
              <w:t xml:space="preserve">UE Throughput </w:t>
            </w:r>
            <w:r>
              <w:rPr>
                <w:rFonts w:ascii="宋体" w:hAnsi="宋体" w:cs="宋体" w:hint="eastAsia"/>
              </w:rPr>
              <w:t>（</w:t>
            </w:r>
            <w:r>
              <w:t>Mbps</w:t>
            </w:r>
            <w:r>
              <w:rPr>
                <w:rFonts w:hint="eastAsia"/>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BDE811" w14:textId="77777777" w:rsidR="00C80085" w:rsidRDefault="00C80085">
            <w:pPr>
              <w:jc w:val="both"/>
              <w:rPr>
                <w:rFonts w:asciiTheme="minorHAnsi" w:eastAsiaTheme="minorEastAsia" w:hAnsiTheme="minorHAnsi"/>
                <w:sz w:val="21"/>
              </w:rPr>
            </w:pPr>
            <w:r>
              <w:t>41.5472</w:t>
            </w:r>
          </w:p>
        </w:tc>
        <w:tc>
          <w:tcPr>
            <w:tcW w:w="0" w:type="auto"/>
            <w:tcBorders>
              <w:top w:val="single" w:sz="4" w:space="0" w:color="auto"/>
              <w:left w:val="single" w:sz="4" w:space="0" w:color="auto"/>
              <w:bottom w:val="single" w:sz="4" w:space="0" w:color="auto"/>
              <w:right w:val="single" w:sz="4" w:space="0" w:color="auto"/>
            </w:tcBorders>
            <w:vAlign w:val="center"/>
            <w:hideMark/>
          </w:tcPr>
          <w:p w14:paraId="697CA5FF" w14:textId="77777777" w:rsidR="00C80085" w:rsidRDefault="00C80085">
            <w:pPr>
              <w:jc w:val="both"/>
              <w:rPr>
                <w:rFonts w:asciiTheme="minorHAnsi" w:eastAsiaTheme="minorEastAsia" w:hAnsiTheme="minorHAnsi"/>
                <w:sz w:val="21"/>
              </w:rPr>
            </w:pPr>
            <w:r>
              <w:t>29.1781</w:t>
            </w:r>
          </w:p>
        </w:tc>
        <w:tc>
          <w:tcPr>
            <w:tcW w:w="0" w:type="auto"/>
            <w:tcBorders>
              <w:top w:val="single" w:sz="4" w:space="0" w:color="auto"/>
              <w:left w:val="single" w:sz="4" w:space="0" w:color="auto"/>
              <w:bottom w:val="single" w:sz="4" w:space="0" w:color="auto"/>
              <w:right w:val="single" w:sz="4" w:space="0" w:color="auto"/>
            </w:tcBorders>
            <w:vAlign w:val="center"/>
            <w:hideMark/>
          </w:tcPr>
          <w:p w14:paraId="6DF90EF6" w14:textId="77777777" w:rsidR="00C80085" w:rsidRDefault="00C80085">
            <w:pPr>
              <w:jc w:val="both"/>
              <w:rPr>
                <w:rFonts w:asciiTheme="minorHAnsi" w:eastAsiaTheme="minorEastAsia" w:hAnsiTheme="minorHAnsi"/>
                <w:sz w:val="21"/>
              </w:rPr>
            </w:pPr>
            <w:r>
              <w:t>23.8098</w:t>
            </w:r>
          </w:p>
        </w:tc>
      </w:tr>
      <w:tr w:rsidR="00C80085" w14:paraId="4E9217B3"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9F63C23" w14:textId="77777777" w:rsidR="00C80085" w:rsidRDefault="00C80085">
            <w:pPr>
              <w:jc w:val="both"/>
              <w:rPr>
                <w:rFonts w:asciiTheme="minorHAnsi" w:eastAsiaTheme="minorEastAsia" w:hAnsiTheme="minorHAnsi"/>
                <w:sz w:val="21"/>
              </w:rPr>
            </w:pPr>
            <w:r>
              <w:t xml:space="preserve">50% UE Throughput </w:t>
            </w:r>
            <w:r>
              <w:rPr>
                <w:rFonts w:ascii="宋体" w:hAnsi="宋体" w:cs="宋体" w:hint="eastAsia"/>
              </w:rPr>
              <w:t>（</w:t>
            </w:r>
            <w:r>
              <w:t>Mbps</w:t>
            </w:r>
            <w:r>
              <w:rPr>
                <w:rFonts w:hint="eastAsia"/>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466DB739" w14:textId="77777777" w:rsidR="00C80085" w:rsidRDefault="00C80085">
            <w:pPr>
              <w:jc w:val="both"/>
              <w:rPr>
                <w:rFonts w:asciiTheme="minorHAnsi" w:eastAsiaTheme="minorEastAsia" w:hAnsiTheme="minorHAnsi"/>
                <w:sz w:val="21"/>
              </w:rPr>
            </w:pPr>
            <w:r>
              <w:t>38.8340</w:t>
            </w:r>
          </w:p>
        </w:tc>
        <w:tc>
          <w:tcPr>
            <w:tcW w:w="0" w:type="auto"/>
            <w:tcBorders>
              <w:top w:val="single" w:sz="4" w:space="0" w:color="auto"/>
              <w:left w:val="single" w:sz="4" w:space="0" w:color="auto"/>
              <w:bottom w:val="single" w:sz="4" w:space="0" w:color="auto"/>
              <w:right w:val="single" w:sz="4" w:space="0" w:color="auto"/>
            </w:tcBorders>
            <w:vAlign w:val="center"/>
            <w:hideMark/>
          </w:tcPr>
          <w:p w14:paraId="7A1ADB7F" w14:textId="77777777" w:rsidR="00C80085" w:rsidRDefault="00C80085">
            <w:pPr>
              <w:jc w:val="both"/>
              <w:rPr>
                <w:rFonts w:asciiTheme="minorHAnsi" w:eastAsiaTheme="minorEastAsia" w:hAnsiTheme="minorHAnsi"/>
                <w:sz w:val="21"/>
              </w:rPr>
            </w:pPr>
            <w:r>
              <w:t>26.1630</w:t>
            </w:r>
          </w:p>
        </w:tc>
        <w:tc>
          <w:tcPr>
            <w:tcW w:w="0" w:type="auto"/>
            <w:tcBorders>
              <w:top w:val="single" w:sz="4" w:space="0" w:color="auto"/>
              <w:left w:val="single" w:sz="4" w:space="0" w:color="auto"/>
              <w:bottom w:val="single" w:sz="4" w:space="0" w:color="auto"/>
              <w:right w:val="single" w:sz="4" w:space="0" w:color="auto"/>
            </w:tcBorders>
            <w:vAlign w:val="center"/>
            <w:hideMark/>
          </w:tcPr>
          <w:p w14:paraId="73639683" w14:textId="77777777" w:rsidR="00C80085" w:rsidRDefault="00C80085">
            <w:pPr>
              <w:jc w:val="both"/>
              <w:rPr>
                <w:rFonts w:asciiTheme="minorHAnsi" w:eastAsiaTheme="minorEastAsia" w:hAnsiTheme="minorHAnsi"/>
                <w:sz w:val="21"/>
              </w:rPr>
            </w:pPr>
            <w:r>
              <w:t>20.1510</w:t>
            </w:r>
          </w:p>
        </w:tc>
      </w:tr>
      <w:tr w:rsidR="00C80085" w14:paraId="0C73156A"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5A40E76" w14:textId="77777777" w:rsidR="00C80085" w:rsidRDefault="00C80085">
            <w:pPr>
              <w:jc w:val="both"/>
              <w:rPr>
                <w:rFonts w:asciiTheme="minorHAnsi" w:eastAsiaTheme="minorEastAsia" w:hAnsiTheme="minorHAnsi"/>
                <w:sz w:val="21"/>
              </w:rPr>
            </w:pPr>
            <w:r>
              <w:t xml:space="preserve">5% UE Throughput </w:t>
            </w:r>
            <w:r>
              <w:rPr>
                <w:rFonts w:ascii="宋体" w:hAnsi="宋体" w:cs="宋体" w:hint="eastAsia"/>
              </w:rPr>
              <w:t>（</w:t>
            </w:r>
            <w:r>
              <w:t>Mbps</w:t>
            </w:r>
            <w:r>
              <w:rPr>
                <w:rFonts w:hint="eastAsia"/>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11CB95F1" w14:textId="77777777" w:rsidR="00C80085" w:rsidRDefault="00C80085">
            <w:pPr>
              <w:jc w:val="both"/>
              <w:rPr>
                <w:rFonts w:asciiTheme="minorHAnsi" w:eastAsiaTheme="minorEastAsia" w:hAnsiTheme="minorHAnsi"/>
                <w:sz w:val="21"/>
              </w:rPr>
            </w:pPr>
            <w:r>
              <w:t>18.3480</w:t>
            </w:r>
          </w:p>
        </w:tc>
        <w:tc>
          <w:tcPr>
            <w:tcW w:w="0" w:type="auto"/>
            <w:tcBorders>
              <w:top w:val="single" w:sz="4" w:space="0" w:color="auto"/>
              <w:left w:val="single" w:sz="4" w:space="0" w:color="auto"/>
              <w:bottom w:val="single" w:sz="4" w:space="0" w:color="auto"/>
              <w:right w:val="single" w:sz="4" w:space="0" w:color="auto"/>
            </w:tcBorders>
            <w:vAlign w:val="center"/>
            <w:hideMark/>
          </w:tcPr>
          <w:p w14:paraId="4A44068E" w14:textId="77777777" w:rsidR="00C80085" w:rsidRDefault="00C80085">
            <w:pPr>
              <w:jc w:val="both"/>
              <w:rPr>
                <w:rFonts w:asciiTheme="minorHAnsi" w:eastAsiaTheme="minorEastAsia" w:hAnsiTheme="minorHAnsi"/>
                <w:sz w:val="21"/>
              </w:rPr>
            </w:pPr>
            <w:r>
              <w:t>8.5190</w:t>
            </w:r>
          </w:p>
        </w:tc>
        <w:tc>
          <w:tcPr>
            <w:tcW w:w="0" w:type="auto"/>
            <w:tcBorders>
              <w:top w:val="single" w:sz="4" w:space="0" w:color="auto"/>
              <w:left w:val="single" w:sz="4" w:space="0" w:color="auto"/>
              <w:bottom w:val="single" w:sz="4" w:space="0" w:color="auto"/>
              <w:right w:val="single" w:sz="4" w:space="0" w:color="auto"/>
            </w:tcBorders>
            <w:vAlign w:val="center"/>
            <w:hideMark/>
          </w:tcPr>
          <w:p w14:paraId="2EBC64C8" w14:textId="77777777" w:rsidR="00C80085" w:rsidRDefault="00C80085">
            <w:pPr>
              <w:jc w:val="both"/>
              <w:rPr>
                <w:rFonts w:asciiTheme="minorHAnsi" w:eastAsiaTheme="minorEastAsia" w:hAnsiTheme="minorHAnsi"/>
                <w:sz w:val="21"/>
              </w:rPr>
            </w:pPr>
            <w:r>
              <w:t>7.5180</w:t>
            </w:r>
          </w:p>
        </w:tc>
      </w:tr>
      <w:tr w:rsidR="00C80085" w14:paraId="627A45E9"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609454C" w14:textId="77777777" w:rsidR="00C80085" w:rsidRDefault="00C80085">
            <w:pPr>
              <w:jc w:val="both"/>
              <w:rPr>
                <w:rFonts w:asciiTheme="minorHAnsi" w:eastAsiaTheme="minorEastAsia" w:hAnsiTheme="minorHAnsi"/>
                <w:sz w:val="21"/>
              </w:rPr>
            </w:pPr>
            <w:r>
              <w:t>RU</w:t>
            </w:r>
          </w:p>
        </w:tc>
        <w:tc>
          <w:tcPr>
            <w:tcW w:w="0" w:type="auto"/>
            <w:tcBorders>
              <w:top w:val="single" w:sz="4" w:space="0" w:color="auto"/>
              <w:left w:val="single" w:sz="4" w:space="0" w:color="auto"/>
              <w:bottom w:val="single" w:sz="4" w:space="0" w:color="auto"/>
              <w:right w:val="single" w:sz="4" w:space="0" w:color="auto"/>
            </w:tcBorders>
            <w:vAlign w:val="center"/>
            <w:hideMark/>
          </w:tcPr>
          <w:p w14:paraId="1CB43A85" w14:textId="77777777" w:rsidR="00C80085" w:rsidRDefault="00C80085">
            <w:pPr>
              <w:jc w:val="both"/>
              <w:rPr>
                <w:rFonts w:asciiTheme="minorHAnsi" w:eastAsiaTheme="minorEastAsia" w:hAnsiTheme="minorHAnsi"/>
                <w:sz w:val="21"/>
              </w:rPr>
            </w:pPr>
            <w:r>
              <w:t>16.2328</w:t>
            </w:r>
          </w:p>
        </w:tc>
        <w:tc>
          <w:tcPr>
            <w:tcW w:w="0" w:type="auto"/>
            <w:tcBorders>
              <w:top w:val="single" w:sz="4" w:space="0" w:color="auto"/>
              <w:left w:val="single" w:sz="4" w:space="0" w:color="auto"/>
              <w:bottom w:val="single" w:sz="4" w:space="0" w:color="auto"/>
              <w:right w:val="single" w:sz="4" w:space="0" w:color="auto"/>
            </w:tcBorders>
            <w:vAlign w:val="center"/>
            <w:hideMark/>
          </w:tcPr>
          <w:p w14:paraId="4935C5DA" w14:textId="77777777" w:rsidR="00C80085" w:rsidRDefault="00C80085">
            <w:pPr>
              <w:jc w:val="both"/>
              <w:rPr>
                <w:rFonts w:asciiTheme="minorHAnsi" w:eastAsiaTheme="minorEastAsia" w:hAnsiTheme="minorHAnsi"/>
                <w:sz w:val="21"/>
              </w:rPr>
            </w:pPr>
            <w:r>
              <w:t>30.2145</w:t>
            </w:r>
          </w:p>
        </w:tc>
        <w:tc>
          <w:tcPr>
            <w:tcW w:w="0" w:type="auto"/>
            <w:tcBorders>
              <w:top w:val="single" w:sz="4" w:space="0" w:color="auto"/>
              <w:left w:val="single" w:sz="4" w:space="0" w:color="auto"/>
              <w:bottom w:val="single" w:sz="4" w:space="0" w:color="auto"/>
              <w:right w:val="single" w:sz="4" w:space="0" w:color="auto"/>
            </w:tcBorders>
            <w:vAlign w:val="center"/>
            <w:hideMark/>
          </w:tcPr>
          <w:p w14:paraId="2EF40540" w14:textId="77777777" w:rsidR="00C80085" w:rsidRDefault="00C80085">
            <w:pPr>
              <w:jc w:val="both"/>
              <w:rPr>
                <w:rFonts w:asciiTheme="minorHAnsi" w:eastAsiaTheme="minorEastAsia" w:hAnsiTheme="minorHAnsi"/>
                <w:sz w:val="21"/>
              </w:rPr>
            </w:pPr>
            <w:r>
              <w:t>38.5179</w:t>
            </w:r>
          </w:p>
        </w:tc>
      </w:tr>
      <w:tr w:rsidR="00C80085" w14:paraId="24CD845C" w14:textId="77777777" w:rsidTr="00C80085">
        <w:trPr>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7D8D76F" w14:textId="77777777" w:rsidR="00C80085" w:rsidRDefault="00C80085">
            <w:pPr>
              <w:jc w:val="both"/>
              <w:rPr>
                <w:rFonts w:asciiTheme="minorHAnsi" w:eastAsiaTheme="minorEastAsia" w:hAnsiTheme="minorHAnsi"/>
                <w:sz w:val="21"/>
              </w:rPr>
            </w:pPr>
            <w:r>
              <w:rPr>
                <w:rFonts w:ascii="宋体" w:hAnsi="宋体" w:cs="宋体" w:hint="eastAsia"/>
              </w:rPr>
              <w:t>数据统计结</w:t>
            </w:r>
            <w:r>
              <w:rPr>
                <w:rFonts w:hint="eastAsia"/>
              </w:rPr>
              <w:t>果</w:t>
            </w:r>
          </w:p>
        </w:tc>
      </w:tr>
      <w:tr w:rsidR="00C80085" w14:paraId="338BD906"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B5B7863" w14:textId="77777777" w:rsidR="00C80085" w:rsidRDefault="00C80085">
            <w:pPr>
              <w:jc w:val="both"/>
              <w:rPr>
                <w:rFonts w:asciiTheme="minorHAnsi" w:eastAsiaTheme="minorEastAsia" w:hAnsiTheme="minorHAnsi"/>
                <w:sz w:val="21"/>
              </w:rPr>
            </w:pPr>
            <w:r>
              <w:rPr>
                <w:rFonts w:ascii="宋体" w:hAnsi="宋体" w:cs="宋体" w:hint="eastAsia"/>
              </w:rPr>
              <w:t>接纳用户</w:t>
            </w:r>
            <w:r>
              <w:rPr>
                <w:rFonts w:hint="eastAsia"/>
              </w:rPr>
              <w:t>数</w:t>
            </w:r>
          </w:p>
        </w:tc>
        <w:tc>
          <w:tcPr>
            <w:tcW w:w="0" w:type="auto"/>
            <w:tcBorders>
              <w:top w:val="single" w:sz="4" w:space="0" w:color="auto"/>
              <w:left w:val="single" w:sz="4" w:space="0" w:color="auto"/>
              <w:bottom w:val="single" w:sz="4" w:space="0" w:color="auto"/>
              <w:right w:val="single" w:sz="4" w:space="0" w:color="auto"/>
            </w:tcBorders>
            <w:hideMark/>
          </w:tcPr>
          <w:p w14:paraId="7F266C4A" w14:textId="77777777" w:rsidR="00C80085" w:rsidRDefault="00C80085">
            <w:pPr>
              <w:jc w:val="both"/>
              <w:rPr>
                <w:rFonts w:asciiTheme="minorHAnsi" w:eastAsiaTheme="minorEastAsia" w:hAnsiTheme="minorHAnsi"/>
                <w:sz w:val="21"/>
              </w:rPr>
            </w:pPr>
            <w:r>
              <w:t>86</w:t>
            </w:r>
          </w:p>
        </w:tc>
        <w:tc>
          <w:tcPr>
            <w:tcW w:w="0" w:type="auto"/>
            <w:tcBorders>
              <w:top w:val="single" w:sz="4" w:space="0" w:color="auto"/>
              <w:left w:val="single" w:sz="4" w:space="0" w:color="auto"/>
              <w:bottom w:val="single" w:sz="4" w:space="0" w:color="auto"/>
              <w:right w:val="single" w:sz="4" w:space="0" w:color="auto"/>
            </w:tcBorders>
            <w:hideMark/>
          </w:tcPr>
          <w:p w14:paraId="00155CAE" w14:textId="77777777" w:rsidR="00C80085" w:rsidRDefault="00C80085">
            <w:pPr>
              <w:jc w:val="both"/>
              <w:rPr>
                <w:rFonts w:asciiTheme="minorHAnsi" w:eastAsiaTheme="minorEastAsia" w:hAnsiTheme="minorHAnsi"/>
                <w:sz w:val="21"/>
              </w:rPr>
            </w:pPr>
            <w:r>
              <w:t>132</w:t>
            </w:r>
          </w:p>
        </w:tc>
        <w:tc>
          <w:tcPr>
            <w:tcW w:w="0" w:type="auto"/>
            <w:tcBorders>
              <w:top w:val="single" w:sz="4" w:space="0" w:color="auto"/>
              <w:left w:val="single" w:sz="4" w:space="0" w:color="auto"/>
              <w:bottom w:val="single" w:sz="4" w:space="0" w:color="auto"/>
              <w:right w:val="single" w:sz="4" w:space="0" w:color="auto"/>
            </w:tcBorders>
            <w:hideMark/>
          </w:tcPr>
          <w:p w14:paraId="4E91342F" w14:textId="77777777" w:rsidR="00C80085" w:rsidRDefault="00C80085">
            <w:pPr>
              <w:jc w:val="both"/>
              <w:rPr>
                <w:rFonts w:asciiTheme="minorHAnsi" w:eastAsiaTheme="minorEastAsia" w:hAnsiTheme="minorHAnsi"/>
                <w:sz w:val="21"/>
              </w:rPr>
            </w:pPr>
            <w:r>
              <w:t>164</w:t>
            </w:r>
          </w:p>
        </w:tc>
      </w:tr>
      <w:tr w:rsidR="00C80085" w14:paraId="3A981BAE"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7119C84" w14:textId="77777777" w:rsidR="00C80085" w:rsidRDefault="00C80085">
            <w:pPr>
              <w:jc w:val="both"/>
              <w:rPr>
                <w:rFonts w:asciiTheme="minorHAnsi" w:eastAsiaTheme="minorEastAsia" w:hAnsiTheme="minorHAnsi"/>
                <w:sz w:val="21"/>
              </w:rPr>
            </w:pPr>
            <w:r>
              <w:rPr>
                <w:rFonts w:ascii="宋体" w:hAnsi="宋体" w:cs="宋体" w:hint="eastAsia"/>
              </w:rPr>
              <w:t>有统计结果的用户</w:t>
            </w:r>
            <w:r>
              <w:rPr>
                <w:rFonts w:hint="eastAsia"/>
              </w:rPr>
              <w:t>数</w:t>
            </w:r>
          </w:p>
        </w:tc>
        <w:tc>
          <w:tcPr>
            <w:tcW w:w="0" w:type="auto"/>
            <w:tcBorders>
              <w:top w:val="single" w:sz="4" w:space="0" w:color="auto"/>
              <w:left w:val="single" w:sz="4" w:space="0" w:color="auto"/>
              <w:bottom w:val="single" w:sz="4" w:space="0" w:color="auto"/>
              <w:right w:val="single" w:sz="4" w:space="0" w:color="auto"/>
            </w:tcBorders>
            <w:hideMark/>
          </w:tcPr>
          <w:p w14:paraId="19AE258F" w14:textId="77777777" w:rsidR="00C80085" w:rsidRDefault="00C80085">
            <w:pPr>
              <w:jc w:val="both"/>
              <w:rPr>
                <w:rFonts w:asciiTheme="minorHAnsi" w:eastAsiaTheme="minorEastAsia" w:hAnsiTheme="minorHAnsi"/>
                <w:sz w:val="21"/>
              </w:rPr>
            </w:pPr>
            <w:r>
              <w:t>80</w:t>
            </w:r>
          </w:p>
        </w:tc>
        <w:tc>
          <w:tcPr>
            <w:tcW w:w="0" w:type="auto"/>
            <w:tcBorders>
              <w:top w:val="single" w:sz="4" w:space="0" w:color="auto"/>
              <w:left w:val="single" w:sz="4" w:space="0" w:color="auto"/>
              <w:bottom w:val="single" w:sz="4" w:space="0" w:color="auto"/>
              <w:right w:val="single" w:sz="4" w:space="0" w:color="auto"/>
            </w:tcBorders>
            <w:hideMark/>
          </w:tcPr>
          <w:p w14:paraId="48E39BDE" w14:textId="77777777" w:rsidR="00C80085" w:rsidRDefault="00C80085">
            <w:pPr>
              <w:jc w:val="both"/>
              <w:rPr>
                <w:rFonts w:asciiTheme="minorHAnsi" w:eastAsiaTheme="minorEastAsia" w:hAnsiTheme="minorHAnsi"/>
                <w:sz w:val="21"/>
              </w:rPr>
            </w:pPr>
            <w:r>
              <w:t>124</w:t>
            </w:r>
          </w:p>
        </w:tc>
        <w:tc>
          <w:tcPr>
            <w:tcW w:w="0" w:type="auto"/>
            <w:tcBorders>
              <w:top w:val="single" w:sz="4" w:space="0" w:color="auto"/>
              <w:left w:val="single" w:sz="4" w:space="0" w:color="auto"/>
              <w:bottom w:val="single" w:sz="4" w:space="0" w:color="auto"/>
              <w:right w:val="single" w:sz="4" w:space="0" w:color="auto"/>
            </w:tcBorders>
            <w:hideMark/>
          </w:tcPr>
          <w:p w14:paraId="5EDF60F9" w14:textId="77777777" w:rsidR="00C80085" w:rsidRDefault="00C80085">
            <w:pPr>
              <w:jc w:val="both"/>
              <w:rPr>
                <w:rFonts w:asciiTheme="minorHAnsi" w:eastAsiaTheme="minorEastAsia" w:hAnsiTheme="minorHAnsi"/>
                <w:sz w:val="21"/>
              </w:rPr>
            </w:pPr>
            <w:r>
              <w:t>146</w:t>
            </w:r>
          </w:p>
        </w:tc>
      </w:tr>
      <w:tr w:rsidR="00C80085" w14:paraId="1A48598D"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86AB946" w14:textId="77777777" w:rsidR="00C80085" w:rsidRDefault="00C80085">
            <w:pPr>
              <w:jc w:val="both"/>
              <w:rPr>
                <w:rFonts w:asciiTheme="minorHAnsi" w:eastAsiaTheme="minorEastAsia" w:hAnsiTheme="minorHAnsi"/>
                <w:sz w:val="21"/>
              </w:rPr>
            </w:pPr>
            <w:r>
              <w:rPr>
                <w:rFonts w:ascii="宋体" w:hAnsi="宋体" w:cs="宋体" w:hint="eastAsia"/>
              </w:rPr>
              <w:t>产生文件个</w:t>
            </w:r>
            <w:r>
              <w:rPr>
                <w:rFonts w:hint="eastAsia"/>
              </w:rPr>
              <w:t>数</w:t>
            </w:r>
          </w:p>
        </w:tc>
        <w:tc>
          <w:tcPr>
            <w:tcW w:w="0" w:type="auto"/>
            <w:tcBorders>
              <w:top w:val="single" w:sz="4" w:space="0" w:color="auto"/>
              <w:left w:val="single" w:sz="4" w:space="0" w:color="auto"/>
              <w:bottom w:val="single" w:sz="4" w:space="0" w:color="auto"/>
              <w:right w:val="single" w:sz="4" w:space="0" w:color="auto"/>
            </w:tcBorders>
            <w:hideMark/>
          </w:tcPr>
          <w:p w14:paraId="3152B52E" w14:textId="77777777" w:rsidR="00C80085" w:rsidRDefault="00C80085">
            <w:pPr>
              <w:jc w:val="both"/>
              <w:rPr>
                <w:rFonts w:asciiTheme="minorHAnsi" w:eastAsiaTheme="minorEastAsia" w:hAnsiTheme="minorHAnsi"/>
                <w:sz w:val="21"/>
              </w:rPr>
            </w:pPr>
            <w:r>
              <w:t>88</w:t>
            </w:r>
          </w:p>
        </w:tc>
        <w:tc>
          <w:tcPr>
            <w:tcW w:w="0" w:type="auto"/>
            <w:tcBorders>
              <w:top w:val="single" w:sz="4" w:space="0" w:color="auto"/>
              <w:left w:val="single" w:sz="4" w:space="0" w:color="auto"/>
              <w:bottom w:val="single" w:sz="4" w:space="0" w:color="auto"/>
              <w:right w:val="single" w:sz="4" w:space="0" w:color="auto"/>
            </w:tcBorders>
            <w:hideMark/>
          </w:tcPr>
          <w:p w14:paraId="4CFD7E33" w14:textId="77777777" w:rsidR="00C80085" w:rsidRDefault="00C80085">
            <w:pPr>
              <w:jc w:val="both"/>
              <w:rPr>
                <w:rFonts w:asciiTheme="minorHAnsi" w:eastAsiaTheme="minorEastAsia" w:hAnsiTheme="minorHAnsi"/>
                <w:sz w:val="21"/>
              </w:rPr>
            </w:pPr>
            <w:r>
              <w:t>153</w:t>
            </w:r>
          </w:p>
        </w:tc>
        <w:tc>
          <w:tcPr>
            <w:tcW w:w="0" w:type="auto"/>
            <w:tcBorders>
              <w:top w:val="single" w:sz="4" w:space="0" w:color="auto"/>
              <w:left w:val="single" w:sz="4" w:space="0" w:color="auto"/>
              <w:bottom w:val="single" w:sz="4" w:space="0" w:color="auto"/>
              <w:right w:val="single" w:sz="4" w:space="0" w:color="auto"/>
            </w:tcBorders>
            <w:hideMark/>
          </w:tcPr>
          <w:p w14:paraId="33DF5839" w14:textId="77777777" w:rsidR="00C80085" w:rsidRDefault="00C80085">
            <w:pPr>
              <w:jc w:val="both"/>
              <w:rPr>
                <w:rFonts w:asciiTheme="minorHAnsi" w:eastAsiaTheme="minorEastAsia" w:hAnsiTheme="minorHAnsi"/>
                <w:sz w:val="21"/>
              </w:rPr>
            </w:pPr>
            <w:r>
              <w:t>190</w:t>
            </w:r>
          </w:p>
        </w:tc>
      </w:tr>
      <w:tr w:rsidR="00C80085" w14:paraId="797DFE5A"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4A03DB4" w14:textId="77777777" w:rsidR="00C80085" w:rsidRDefault="00C80085">
            <w:pPr>
              <w:jc w:val="both"/>
              <w:rPr>
                <w:rFonts w:asciiTheme="minorHAnsi" w:eastAsiaTheme="minorEastAsia" w:hAnsiTheme="minorHAnsi"/>
                <w:sz w:val="21"/>
              </w:rPr>
            </w:pPr>
            <w:r>
              <w:rPr>
                <w:rFonts w:asciiTheme="minorHAnsi" w:eastAsiaTheme="minorEastAsia" w:hAnsiTheme="minorHAnsi" w:cstheme="minorBidi"/>
                <w:sz w:val="21"/>
              </w:rPr>
              <w:object w:dxaOrig="420" w:dyaOrig="210" w14:anchorId="6718B3E1">
                <v:shape id="_x0000_i1375" type="#_x0000_t75" style="width:21pt;height:9.75pt" o:ole="">
                  <v:imagedata r:id="rId857" o:title=""/>
                </v:shape>
                <o:OLEObject Type="Embed" ProgID="Equation.Ribbit" ShapeID="_x0000_i1375" DrawAspect="Content" ObjectID="_1524383650" r:id="rId883"/>
              </w:object>
            </w:r>
          </w:p>
        </w:tc>
        <w:tc>
          <w:tcPr>
            <w:tcW w:w="0" w:type="auto"/>
            <w:tcBorders>
              <w:top w:val="single" w:sz="4" w:space="0" w:color="auto"/>
              <w:left w:val="single" w:sz="4" w:space="0" w:color="auto"/>
              <w:bottom w:val="single" w:sz="4" w:space="0" w:color="auto"/>
              <w:right w:val="single" w:sz="4" w:space="0" w:color="auto"/>
            </w:tcBorders>
            <w:hideMark/>
          </w:tcPr>
          <w:p w14:paraId="726C072B" w14:textId="77777777" w:rsidR="00C80085" w:rsidRDefault="00C80085">
            <w:pPr>
              <w:jc w:val="both"/>
              <w:rPr>
                <w:rFonts w:asciiTheme="minorHAnsi" w:eastAsiaTheme="minorEastAsia" w:hAnsiTheme="minorHAnsi"/>
                <w:sz w:val="21"/>
              </w:rPr>
            </w:pPr>
            <w:r>
              <w:t>3.5200</w:t>
            </w:r>
          </w:p>
        </w:tc>
        <w:tc>
          <w:tcPr>
            <w:tcW w:w="0" w:type="auto"/>
            <w:tcBorders>
              <w:top w:val="single" w:sz="4" w:space="0" w:color="auto"/>
              <w:left w:val="single" w:sz="4" w:space="0" w:color="auto"/>
              <w:bottom w:val="single" w:sz="4" w:space="0" w:color="auto"/>
              <w:right w:val="single" w:sz="4" w:space="0" w:color="auto"/>
            </w:tcBorders>
            <w:hideMark/>
          </w:tcPr>
          <w:p w14:paraId="355BE23A" w14:textId="77777777" w:rsidR="00C80085" w:rsidRDefault="00C80085">
            <w:pPr>
              <w:jc w:val="both"/>
              <w:rPr>
                <w:rFonts w:asciiTheme="minorHAnsi" w:eastAsiaTheme="minorEastAsia" w:hAnsiTheme="minorHAnsi"/>
                <w:sz w:val="21"/>
              </w:rPr>
            </w:pPr>
            <w:r>
              <w:t>6.12</w:t>
            </w:r>
          </w:p>
        </w:tc>
        <w:tc>
          <w:tcPr>
            <w:tcW w:w="0" w:type="auto"/>
            <w:tcBorders>
              <w:top w:val="single" w:sz="4" w:space="0" w:color="auto"/>
              <w:left w:val="single" w:sz="4" w:space="0" w:color="auto"/>
              <w:bottom w:val="single" w:sz="4" w:space="0" w:color="auto"/>
              <w:right w:val="single" w:sz="4" w:space="0" w:color="auto"/>
            </w:tcBorders>
            <w:hideMark/>
          </w:tcPr>
          <w:p w14:paraId="21028A3D" w14:textId="77777777" w:rsidR="00C80085" w:rsidRDefault="00C80085">
            <w:pPr>
              <w:jc w:val="both"/>
              <w:rPr>
                <w:rFonts w:asciiTheme="minorHAnsi" w:eastAsiaTheme="minorEastAsia" w:hAnsiTheme="minorHAnsi"/>
                <w:sz w:val="21"/>
              </w:rPr>
            </w:pPr>
            <w:r>
              <w:t>7.6</w:t>
            </w:r>
          </w:p>
        </w:tc>
      </w:tr>
    </w:tbl>
    <w:p w14:paraId="7193CBBD" w14:textId="77777777" w:rsidR="00C80085" w:rsidRDefault="00C80085" w:rsidP="00C80085">
      <w:pPr>
        <w:rPr>
          <w:rFonts w:asciiTheme="minorHAnsi" w:eastAsiaTheme="minorEastAsia" w:hAnsiTheme="minorHAnsi" w:cstheme="minorBidi"/>
          <w:sz w:val="21"/>
        </w:rPr>
      </w:pPr>
    </w:p>
    <w:p w14:paraId="4DFBF40A" w14:textId="77777777" w:rsidR="00C80085" w:rsidRDefault="003A4670" w:rsidP="00C80085">
      <w:pPr>
        <w:pStyle w:val="ad"/>
      </w:pPr>
      <w:r>
        <w:rPr>
          <w:rFonts w:hint="eastAsia"/>
        </w:rPr>
        <w:t>图表</w:t>
      </w:r>
      <w:r>
        <w:rPr>
          <w:rFonts w:hint="eastAsia"/>
        </w:rPr>
        <w:t xml:space="preserve"> 3.2</w:t>
      </w:r>
      <w:del w:id="709" w:author="李志成" w:date="2013-05-14T20:24:00Z">
        <w:r w:rsidDel="003A4670">
          <w:rPr>
            <w:rFonts w:hint="eastAsia"/>
          </w:rPr>
          <w:delText>图表</w:delText>
        </w:r>
      </w:del>
      <w:r>
        <w:rPr>
          <w:rFonts w:hint="eastAsia"/>
        </w:rPr>
        <w:t xml:space="preserve"> 3.2</w:t>
      </w:r>
      <w:del w:id="710" w:author="李志成" w:date="2013-05-14T20:24:00Z">
        <w:r w:rsidR="00C80085" w:rsidDel="003A4670">
          <w:rPr>
            <w:rFonts w:hint="eastAsia"/>
          </w:rPr>
          <w:delText>图表</w:delText>
        </w:r>
      </w:del>
      <w:r w:rsidR="00C80085">
        <w:rPr>
          <w:rFonts w:hint="eastAsia"/>
        </w:rPr>
        <w:t xml:space="preserve"> </w:t>
      </w:r>
      <w:ins w:id="711"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4.3</w:t>
      </w:r>
      <w:ins w:id="712"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713" w:author="李志成" w:date="2013-05-14T20:25:00Z">
        <w:r>
          <w:rPr>
            <w:noProof/>
          </w:rPr>
          <w:t>6</w:t>
        </w:r>
        <w:r>
          <w:fldChar w:fldCharType="end"/>
        </w:r>
      </w:ins>
      <w:del w:id="714"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4.3</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6</w:delText>
        </w:r>
        <w:r w:rsidR="00D27196" w:rsidDel="003A4670">
          <w:fldChar w:fldCharType="end"/>
        </w:r>
      </w:del>
      <w:r w:rsidR="00C80085">
        <w:rPr>
          <w:rFonts w:hint="eastAsia"/>
        </w:rPr>
        <w:t xml:space="preserve"> </w:t>
      </w:r>
      <w:r w:rsidR="00C80085">
        <w:t>UE throughput CDF</w:t>
      </w:r>
      <w:r w:rsidR="00C80085">
        <w:rPr>
          <w:rFonts w:hint="eastAsia"/>
        </w:rPr>
        <w:t>仿真结果</w:t>
      </w:r>
    </w:p>
    <w:tbl>
      <w:tblPr>
        <w:tblStyle w:val="ac"/>
        <w:tblW w:w="0" w:type="auto"/>
        <w:jc w:val="center"/>
        <w:tblLook w:val="04A0" w:firstRow="1" w:lastRow="0" w:firstColumn="1" w:lastColumn="0" w:noHBand="0" w:noVBand="1"/>
      </w:tblPr>
      <w:tblGrid>
        <w:gridCol w:w="4024"/>
        <w:gridCol w:w="3996"/>
      </w:tblGrid>
      <w:tr w:rsidR="00C80085" w14:paraId="2CD6F61C" w14:textId="77777777" w:rsidTr="00C80085">
        <w:trPr>
          <w:trHeight w:val="271"/>
          <w:jc w:val="center"/>
        </w:trPr>
        <w:tc>
          <w:tcPr>
            <w:tcW w:w="1372" w:type="dxa"/>
            <w:tcBorders>
              <w:top w:val="single" w:sz="4" w:space="0" w:color="auto"/>
              <w:left w:val="single" w:sz="4" w:space="0" w:color="auto"/>
              <w:bottom w:val="single" w:sz="4" w:space="0" w:color="auto"/>
              <w:right w:val="single" w:sz="4" w:space="0" w:color="auto"/>
            </w:tcBorders>
            <w:hideMark/>
          </w:tcPr>
          <w:p w14:paraId="55CE1081" w14:textId="77777777" w:rsidR="00C80085" w:rsidRDefault="00C80085">
            <w:pPr>
              <w:jc w:val="both"/>
              <w:rPr>
                <w:rFonts w:asciiTheme="minorHAnsi" w:eastAsiaTheme="minorEastAsia" w:hAnsiTheme="minorHAnsi"/>
                <w:sz w:val="21"/>
              </w:rPr>
            </w:pPr>
            <w:r>
              <w:t>CASE 1</w:t>
            </w:r>
          </w:p>
        </w:tc>
        <w:tc>
          <w:tcPr>
            <w:tcW w:w="1372" w:type="dxa"/>
            <w:tcBorders>
              <w:top w:val="single" w:sz="4" w:space="0" w:color="auto"/>
              <w:left w:val="single" w:sz="4" w:space="0" w:color="auto"/>
              <w:bottom w:val="single" w:sz="4" w:space="0" w:color="auto"/>
              <w:right w:val="single" w:sz="4" w:space="0" w:color="auto"/>
            </w:tcBorders>
            <w:hideMark/>
          </w:tcPr>
          <w:p w14:paraId="5D5BFBC7" w14:textId="77777777" w:rsidR="00C80085" w:rsidRDefault="00C80085">
            <w:pPr>
              <w:jc w:val="both"/>
              <w:rPr>
                <w:rFonts w:asciiTheme="minorHAnsi" w:eastAsiaTheme="minorEastAsia" w:hAnsiTheme="minorHAnsi"/>
                <w:sz w:val="21"/>
              </w:rPr>
            </w:pPr>
            <w:r>
              <w:t>CASE 2</w:t>
            </w:r>
          </w:p>
        </w:tc>
      </w:tr>
      <w:tr w:rsidR="00C80085" w14:paraId="69E8DC42" w14:textId="77777777" w:rsidTr="00C80085">
        <w:trPr>
          <w:trHeight w:val="1814"/>
          <w:jc w:val="center"/>
        </w:trPr>
        <w:tc>
          <w:tcPr>
            <w:tcW w:w="1372" w:type="dxa"/>
            <w:tcBorders>
              <w:top w:val="single" w:sz="4" w:space="0" w:color="auto"/>
              <w:left w:val="single" w:sz="4" w:space="0" w:color="auto"/>
              <w:bottom w:val="single" w:sz="4" w:space="0" w:color="auto"/>
              <w:right w:val="single" w:sz="4" w:space="0" w:color="auto"/>
            </w:tcBorders>
            <w:hideMark/>
          </w:tcPr>
          <w:p w14:paraId="4DAC4A77" w14:textId="77777777" w:rsidR="00C80085" w:rsidRDefault="00C80085">
            <w:pPr>
              <w:jc w:val="both"/>
              <w:rPr>
                <w:rFonts w:asciiTheme="minorHAnsi" w:eastAsiaTheme="minorEastAsia" w:hAnsiTheme="minorHAnsi"/>
                <w:sz w:val="21"/>
              </w:rPr>
            </w:pPr>
            <w:r w:rsidRPr="00302091">
              <w:rPr>
                <w:noProof/>
              </w:rPr>
              <w:lastRenderedPageBreak/>
              <w:drawing>
                <wp:inline distT="0" distB="0" distL="0" distR="0" wp14:anchorId="39B9ADB5" wp14:editId="2349D2F8">
                  <wp:extent cx="2400300" cy="1802130"/>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c>
          <w:tcPr>
            <w:tcW w:w="1372" w:type="dxa"/>
            <w:tcBorders>
              <w:top w:val="single" w:sz="4" w:space="0" w:color="auto"/>
              <w:left w:val="single" w:sz="4" w:space="0" w:color="auto"/>
              <w:bottom w:val="single" w:sz="4" w:space="0" w:color="auto"/>
              <w:right w:val="single" w:sz="4" w:space="0" w:color="auto"/>
            </w:tcBorders>
            <w:hideMark/>
          </w:tcPr>
          <w:p w14:paraId="65B19D35" w14:textId="77777777" w:rsidR="00C80085" w:rsidRDefault="00C80085">
            <w:pPr>
              <w:jc w:val="both"/>
              <w:rPr>
                <w:rFonts w:asciiTheme="minorHAnsi" w:eastAsiaTheme="minorEastAsia" w:hAnsiTheme="minorHAnsi"/>
                <w:sz w:val="21"/>
              </w:rPr>
            </w:pPr>
            <w:r w:rsidRPr="00302091">
              <w:rPr>
                <w:noProof/>
              </w:rPr>
              <w:drawing>
                <wp:inline distT="0" distB="0" distL="0" distR="0" wp14:anchorId="622F423E" wp14:editId="4A0D2FAC">
                  <wp:extent cx="2400300" cy="180213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r>
      <w:tr w:rsidR="00C80085" w14:paraId="24B2462C" w14:textId="77777777" w:rsidTr="00C80085">
        <w:trPr>
          <w:trHeight w:val="271"/>
          <w:jc w:val="center"/>
        </w:trPr>
        <w:tc>
          <w:tcPr>
            <w:tcW w:w="1372" w:type="dxa"/>
            <w:tcBorders>
              <w:top w:val="single" w:sz="4" w:space="0" w:color="auto"/>
              <w:left w:val="single" w:sz="4" w:space="0" w:color="auto"/>
              <w:bottom w:val="single" w:sz="4" w:space="0" w:color="auto"/>
              <w:right w:val="single" w:sz="4" w:space="0" w:color="auto"/>
            </w:tcBorders>
            <w:hideMark/>
          </w:tcPr>
          <w:p w14:paraId="2556C04C" w14:textId="77777777" w:rsidR="00C80085" w:rsidRDefault="00C80085">
            <w:pPr>
              <w:jc w:val="both"/>
              <w:rPr>
                <w:rFonts w:asciiTheme="minorHAnsi" w:eastAsiaTheme="minorEastAsia" w:hAnsiTheme="minorHAnsi"/>
                <w:sz w:val="21"/>
              </w:rPr>
            </w:pPr>
            <w:r>
              <w:t>CASE 3</w:t>
            </w:r>
          </w:p>
        </w:tc>
        <w:tc>
          <w:tcPr>
            <w:tcW w:w="1372" w:type="dxa"/>
            <w:tcBorders>
              <w:top w:val="single" w:sz="4" w:space="0" w:color="auto"/>
              <w:left w:val="single" w:sz="4" w:space="0" w:color="auto"/>
              <w:bottom w:val="single" w:sz="4" w:space="0" w:color="auto"/>
              <w:right w:val="single" w:sz="4" w:space="0" w:color="auto"/>
            </w:tcBorders>
          </w:tcPr>
          <w:p w14:paraId="0C1BE1CE" w14:textId="77777777" w:rsidR="00C80085" w:rsidRDefault="00C80085">
            <w:pPr>
              <w:jc w:val="both"/>
              <w:rPr>
                <w:rFonts w:asciiTheme="minorHAnsi" w:eastAsiaTheme="minorEastAsia" w:hAnsiTheme="minorHAnsi"/>
                <w:sz w:val="21"/>
              </w:rPr>
            </w:pPr>
          </w:p>
        </w:tc>
      </w:tr>
      <w:tr w:rsidR="00C80085" w14:paraId="68310F6C" w14:textId="77777777" w:rsidTr="00C80085">
        <w:trPr>
          <w:trHeight w:val="1820"/>
          <w:jc w:val="center"/>
        </w:trPr>
        <w:tc>
          <w:tcPr>
            <w:tcW w:w="1372" w:type="dxa"/>
            <w:tcBorders>
              <w:top w:val="single" w:sz="4" w:space="0" w:color="auto"/>
              <w:left w:val="single" w:sz="4" w:space="0" w:color="auto"/>
              <w:bottom w:val="single" w:sz="4" w:space="0" w:color="auto"/>
              <w:right w:val="single" w:sz="4" w:space="0" w:color="auto"/>
            </w:tcBorders>
            <w:hideMark/>
          </w:tcPr>
          <w:p w14:paraId="663AD183" w14:textId="77777777" w:rsidR="00C80085" w:rsidRDefault="00C80085">
            <w:pPr>
              <w:jc w:val="both"/>
              <w:rPr>
                <w:rFonts w:asciiTheme="minorHAnsi" w:eastAsiaTheme="minorEastAsia" w:hAnsiTheme="minorHAnsi"/>
                <w:sz w:val="21"/>
              </w:rPr>
            </w:pPr>
            <w:r w:rsidRPr="00302091">
              <w:rPr>
                <w:noProof/>
              </w:rPr>
              <w:drawing>
                <wp:inline distT="0" distB="0" distL="0" distR="0" wp14:anchorId="76EAA994" wp14:editId="237899A3">
                  <wp:extent cx="2418080" cy="180213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886" cstate="print">
                            <a:extLst>
                              <a:ext uri="{28A0092B-C50C-407E-A947-70E740481C1C}">
                                <a14:useLocalDpi xmlns:a14="http://schemas.microsoft.com/office/drawing/2010/main" val="0"/>
                              </a:ext>
                            </a:extLst>
                          </a:blip>
                          <a:srcRect/>
                          <a:stretch>
                            <a:fillRect/>
                          </a:stretch>
                        </pic:blipFill>
                        <pic:spPr bwMode="auto">
                          <a:xfrm>
                            <a:off x="0" y="0"/>
                            <a:ext cx="2418080" cy="1802130"/>
                          </a:xfrm>
                          <a:prstGeom prst="rect">
                            <a:avLst/>
                          </a:prstGeom>
                          <a:noFill/>
                          <a:ln>
                            <a:noFill/>
                          </a:ln>
                        </pic:spPr>
                      </pic:pic>
                    </a:graphicData>
                  </a:graphic>
                </wp:inline>
              </w:drawing>
            </w:r>
          </w:p>
        </w:tc>
        <w:tc>
          <w:tcPr>
            <w:tcW w:w="1372" w:type="dxa"/>
            <w:tcBorders>
              <w:top w:val="single" w:sz="4" w:space="0" w:color="auto"/>
              <w:left w:val="single" w:sz="4" w:space="0" w:color="auto"/>
              <w:bottom w:val="single" w:sz="4" w:space="0" w:color="auto"/>
              <w:right w:val="single" w:sz="4" w:space="0" w:color="auto"/>
            </w:tcBorders>
          </w:tcPr>
          <w:p w14:paraId="79846C06" w14:textId="77777777" w:rsidR="00C80085" w:rsidRDefault="00C80085">
            <w:pPr>
              <w:jc w:val="both"/>
              <w:rPr>
                <w:rFonts w:asciiTheme="minorHAnsi" w:eastAsiaTheme="minorEastAsia" w:hAnsiTheme="minorHAnsi"/>
                <w:sz w:val="21"/>
              </w:rPr>
            </w:pPr>
          </w:p>
        </w:tc>
      </w:tr>
    </w:tbl>
    <w:p w14:paraId="3D299C25" w14:textId="77777777" w:rsidR="00C80085" w:rsidRDefault="00C80085" w:rsidP="00302091"/>
    <w:p w14:paraId="0057FF3A" w14:textId="77777777" w:rsidR="00C80085" w:rsidRDefault="003A4670" w:rsidP="00C80085">
      <w:pPr>
        <w:pStyle w:val="ad"/>
      </w:pPr>
      <w:r>
        <w:rPr>
          <w:rFonts w:hint="eastAsia"/>
        </w:rPr>
        <w:t>图表</w:t>
      </w:r>
      <w:r>
        <w:rPr>
          <w:rFonts w:hint="eastAsia"/>
        </w:rPr>
        <w:t xml:space="preserve"> 3.2</w:t>
      </w:r>
      <w:del w:id="715" w:author="李志成" w:date="2013-05-14T20:24:00Z">
        <w:r w:rsidDel="003A4670">
          <w:rPr>
            <w:rFonts w:hint="eastAsia"/>
          </w:rPr>
          <w:delText>图表</w:delText>
        </w:r>
      </w:del>
      <w:r>
        <w:rPr>
          <w:rFonts w:hint="eastAsia"/>
        </w:rPr>
        <w:t xml:space="preserve"> 3.2</w:t>
      </w:r>
      <w:del w:id="716" w:author="李志成" w:date="2013-05-14T20:24:00Z">
        <w:r w:rsidR="00C80085" w:rsidDel="003A4670">
          <w:rPr>
            <w:rFonts w:hint="eastAsia"/>
          </w:rPr>
          <w:delText>图表</w:delText>
        </w:r>
      </w:del>
      <w:r w:rsidR="00C80085">
        <w:rPr>
          <w:rFonts w:hint="eastAsia"/>
        </w:rPr>
        <w:t xml:space="preserve"> </w:t>
      </w:r>
      <w:ins w:id="717"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4.3</w:t>
      </w:r>
      <w:ins w:id="718"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719" w:author="李志成" w:date="2013-05-14T20:25:00Z">
        <w:r>
          <w:rPr>
            <w:noProof/>
          </w:rPr>
          <w:t>7</w:t>
        </w:r>
        <w:r>
          <w:fldChar w:fldCharType="end"/>
        </w:r>
      </w:ins>
      <w:del w:id="720"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4.3</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7</w:delText>
        </w:r>
        <w:r w:rsidR="00D27196" w:rsidDel="003A4670">
          <w:fldChar w:fldCharType="end"/>
        </w:r>
      </w:del>
      <w:r w:rsidR="00C80085">
        <w:rPr>
          <w:rFonts w:hint="eastAsia"/>
        </w:rPr>
        <w:t xml:space="preserve"> </w:t>
      </w:r>
      <w:r w:rsidR="00C80085">
        <w:t>FTP</w:t>
      </w:r>
      <w:r w:rsidR="00C80085">
        <w:rPr>
          <w:rFonts w:hint="eastAsia"/>
        </w:rPr>
        <w:t>业务状态构成仿真结果</w:t>
      </w:r>
    </w:p>
    <w:tbl>
      <w:tblPr>
        <w:tblStyle w:val="ac"/>
        <w:tblW w:w="0" w:type="auto"/>
        <w:jc w:val="center"/>
        <w:tblLook w:val="04A0" w:firstRow="1" w:lastRow="0" w:firstColumn="1" w:lastColumn="0" w:noHBand="0" w:noVBand="1"/>
      </w:tblPr>
      <w:tblGrid>
        <w:gridCol w:w="3996"/>
        <w:gridCol w:w="3996"/>
      </w:tblGrid>
      <w:tr w:rsidR="00C80085" w14:paraId="28E65F87" w14:textId="77777777" w:rsidTr="00C80085">
        <w:trPr>
          <w:trHeight w:val="173"/>
          <w:jc w:val="center"/>
        </w:trPr>
        <w:tc>
          <w:tcPr>
            <w:tcW w:w="1569" w:type="dxa"/>
            <w:tcBorders>
              <w:top w:val="single" w:sz="4" w:space="0" w:color="auto"/>
              <w:left w:val="single" w:sz="4" w:space="0" w:color="auto"/>
              <w:bottom w:val="single" w:sz="4" w:space="0" w:color="auto"/>
              <w:right w:val="single" w:sz="4" w:space="0" w:color="auto"/>
            </w:tcBorders>
            <w:hideMark/>
          </w:tcPr>
          <w:p w14:paraId="4AE707FF" w14:textId="77777777" w:rsidR="00C80085" w:rsidRDefault="00C80085">
            <w:pPr>
              <w:jc w:val="both"/>
              <w:rPr>
                <w:rFonts w:asciiTheme="minorHAnsi" w:eastAsiaTheme="minorEastAsia" w:hAnsiTheme="minorHAnsi"/>
                <w:sz w:val="21"/>
              </w:rPr>
            </w:pPr>
            <w:r>
              <w:t>CASE 1</w:t>
            </w:r>
          </w:p>
        </w:tc>
        <w:tc>
          <w:tcPr>
            <w:tcW w:w="1571" w:type="dxa"/>
            <w:tcBorders>
              <w:top w:val="single" w:sz="4" w:space="0" w:color="auto"/>
              <w:left w:val="single" w:sz="4" w:space="0" w:color="auto"/>
              <w:bottom w:val="single" w:sz="4" w:space="0" w:color="auto"/>
              <w:right w:val="single" w:sz="4" w:space="0" w:color="auto"/>
            </w:tcBorders>
            <w:hideMark/>
          </w:tcPr>
          <w:p w14:paraId="1C2A96C2" w14:textId="77777777" w:rsidR="00C80085" w:rsidRDefault="00C80085">
            <w:pPr>
              <w:jc w:val="both"/>
              <w:rPr>
                <w:rFonts w:asciiTheme="minorHAnsi" w:eastAsiaTheme="minorEastAsia" w:hAnsiTheme="minorHAnsi"/>
                <w:sz w:val="21"/>
              </w:rPr>
            </w:pPr>
            <w:r>
              <w:t>CASE 2</w:t>
            </w:r>
          </w:p>
        </w:tc>
      </w:tr>
      <w:tr w:rsidR="00C80085" w14:paraId="379279FC" w14:textId="77777777" w:rsidTr="00C80085">
        <w:trPr>
          <w:trHeight w:val="1158"/>
          <w:jc w:val="center"/>
        </w:trPr>
        <w:tc>
          <w:tcPr>
            <w:tcW w:w="1569" w:type="dxa"/>
            <w:tcBorders>
              <w:top w:val="single" w:sz="4" w:space="0" w:color="auto"/>
              <w:left w:val="single" w:sz="4" w:space="0" w:color="auto"/>
              <w:bottom w:val="single" w:sz="4" w:space="0" w:color="auto"/>
              <w:right w:val="single" w:sz="4" w:space="0" w:color="auto"/>
            </w:tcBorders>
            <w:hideMark/>
          </w:tcPr>
          <w:p w14:paraId="28EB89B9" w14:textId="77777777" w:rsidR="00C80085" w:rsidRDefault="00C80085">
            <w:pPr>
              <w:jc w:val="both"/>
              <w:rPr>
                <w:rFonts w:asciiTheme="minorHAnsi" w:eastAsiaTheme="minorEastAsia" w:hAnsiTheme="minorHAnsi"/>
                <w:sz w:val="21"/>
              </w:rPr>
            </w:pPr>
            <w:r w:rsidRPr="00302091">
              <w:rPr>
                <w:noProof/>
              </w:rPr>
              <w:drawing>
                <wp:inline distT="0" distB="0" distL="0" distR="0" wp14:anchorId="64AADA41" wp14:editId="0983D9DE">
                  <wp:extent cx="2400300" cy="180213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c>
          <w:tcPr>
            <w:tcW w:w="1571" w:type="dxa"/>
            <w:tcBorders>
              <w:top w:val="single" w:sz="4" w:space="0" w:color="auto"/>
              <w:left w:val="single" w:sz="4" w:space="0" w:color="auto"/>
              <w:bottom w:val="single" w:sz="4" w:space="0" w:color="auto"/>
              <w:right w:val="single" w:sz="4" w:space="0" w:color="auto"/>
            </w:tcBorders>
            <w:hideMark/>
          </w:tcPr>
          <w:p w14:paraId="6F0F4337" w14:textId="77777777" w:rsidR="00C80085" w:rsidRDefault="00C80085">
            <w:pPr>
              <w:jc w:val="both"/>
              <w:rPr>
                <w:rFonts w:asciiTheme="minorHAnsi" w:eastAsiaTheme="minorEastAsia" w:hAnsiTheme="minorHAnsi"/>
                <w:sz w:val="21"/>
              </w:rPr>
            </w:pPr>
            <w:r w:rsidRPr="00302091">
              <w:rPr>
                <w:noProof/>
              </w:rPr>
              <w:drawing>
                <wp:inline distT="0" distB="0" distL="0" distR="0" wp14:anchorId="2249BC7E" wp14:editId="01D0F303">
                  <wp:extent cx="2400300" cy="180213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r>
      <w:tr w:rsidR="00C80085" w14:paraId="6D1E23E9" w14:textId="77777777" w:rsidTr="00C80085">
        <w:trPr>
          <w:trHeight w:val="173"/>
          <w:jc w:val="center"/>
        </w:trPr>
        <w:tc>
          <w:tcPr>
            <w:tcW w:w="1569" w:type="dxa"/>
            <w:tcBorders>
              <w:top w:val="single" w:sz="4" w:space="0" w:color="auto"/>
              <w:left w:val="single" w:sz="4" w:space="0" w:color="auto"/>
              <w:bottom w:val="single" w:sz="4" w:space="0" w:color="auto"/>
              <w:right w:val="single" w:sz="4" w:space="0" w:color="auto"/>
            </w:tcBorders>
            <w:hideMark/>
          </w:tcPr>
          <w:p w14:paraId="095E8CB2" w14:textId="77777777" w:rsidR="00C80085" w:rsidRDefault="00C80085">
            <w:pPr>
              <w:jc w:val="both"/>
              <w:rPr>
                <w:rFonts w:asciiTheme="minorHAnsi" w:eastAsiaTheme="minorEastAsia" w:hAnsiTheme="minorHAnsi"/>
                <w:sz w:val="21"/>
              </w:rPr>
            </w:pPr>
            <w:r>
              <w:t>CASE 3</w:t>
            </w:r>
          </w:p>
        </w:tc>
        <w:tc>
          <w:tcPr>
            <w:tcW w:w="1571" w:type="dxa"/>
            <w:tcBorders>
              <w:top w:val="single" w:sz="4" w:space="0" w:color="auto"/>
              <w:left w:val="single" w:sz="4" w:space="0" w:color="auto"/>
              <w:bottom w:val="single" w:sz="4" w:space="0" w:color="auto"/>
              <w:right w:val="single" w:sz="4" w:space="0" w:color="auto"/>
            </w:tcBorders>
          </w:tcPr>
          <w:p w14:paraId="0B483B78" w14:textId="77777777" w:rsidR="00C80085" w:rsidRDefault="00C80085">
            <w:pPr>
              <w:jc w:val="both"/>
              <w:rPr>
                <w:rFonts w:asciiTheme="minorHAnsi" w:eastAsiaTheme="minorEastAsia" w:hAnsiTheme="minorHAnsi"/>
                <w:sz w:val="21"/>
              </w:rPr>
            </w:pPr>
          </w:p>
        </w:tc>
      </w:tr>
      <w:tr w:rsidR="00C80085" w14:paraId="215851C5" w14:textId="77777777" w:rsidTr="00C80085">
        <w:trPr>
          <w:trHeight w:val="1162"/>
          <w:jc w:val="center"/>
        </w:trPr>
        <w:tc>
          <w:tcPr>
            <w:tcW w:w="1569" w:type="dxa"/>
            <w:tcBorders>
              <w:top w:val="single" w:sz="4" w:space="0" w:color="auto"/>
              <w:left w:val="single" w:sz="4" w:space="0" w:color="auto"/>
              <w:bottom w:val="single" w:sz="4" w:space="0" w:color="auto"/>
              <w:right w:val="single" w:sz="4" w:space="0" w:color="auto"/>
            </w:tcBorders>
            <w:hideMark/>
          </w:tcPr>
          <w:p w14:paraId="3854A020" w14:textId="77777777" w:rsidR="00C80085" w:rsidRDefault="00C80085">
            <w:pPr>
              <w:jc w:val="both"/>
              <w:rPr>
                <w:rFonts w:asciiTheme="minorHAnsi" w:eastAsiaTheme="minorEastAsia" w:hAnsiTheme="minorHAnsi"/>
                <w:sz w:val="21"/>
              </w:rPr>
            </w:pPr>
            <w:r w:rsidRPr="00302091">
              <w:rPr>
                <w:noProof/>
              </w:rPr>
              <w:lastRenderedPageBreak/>
              <w:drawing>
                <wp:inline distT="0" distB="0" distL="0" distR="0" wp14:anchorId="48076745" wp14:editId="5F11B036">
                  <wp:extent cx="2400300" cy="1802130"/>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c>
          <w:tcPr>
            <w:tcW w:w="1571" w:type="dxa"/>
            <w:tcBorders>
              <w:top w:val="single" w:sz="4" w:space="0" w:color="auto"/>
              <w:left w:val="single" w:sz="4" w:space="0" w:color="auto"/>
              <w:bottom w:val="single" w:sz="4" w:space="0" w:color="auto"/>
              <w:right w:val="single" w:sz="4" w:space="0" w:color="auto"/>
            </w:tcBorders>
          </w:tcPr>
          <w:p w14:paraId="218FB67B" w14:textId="77777777" w:rsidR="00C80085" w:rsidRDefault="00C80085">
            <w:pPr>
              <w:jc w:val="both"/>
              <w:rPr>
                <w:rFonts w:asciiTheme="minorHAnsi" w:eastAsiaTheme="minorEastAsia" w:hAnsiTheme="minorHAnsi"/>
                <w:sz w:val="21"/>
              </w:rPr>
            </w:pPr>
          </w:p>
        </w:tc>
      </w:tr>
    </w:tbl>
    <w:p w14:paraId="5445B82D" w14:textId="77777777" w:rsidR="00C80085" w:rsidRDefault="00C80085" w:rsidP="00C80085"/>
    <w:p w14:paraId="11B76660" w14:textId="77777777" w:rsidR="00C80085" w:rsidRDefault="003A4670" w:rsidP="00C80085">
      <w:pPr>
        <w:pStyle w:val="ad"/>
      </w:pPr>
      <w:r>
        <w:rPr>
          <w:rFonts w:hint="eastAsia"/>
        </w:rPr>
        <w:t>图表</w:t>
      </w:r>
      <w:r>
        <w:rPr>
          <w:rFonts w:hint="eastAsia"/>
        </w:rPr>
        <w:t xml:space="preserve"> 3.2</w:t>
      </w:r>
      <w:del w:id="721" w:author="李志成" w:date="2013-05-14T20:24:00Z">
        <w:r w:rsidDel="003A4670">
          <w:rPr>
            <w:rFonts w:hint="eastAsia"/>
          </w:rPr>
          <w:delText>图表</w:delText>
        </w:r>
      </w:del>
      <w:r>
        <w:rPr>
          <w:rFonts w:hint="eastAsia"/>
        </w:rPr>
        <w:t xml:space="preserve"> 3.2</w:t>
      </w:r>
      <w:del w:id="722" w:author="李志成" w:date="2013-05-14T20:24:00Z">
        <w:r w:rsidR="00C80085" w:rsidDel="003A4670">
          <w:rPr>
            <w:rFonts w:hint="eastAsia"/>
          </w:rPr>
          <w:delText>图表</w:delText>
        </w:r>
      </w:del>
      <w:r w:rsidR="00C80085">
        <w:rPr>
          <w:rFonts w:hint="eastAsia"/>
        </w:rPr>
        <w:t xml:space="preserve"> </w:t>
      </w:r>
      <w:ins w:id="723"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4.3</w:t>
      </w:r>
      <w:ins w:id="724"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725" w:author="李志成" w:date="2013-05-14T20:25:00Z">
        <w:r>
          <w:rPr>
            <w:noProof/>
          </w:rPr>
          <w:t>8</w:t>
        </w:r>
        <w:r>
          <w:fldChar w:fldCharType="end"/>
        </w:r>
      </w:ins>
      <w:del w:id="726"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4.3</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8</w:delText>
        </w:r>
        <w:r w:rsidR="00D27196" w:rsidDel="003A4670">
          <w:fldChar w:fldCharType="end"/>
        </w:r>
      </w:del>
      <w:r w:rsidR="00C80085">
        <w:rPr>
          <w:rFonts w:hint="eastAsia"/>
        </w:rPr>
        <w:t xml:space="preserve"> </w:t>
      </w:r>
      <w:r w:rsidR="00C80085">
        <w:t>HARQ</w:t>
      </w:r>
      <w:r w:rsidR="00C80085">
        <w:rPr>
          <w:rFonts w:hint="eastAsia"/>
        </w:rPr>
        <w:t>仿真结果</w:t>
      </w:r>
    </w:p>
    <w:tbl>
      <w:tblPr>
        <w:tblStyle w:val="ac"/>
        <w:tblW w:w="0" w:type="auto"/>
        <w:jc w:val="center"/>
        <w:tblLook w:val="04A0" w:firstRow="1" w:lastRow="0" w:firstColumn="1" w:lastColumn="0" w:noHBand="0" w:noVBand="1"/>
      </w:tblPr>
      <w:tblGrid>
        <w:gridCol w:w="4024"/>
        <w:gridCol w:w="4024"/>
      </w:tblGrid>
      <w:tr w:rsidR="00C80085" w14:paraId="05EAE1FB" w14:textId="77777777" w:rsidTr="00C80085">
        <w:trPr>
          <w:trHeight w:val="354"/>
          <w:jc w:val="center"/>
        </w:trPr>
        <w:tc>
          <w:tcPr>
            <w:tcW w:w="2099" w:type="dxa"/>
            <w:tcBorders>
              <w:top w:val="single" w:sz="4" w:space="0" w:color="auto"/>
              <w:left w:val="single" w:sz="4" w:space="0" w:color="auto"/>
              <w:bottom w:val="single" w:sz="4" w:space="0" w:color="auto"/>
              <w:right w:val="single" w:sz="4" w:space="0" w:color="auto"/>
            </w:tcBorders>
            <w:hideMark/>
          </w:tcPr>
          <w:p w14:paraId="43DF240D" w14:textId="77777777" w:rsidR="00C80085" w:rsidRDefault="00C80085">
            <w:pPr>
              <w:jc w:val="both"/>
              <w:rPr>
                <w:rFonts w:asciiTheme="minorHAnsi" w:eastAsiaTheme="minorEastAsia" w:hAnsiTheme="minorHAnsi"/>
                <w:sz w:val="21"/>
              </w:rPr>
            </w:pPr>
            <w:r>
              <w:t>CASE 1</w:t>
            </w:r>
          </w:p>
        </w:tc>
        <w:tc>
          <w:tcPr>
            <w:tcW w:w="2099" w:type="dxa"/>
            <w:tcBorders>
              <w:top w:val="single" w:sz="4" w:space="0" w:color="auto"/>
              <w:left w:val="single" w:sz="4" w:space="0" w:color="auto"/>
              <w:bottom w:val="single" w:sz="4" w:space="0" w:color="auto"/>
              <w:right w:val="single" w:sz="4" w:space="0" w:color="auto"/>
            </w:tcBorders>
            <w:hideMark/>
          </w:tcPr>
          <w:p w14:paraId="6276E2E2" w14:textId="77777777" w:rsidR="00C80085" w:rsidRDefault="00C80085">
            <w:pPr>
              <w:jc w:val="both"/>
              <w:rPr>
                <w:rFonts w:asciiTheme="minorHAnsi" w:eastAsiaTheme="minorEastAsia" w:hAnsiTheme="minorHAnsi"/>
                <w:sz w:val="21"/>
              </w:rPr>
            </w:pPr>
            <w:r>
              <w:t>CASE 2</w:t>
            </w:r>
          </w:p>
        </w:tc>
      </w:tr>
      <w:tr w:rsidR="00C80085" w14:paraId="7F35A8B2" w14:textId="77777777" w:rsidTr="00C80085">
        <w:trPr>
          <w:trHeight w:val="2372"/>
          <w:jc w:val="center"/>
        </w:trPr>
        <w:tc>
          <w:tcPr>
            <w:tcW w:w="2099" w:type="dxa"/>
            <w:tcBorders>
              <w:top w:val="single" w:sz="4" w:space="0" w:color="auto"/>
              <w:left w:val="single" w:sz="4" w:space="0" w:color="auto"/>
              <w:bottom w:val="single" w:sz="4" w:space="0" w:color="auto"/>
              <w:right w:val="single" w:sz="4" w:space="0" w:color="auto"/>
            </w:tcBorders>
            <w:hideMark/>
          </w:tcPr>
          <w:p w14:paraId="1EEC008D" w14:textId="77777777" w:rsidR="00C80085" w:rsidRDefault="00C80085">
            <w:pPr>
              <w:jc w:val="both"/>
              <w:rPr>
                <w:rFonts w:asciiTheme="minorHAnsi" w:eastAsiaTheme="minorEastAsia" w:hAnsiTheme="minorHAnsi"/>
                <w:sz w:val="21"/>
              </w:rPr>
            </w:pPr>
            <w:r w:rsidRPr="00302091">
              <w:rPr>
                <w:noProof/>
              </w:rPr>
              <w:drawing>
                <wp:inline distT="0" distB="0" distL="0" distR="0" wp14:anchorId="44A1F8E9" wp14:editId="14D6CEB3">
                  <wp:extent cx="2418080" cy="180213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890" cstate="print">
                            <a:extLst>
                              <a:ext uri="{28A0092B-C50C-407E-A947-70E740481C1C}">
                                <a14:useLocalDpi xmlns:a14="http://schemas.microsoft.com/office/drawing/2010/main" val="0"/>
                              </a:ext>
                            </a:extLst>
                          </a:blip>
                          <a:srcRect/>
                          <a:stretch>
                            <a:fillRect/>
                          </a:stretch>
                        </pic:blipFill>
                        <pic:spPr bwMode="auto">
                          <a:xfrm>
                            <a:off x="0" y="0"/>
                            <a:ext cx="2418080" cy="1802130"/>
                          </a:xfrm>
                          <a:prstGeom prst="rect">
                            <a:avLst/>
                          </a:prstGeom>
                          <a:noFill/>
                          <a:ln>
                            <a:noFill/>
                          </a:ln>
                        </pic:spPr>
                      </pic:pic>
                    </a:graphicData>
                  </a:graphic>
                </wp:inline>
              </w:drawing>
            </w:r>
          </w:p>
        </w:tc>
        <w:tc>
          <w:tcPr>
            <w:tcW w:w="2099" w:type="dxa"/>
            <w:tcBorders>
              <w:top w:val="single" w:sz="4" w:space="0" w:color="auto"/>
              <w:left w:val="single" w:sz="4" w:space="0" w:color="auto"/>
              <w:bottom w:val="single" w:sz="4" w:space="0" w:color="auto"/>
              <w:right w:val="single" w:sz="4" w:space="0" w:color="auto"/>
            </w:tcBorders>
            <w:hideMark/>
          </w:tcPr>
          <w:p w14:paraId="5EDDD4B2" w14:textId="77777777" w:rsidR="00C80085" w:rsidRDefault="00C80085">
            <w:pPr>
              <w:jc w:val="both"/>
              <w:rPr>
                <w:rFonts w:asciiTheme="minorHAnsi" w:eastAsiaTheme="minorEastAsia" w:hAnsiTheme="minorHAnsi"/>
                <w:sz w:val="21"/>
              </w:rPr>
            </w:pPr>
            <w:r w:rsidRPr="00302091">
              <w:rPr>
                <w:noProof/>
              </w:rPr>
              <w:drawing>
                <wp:inline distT="0" distB="0" distL="0" distR="0" wp14:anchorId="0FC46A85" wp14:editId="7D371A59">
                  <wp:extent cx="2418080" cy="180213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891" cstate="print">
                            <a:extLst>
                              <a:ext uri="{28A0092B-C50C-407E-A947-70E740481C1C}">
                                <a14:useLocalDpi xmlns:a14="http://schemas.microsoft.com/office/drawing/2010/main" val="0"/>
                              </a:ext>
                            </a:extLst>
                          </a:blip>
                          <a:srcRect/>
                          <a:stretch>
                            <a:fillRect/>
                          </a:stretch>
                        </pic:blipFill>
                        <pic:spPr bwMode="auto">
                          <a:xfrm>
                            <a:off x="0" y="0"/>
                            <a:ext cx="2418080" cy="1802130"/>
                          </a:xfrm>
                          <a:prstGeom prst="rect">
                            <a:avLst/>
                          </a:prstGeom>
                          <a:noFill/>
                          <a:ln>
                            <a:noFill/>
                          </a:ln>
                        </pic:spPr>
                      </pic:pic>
                    </a:graphicData>
                  </a:graphic>
                </wp:inline>
              </w:drawing>
            </w:r>
          </w:p>
        </w:tc>
      </w:tr>
      <w:tr w:rsidR="00C80085" w14:paraId="0BE5D9B5" w14:textId="77777777" w:rsidTr="00C80085">
        <w:trPr>
          <w:trHeight w:val="354"/>
          <w:jc w:val="center"/>
        </w:trPr>
        <w:tc>
          <w:tcPr>
            <w:tcW w:w="2099" w:type="dxa"/>
            <w:tcBorders>
              <w:top w:val="single" w:sz="4" w:space="0" w:color="auto"/>
              <w:left w:val="single" w:sz="4" w:space="0" w:color="auto"/>
              <w:bottom w:val="single" w:sz="4" w:space="0" w:color="auto"/>
              <w:right w:val="single" w:sz="4" w:space="0" w:color="auto"/>
            </w:tcBorders>
            <w:hideMark/>
          </w:tcPr>
          <w:p w14:paraId="4895B46B" w14:textId="77777777" w:rsidR="00C80085" w:rsidRDefault="00C80085">
            <w:pPr>
              <w:jc w:val="both"/>
              <w:rPr>
                <w:rFonts w:asciiTheme="minorHAnsi" w:eastAsiaTheme="minorEastAsia" w:hAnsiTheme="minorHAnsi"/>
                <w:sz w:val="21"/>
              </w:rPr>
            </w:pPr>
            <w:r>
              <w:t>CASE 3</w:t>
            </w:r>
          </w:p>
        </w:tc>
        <w:tc>
          <w:tcPr>
            <w:tcW w:w="2099" w:type="dxa"/>
            <w:tcBorders>
              <w:top w:val="single" w:sz="4" w:space="0" w:color="auto"/>
              <w:left w:val="single" w:sz="4" w:space="0" w:color="auto"/>
              <w:bottom w:val="single" w:sz="4" w:space="0" w:color="auto"/>
              <w:right w:val="single" w:sz="4" w:space="0" w:color="auto"/>
            </w:tcBorders>
          </w:tcPr>
          <w:p w14:paraId="32373B2C" w14:textId="77777777" w:rsidR="00C80085" w:rsidRDefault="00C80085">
            <w:pPr>
              <w:jc w:val="both"/>
              <w:rPr>
                <w:rFonts w:asciiTheme="minorHAnsi" w:eastAsiaTheme="minorEastAsia" w:hAnsiTheme="minorHAnsi"/>
                <w:sz w:val="21"/>
              </w:rPr>
            </w:pPr>
          </w:p>
        </w:tc>
      </w:tr>
      <w:tr w:rsidR="00C80085" w14:paraId="21E6B476" w14:textId="77777777" w:rsidTr="00C80085">
        <w:trPr>
          <w:trHeight w:val="2380"/>
          <w:jc w:val="center"/>
        </w:trPr>
        <w:tc>
          <w:tcPr>
            <w:tcW w:w="2099" w:type="dxa"/>
            <w:tcBorders>
              <w:top w:val="single" w:sz="4" w:space="0" w:color="auto"/>
              <w:left w:val="single" w:sz="4" w:space="0" w:color="auto"/>
              <w:bottom w:val="single" w:sz="4" w:space="0" w:color="auto"/>
              <w:right w:val="single" w:sz="4" w:space="0" w:color="auto"/>
            </w:tcBorders>
            <w:hideMark/>
          </w:tcPr>
          <w:p w14:paraId="0BDDBC9D" w14:textId="77777777" w:rsidR="00C80085" w:rsidRDefault="00C80085">
            <w:pPr>
              <w:jc w:val="both"/>
              <w:rPr>
                <w:rFonts w:asciiTheme="minorHAnsi" w:eastAsiaTheme="minorEastAsia" w:hAnsiTheme="minorHAnsi"/>
                <w:sz w:val="21"/>
              </w:rPr>
            </w:pPr>
            <w:r w:rsidRPr="00302091">
              <w:rPr>
                <w:noProof/>
              </w:rPr>
              <w:drawing>
                <wp:inline distT="0" distB="0" distL="0" distR="0" wp14:anchorId="45FAC4B7" wp14:editId="4059680A">
                  <wp:extent cx="2418080" cy="180213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892" cstate="print">
                            <a:extLst>
                              <a:ext uri="{28A0092B-C50C-407E-A947-70E740481C1C}">
                                <a14:useLocalDpi xmlns:a14="http://schemas.microsoft.com/office/drawing/2010/main" val="0"/>
                              </a:ext>
                            </a:extLst>
                          </a:blip>
                          <a:srcRect/>
                          <a:stretch>
                            <a:fillRect/>
                          </a:stretch>
                        </pic:blipFill>
                        <pic:spPr bwMode="auto">
                          <a:xfrm>
                            <a:off x="0" y="0"/>
                            <a:ext cx="2418080" cy="1802130"/>
                          </a:xfrm>
                          <a:prstGeom prst="rect">
                            <a:avLst/>
                          </a:prstGeom>
                          <a:noFill/>
                          <a:ln>
                            <a:noFill/>
                          </a:ln>
                        </pic:spPr>
                      </pic:pic>
                    </a:graphicData>
                  </a:graphic>
                </wp:inline>
              </w:drawing>
            </w:r>
          </w:p>
        </w:tc>
        <w:tc>
          <w:tcPr>
            <w:tcW w:w="2099" w:type="dxa"/>
            <w:tcBorders>
              <w:top w:val="single" w:sz="4" w:space="0" w:color="auto"/>
              <w:left w:val="single" w:sz="4" w:space="0" w:color="auto"/>
              <w:bottom w:val="single" w:sz="4" w:space="0" w:color="auto"/>
              <w:right w:val="single" w:sz="4" w:space="0" w:color="auto"/>
            </w:tcBorders>
          </w:tcPr>
          <w:p w14:paraId="54998DEE" w14:textId="77777777" w:rsidR="00C80085" w:rsidRDefault="00C80085">
            <w:pPr>
              <w:jc w:val="both"/>
              <w:rPr>
                <w:rFonts w:asciiTheme="minorHAnsi" w:eastAsiaTheme="minorEastAsia" w:hAnsiTheme="minorHAnsi"/>
                <w:sz w:val="21"/>
              </w:rPr>
            </w:pPr>
          </w:p>
        </w:tc>
      </w:tr>
    </w:tbl>
    <w:p w14:paraId="2AA5D3E8" w14:textId="77777777" w:rsidR="00C80085" w:rsidRDefault="00C80085" w:rsidP="00C80085"/>
    <w:p w14:paraId="36BF383C" w14:textId="77777777" w:rsidR="00C80085" w:rsidRDefault="003A4670" w:rsidP="00C80085">
      <w:pPr>
        <w:pStyle w:val="ad"/>
      </w:pPr>
      <w:r>
        <w:rPr>
          <w:rFonts w:hint="eastAsia"/>
        </w:rPr>
        <w:t>图表</w:t>
      </w:r>
      <w:r>
        <w:rPr>
          <w:rFonts w:hint="eastAsia"/>
        </w:rPr>
        <w:t xml:space="preserve"> 3.2</w:t>
      </w:r>
      <w:del w:id="727" w:author="李志成" w:date="2013-05-14T20:24:00Z">
        <w:r w:rsidDel="003A4670">
          <w:rPr>
            <w:rFonts w:hint="eastAsia"/>
          </w:rPr>
          <w:delText>图表</w:delText>
        </w:r>
      </w:del>
      <w:r>
        <w:rPr>
          <w:rFonts w:hint="eastAsia"/>
        </w:rPr>
        <w:t xml:space="preserve"> 3.2</w:t>
      </w:r>
      <w:del w:id="728" w:author="李志成" w:date="2013-05-14T20:24:00Z">
        <w:r w:rsidR="00C80085" w:rsidDel="003A4670">
          <w:rPr>
            <w:rFonts w:hint="eastAsia"/>
          </w:rPr>
          <w:delText>图表</w:delText>
        </w:r>
      </w:del>
      <w:r w:rsidR="00C80085">
        <w:rPr>
          <w:rFonts w:hint="eastAsia"/>
        </w:rPr>
        <w:t xml:space="preserve"> </w:t>
      </w:r>
      <w:ins w:id="729"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4.3</w:t>
      </w:r>
      <w:ins w:id="730"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731" w:author="李志成" w:date="2013-05-14T20:25:00Z">
        <w:r>
          <w:rPr>
            <w:noProof/>
          </w:rPr>
          <w:t>9</w:t>
        </w:r>
        <w:r>
          <w:fldChar w:fldCharType="end"/>
        </w:r>
      </w:ins>
      <w:del w:id="732"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4.3</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9</w:delText>
        </w:r>
        <w:r w:rsidR="00D27196" w:rsidDel="003A4670">
          <w:fldChar w:fldCharType="end"/>
        </w:r>
      </w:del>
      <w:r w:rsidR="00C80085">
        <w:rPr>
          <w:rFonts w:hint="eastAsia"/>
        </w:rPr>
        <w:t xml:space="preserve"> </w:t>
      </w:r>
      <w:r w:rsidR="00C80085">
        <w:t>RANK</w:t>
      </w:r>
      <w:r w:rsidR="00C80085">
        <w:rPr>
          <w:rFonts w:hint="eastAsia"/>
        </w:rPr>
        <w:t>仿真结果</w:t>
      </w:r>
    </w:p>
    <w:tbl>
      <w:tblPr>
        <w:tblStyle w:val="ac"/>
        <w:tblW w:w="0" w:type="auto"/>
        <w:jc w:val="center"/>
        <w:tblLook w:val="04A0" w:firstRow="1" w:lastRow="0" w:firstColumn="1" w:lastColumn="0" w:noHBand="0" w:noVBand="1"/>
      </w:tblPr>
      <w:tblGrid>
        <w:gridCol w:w="3996"/>
        <w:gridCol w:w="3996"/>
      </w:tblGrid>
      <w:tr w:rsidR="00C80085" w14:paraId="0B30EA55" w14:textId="77777777" w:rsidTr="00C80085">
        <w:trPr>
          <w:trHeight w:val="145"/>
          <w:jc w:val="center"/>
        </w:trPr>
        <w:tc>
          <w:tcPr>
            <w:tcW w:w="2450" w:type="dxa"/>
            <w:tcBorders>
              <w:top w:val="single" w:sz="4" w:space="0" w:color="auto"/>
              <w:left w:val="single" w:sz="4" w:space="0" w:color="auto"/>
              <w:bottom w:val="single" w:sz="4" w:space="0" w:color="auto"/>
              <w:right w:val="single" w:sz="4" w:space="0" w:color="auto"/>
            </w:tcBorders>
            <w:hideMark/>
          </w:tcPr>
          <w:p w14:paraId="60DD1E2D" w14:textId="77777777" w:rsidR="00C80085" w:rsidRDefault="00C80085">
            <w:pPr>
              <w:jc w:val="both"/>
              <w:rPr>
                <w:rFonts w:asciiTheme="minorHAnsi" w:eastAsiaTheme="minorEastAsia" w:hAnsiTheme="minorHAnsi"/>
                <w:sz w:val="21"/>
              </w:rPr>
            </w:pPr>
            <w:r>
              <w:t>CASE 1</w:t>
            </w:r>
          </w:p>
        </w:tc>
        <w:tc>
          <w:tcPr>
            <w:tcW w:w="2450" w:type="dxa"/>
            <w:tcBorders>
              <w:top w:val="single" w:sz="4" w:space="0" w:color="auto"/>
              <w:left w:val="single" w:sz="4" w:space="0" w:color="auto"/>
              <w:bottom w:val="single" w:sz="4" w:space="0" w:color="auto"/>
              <w:right w:val="single" w:sz="4" w:space="0" w:color="auto"/>
            </w:tcBorders>
            <w:hideMark/>
          </w:tcPr>
          <w:p w14:paraId="1DDB9006" w14:textId="77777777" w:rsidR="00C80085" w:rsidRDefault="00C80085">
            <w:pPr>
              <w:jc w:val="both"/>
              <w:rPr>
                <w:rFonts w:asciiTheme="minorHAnsi" w:eastAsiaTheme="minorEastAsia" w:hAnsiTheme="minorHAnsi"/>
                <w:sz w:val="21"/>
              </w:rPr>
            </w:pPr>
            <w:r>
              <w:t>CASE 2</w:t>
            </w:r>
          </w:p>
        </w:tc>
      </w:tr>
      <w:tr w:rsidR="00C80085" w14:paraId="57D3DDDB" w14:textId="77777777" w:rsidTr="00C80085">
        <w:trPr>
          <w:trHeight w:val="973"/>
          <w:jc w:val="center"/>
        </w:trPr>
        <w:tc>
          <w:tcPr>
            <w:tcW w:w="2450" w:type="dxa"/>
            <w:tcBorders>
              <w:top w:val="single" w:sz="4" w:space="0" w:color="auto"/>
              <w:left w:val="single" w:sz="4" w:space="0" w:color="auto"/>
              <w:bottom w:val="single" w:sz="4" w:space="0" w:color="auto"/>
              <w:right w:val="single" w:sz="4" w:space="0" w:color="auto"/>
            </w:tcBorders>
            <w:hideMark/>
          </w:tcPr>
          <w:p w14:paraId="6E9A8289" w14:textId="77777777" w:rsidR="00C80085" w:rsidRDefault="00C80085">
            <w:pPr>
              <w:jc w:val="both"/>
              <w:rPr>
                <w:rFonts w:asciiTheme="minorHAnsi" w:eastAsiaTheme="minorEastAsia" w:hAnsiTheme="minorHAnsi"/>
                <w:sz w:val="21"/>
              </w:rPr>
            </w:pPr>
            <w:r w:rsidRPr="00302091">
              <w:rPr>
                <w:noProof/>
              </w:rPr>
              <w:lastRenderedPageBreak/>
              <w:drawing>
                <wp:inline distT="0" distB="0" distL="0" distR="0" wp14:anchorId="40F90D04" wp14:editId="2D7533F0">
                  <wp:extent cx="2400300" cy="180213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c>
          <w:tcPr>
            <w:tcW w:w="2450" w:type="dxa"/>
            <w:tcBorders>
              <w:top w:val="single" w:sz="4" w:space="0" w:color="auto"/>
              <w:left w:val="single" w:sz="4" w:space="0" w:color="auto"/>
              <w:bottom w:val="single" w:sz="4" w:space="0" w:color="auto"/>
              <w:right w:val="single" w:sz="4" w:space="0" w:color="auto"/>
            </w:tcBorders>
            <w:hideMark/>
          </w:tcPr>
          <w:p w14:paraId="388EC2CC" w14:textId="77777777" w:rsidR="00C80085" w:rsidRDefault="00C80085">
            <w:pPr>
              <w:jc w:val="both"/>
              <w:rPr>
                <w:rFonts w:asciiTheme="minorHAnsi" w:eastAsiaTheme="minorEastAsia" w:hAnsiTheme="minorHAnsi"/>
                <w:sz w:val="21"/>
              </w:rPr>
            </w:pPr>
            <w:r w:rsidRPr="00302091">
              <w:rPr>
                <w:noProof/>
              </w:rPr>
              <w:drawing>
                <wp:inline distT="0" distB="0" distL="0" distR="0" wp14:anchorId="04563DBB" wp14:editId="7B8AE39B">
                  <wp:extent cx="2400300" cy="180213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r>
      <w:tr w:rsidR="00C80085" w14:paraId="200DBB86" w14:textId="77777777" w:rsidTr="00C80085">
        <w:trPr>
          <w:trHeight w:val="149"/>
          <w:jc w:val="center"/>
        </w:trPr>
        <w:tc>
          <w:tcPr>
            <w:tcW w:w="2450" w:type="dxa"/>
            <w:tcBorders>
              <w:top w:val="single" w:sz="4" w:space="0" w:color="auto"/>
              <w:left w:val="single" w:sz="4" w:space="0" w:color="auto"/>
              <w:bottom w:val="single" w:sz="4" w:space="0" w:color="auto"/>
              <w:right w:val="single" w:sz="4" w:space="0" w:color="auto"/>
            </w:tcBorders>
            <w:hideMark/>
          </w:tcPr>
          <w:p w14:paraId="75F2FAEA" w14:textId="77777777" w:rsidR="00C80085" w:rsidRDefault="00C80085">
            <w:pPr>
              <w:jc w:val="both"/>
              <w:rPr>
                <w:rFonts w:asciiTheme="minorHAnsi" w:eastAsiaTheme="minorEastAsia" w:hAnsiTheme="minorHAnsi"/>
                <w:sz w:val="21"/>
              </w:rPr>
            </w:pPr>
            <w:r>
              <w:t>CASE 3</w:t>
            </w:r>
          </w:p>
        </w:tc>
        <w:tc>
          <w:tcPr>
            <w:tcW w:w="2450" w:type="dxa"/>
            <w:tcBorders>
              <w:top w:val="single" w:sz="4" w:space="0" w:color="auto"/>
              <w:left w:val="single" w:sz="4" w:space="0" w:color="auto"/>
              <w:bottom w:val="single" w:sz="4" w:space="0" w:color="auto"/>
              <w:right w:val="single" w:sz="4" w:space="0" w:color="auto"/>
            </w:tcBorders>
          </w:tcPr>
          <w:p w14:paraId="0590D37B" w14:textId="77777777" w:rsidR="00C80085" w:rsidRDefault="00C80085">
            <w:pPr>
              <w:jc w:val="both"/>
              <w:rPr>
                <w:rFonts w:asciiTheme="minorHAnsi" w:eastAsiaTheme="minorEastAsia" w:hAnsiTheme="minorHAnsi"/>
                <w:sz w:val="21"/>
              </w:rPr>
            </w:pPr>
          </w:p>
        </w:tc>
      </w:tr>
      <w:tr w:rsidR="00C80085" w14:paraId="1C242C80" w14:textId="77777777" w:rsidTr="00C80085">
        <w:trPr>
          <w:trHeight w:val="45"/>
          <w:jc w:val="center"/>
        </w:trPr>
        <w:tc>
          <w:tcPr>
            <w:tcW w:w="2450" w:type="dxa"/>
            <w:tcBorders>
              <w:top w:val="single" w:sz="4" w:space="0" w:color="auto"/>
              <w:left w:val="single" w:sz="4" w:space="0" w:color="auto"/>
              <w:bottom w:val="single" w:sz="4" w:space="0" w:color="auto"/>
              <w:right w:val="single" w:sz="4" w:space="0" w:color="auto"/>
            </w:tcBorders>
            <w:hideMark/>
          </w:tcPr>
          <w:p w14:paraId="49DFD31A" w14:textId="77777777" w:rsidR="00C80085" w:rsidRDefault="00C80085">
            <w:pPr>
              <w:jc w:val="both"/>
              <w:rPr>
                <w:rFonts w:asciiTheme="minorHAnsi" w:eastAsiaTheme="minorEastAsia" w:hAnsiTheme="minorHAnsi"/>
                <w:sz w:val="21"/>
              </w:rPr>
            </w:pPr>
            <w:r w:rsidRPr="00302091">
              <w:rPr>
                <w:noProof/>
              </w:rPr>
              <w:drawing>
                <wp:inline distT="0" distB="0" distL="0" distR="0" wp14:anchorId="1A4AA5C0" wp14:editId="3CC574B7">
                  <wp:extent cx="2400300" cy="180213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c>
          <w:tcPr>
            <w:tcW w:w="2450" w:type="dxa"/>
            <w:tcBorders>
              <w:top w:val="single" w:sz="4" w:space="0" w:color="auto"/>
              <w:left w:val="single" w:sz="4" w:space="0" w:color="auto"/>
              <w:bottom w:val="single" w:sz="4" w:space="0" w:color="auto"/>
              <w:right w:val="single" w:sz="4" w:space="0" w:color="auto"/>
            </w:tcBorders>
          </w:tcPr>
          <w:p w14:paraId="2AB27AF7" w14:textId="77777777" w:rsidR="00C80085" w:rsidRDefault="00C80085">
            <w:pPr>
              <w:jc w:val="both"/>
              <w:rPr>
                <w:rFonts w:asciiTheme="minorHAnsi" w:eastAsiaTheme="minorEastAsia" w:hAnsiTheme="minorHAnsi"/>
                <w:sz w:val="21"/>
              </w:rPr>
            </w:pPr>
          </w:p>
        </w:tc>
      </w:tr>
    </w:tbl>
    <w:p w14:paraId="32CBEB04" w14:textId="77777777" w:rsidR="00C80085" w:rsidRDefault="00C80085" w:rsidP="00C80085">
      <w:pPr>
        <w:rPr>
          <w:rFonts w:asciiTheme="minorHAnsi" w:eastAsiaTheme="minorEastAsia" w:hAnsiTheme="minorHAnsi" w:cstheme="minorBidi"/>
          <w:sz w:val="21"/>
        </w:rPr>
      </w:pPr>
    </w:p>
    <w:p w14:paraId="5403BAFD" w14:textId="77777777" w:rsidR="00C80085" w:rsidRDefault="003A4670" w:rsidP="00C80085">
      <w:pPr>
        <w:pStyle w:val="ad"/>
      </w:pPr>
      <w:r>
        <w:rPr>
          <w:rFonts w:hint="eastAsia"/>
        </w:rPr>
        <w:t>图表</w:t>
      </w:r>
      <w:r>
        <w:rPr>
          <w:rFonts w:hint="eastAsia"/>
        </w:rPr>
        <w:t xml:space="preserve"> 3.2</w:t>
      </w:r>
      <w:del w:id="733" w:author="李志成" w:date="2013-05-14T20:24:00Z">
        <w:r w:rsidDel="003A4670">
          <w:rPr>
            <w:rFonts w:hint="eastAsia"/>
          </w:rPr>
          <w:delText>图表</w:delText>
        </w:r>
      </w:del>
      <w:r>
        <w:rPr>
          <w:rFonts w:hint="eastAsia"/>
        </w:rPr>
        <w:t xml:space="preserve"> 3.2</w:t>
      </w:r>
      <w:del w:id="734" w:author="李志成" w:date="2013-05-14T20:24:00Z">
        <w:r w:rsidR="00C80085" w:rsidDel="003A4670">
          <w:rPr>
            <w:rFonts w:hint="eastAsia"/>
          </w:rPr>
          <w:delText>图表</w:delText>
        </w:r>
      </w:del>
      <w:r w:rsidR="00C80085">
        <w:rPr>
          <w:rFonts w:hint="eastAsia"/>
        </w:rPr>
        <w:t xml:space="preserve"> </w:t>
      </w:r>
      <w:ins w:id="735"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4.3</w:t>
      </w:r>
      <w:ins w:id="736"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737" w:author="李志成" w:date="2013-05-14T20:25:00Z">
        <w:r>
          <w:rPr>
            <w:noProof/>
          </w:rPr>
          <w:t>10</w:t>
        </w:r>
        <w:r>
          <w:fldChar w:fldCharType="end"/>
        </w:r>
      </w:ins>
      <w:del w:id="738"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4.3</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10</w:delText>
        </w:r>
        <w:r w:rsidR="00D27196" w:rsidDel="003A4670">
          <w:fldChar w:fldCharType="end"/>
        </w:r>
      </w:del>
      <w:r w:rsidR="00C80085">
        <w:rPr>
          <w:rFonts w:hint="eastAsia"/>
        </w:rPr>
        <w:t xml:space="preserve"> </w:t>
      </w:r>
      <w:r w:rsidR="00C80085">
        <w:t>MCS</w:t>
      </w:r>
      <w:r w:rsidR="00C80085">
        <w:rPr>
          <w:rFonts w:hint="eastAsia"/>
        </w:rPr>
        <w:t>仿真结果</w:t>
      </w:r>
    </w:p>
    <w:tbl>
      <w:tblPr>
        <w:tblStyle w:val="ac"/>
        <w:tblW w:w="0" w:type="auto"/>
        <w:jc w:val="center"/>
        <w:tblLook w:val="04A0" w:firstRow="1" w:lastRow="0" w:firstColumn="1" w:lastColumn="0" w:noHBand="0" w:noVBand="1"/>
      </w:tblPr>
      <w:tblGrid>
        <w:gridCol w:w="3996"/>
        <w:gridCol w:w="3996"/>
      </w:tblGrid>
      <w:tr w:rsidR="00C80085" w14:paraId="4CA68001" w14:textId="77777777" w:rsidTr="00C80085">
        <w:trPr>
          <w:trHeight w:val="370"/>
          <w:jc w:val="center"/>
        </w:trPr>
        <w:tc>
          <w:tcPr>
            <w:tcW w:w="2635" w:type="dxa"/>
            <w:tcBorders>
              <w:top w:val="single" w:sz="4" w:space="0" w:color="auto"/>
              <w:left w:val="single" w:sz="4" w:space="0" w:color="auto"/>
              <w:bottom w:val="single" w:sz="4" w:space="0" w:color="auto"/>
              <w:right w:val="single" w:sz="4" w:space="0" w:color="auto"/>
            </w:tcBorders>
            <w:hideMark/>
          </w:tcPr>
          <w:p w14:paraId="2E296124" w14:textId="77777777" w:rsidR="00C80085" w:rsidRDefault="00C80085">
            <w:pPr>
              <w:jc w:val="both"/>
              <w:rPr>
                <w:rFonts w:asciiTheme="minorHAnsi" w:eastAsiaTheme="minorEastAsia" w:hAnsiTheme="minorHAnsi"/>
                <w:sz w:val="21"/>
              </w:rPr>
            </w:pPr>
            <w:r>
              <w:t>CASE 1</w:t>
            </w:r>
          </w:p>
        </w:tc>
        <w:tc>
          <w:tcPr>
            <w:tcW w:w="2635" w:type="dxa"/>
            <w:tcBorders>
              <w:top w:val="single" w:sz="4" w:space="0" w:color="auto"/>
              <w:left w:val="single" w:sz="4" w:space="0" w:color="auto"/>
              <w:bottom w:val="single" w:sz="4" w:space="0" w:color="auto"/>
              <w:right w:val="single" w:sz="4" w:space="0" w:color="auto"/>
            </w:tcBorders>
            <w:hideMark/>
          </w:tcPr>
          <w:p w14:paraId="048064C5" w14:textId="77777777" w:rsidR="00C80085" w:rsidRDefault="00C80085">
            <w:pPr>
              <w:jc w:val="both"/>
              <w:rPr>
                <w:rFonts w:asciiTheme="minorHAnsi" w:eastAsiaTheme="minorEastAsia" w:hAnsiTheme="minorHAnsi"/>
                <w:sz w:val="21"/>
              </w:rPr>
            </w:pPr>
            <w:r>
              <w:t>CASE 2</w:t>
            </w:r>
          </w:p>
        </w:tc>
      </w:tr>
      <w:tr w:rsidR="00C80085" w14:paraId="79D11188" w14:textId="77777777" w:rsidTr="00C80085">
        <w:trPr>
          <w:trHeight w:val="2423"/>
          <w:jc w:val="center"/>
        </w:trPr>
        <w:tc>
          <w:tcPr>
            <w:tcW w:w="2635" w:type="dxa"/>
            <w:tcBorders>
              <w:top w:val="single" w:sz="4" w:space="0" w:color="auto"/>
              <w:left w:val="single" w:sz="4" w:space="0" w:color="auto"/>
              <w:bottom w:val="single" w:sz="4" w:space="0" w:color="auto"/>
              <w:right w:val="single" w:sz="4" w:space="0" w:color="auto"/>
            </w:tcBorders>
            <w:hideMark/>
          </w:tcPr>
          <w:p w14:paraId="2A89872C" w14:textId="77777777" w:rsidR="00C80085" w:rsidRDefault="00C80085">
            <w:pPr>
              <w:jc w:val="both"/>
              <w:rPr>
                <w:rFonts w:asciiTheme="minorHAnsi" w:eastAsiaTheme="minorEastAsia" w:hAnsiTheme="minorHAnsi"/>
                <w:sz w:val="21"/>
              </w:rPr>
            </w:pPr>
            <w:r w:rsidRPr="00302091">
              <w:rPr>
                <w:noProof/>
              </w:rPr>
              <w:drawing>
                <wp:inline distT="0" distB="0" distL="0" distR="0" wp14:anchorId="7E1B72A2" wp14:editId="7E09AF1A">
                  <wp:extent cx="2400300" cy="180213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c>
          <w:tcPr>
            <w:tcW w:w="2635" w:type="dxa"/>
            <w:tcBorders>
              <w:top w:val="single" w:sz="4" w:space="0" w:color="auto"/>
              <w:left w:val="single" w:sz="4" w:space="0" w:color="auto"/>
              <w:bottom w:val="single" w:sz="4" w:space="0" w:color="auto"/>
              <w:right w:val="single" w:sz="4" w:space="0" w:color="auto"/>
            </w:tcBorders>
            <w:hideMark/>
          </w:tcPr>
          <w:p w14:paraId="79137088" w14:textId="77777777" w:rsidR="00C80085" w:rsidRDefault="00C80085">
            <w:pPr>
              <w:jc w:val="both"/>
              <w:rPr>
                <w:rFonts w:asciiTheme="minorHAnsi" w:eastAsiaTheme="minorEastAsia" w:hAnsiTheme="minorHAnsi"/>
                <w:sz w:val="21"/>
              </w:rPr>
            </w:pPr>
            <w:r w:rsidRPr="00302091">
              <w:rPr>
                <w:noProof/>
              </w:rPr>
              <w:drawing>
                <wp:inline distT="0" distB="0" distL="0" distR="0" wp14:anchorId="548F7B32" wp14:editId="1F7605A8">
                  <wp:extent cx="2400300" cy="180213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r>
      <w:tr w:rsidR="00C80085" w14:paraId="39DBD719" w14:textId="77777777" w:rsidTr="00C80085">
        <w:trPr>
          <w:trHeight w:val="361"/>
          <w:jc w:val="center"/>
        </w:trPr>
        <w:tc>
          <w:tcPr>
            <w:tcW w:w="2635" w:type="dxa"/>
            <w:tcBorders>
              <w:top w:val="single" w:sz="4" w:space="0" w:color="auto"/>
              <w:left w:val="single" w:sz="4" w:space="0" w:color="auto"/>
              <w:bottom w:val="single" w:sz="4" w:space="0" w:color="auto"/>
              <w:right w:val="single" w:sz="4" w:space="0" w:color="auto"/>
            </w:tcBorders>
            <w:hideMark/>
          </w:tcPr>
          <w:p w14:paraId="649A7F9F" w14:textId="77777777" w:rsidR="00C80085" w:rsidRDefault="00C80085">
            <w:pPr>
              <w:jc w:val="both"/>
              <w:rPr>
                <w:rFonts w:asciiTheme="minorHAnsi" w:eastAsiaTheme="minorEastAsia" w:hAnsiTheme="minorHAnsi"/>
                <w:sz w:val="21"/>
              </w:rPr>
            </w:pPr>
            <w:r>
              <w:t>CASE 3</w:t>
            </w:r>
          </w:p>
        </w:tc>
        <w:tc>
          <w:tcPr>
            <w:tcW w:w="2635" w:type="dxa"/>
            <w:tcBorders>
              <w:top w:val="single" w:sz="4" w:space="0" w:color="auto"/>
              <w:left w:val="single" w:sz="4" w:space="0" w:color="auto"/>
              <w:bottom w:val="single" w:sz="4" w:space="0" w:color="auto"/>
              <w:right w:val="single" w:sz="4" w:space="0" w:color="auto"/>
            </w:tcBorders>
          </w:tcPr>
          <w:p w14:paraId="161EE249" w14:textId="77777777" w:rsidR="00C80085" w:rsidRDefault="00C80085">
            <w:pPr>
              <w:jc w:val="both"/>
              <w:rPr>
                <w:rFonts w:asciiTheme="minorHAnsi" w:eastAsiaTheme="minorEastAsia" w:hAnsiTheme="minorHAnsi"/>
                <w:sz w:val="21"/>
              </w:rPr>
            </w:pPr>
          </w:p>
        </w:tc>
      </w:tr>
      <w:tr w:rsidR="00C80085" w14:paraId="01F11D83" w14:textId="77777777" w:rsidTr="00C80085">
        <w:trPr>
          <w:trHeight w:val="2432"/>
          <w:jc w:val="center"/>
        </w:trPr>
        <w:tc>
          <w:tcPr>
            <w:tcW w:w="2635" w:type="dxa"/>
            <w:tcBorders>
              <w:top w:val="single" w:sz="4" w:space="0" w:color="auto"/>
              <w:left w:val="single" w:sz="4" w:space="0" w:color="auto"/>
              <w:bottom w:val="single" w:sz="4" w:space="0" w:color="auto"/>
              <w:right w:val="single" w:sz="4" w:space="0" w:color="auto"/>
            </w:tcBorders>
            <w:hideMark/>
          </w:tcPr>
          <w:p w14:paraId="41D7A5FC" w14:textId="77777777" w:rsidR="00C80085" w:rsidRDefault="00C80085">
            <w:pPr>
              <w:jc w:val="both"/>
              <w:rPr>
                <w:rFonts w:asciiTheme="minorHAnsi" w:eastAsiaTheme="minorEastAsia" w:hAnsiTheme="minorHAnsi"/>
                <w:sz w:val="21"/>
              </w:rPr>
            </w:pPr>
            <w:r w:rsidRPr="00302091">
              <w:rPr>
                <w:noProof/>
              </w:rPr>
              <w:lastRenderedPageBreak/>
              <w:drawing>
                <wp:inline distT="0" distB="0" distL="0" distR="0" wp14:anchorId="0DC3C55E" wp14:editId="2A7757A1">
                  <wp:extent cx="2400300" cy="180213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c>
          <w:tcPr>
            <w:tcW w:w="2635" w:type="dxa"/>
            <w:tcBorders>
              <w:top w:val="single" w:sz="4" w:space="0" w:color="auto"/>
              <w:left w:val="single" w:sz="4" w:space="0" w:color="auto"/>
              <w:bottom w:val="single" w:sz="4" w:space="0" w:color="auto"/>
              <w:right w:val="single" w:sz="4" w:space="0" w:color="auto"/>
            </w:tcBorders>
          </w:tcPr>
          <w:p w14:paraId="09078E77" w14:textId="77777777" w:rsidR="00C80085" w:rsidRDefault="00C80085">
            <w:pPr>
              <w:jc w:val="both"/>
              <w:rPr>
                <w:rFonts w:asciiTheme="minorHAnsi" w:eastAsiaTheme="minorEastAsia" w:hAnsiTheme="minorHAnsi"/>
                <w:sz w:val="21"/>
              </w:rPr>
            </w:pPr>
          </w:p>
        </w:tc>
      </w:tr>
    </w:tbl>
    <w:p w14:paraId="1A05D97F" w14:textId="77777777" w:rsidR="00C80085" w:rsidRDefault="00C80085" w:rsidP="00C80085">
      <w:pPr>
        <w:ind w:firstLine="420"/>
      </w:pPr>
      <w:r>
        <w:rPr>
          <w:rFonts w:hint="eastAsia"/>
        </w:rPr>
        <w:t>从以上仿真结果可以看出，随着</w:t>
      </w:r>
      <w:r>
        <w:t>offered load</w:t>
      </w:r>
      <w:r>
        <w:rPr>
          <w:rFonts w:hint="eastAsia"/>
        </w:rPr>
        <w:t>的增大，小区吞吐量和</w:t>
      </w:r>
      <w:r>
        <w:t>RU</w:t>
      </w:r>
      <w:r>
        <w:rPr>
          <w:rFonts w:hint="eastAsia"/>
        </w:rPr>
        <w:t>递增，同时用户平均吞吐量及边缘用户吞吐量逐渐减小。随着负载的增加，系统中同时接纳的用户数逐渐增加，从而</w:t>
      </w:r>
      <w:r>
        <w:t>3</w:t>
      </w:r>
      <w:r>
        <w:rPr>
          <w:rFonts w:hint="eastAsia"/>
        </w:rPr>
        <w:t>个扇区间的相互干扰呈递增趋势，因此，</w:t>
      </w:r>
      <w:r>
        <w:t>RANK2</w:t>
      </w:r>
      <w:r>
        <w:rPr>
          <w:rFonts w:hint="eastAsia"/>
        </w:rPr>
        <w:t>比例下降，</w:t>
      </w:r>
      <w:r>
        <w:t>HARQ</w:t>
      </w:r>
      <w:r>
        <w:rPr>
          <w:rFonts w:hint="eastAsia"/>
        </w:rPr>
        <w:t>变差和</w:t>
      </w:r>
      <w:r>
        <w:t>MCS</w:t>
      </w:r>
      <w:r>
        <w:rPr>
          <w:rFonts w:hint="eastAsia"/>
        </w:rPr>
        <w:t>等级降低。在轻负载情况下，不同</w:t>
      </w:r>
      <w:r>
        <w:t>offered load</w:t>
      </w:r>
      <w:r>
        <w:rPr>
          <w:rFonts w:hint="eastAsia"/>
        </w:rPr>
        <w:t>对</w:t>
      </w:r>
      <w:r>
        <w:t>RU</w:t>
      </w:r>
      <w:r>
        <w:rPr>
          <w:rFonts w:hint="eastAsia"/>
        </w:rPr>
        <w:t>的影响非常大。</w:t>
      </w:r>
    </w:p>
    <w:p w14:paraId="6D75ABBD" w14:textId="77777777" w:rsidR="00C80085" w:rsidRDefault="00C80085" w:rsidP="00C80085">
      <w:pPr>
        <w:pStyle w:val="3"/>
      </w:pPr>
      <w:bookmarkStart w:id="739" w:name="_Ref338583287"/>
      <w:r>
        <w:t xml:space="preserve"> </w:t>
      </w:r>
      <w:bookmarkStart w:id="740" w:name="_Toc344200345"/>
      <w:r>
        <w:t>FTP HARQ</w:t>
      </w:r>
      <w:r>
        <w:rPr>
          <w:rFonts w:hint="eastAsia"/>
        </w:rPr>
        <w:t>仿真结果与分析</w:t>
      </w:r>
      <w:bookmarkEnd w:id="739"/>
      <w:bookmarkEnd w:id="740"/>
    </w:p>
    <w:p w14:paraId="564A50E5" w14:textId="77777777" w:rsidR="00C80085" w:rsidRDefault="00C80085" w:rsidP="00773E98">
      <w:pPr>
        <w:ind w:firstLine="420"/>
      </w:pPr>
      <w:r>
        <w:rPr>
          <w:rFonts w:hint="eastAsia"/>
        </w:rPr>
        <w:t>从之前</w:t>
      </w:r>
      <w:r>
        <w:fldChar w:fldCharType="begin"/>
      </w:r>
      <w:r>
        <w:instrText xml:space="preserve"> </w:instrText>
      </w:r>
      <w:r>
        <w:rPr>
          <w:rFonts w:hint="eastAsia"/>
        </w:rPr>
        <w:instrText>REF _Ref338593214 \n \h</w:instrText>
      </w:r>
      <w:r>
        <w:instrText xml:space="preserve"> </w:instrText>
      </w:r>
      <w:r>
        <w:fldChar w:fldCharType="separate"/>
      </w:r>
      <w:r w:rsidR="00C10C61">
        <w:t>4.3.2</w:t>
      </w:r>
      <w:r>
        <w:fldChar w:fldCharType="end"/>
      </w:r>
      <w:r>
        <w:rPr>
          <w:rFonts w:hint="eastAsia"/>
        </w:rPr>
        <w:t>节的仿真结果已可以看出，在小区数为</w:t>
      </w:r>
      <w:r>
        <w:t>7</w:t>
      </w:r>
      <w:r>
        <w:rPr>
          <w:rFonts w:hint="eastAsia"/>
        </w:rPr>
        <w:t>和</w:t>
      </w:r>
      <w:r>
        <w:t>19</w:t>
      </w:r>
      <w:r>
        <w:rPr>
          <w:rFonts w:hint="eastAsia"/>
        </w:rPr>
        <w:t>时，</w:t>
      </w:r>
      <w:r>
        <w:t>FTP</w:t>
      </w:r>
      <w:r>
        <w:rPr>
          <w:rFonts w:hint="eastAsia"/>
        </w:rPr>
        <w:t>业务因</w:t>
      </w:r>
      <w:r>
        <w:t>HARQ</w:t>
      </w:r>
      <w:r>
        <w:rPr>
          <w:rFonts w:hint="eastAsia"/>
        </w:rPr>
        <w:t>重传造成的丢包率非常高。从对提案的分析考虑，应对</w:t>
      </w:r>
      <w:r>
        <w:t>FTP</w:t>
      </w:r>
      <w:r>
        <w:rPr>
          <w:rFonts w:hint="eastAsia"/>
        </w:rPr>
        <w:t>业务考虑高层</w:t>
      </w:r>
      <w:r>
        <w:t>RLC</w:t>
      </w:r>
      <w:r>
        <w:rPr>
          <w:rFonts w:hint="eastAsia"/>
        </w:rPr>
        <w:t>的重传机制，对如下三个</w:t>
      </w:r>
      <w:r>
        <w:t>CASE</w:t>
      </w:r>
      <w:r>
        <w:rPr>
          <w:rFonts w:hint="eastAsia"/>
        </w:rPr>
        <w:t>进行仿真，分析</w:t>
      </w:r>
      <w:r>
        <w:t>HARQ</w:t>
      </w:r>
      <w:r>
        <w:rPr>
          <w:rFonts w:hint="eastAsia"/>
        </w:rPr>
        <w:t>对</w:t>
      </w:r>
      <w:r>
        <w:t>FTP</w:t>
      </w:r>
      <w:r>
        <w:rPr>
          <w:rFonts w:hint="eastAsia"/>
        </w:rPr>
        <w:t>业务造成的影响。</w:t>
      </w:r>
    </w:p>
    <w:p w14:paraId="7C0E35EF" w14:textId="77777777" w:rsidR="00C80085" w:rsidRDefault="00D27196" w:rsidP="00D27196">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4.3</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7</w:t>
      </w:r>
      <w:r w:rsidR="006550EB">
        <w:fldChar w:fldCharType="end"/>
      </w:r>
      <w:r>
        <w:rPr>
          <w:rFonts w:hint="eastAsia"/>
        </w:rPr>
        <w:t xml:space="preserve"> </w:t>
      </w:r>
      <w:r w:rsidR="00C80085">
        <w:t>FTP HARQ</w:t>
      </w:r>
      <w:r w:rsidR="00C80085">
        <w:rPr>
          <w:rFonts w:hint="eastAsia"/>
        </w:rPr>
        <w:t>仿真不同</w:t>
      </w:r>
      <w:r w:rsidR="00C80085">
        <w:t>CASE</w:t>
      </w:r>
    </w:p>
    <w:tbl>
      <w:tblPr>
        <w:tblStyle w:val="ac"/>
        <w:tblW w:w="0" w:type="auto"/>
        <w:jc w:val="center"/>
        <w:tblLook w:val="04A0" w:firstRow="1" w:lastRow="0" w:firstColumn="1" w:lastColumn="0" w:noHBand="0" w:noVBand="1"/>
      </w:tblPr>
      <w:tblGrid>
        <w:gridCol w:w="1242"/>
        <w:gridCol w:w="6521"/>
      </w:tblGrid>
      <w:tr w:rsidR="00C80085" w14:paraId="07EB14B7" w14:textId="77777777" w:rsidTr="00C80085">
        <w:trPr>
          <w:jc w:val="center"/>
        </w:trPr>
        <w:tc>
          <w:tcPr>
            <w:tcW w:w="1242" w:type="dxa"/>
            <w:tcBorders>
              <w:top w:val="single" w:sz="4" w:space="0" w:color="auto"/>
              <w:left w:val="single" w:sz="4" w:space="0" w:color="auto"/>
              <w:bottom w:val="single" w:sz="4" w:space="0" w:color="auto"/>
              <w:right w:val="single" w:sz="4" w:space="0" w:color="auto"/>
            </w:tcBorders>
            <w:hideMark/>
          </w:tcPr>
          <w:p w14:paraId="4837FC5F" w14:textId="77777777" w:rsidR="00C80085" w:rsidRDefault="00C80085">
            <w:pPr>
              <w:jc w:val="both"/>
              <w:rPr>
                <w:rFonts w:asciiTheme="minorHAnsi" w:eastAsiaTheme="minorEastAsia" w:hAnsiTheme="minorHAnsi"/>
                <w:sz w:val="21"/>
              </w:rPr>
            </w:pPr>
            <w:r>
              <w:t>CASE 1</w:t>
            </w:r>
          </w:p>
        </w:tc>
        <w:tc>
          <w:tcPr>
            <w:tcW w:w="6521" w:type="dxa"/>
            <w:tcBorders>
              <w:top w:val="single" w:sz="4" w:space="0" w:color="auto"/>
              <w:left w:val="single" w:sz="4" w:space="0" w:color="auto"/>
              <w:bottom w:val="single" w:sz="4" w:space="0" w:color="auto"/>
              <w:right w:val="single" w:sz="4" w:space="0" w:color="auto"/>
            </w:tcBorders>
            <w:hideMark/>
          </w:tcPr>
          <w:p w14:paraId="26D9ADBE" w14:textId="77777777" w:rsidR="00C80085" w:rsidRDefault="00C80085">
            <w:pPr>
              <w:jc w:val="both"/>
              <w:rPr>
                <w:rFonts w:asciiTheme="minorHAnsi" w:eastAsiaTheme="minorEastAsia" w:hAnsiTheme="minorHAnsi"/>
                <w:sz w:val="21"/>
              </w:rPr>
            </w:pPr>
            <w:r>
              <w:t>HARQ</w:t>
            </w:r>
            <w:r>
              <w:rPr>
                <w:rFonts w:ascii="宋体" w:hAnsi="宋体" w:cs="宋体" w:hint="eastAsia"/>
              </w:rPr>
              <w:t>最大重传次数为</w:t>
            </w:r>
            <w:r>
              <w:t>4</w:t>
            </w:r>
          </w:p>
        </w:tc>
      </w:tr>
      <w:tr w:rsidR="00C80085" w14:paraId="4013F043" w14:textId="77777777" w:rsidTr="00C80085">
        <w:trPr>
          <w:jc w:val="center"/>
        </w:trPr>
        <w:tc>
          <w:tcPr>
            <w:tcW w:w="1242" w:type="dxa"/>
            <w:tcBorders>
              <w:top w:val="single" w:sz="4" w:space="0" w:color="auto"/>
              <w:left w:val="single" w:sz="4" w:space="0" w:color="auto"/>
              <w:bottom w:val="single" w:sz="4" w:space="0" w:color="auto"/>
              <w:right w:val="single" w:sz="4" w:space="0" w:color="auto"/>
            </w:tcBorders>
            <w:hideMark/>
          </w:tcPr>
          <w:p w14:paraId="608656EB" w14:textId="77777777" w:rsidR="00C80085" w:rsidRDefault="00C80085">
            <w:pPr>
              <w:jc w:val="both"/>
              <w:rPr>
                <w:rFonts w:asciiTheme="minorHAnsi" w:eastAsiaTheme="minorEastAsia" w:hAnsiTheme="minorHAnsi"/>
                <w:sz w:val="21"/>
              </w:rPr>
            </w:pPr>
            <w:r>
              <w:t>CASE 2</w:t>
            </w:r>
          </w:p>
        </w:tc>
        <w:tc>
          <w:tcPr>
            <w:tcW w:w="6521" w:type="dxa"/>
            <w:tcBorders>
              <w:top w:val="single" w:sz="4" w:space="0" w:color="auto"/>
              <w:left w:val="single" w:sz="4" w:space="0" w:color="auto"/>
              <w:bottom w:val="single" w:sz="4" w:space="0" w:color="auto"/>
              <w:right w:val="single" w:sz="4" w:space="0" w:color="auto"/>
            </w:tcBorders>
            <w:hideMark/>
          </w:tcPr>
          <w:p w14:paraId="1CC1562E" w14:textId="77777777" w:rsidR="00C80085" w:rsidRDefault="00C80085">
            <w:pPr>
              <w:jc w:val="both"/>
              <w:rPr>
                <w:rFonts w:asciiTheme="minorHAnsi" w:eastAsiaTheme="minorEastAsia" w:hAnsiTheme="minorHAnsi"/>
                <w:sz w:val="21"/>
              </w:rPr>
            </w:pPr>
            <w:r>
              <w:rPr>
                <w:rFonts w:ascii="宋体" w:hAnsi="宋体" w:cs="宋体" w:hint="eastAsia"/>
              </w:rPr>
              <w:t>考虑</w:t>
            </w:r>
            <w:r>
              <w:t>RLC</w:t>
            </w:r>
            <w:r>
              <w:rPr>
                <w:rFonts w:ascii="宋体" w:hAnsi="宋体" w:cs="宋体" w:hint="eastAsia"/>
              </w:rPr>
              <w:t>层</w:t>
            </w:r>
            <w:r>
              <w:t>ARQ</w:t>
            </w:r>
            <w:r>
              <w:rPr>
                <w:rFonts w:ascii="宋体" w:hAnsi="宋体" w:cs="宋体" w:hint="eastAsia"/>
              </w:rPr>
              <w:t>最大重传次数为</w:t>
            </w:r>
            <w:r>
              <w:t>3</w:t>
            </w:r>
            <w:r>
              <w:rPr>
                <w:rFonts w:ascii="宋体" w:hAnsi="宋体" w:cs="宋体" w:hint="eastAsia"/>
              </w:rPr>
              <w:t>，即这时</w:t>
            </w:r>
            <w:r>
              <w:t>HARQ</w:t>
            </w:r>
            <w:r>
              <w:rPr>
                <w:rFonts w:ascii="宋体" w:hAnsi="宋体" w:cs="宋体" w:hint="eastAsia"/>
              </w:rPr>
              <w:t>最大重传次数为</w:t>
            </w:r>
            <w:r>
              <w:t>12</w:t>
            </w:r>
          </w:p>
        </w:tc>
      </w:tr>
      <w:tr w:rsidR="00C80085" w14:paraId="5B32F119" w14:textId="77777777" w:rsidTr="00C80085">
        <w:trPr>
          <w:jc w:val="center"/>
        </w:trPr>
        <w:tc>
          <w:tcPr>
            <w:tcW w:w="1242" w:type="dxa"/>
            <w:tcBorders>
              <w:top w:val="single" w:sz="4" w:space="0" w:color="auto"/>
              <w:left w:val="single" w:sz="4" w:space="0" w:color="auto"/>
              <w:bottom w:val="single" w:sz="4" w:space="0" w:color="auto"/>
              <w:right w:val="single" w:sz="4" w:space="0" w:color="auto"/>
            </w:tcBorders>
            <w:hideMark/>
          </w:tcPr>
          <w:p w14:paraId="57F5141A" w14:textId="77777777" w:rsidR="00C80085" w:rsidRDefault="00C80085">
            <w:pPr>
              <w:jc w:val="both"/>
              <w:rPr>
                <w:rFonts w:asciiTheme="minorHAnsi" w:eastAsiaTheme="minorEastAsia" w:hAnsiTheme="minorHAnsi"/>
                <w:sz w:val="21"/>
              </w:rPr>
            </w:pPr>
            <w:r>
              <w:t>CASE 3</w:t>
            </w:r>
          </w:p>
        </w:tc>
        <w:tc>
          <w:tcPr>
            <w:tcW w:w="6521" w:type="dxa"/>
            <w:tcBorders>
              <w:top w:val="single" w:sz="4" w:space="0" w:color="auto"/>
              <w:left w:val="single" w:sz="4" w:space="0" w:color="auto"/>
              <w:bottom w:val="single" w:sz="4" w:space="0" w:color="auto"/>
              <w:right w:val="single" w:sz="4" w:space="0" w:color="auto"/>
            </w:tcBorders>
            <w:hideMark/>
          </w:tcPr>
          <w:p w14:paraId="70111A82" w14:textId="77777777" w:rsidR="00C80085" w:rsidRDefault="00C80085">
            <w:pPr>
              <w:jc w:val="both"/>
              <w:rPr>
                <w:rFonts w:asciiTheme="minorHAnsi" w:eastAsiaTheme="minorEastAsia" w:hAnsiTheme="minorHAnsi"/>
                <w:sz w:val="21"/>
              </w:rPr>
            </w:pPr>
            <w:r>
              <w:rPr>
                <w:rFonts w:ascii="宋体" w:hAnsi="宋体" w:cs="宋体" w:hint="eastAsia"/>
              </w:rPr>
              <w:t>强制设置</w:t>
            </w:r>
            <w:r>
              <w:t>HARQ ACK</w:t>
            </w:r>
            <w:r>
              <w:rPr>
                <w:rFonts w:ascii="宋体" w:hAnsi="宋体" w:cs="宋体" w:hint="eastAsia"/>
              </w:rPr>
              <w:t>为</w:t>
            </w:r>
            <w:r>
              <w:t>true</w:t>
            </w:r>
          </w:p>
        </w:tc>
      </w:tr>
    </w:tbl>
    <w:p w14:paraId="4C58404C" w14:textId="77777777" w:rsidR="00C80085" w:rsidRDefault="00C80085" w:rsidP="00C80085">
      <w:pPr>
        <w:rPr>
          <w:rFonts w:asciiTheme="minorHAnsi" w:eastAsiaTheme="minorEastAsia" w:hAnsiTheme="minorHAnsi" w:cstheme="minorBidi"/>
          <w:sz w:val="21"/>
        </w:rPr>
      </w:pPr>
    </w:p>
    <w:p w14:paraId="70A772E2" w14:textId="77777777" w:rsidR="00C80085" w:rsidRDefault="00D27196" w:rsidP="00D27196">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4.3</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8</w:t>
      </w:r>
      <w:r w:rsidR="006550EB">
        <w:fldChar w:fldCharType="end"/>
      </w:r>
      <w:r>
        <w:rPr>
          <w:rFonts w:hint="eastAsia"/>
        </w:rPr>
        <w:t xml:space="preserve"> </w:t>
      </w:r>
      <w:r w:rsidR="00C80085">
        <w:t>FTP HARQ</w:t>
      </w:r>
      <w:r w:rsidR="00C80085">
        <w:rPr>
          <w:rFonts w:hint="eastAsia"/>
        </w:rPr>
        <w:t>仿真结果</w:t>
      </w:r>
    </w:p>
    <w:tbl>
      <w:tblPr>
        <w:tblStyle w:val="ac"/>
        <w:tblW w:w="0" w:type="auto"/>
        <w:jc w:val="center"/>
        <w:tblLook w:val="04A0" w:firstRow="1" w:lastRow="0" w:firstColumn="1" w:lastColumn="0" w:noHBand="0" w:noVBand="1"/>
      </w:tblPr>
      <w:tblGrid>
        <w:gridCol w:w="3372"/>
        <w:gridCol w:w="1529"/>
        <w:gridCol w:w="1649"/>
        <w:gridCol w:w="1743"/>
      </w:tblGrid>
      <w:tr w:rsidR="00C80085" w14:paraId="42AF02DD"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2EF28AF" w14:textId="77777777" w:rsidR="00C80085" w:rsidRDefault="00C80085">
            <w:pPr>
              <w:jc w:val="both"/>
              <w:rPr>
                <w:rFonts w:asciiTheme="minorHAnsi" w:eastAsiaTheme="minorEastAsia" w:hAnsiTheme="minorHAnsi"/>
                <w:sz w:val="21"/>
              </w:rPr>
            </w:pPr>
            <w:r>
              <w:t>CASE</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BF8A0A9" w14:textId="77777777" w:rsidR="00C80085" w:rsidRDefault="00C80085">
            <w:pPr>
              <w:jc w:val="both"/>
              <w:rPr>
                <w:rFonts w:asciiTheme="minorHAnsi" w:eastAsiaTheme="minorEastAsia" w:hAnsiTheme="minorHAnsi"/>
                <w:sz w:val="21"/>
              </w:rPr>
            </w:pPr>
            <w:r>
              <w:t>Case 1 harq 4</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C383A20" w14:textId="77777777" w:rsidR="00C80085" w:rsidRDefault="00C80085">
            <w:pPr>
              <w:jc w:val="both"/>
              <w:rPr>
                <w:rFonts w:asciiTheme="minorHAnsi" w:eastAsiaTheme="minorEastAsia" w:hAnsiTheme="minorHAnsi"/>
                <w:sz w:val="21"/>
              </w:rPr>
            </w:pPr>
            <w:r>
              <w:t>Case 2 harq 12</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41AC972" w14:textId="77777777" w:rsidR="00C80085" w:rsidRDefault="00C80085">
            <w:pPr>
              <w:jc w:val="both"/>
              <w:rPr>
                <w:rFonts w:asciiTheme="minorHAnsi" w:eastAsiaTheme="minorEastAsia" w:hAnsiTheme="minorHAnsi"/>
                <w:sz w:val="21"/>
              </w:rPr>
            </w:pPr>
            <w:r>
              <w:t>Case 3 harq ack</w:t>
            </w:r>
          </w:p>
        </w:tc>
      </w:tr>
      <w:tr w:rsidR="00C80085" w14:paraId="0FABB432"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F0DBA37" w14:textId="77777777" w:rsidR="00C80085" w:rsidRDefault="009D7DCE">
            <w:pPr>
              <w:jc w:val="both"/>
              <w:rPr>
                <w:rFonts w:asciiTheme="minorHAnsi" w:eastAsiaTheme="minorEastAsia" w:hAnsiTheme="minorHAnsi"/>
                <w:sz w:val="21"/>
              </w:rPr>
            </w:pPr>
            <w:r>
              <w:t>Offered Load /</w:t>
            </w:r>
            <w:r>
              <w:rPr>
                <w:rFonts w:hint="eastAsia"/>
              </w:rPr>
              <w:t>cell</w:t>
            </w:r>
            <w:r w:rsidR="00C80085">
              <w:rPr>
                <w:rFonts w:ascii="宋体" w:hAnsi="宋体" w:cs="宋体" w:hint="eastAsia"/>
              </w:rPr>
              <w:t>（</w:t>
            </w:r>
            <w:r w:rsidR="00C80085">
              <w:t>Mbps</w:t>
            </w:r>
            <w:r w:rsidR="00C80085">
              <w:rPr>
                <w:rFonts w:hint="eastAsia"/>
              </w:rPr>
              <w:t>）</w:t>
            </w: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5CADB954" w14:textId="77777777" w:rsidR="00C80085" w:rsidRDefault="00C80085">
            <w:pPr>
              <w:jc w:val="both"/>
              <w:rPr>
                <w:rFonts w:asciiTheme="minorHAnsi" w:eastAsiaTheme="minorEastAsia" w:hAnsiTheme="minorHAnsi"/>
                <w:sz w:val="21"/>
              </w:rPr>
            </w:pPr>
            <w:r>
              <w:t>48</w:t>
            </w:r>
          </w:p>
        </w:tc>
      </w:tr>
      <w:tr w:rsidR="00C80085" w14:paraId="58BD9686"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92C8C20" w14:textId="77777777" w:rsidR="00C80085" w:rsidRDefault="00C80085">
            <w:pPr>
              <w:jc w:val="both"/>
              <w:rPr>
                <w:rFonts w:asciiTheme="minorHAnsi" w:eastAsiaTheme="minorEastAsia" w:hAnsiTheme="minorHAnsi"/>
                <w:sz w:val="21"/>
              </w:rPr>
            </w:pPr>
            <w:r>
              <w:rPr>
                <w:rFonts w:asciiTheme="minorHAnsi" w:eastAsiaTheme="minorEastAsia" w:hAnsiTheme="minorHAnsi" w:cstheme="minorBidi"/>
                <w:sz w:val="21"/>
              </w:rPr>
              <w:object w:dxaOrig="135" w:dyaOrig="210" w14:anchorId="3F6982F8">
                <v:shape id="_x0000_i1376" type="#_x0000_t75" style="width:6.75pt;height:9.75pt" o:ole="">
                  <v:imagedata r:id="rId871" o:title=""/>
                </v:shape>
                <o:OLEObject Type="Embed" ProgID="Equation.Ribbit" ShapeID="_x0000_i1376" DrawAspect="Content" ObjectID="_1524383651" r:id="rId899"/>
              </w:object>
            </w: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4D0876AD" w14:textId="77777777" w:rsidR="00C80085" w:rsidRDefault="00C80085">
            <w:pPr>
              <w:jc w:val="both"/>
              <w:rPr>
                <w:rFonts w:asciiTheme="minorHAnsi" w:eastAsiaTheme="minorEastAsia" w:hAnsiTheme="minorHAnsi"/>
                <w:sz w:val="21"/>
              </w:rPr>
            </w:pPr>
            <w:r>
              <w:t>6.0</w:t>
            </w:r>
          </w:p>
        </w:tc>
      </w:tr>
      <w:tr w:rsidR="00C80085" w14:paraId="6AA49DB9" w14:textId="77777777" w:rsidTr="00C80085">
        <w:trPr>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C447E0C" w14:textId="77777777" w:rsidR="00C80085" w:rsidRDefault="00C80085">
            <w:pPr>
              <w:jc w:val="both"/>
              <w:rPr>
                <w:rFonts w:asciiTheme="minorHAnsi" w:eastAsiaTheme="minorEastAsia" w:hAnsiTheme="minorHAnsi"/>
                <w:sz w:val="21"/>
              </w:rPr>
            </w:pPr>
            <w:r>
              <w:rPr>
                <w:rFonts w:ascii="宋体" w:hAnsi="宋体" w:cs="宋体" w:hint="eastAsia"/>
              </w:rPr>
              <w:t>性能结</w:t>
            </w:r>
            <w:r>
              <w:rPr>
                <w:rFonts w:hint="eastAsia"/>
              </w:rPr>
              <w:t>果</w:t>
            </w:r>
          </w:p>
        </w:tc>
      </w:tr>
      <w:tr w:rsidR="00C80085" w14:paraId="44BE5560"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843BCB7" w14:textId="77777777" w:rsidR="00C80085" w:rsidRDefault="00C80085">
            <w:pPr>
              <w:jc w:val="both"/>
              <w:rPr>
                <w:rFonts w:asciiTheme="minorHAnsi" w:eastAsiaTheme="minorEastAsia" w:hAnsiTheme="minorHAnsi"/>
                <w:sz w:val="21"/>
              </w:rPr>
            </w:pPr>
            <w:r>
              <w:t xml:space="preserve">Cell Throughput </w:t>
            </w:r>
            <w:r>
              <w:rPr>
                <w:rFonts w:ascii="宋体" w:hAnsi="宋体" w:cs="宋体" w:hint="eastAsia"/>
              </w:rPr>
              <w:t>（</w:t>
            </w:r>
            <w:r>
              <w:t>Mbps</w:t>
            </w:r>
            <w:r>
              <w:rPr>
                <w:rFonts w:hint="eastAsia"/>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69AB91A5" w14:textId="77777777" w:rsidR="00C80085" w:rsidRDefault="00C80085">
            <w:pPr>
              <w:jc w:val="both"/>
              <w:rPr>
                <w:rFonts w:asciiTheme="minorHAnsi" w:eastAsiaTheme="minorEastAsia" w:hAnsiTheme="minorHAnsi"/>
                <w:sz w:val="21"/>
              </w:rPr>
            </w:pPr>
            <w:r>
              <w:t>18.4677</w:t>
            </w:r>
          </w:p>
        </w:tc>
        <w:tc>
          <w:tcPr>
            <w:tcW w:w="0" w:type="auto"/>
            <w:tcBorders>
              <w:top w:val="single" w:sz="4" w:space="0" w:color="auto"/>
              <w:left w:val="single" w:sz="4" w:space="0" w:color="auto"/>
              <w:bottom w:val="single" w:sz="4" w:space="0" w:color="auto"/>
              <w:right w:val="single" w:sz="4" w:space="0" w:color="auto"/>
            </w:tcBorders>
            <w:vAlign w:val="center"/>
            <w:hideMark/>
          </w:tcPr>
          <w:p w14:paraId="75FF469F" w14:textId="77777777" w:rsidR="00C80085" w:rsidRDefault="00C80085">
            <w:pPr>
              <w:jc w:val="both"/>
              <w:rPr>
                <w:rFonts w:asciiTheme="minorHAnsi" w:eastAsiaTheme="minorEastAsia" w:hAnsiTheme="minorHAnsi"/>
                <w:sz w:val="21"/>
              </w:rPr>
            </w:pPr>
            <w:r>
              <w:t>33.0044</w:t>
            </w:r>
          </w:p>
        </w:tc>
        <w:tc>
          <w:tcPr>
            <w:tcW w:w="0" w:type="auto"/>
            <w:tcBorders>
              <w:top w:val="single" w:sz="4" w:space="0" w:color="auto"/>
              <w:left w:val="single" w:sz="4" w:space="0" w:color="auto"/>
              <w:bottom w:val="single" w:sz="4" w:space="0" w:color="auto"/>
              <w:right w:val="single" w:sz="4" w:space="0" w:color="auto"/>
            </w:tcBorders>
            <w:vAlign w:val="center"/>
            <w:hideMark/>
          </w:tcPr>
          <w:p w14:paraId="5D45403D" w14:textId="77777777" w:rsidR="00C80085" w:rsidRDefault="00C80085">
            <w:pPr>
              <w:jc w:val="both"/>
              <w:rPr>
                <w:rFonts w:asciiTheme="minorHAnsi" w:eastAsiaTheme="minorEastAsia" w:hAnsiTheme="minorHAnsi"/>
                <w:sz w:val="21"/>
              </w:rPr>
            </w:pPr>
            <w:r>
              <w:t>25.7361</w:t>
            </w:r>
          </w:p>
        </w:tc>
      </w:tr>
      <w:tr w:rsidR="00C80085" w14:paraId="17A4E5E4"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4DE2F52" w14:textId="77777777" w:rsidR="00C80085" w:rsidRDefault="00C80085">
            <w:pPr>
              <w:jc w:val="both"/>
              <w:rPr>
                <w:rFonts w:asciiTheme="minorHAnsi" w:eastAsiaTheme="minorEastAsia" w:hAnsiTheme="minorHAnsi"/>
                <w:sz w:val="21"/>
              </w:rPr>
            </w:pPr>
            <w:r>
              <w:t xml:space="preserve">UE Throughput </w:t>
            </w:r>
            <w:r>
              <w:rPr>
                <w:rFonts w:ascii="宋体" w:hAnsi="宋体" w:cs="宋体" w:hint="eastAsia"/>
              </w:rPr>
              <w:t>（</w:t>
            </w:r>
            <w:r>
              <w:t>Mbps</w:t>
            </w:r>
            <w:r>
              <w:rPr>
                <w:rFonts w:hint="eastAsia"/>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6ACA48C2" w14:textId="77777777" w:rsidR="00C80085" w:rsidRDefault="00C80085">
            <w:pPr>
              <w:jc w:val="both"/>
              <w:rPr>
                <w:rFonts w:asciiTheme="minorHAnsi" w:eastAsiaTheme="minorEastAsia" w:hAnsiTheme="minorHAnsi"/>
                <w:sz w:val="21"/>
              </w:rPr>
            </w:pPr>
            <w:r>
              <w:t>3.6074</w:t>
            </w:r>
          </w:p>
        </w:tc>
        <w:tc>
          <w:tcPr>
            <w:tcW w:w="0" w:type="auto"/>
            <w:tcBorders>
              <w:top w:val="single" w:sz="4" w:space="0" w:color="auto"/>
              <w:left w:val="single" w:sz="4" w:space="0" w:color="auto"/>
              <w:bottom w:val="single" w:sz="4" w:space="0" w:color="auto"/>
              <w:right w:val="single" w:sz="4" w:space="0" w:color="auto"/>
            </w:tcBorders>
            <w:vAlign w:val="center"/>
            <w:hideMark/>
          </w:tcPr>
          <w:p w14:paraId="6D5630DC" w14:textId="77777777" w:rsidR="00C80085" w:rsidRDefault="00C80085">
            <w:pPr>
              <w:jc w:val="both"/>
              <w:rPr>
                <w:rFonts w:asciiTheme="minorHAnsi" w:eastAsiaTheme="minorEastAsia" w:hAnsiTheme="minorHAnsi"/>
                <w:sz w:val="21"/>
              </w:rPr>
            </w:pPr>
            <w:r>
              <w:t>4.1443</w:t>
            </w:r>
          </w:p>
        </w:tc>
        <w:tc>
          <w:tcPr>
            <w:tcW w:w="0" w:type="auto"/>
            <w:tcBorders>
              <w:top w:val="single" w:sz="4" w:space="0" w:color="auto"/>
              <w:left w:val="single" w:sz="4" w:space="0" w:color="auto"/>
              <w:bottom w:val="single" w:sz="4" w:space="0" w:color="auto"/>
              <w:right w:val="single" w:sz="4" w:space="0" w:color="auto"/>
            </w:tcBorders>
            <w:vAlign w:val="center"/>
            <w:hideMark/>
          </w:tcPr>
          <w:p w14:paraId="1E9D67D4" w14:textId="77777777" w:rsidR="00C80085" w:rsidRDefault="00C80085">
            <w:pPr>
              <w:jc w:val="both"/>
              <w:rPr>
                <w:rFonts w:asciiTheme="minorHAnsi" w:eastAsiaTheme="minorEastAsia" w:hAnsiTheme="minorHAnsi"/>
                <w:sz w:val="21"/>
              </w:rPr>
            </w:pPr>
            <w:r>
              <w:t>3.7628</w:t>
            </w:r>
          </w:p>
        </w:tc>
      </w:tr>
      <w:tr w:rsidR="00C80085" w14:paraId="027F75BD"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C14264F" w14:textId="77777777" w:rsidR="00C80085" w:rsidRDefault="00C80085">
            <w:pPr>
              <w:jc w:val="both"/>
              <w:rPr>
                <w:rFonts w:asciiTheme="minorHAnsi" w:eastAsiaTheme="minorEastAsia" w:hAnsiTheme="minorHAnsi"/>
                <w:sz w:val="21"/>
              </w:rPr>
            </w:pPr>
            <w:r>
              <w:t xml:space="preserve">50% UE Throughput </w:t>
            </w:r>
            <w:r>
              <w:rPr>
                <w:rFonts w:ascii="宋体" w:hAnsi="宋体" w:cs="宋体" w:hint="eastAsia"/>
              </w:rPr>
              <w:t>（</w:t>
            </w:r>
            <w:r>
              <w:t>Mbps</w:t>
            </w:r>
            <w:r>
              <w:rPr>
                <w:rFonts w:hint="eastAsia"/>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1C0E6D4F" w14:textId="77777777" w:rsidR="00C80085" w:rsidRDefault="00C80085">
            <w:pPr>
              <w:jc w:val="both"/>
              <w:rPr>
                <w:rFonts w:asciiTheme="minorHAnsi" w:eastAsiaTheme="minorEastAsia" w:hAnsiTheme="minorHAnsi"/>
                <w:sz w:val="21"/>
              </w:rPr>
            </w:pPr>
            <w:r>
              <w:t>2.6812</w:t>
            </w:r>
          </w:p>
        </w:tc>
        <w:tc>
          <w:tcPr>
            <w:tcW w:w="0" w:type="auto"/>
            <w:tcBorders>
              <w:top w:val="single" w:sz="4" w:space="0" w:color="auto"/>
              <w:left w:val="single" w:sz="4" w:space="0" w:color="auto"/>
              <w:bottom w:val="single" w:sz="4" w:space="0" w:color="auto"/>
              <w:right w:val="single" w:sz="4" w:space="0" w:color="auto"/>
            </w:tcBorders>
            <w:vAlign w:val="center"/>
            <w:hideMark/>
          </w:tcPr>
          <w:p w14:paraId="7084238C" w14:textId="77777777" w:rsidR="00C80085" w:rsidRDefault="00C80085">
            <w:pPr>
              <w:jc w:val="both"/>
              <w:rPr>
                <w:rFonts w:asciiTheme="minorHAnsi" w:eastAsiaTheme="minorEastAsia" w:hAnsiTheme="minorHAnsi"/>
                <w:sz w:val="21"/>
              </w:rPr>
            </w:pPr>
            <w:r>
              <w:t>2.9410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54A660" w14:textId="77777777" w:rsidR="00C80085" w:rsidRDefault="00C80085">
            <w:pPr>
              <w:jc w:val="both"/>
              <w:rPr>
                <w:rFonts w:asciiTheme="minorHAnsi" w:eastAsiaTheme="minorEastAsia" w:hAnsiTheme="minorHAnsi"/>
                <w:sz w:val="21"/>
              </w:rPr>
            </w:pPr>
            <w:r>
              <w:t>2.4030</w:t>
            </w:r>
          </w:p>
        </w:tc>
      </w:tr>
      <w:tr w:rsidR="00C80085" w14:paraId="2547930E"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ED4845C" w14:textId="77777777" w:rsidR="00C80085" w:rsidRDefault="00C80085">
            <w:pPr>
              <w:jc w:val="both"/>
              <w:rPr>
                <w:rFonts w:asciiTheme="minorHAnsi" w:eastAsiaTheme="minorEastAsia" w:hAnsiTheme="minorHAnsi"/>
                <w:sz w:val="21"/>
              </w:rPr>
            </w:pPr>
            <w:r>
              <w:t xml:space="preserve">5% UE Throughput </w:t>
            </w:r>
            <w:r>
              <w:rPr>
                <w:rFonts w:ascii="宋体" w:hAnsi="宋体" w:cs="宋体" w:hint="eastAsia"/>
              </w:rPr>
              <w:t>（</w:t>
            </w:r>
            <w:r>
              <w:t>Mbps</w:t>
            </w:r>
            <w:r>
              <w:rPr>
                <w:rFonts w:hint="eastAsia"/>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69E6C02C" w14:textId="77777777" w:rsidR="00C80085" w:rsidRDefault="00C80085">
            <w:pPr>
              <w:jc w:val="both"/>
              <w:rPr>
                <w:rFonts w:asciiTheme="minorHAnsi" w:eastAsiaTheme="minorEastAsia" w:hAnsiTheme="minorHAnsi"/>
                <w:sz w:val="21"/>
              </w:rPr>
            </w:pPr>
            <w:r>
              <w:t>0.8570</w:t>
            </w:r>
          </w:p>
        </w:tc>
        <w:tc>
          <w:tcPr>
            <w:tcW w:w="0" w:type="auto"/>
            <w:tcBorders>
              <w:top w:val="single" w:sz="4" w:space="0" w:color="auto"/>
              <w:left w:val="single" w:sz="4" w:space="0" w:color="auto"/>
              <w:bottom w:val="single" w:sz="4" w:space="0" w:color="auto"/>
              <w:right w:val="single" w:sz="4" w:space="0" w:color="auto"/>
            </w:tcBorders>
            <w:vAlign w:val="center"/>
            <w:hideMark/>
          </w:tcPr>
          <w:p w14:paraId="54674767" w14:textId="77777777" w:rsidR="00C80085" w:rsidRDefault="00C80085">
            <w:pPr>
              <w:jc w:val="both"/>
              <w:rPr>
                <w:rFonts w:asciiTheme="minorHAnsi" w:eastAsiaTheme="minorEastAsia" w:hAnsiTheme="minorHAnsi"/>
                <w:sz w:val="21"/>
              </w:rPr>
            </w:pPr>
            <w:r>
              <w:t>0.9030</w:t>
            </w:r>
          </w:p>
        </w:tc>
        <w:tc>
          <w:tcPr>
            <w:tcW w:w="0" w:type="auto"/>
            <w:tcBorders>
              <w:top w:val="single" w:sz="4" w:space="0" w:color="auto"/>
              <w:left w:val="single" w:sz="4" w:space="0" w:color="auto"/>
              <w:bottom w:val="single" w:sz="4" w:space="0" w:color="auto"/>
              <w:right w:val="single" w:sz="4" w:space="0" w:color="auto"/>
            </w:tcBorders>
            <w:vAlign w:val="center"/>
            <w:hideMark/>
          </w:tcPr>
          <w:p w14:paraId="192B1815" w14:textId="77777777" w:rsidR="00C80085" w:rsidRDefault="00C80085">
            <w:pPr>
              <w:jc w:val="both"/>
              <w:rPr>
                <w:rFonts w:asciiTheme="minorHAnsi" w:eastAsiaTheme="minorEastAsia" w:hAnsiTheme="minorHAnsi"/>
                <w:sz w:val="21"/>
              </w:rPr>
            </w:pPr>
            <w:r>
              <w:t>0.6740</w:t>
            </w:r>
          </w:p>
        </w:tc>
      </w:tr>
      <w:tr w:rsidR="00C80085" w14:paraId="44EFAA4F"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5E1471E" w14:textId="77777777" w:rsidR="00C80085" w:rsidRDefault="00C80085">
            <w:pPr>
              <w:jc w:val="both"/>
              <w:rPr>
                <w:rFonts w:asciiTheme="minorHAnsi" w:eastAsiaTheme="minorEastAsia" w:hAnsiTheme="minorHAnsi"/>
                <w:sz w:val="21"/>
              </w:rPr>
            </w:pPr>
            <w:r>
              <w:t>RU</w:t>
            </w:r>
          </w:p>
        </w:tc>
        <w:tc>
          <w:tcPr>
            <w:tcW w:w="0" w:type="auto"/>
            <w:tcBorders>
              <w:top w:val="single" w:sz="4" w:space="0" w:color="auto"/>
              <w:left w:val="single" w:sz="4" w:space="0" w:color="auto"/>
              <w:bottom w:val="single" w:sz="4" w:space="0" w:color="auto"/>
              <w:right w:val="single" w:sz="4" w:space="0" w:color="auto"/>
            </w:tcBorders>
            <w:vAlign w:val="center"/>
            <w:hideMark/>
          </w:tcPr>
          <w:p w14:paraId="6E722B3A" w14:textId="77777777" w:rsidR="00C80085" w:rsidRDefault="00C80085">
            <w:pPr>
              <w:jc w:val="both"/>
              <w:rPr>
                <w:rFonts w:asciiTheme="minorHAnsi" w:eastAsiaTheme="minorEastAsia" w:hAnsiTheme="minorHAnsi"/>
                <w:sz w:val="21"/>
              </w:rPr>
            </w:pPr>
            <w:r>
              <w:t>96.6121</w:t>
            </w:r>
          </w:p>
        </w:tc>
        <w:tc>
          <w:tcPr>
            <w:tcW w:w="0" w:type="auto"/>
            <w:tcBorders>
              <w:top w:val="single" w:sz="4" w:space="0" w:color="auto"/>
              <w:left w:val="single" w:sz="4" w:space="0" w:color="auto"/>
              <w:bottom w:val="single" w:sz="4" w:space="0" w:color="auto"/>
              <w:right w:val="single" w:sz="4" w:space="0" w:color="auto"/>
            </w:tcBorders>
            <w:vAlign w:val="center"/>
            <w:hideMark/>
          </w:tcPr>
          <w:p w14:paraId="2CF14E67" w14:textId="77777777" w:rsidR="00C80085" w:rsidRDefault="00C80085">
            <w:pPr>
              <w:jc w:val="both"/>
              <w:rPr>
                <w:rFonts w:asciiTheme="minorHAnsi" w:eastAsiaTheme="minorEastAsia" w:hAnsiTheme="minorHAnsi"/>
                <w:sz w:val="21"/>
              </w:rPr>
            </w:pPr>
            <w:r>
              <w:t>99.8756</w:t>
            </w:r>
          </w:p>
        </w:tc>
        <w:tc>
          <w:tcPr>
            <w:tcW w:w="0" w:type="auto"/>
            <w:tcBorders>
              <w:top w:val="single" w:sz="4" w:space="0" w:color="auto"/>
              <w:left w:val="single" w:sz="4" w:space="0" w:color="auto"/>
              <w:bottom w:val="single" w:sz="4" w:space="0" w:color="auto"/>
              <w:right w:val="single" w:sz="4" w:space="0" w:color="auto"/>
            </w:tcBorders>
            <w:vAlign w:val="center"/>
            <w:hideMark/>
          </w:tcPr>
          <w:p w14:paraId="4059827C" w14:textId="77777777" w:rsidR="00C80085" w:rsidRDefault="00C80085">
            <w:pPr>
              <w:jc w:val="both"/>
              <w:rPr>
                <w:rFonts w:asciiTheme="minorHAnsi" w:eastAsiaTheme="minorEastAsia" w:hAnsiTheme="minorHAnsi"/>
                <w:sz w:val="21"/>
              </w:rPr>
            </w:pPr>
            <w:r>
              <w:t>82.0905</w:t>
            </w:r>
          </w:p>
        </w:tc>
      </w:tr>
      <w:tr w:rsidR="00C80085" w14:paraId="05469A08" w14:textId="77777777" w:rsidTr="00C80085">
        <w:trPr>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9657BAE" w14:textId="77777777" w:rsidR="00C80085" w:rsidRDefault="00C80085">
            <w:pPr>
              <w:jc w:val="both"/>
              <w:rPr>
                <w:rFonts w:asciiTheme="minorHAnsi" w:eastAsiaTheme="minorEastAsia" w:hAnsiTheme="minorHAnsi"/>
                <w:sz w:val="21"/>
              </w:rPr>
            </w:pPr>
            <w:r>
              <w:rPr>
                <w:rFonts w:ascii="宋体" w:hAnsi="宋体" w:cs="宋体" w:hint="eastAsia"/>
              </w:rPr>
              <w:t>数据统计结</w:t>
            </w:r>
            <w:r>
              <w:rPr>
                <w:rFonts w:hint="eastAsia"/>
              </w:rPr>
              <w:t>果</w:t>
            </w:r>
          </w:p>
        </w:tc>
      </w:tr>
      <w:tr w:rsidR="00C80085" w14:paraId="571A26C0"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08FD3E4" w14:textId="77777777" w:rsidR="00C80085" w:rsidRDefault="00C80085">
            <w:pPr>
              <w:jc w:val="both"/>
              <w:rPr>
                <w:rFonts w:asciiTheme="minorHAnsi" w:eastAsiaTheme="minorEastAsia" w:hAnsiTheme="minorHAnsi"/>
                <w:sz w:val="21"/>
              </w:rPr>
            </w:pPr>
            <w:r>
              <w:rPr>
                <w:rFonts w:ascii="宋体" w:hAnsi="宋体" w:cs="宋体" w:hint="eastAsia"/>
              </w:rPr>
              <w:t>接纳用户</w:t>
            </w:r>
            <w:r>
              <w:rPr>
                <w:rFonts w:hint="eastAsia"/>
              </w:rPr>
              <w:t>数</w:t>
            </w:r>
          </w:p>
        </w:tc>
        <w:tc>
          <w:tcPr>
            <w:tcW w:w="0" w:type="auto"/>
            <w:tcBorders>
              <w:top w:val="single" w:sz="4" w:space="0" w:color="auto"/>
              <w:left w:val="single" w:sz="4" w:space="0" w:color="auto"/>
              <w:bottom w:val="single" w:sz="4" w:space="0" w:color="auto"/>
              <w:right w:val="single" w:sz="4" w:space="0" w:color="auto"/>
            </w:tcBorders>
            <w:vAlign w:val="center"/>
            <w:hideMark/>
          </w:tcPr>
          <w:p w14:paraId="28C08109" w14:textId="77777777" w:rsidR="00C80085" w:rsidRDefault="00C80085">
            <w:pPr>
              <w:jc w:val="both"/>
              <w:rPr>
                <w:rFonts w:asciiTheme="minorHAnsi" w:eastAsiaTheme="minorEastAsia" w:hAnsiTheme="minorHAnsi"/>
                <w:sz w:val="21"/>
              </w:rPr>
            </w:pPr>
            <w:r>
              <w:t>210</w:t>
            </w:r>
          </w:p>
        </w:tc>
        <w:tc>
          <w:tcPr>
            <w:tcW w:w="0" w:type="auto"/>
            <w:tcBorders>
              <w:top w:val="single" w:sz="4" w:space="0" w:color="auto"/>
              <w:left w:val="single" w:sz="4" w:space="0" w:color="auto"/>
              <w:bottom w:val="single" w:sz="4" w:space="0" w:color="auto"/>
              <w:right w:val="single" w:sz="4" w:space="0" w:color="auto"/>
            </w:tcBorders>
            <w:vAlign w:val="center"/>
            <w:hideMark/>
          </w:tcPr>
          <w:p w14:paraId="7C22FA61" w14:textId="77777777" w:rsidR="00C80085" w:rsidRDefault="00C80085">
            <w:pPr>
              <w:jc w:val="both"/>
              <w:rPr>
                <w:rFonts w:asciiTheme="minorHAnsi" w:eastAsiaTheme="minorEastAsia" w:hAnsiTheme="minorHAnsi"/>
                <w:sz w:val="21"/>
              </w:rPr>
            </w:pPr>
            <w:r>
              <w:t>210</w:t>
            </w:r>
          </w:p>
        </w:tc>
        <w:tc>
          <w:tcPr>
            <w:tcW w:w="0" w:type="auto"/>
            <w:tcBorders>
              <w:top w:val="single" w:sz="4" w:space="0" w:color="auto"/>
              <w:left w:val="single" w:sz="4" w:space="0" w:color="auto"/>
              <w:bottom w:val="single" w:sz="4" w:space="0" w:color="auto"/>
              <w:right w:val="single" w:sz="4" w:space="0" w:color="auto"/>
            </w:tcBorders>
            <w:vAlign w:val="center"/>
            <w:hideMark/>
          </w:tcPr>
          <w:p w14:paraId="64EC44D9" w14:textId="77777777" w:rsidR="00C80085" w:rsidRDefault="00C80085">
            <w:pPr>
              <w:jc w:val="both"/>
              <w:rPr>
                <w:rFonts w:asciiTheme="minorHAnsi" w:eastAsiaTheme="minorEastAsia" w:hAnsiTheme="minorHAnsi"/>
                <w:sz w:val="21"/>
              </w:rPr>
            </w:pPr>
            <w:r>
              <w:t>210</w:t>
            </w:r>
          </w:p>
        </w:tc>
      </w:tr>
      <w:tr w:rsidR="00C80085" w14:paraId="4E2B992A"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14D7F80" w14:textId="77777777" w:rsidR="00C80085" w:rsidRDefault="00C80085">
            <w:pPr>
              <w:jc w:val="both"/>
              <w:rPr>
                <w:rFonts w:asciiTheme="minorHAnsi" w:eastAsiaTheme="minorEastAsia" w:hAnsiTheme="minorHAnsi"/>
                <w:sz w:val="21"/>
              </w:rPr>
            </w:pPr>
            <w:r>
              <w:rPr>
                <w:rFonts w:ascii="宋体" w:hAnsi="宋体" w:cs="宋体" w:hint="eastAsia"/>
              </w:rPr>
              <w:t>有统计结果的用户</w:t>
            </w:r>
            <w:r>
              <w:rPr>
                <w:rFonts w:hint="eastAsia"/>
              </w:rPr>
              <w:t>数</w:t>
            </w:r>
          </w:p>
        </w:tc>
        <w:tc>
          <w:tcPr>
            <w:tcW w:w="0" w:type="auto"/>
            <w:tcBorders>
              <w:top w:val="single" w:sz="4" w:space="0" w:color="auto"/>
              <w:left w:val="single" w:sz="4" w:space="0" w:color="auto"/>
              <w:bottom w:val="single" w:sz="4" w:space="0" w:color="auto"/>
              <w:right w:val="single" w:sz="4" w:space="0" w:color="auto"/>
            </w:tcBorders>
            <w:vAlign w:val="center"/>
            <w:hideMark/>
          </w:tcPr>
          <w:p w14:paraId="35210C9F" w14:textId="77777777" w:rsidR="00C80085" w:rsidRDefault="00C80085">
            <w:pPr>
              <w:jc w:val="both"/>
              <w:rPr>
                <w:rFonts w:asciiTheme="minorHAnsi" w:eastAsiaTheme="minorEastAsia" w:hAnsiTheme="minorHAnsi"/>
                <w:sz w:val="21"/>
              </w:rPr>
            </w:pPr>
            <w:r>
              <w:t>175</w:t>
            </w:r>
          </w:p>
        </w:tc>
        <w:tc>
          <w:tcPr>
            <w:tcW w:w="0" w:type="auto"/>
            <w:tcBorders>
              <w:top w:val="single" w:sz="4" w:space="0" w:color="auto"/>
              <w:left w:val="single" w:sz="4" w:space="0" w:color="auto"/>
              <w:bottom w:val="single" w:sz="4" w:space="0" w:color="auto"/>
              <w:right w:val="single" w:sz="4" w:space="0" w:color="auto"/>
            </w:tcBorders>
            <w:vAlign w:val="center"/>
            <w:hideMark/>
          </w:tcPr>
          <w:p w14:paraId="4FEDEF4D" w14:textId="77777777" w:rsidR="00C80085" w:rsidRDefault="00C80085">
            <w:pPr>
              <w:jc w:val="both"/>
              <w:rPr>
                <w:rFonts w:asciiTheme="minorHAnsi" w:eastAsiaTheme="minorEastAsia" w:hAnsiTheme="minorHAnsi"/>
                <w:sz w:val="21"/>
              </w:rPr>
            </w:pPr>
            <w:r>
              <w:t>201</w:t>
            </w:r>
          </w:p>
        </w:tc>
        <w:tc>
          <w:tcPr>
            <w:tcW w:w="0" w:type="auto"/>
            <w:tcBorders>
              <w:top w:val="single" w:sz="4" w:space="0" w:color="auto"/>
              <w:left w:val="single" w:sz="4" w:space="0" w:color="auto"/>
              <w:bottom w:val="single" w:sz="4" w:space="0" w:color="auto"/>
              <w:right w:val="single" w:sz="4" w:space="0" w:color="auto"/>
            </w:tcBorders>
            <w:vAlign w:val="center"/>
            <w:hideMark/>
          </w:tcPr>
          <w:p w14:paraId="76023802" w14:textId="77777777" w:rsidR="00C80085" w:rsidRDefault="00C80085">
            <w:pPr>
              <w:jc w:val="both"/>
              <w:rPr>
                <w:rFonts w:asciiTheme="minorHAnsi" w:eastAsiaTheme="minorEastAsia" w:hAnsiTheme="minorHAnsi"/>
                <w:sz w:val="21"/>
              </w:rPr>
            </w:pPr>
            <w:r>
              <w:t>193</w:t>
            </w:r>
          </w:p>
        </w:tc>
      </w:tr>
      <w:tr w:rsidR="00C80085" w14:paraId="53BDF303"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99FC495" w14:textId="77777777" w:rsidR="00C80085" w:rsidRDefault="00C80085">
            <w:pPr>
              <w:jc w:val="both"/>
              <w:rPr>
                <w:rFonts w:asciiTheme="minorHAnsi" w:eastAsiaTheme="minorEastAsia" w:hAnsiTheme="minorHAnsi"/>
                <w:sz w:val="21"/>
              </w:rPr>
            </w:pPr>
            <w:r>
              <w:rPr>
                <w:rFonts w:ascii="宋体" w:hAnsi="宋体" w:cs="宋体" w:hint="eastAsia"/>
              </w:rPr>
              <w:t>产生文件个</w:t>
            </w:r>
            <w:r>
              <w:rPr>
                <w:rFonts w:hint="eastAsia"/>
              </w:rPr>
              <w:t>数</w:t>
            </w:r>
          </w:p>
        </w:tc>
        <w:tc>
          <w:tcPr>
            <w:tcW w:w="0" w:type="auto"/>
            <w:tcBorders>
              <w:top w:val="single" w:sz="4" w:space="0" w:color="auto"/>
              <w:left w:val="single" w:sz="4" w:space="0" w:color="auto"/>
              <w:bottom w:val="single" w:sz="4" w:space="0" w:color="auto"/>
              <w:right w:val="single" w:sz="4" w:space="0" w:color="auto"/>
            </w:tcBorders>
            <w:vAlign w:val="center"/>
            <w:hideMark/>
          </w:tcPr>
          <w:p w14:paraId="014590A7" w14:textId="77777777" w:rsidR="00C80085" w:rsidRDefault="00C80085">
            <w:pPr>
              <w:jc w:val="both"/>
              <w:rPr>
                <w:rFonts w:asciiTheme="minorHAnsi" w:eastAsiaTheme="minorEastAsia" w:hAnsiTheme="minorHAnsi"/>
                <w:sz w:val="21"/>
              </w:rPr>
            </w:pPr>
            <w:r>
              <w:t>1064</w:t>
            </w:r>
          </w:p>
        </w:tc>
        <w:tc>
          <w:tcPr>
            <w:tcW w:w="0" w:type="auto"/>
            <w:tcBorders>
              <w:top w:val="single" w:sz="4" w:space="0" w:color="auto"/>
              <w:left w:val="single" w:sz="4" w:space="0" w:color="auto"/>
              <w:bottom w:val="single" w:sz="4" w:space="0" w:color="auto"/>
              <w:right w:val="single" w:sz="4" w:space="0" w:color="auto"/>
            </w:tcBorders>
            <w:vAlign w:val="center"/>
            <w:hideMark/>
          </w:tcPr>
          <w:p w14:paraId="64CB0858" w14:textId="77777777" w:rsidR="00C80085" w:rsidRDefault="00C80085">
            <w:pPr>
              <w:jc w:val="both"/>
              <w:rPr>
                <w:rFonts w:asciiTheme="minorHAnsi" w:eastAsiaTheme="minorEastAsia" w:hAnsiTheme="minorHAnsi"/>
                <w:sz w:val="21"/>
              </w:rPr>
            </w:pPr>
            <w:r>
              <w:t>1001</w:t>
            </w:r>
          </w:p>
        </w:tc>
        <w:tc>
          <w:tcPr>
            <w:tcW w:w="0" w:type="auto"/>
            <w:tcBorders>
              <w:top w:val="single" w:sz="4" w:space="0" w:color="auto"/>
              <w:left w:val="single" w:sz="4" w:space="0" w:color="auto"/>
              <w:bottom w:val="single" w:sz="4" w:space="0" w:color="auto"/>
              <w:right w:val="single" w:sz="4" w:space="0" w:color="auto"/>
            </w:tcBorders>
            <w:vAlign w:val="center"/>
            <w:hideMark/>
          </w:tcPr>
          <w:p w14:paraId="5C0C0238" w14:textId="77777777" w:rsidR="00C80085" w:rsidRDefault="00C80085">
            <w:pPr>
              <w:jc w:val="both"/>
              <w:rPr>
                <w:rFonts w:asciiTheme="minorHAnsi" w:eastAsiaTheme="minorEastAsia" w:hAnsiTheme="minorHAnsi"/>
                <w:sz w:val="21"/>
              </w:rPr>
            </w:pPr>
            <w:r>
              <w:t>844</w:t>
            </w:r>
          </w:p>
        </w:tc>
      </w:tr>
      <w:tr w:rsidR="00C80085" w14:paraId="01DF33FA"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9209DAC" w14:textId="77777777" w:rsidR="00C80085" w:rsidRDefault="00C80085">
            <w:pPr>
              <w:jc w:val="both"/>
              <w:rPr>
                <w:rFonts w:asciiTheme="minorHAnsi" w:eastAsiaTheme="minorEastAsia" w:hAnsiTheme="minorHAnsi"/>
                <w:sz w:val="21"/>
              </w:rPr>
            </w:pPr>
            <w:r>
              <w:rPr>
                <w:rFonts w:asciiTheme="minorHAnsi" w:eastAsiaTheme="minorEastAsia" w:hAnsiTheme="minorHAnsi" w:cstheme="minorBidi"/>
                <w:sz w:val="21"/>
              </w:rPr>
              <w:object w:dxaOrig="420" w:dyaOrig="210" w14:anchorId="4DD248DF">
                <v:shape id="_x0000_i1377" type="#_x0000_t75" style="width:21pt;height:9.75pt" o:ole="">
                  <v:imagedata r:id="rId857" o:title=""/>
                </v:shape>
                <o:OLEObject Type="Embed" ProgID="Equation.Ribbit" ShapeID="_x0000_i1377" DrawAspect="Content" ObjectID="_1524383652" r:id="rId900"/>
              </w:object>
            </w:r>
          </w:p>
        </w:tc>
        <w:tc>
          <w:tcPr>
            <w:tcW w:w="0" w:type="auto"/>
            <w:tcBorders>
              <w:top w:val="single" w:sz="4" w:space="0" w:color="auto"/>
              <w:left w:val="single" w:sz="4" w:space="0" w:color="auto"/>
              <w:bottom w:val="single" w:sz="4" w:space="0" w:color="auto"/>
              <w:right w:val="single" w:sz="4" w:space="0" w:color="auto"/>
            </w:tcBorders>
            <w:vAlign w:val="center"/>
            <w:hideMark/>
          </w:tcPr>
          <w:p w14:paraId="334D9252" w14:textId="77777777" w:rsidR="00C80085" w:rsidRDefault="00C80085">
            <w:pPr>
              <w:jc w:val="both"/>
              <w:rPr>
                <w:rFonts w:asciiTheme="minorHAnsi" w:eastAsiaTheme="minorEastAsia" w:hAnsiTheme="minorHAnsi"/>
                <w:sz w:val="21"/>
              </w:rPr>
            </w:pPr>
            <w:r>
              <w:t>6.0800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1F32E87" w14:textId="77777777" w:rsidR="00C80085" w:rsidRDefault="00C80085">
            <w:pPr>
              <w:jc w:val="both"/>
              <w:rPr>
                <w:rFonts w:asciiTheme="minorHAnsi" w:eastAsiaTheme="minorEastAsia" w:hAnsiTheme="minorHAnsi"/>
                <w:sz w:val="21"/>
              </w:rPr>
            </w:pPr>
            <w:r>
              <w:t>5.7200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294CC99C" w14:textId="77777777" w:rsidR="00C80085" w:rsidRDefault="00C80085">
            <w:pPr>
              <w:jc w:val="both"/>
              <w:rPr>
                <w:rFonts w:asciiTheme="minorHAnsi" w:eastAsiaTheme="minorEastAsia" w:hAnsiTheme="minorHAnsi"/>
                <w:sz w:val="21"/>
              </w:rPr>
            </w:pPr>
            <w:r>
              <w:t>4.8229</w:t>
            </w:r>
          </w:p>
        </w:tc>
      </w:tr>
    </w:tbl>
    <w:p w14:paraId="6AD9AA2D" w14:textId="77777777" w:rsidR="00C80085" w:rsidRDefault="00C80085" w:rsidP="00C80085">
      <w:pPr>
        <w:rPr>
          <w:rFonts w:asciiTheme="minorHAnsi" w:eastAsiaTheme="minorEastAsia" w:hAnsiTheme="minorHAnsi" w:cstheme="minorBidi"/>
          <w:sz w:val="21"/>
        </w:rPr>
      </w:pPr>
    </w:p>
    <w:p w14:paraId="3B626E92" w14:textId="77777777" w:rsidR="00C80085" w:rsidRDefault="003A4670" w:rsidP="00C80085">
      <w:pPr>
        <w:pStyle w:val="ad"/>
      </w:pPr>
      <w:r>
        <w:rPr>
          <w:rFonts w:hint="eastAsia"/>
        </w:rPr>
        <w:t>图表</w:t>
      </w:r>
      <w:r>
        <w:rPr>
          <w:rFonts w:hint="eastAsia"/>
        </w:rPr>
        <w:t xml:space="preserve"> 3.2</w:t>
      </w:r>
      <w:del w:id="741" w:author="李志成" w:date="2013-05-14T20:24:00Z">
        <w:r w:rsidDel="003A4670">
          <w:rPr>
            <w:rFonts w:hint="eastAsia"/>
          </w:rPr>
          <w:delText>图表</w:delText>
        </w:r>
      </w:del>
      <w:r>
        <w:rPr>
          <w:rFonts w:hint="eastAsia"/>
        </w:rPr>
        <w:t xml:space="preserve"> 3.2</w:t>
      </w:r>
      <w:del w:id="742" w:author="李志成" w:date="2013-05-14T20:24:00Z">
        <w:r w:rsidR="00C80085" w:rsidDel="003A4670">
          <w:rPr>
            <w:rFonts w:hint="eastAsia"/>
          </w:rPr>
          <w:delText>图表</w:delText>
        </w:r>
      </w:del>
      <w:r w:rsidR="00C80085">
        <w:rPr>
          <w:rFonts w:hint="eastAsia"/>
        </w:rPr>
        <w:t xml:space="preserve"> </w:t>
      </w:r>
      <w:ins w:id="743"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4.3</w:t>
      </w:r>
      <w:ins w:id="744"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745" w:author="李志成" w:date="2013-05-14T20:25:00Z">
        <w:r>
          <w:rPr>
            <w:noProof/>
          </w:rPr>
          <w:t>11</w:t>
        </w:r>
        <w:r>
          <w:fldChar w:fldCharType="end"/>
        </w:r>
      </w:ins>
      <w:del w:id="746"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4.3</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11</w:delText>
        </w:r>
        <w:r w:rsidR="00D27196" w:rsidDel="003A4670">
          <w:fldChar w:fldCharType="end"/>
        </w:r>
      </w:del>
      <w:r w:rsidR="00C80085">
        <w:rPr>
          <w:rFonts w:hint="eastAsia"/>
        </w:rPr>
        <w:t xml:space="preserve"> </w:t>
      </w:r>
      <w:r w:rsidR="00C80085">
        <w:t>UE throughput CDF</w:t>
      </w:r>
      <w:r w:rsidR="00C80085">
        <w:rPr>
          <w:rFonts w:hint="eastAsia"/>
        </w:rPr>
        <w:t>仿真结果</w:t>
      </w:r>
    </w:p>
    <w:tbl>
      <w:tblPr>
        <w:tblStyle w:val="ac"/>
        <w:tblW w:w="0" w:type="auto"/>
        <w:jc w:val="center"/>
        <w:tblLook w:val="04A0" w:firstRow="1" w:lastRow="0" w:firstColumn="1" w:lastColumn="0" w:noHBand="0" w:noVBand="1"/>
      </w:tblPr>
      <w:tblGrid>
        <w:gridCol w:w="4261"/>
        <w:gridCol w:w="4261"/>
      </w:tblGrid>
      <w:tr w:rsidR="00C80085" w14:paraId="2AA4B220"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4A38A8EF" w14:textId="77777777" w:rsidR="00C80085" w:rsidRDefault="00C80085">
            <w:pPr>
              <w:jc w:val="both"/>
              <w:rPr>
                <w:rFonts w:asciiTheme="minorHAnsi" w:eastAsiaTheme="minorEastAsia" w:hAnsiTheme="minorHAnsi"/>
                <w:sz w:val="21"/>
              </w:rPr>
            </w:pPr>
            <w:r>
              <w:t>CASE 1</w:t>
            </w:r>
          </w:p>
        </w:tc>
        <w:tc>
          <w:tcPr>
            <w:tcW w:w="4261" w:type="dxa"/>
            <w:tcBorders>
              <w:top w:val="single" w:sz="4" w:space="0" w:color="auto"/>
              <w:left w:val="single" w:sz="4" w:space="0" w:color="auto"/>
              <w:bottom w:val="single" w:sz="4" w:space="0" w:color="auto"/>
              <w:right w:val="single" w:sz="4" w:space="0" w:color="auto"/>
            </w:tcBorders>
            <w:hideMark/>
          </w:tcPr>
          <w:p w14:paraId="7AB5C71E" w14:textId="77777777" w:rsidR="00C80085" w:rsidRDefault="00C80085">
            <w:pPr>
              <w:jc w:val="both"/>
              <w:rPr>
                <w:rFonts w:asciiTheme="minorHAnsi" w:eastAsiaTheme="minorEastAsia" w:hAnsiTheme="minorHAnsi"/>
                <w:sz w:val="21"/>
              </w:rPr>
            </w:pPr>
            <w:r>
              <w:t>CASE 2</w:t>
            </w:r>
          </w:p>
        </w:tc>
      </w:tr>
      <w:tr w:rsidR="00C80085" w14:paraId="0399A71E"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0B524294" w14:textId="77777777" w:rsidR="00C80085" w:rsidRDefault="00C80085">
            <w:pPr>
              <w:jc w:val="both"/>
              <w:rPr>
                <w:rFonts w:asciiTheme="minorHAnsi" w:eastAsiaTheme="minorEastAsia" w:hAnsiTheme="minorHAnsi"/>
                <w:sz w:val="21"/>
              </w:rPr>
            </w:pPr>
            <w:r w:rsidRPr="00302091">
              <w:rPr>
                <w:noProof/>
              </w:rPr>
              <w:drawing>
                <wp:inline distT="0" distB="0" distL="0" distR="0" wp14:anchorId="1742789E" wp14:editId="6C1A0490">
                  <wp:extent cx="2444115" cy="180213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901" cstate="print">
                            <a:extLst>
                              <a:ext uri="{28A0092B-C50C-407E-A947-70E740481C1C}">
                                <a14:useLocalDpi xmlns:a14="http://schemas.microsoft.com/office/drawing/2010/main" val="0"/>
                              </a:ext>
                            </a:extLst>
                          </a:blip>
                          <a:srcRect/>
                          <a:stretch>
                            <a:fillRect/>
                          </a:stretch>
                        </pic:blipFill>
                        <pic:spPr bwMode="auto">
                          <a:xfrm>
                            <a:off x="0" y="0"/>
                            <a:ext cx="2444115" cy="1802130"/>
                          </a:xfrm>
                          <a:prstGeom prst="rect">
                            <a:avLst/>
                          </a:prstGeom>
                          <a:noFill/>
                          <a:ln>
                            <a:noFill/>
                          </a:ln>
                        </pic:spPr>
                      </pic:pic>
                    </a:graphicData>
                  </a:graphic>
                </wp:inline>
              </w:drawing>
            </w:r>
          </w:p>
        </w:tc>
        <w:tc>
          <w:tcPr>
            <w:tcW w:w="4261" w:type="dxa"/>
            <w:tcBorders>
              <w:top w:val="single" w:sz="4" w:space="0" w:color="auto"/>
              <w:left w:val="single" w:sz="4" w:space="0" w:color="auto"/>
              <w:bottom w:val="single" w:sz="4" w:space="0" w:color="auto"/>
              <w:right w:val="single" w:sz="4" w:space="0" w:color="auto"/>
            </w:tcBorders>
            <w:hideMark/>
          </w:tcPr>
          <w:p w14:paraId="6DD0F025" w14:textId="77777777" w:rsidR="00C80085" w:rsidRDefault="00C80085">
            <w:pPr>
              <w:jc w:val="both"/>
              <w:rPr>
                <w:rFonts w:asciiTheme="minorHAnsi" w:eastAsiaTheme="minorEastAsia" w:hAnsiTheme="minorHAnsi"/>
                <w:sz w:val="21"/>
              </w:rPr>
            </w:pPr>
            <w:r w:rsidRPr="00302091">
              <w:rPr>
                <w:noProof/>
              </w:rPr>
              <w:drawing>
                <wp:inline distT="0" distB="0" distL="0" distR="0" wp14:anchorId="3D2DE6DF" wp14:editId="24FEDBD8">
                  <wp:extent cx="2400300" cy="180213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r>
      <w:tr w:rsidR="00C80085" w14:paraId="4E5E6028"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38ACDE20" w14:textId="77777777" w:rsidR="00C80085" w:rsidRDefault="00C80085">
            <w:pPr>
              <w:jc w:val="both"/>
              <w:rPr>
                <w:rFonts w:asciiTheme="minorHAnsi" w:eastAsiaTheme="minorEastAsia" w:hAnsiTheme="minorHAnsi"/>
                <w:sz w:val="21"/>
              </w:rPr>
            </w:pPr>
            <w:r>
              <w:t>CASE 3</w:t>
            </w:r>
          </w:p>
        </w:tc>
        <w:tc>
          <w:tcPr>
            <w:tcW w:w="4261" w:type="dxa"/>
            <w:tcBorders>
              <w:top w:val="single" w:sz="4" w:space="0" w:color="auto"/>
              <w:left w:val="single" w:sz="4" w:space="0" w:color="auto"/>
              <w:bottom w:val="single" w:sz="4" w:space="0" w:color="auto"/>
              <w:right w:val="single" w:sz="4" w:space="0" w:color="auto"/>
            </w:tcBorders>
          </w:tcPr>
          <w:p w14:paraId="5AD23C41" w14:textId="77777777" w:rsidR="00C80085" w:rsidRDefault="00C80085">
            <w:pPr>
              <w:jc w:val="both"/>
              <w:rPr>
                <w:rFonts w:asciiTheme="minorHAnsi" w:eastAsiaTheme="minorEastAsia" w:hAnsiTheme="minorHAnsi"/>
                <w:sz w:val="21"/>
              </w:rPr>
            </w:pPr>
          </w:p>
        </w:tc>
      </w:tr>
      <w:tr w:rsidR="00C80085" w14:paraId="733603F1"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159BB081" w14:textId="77777777" w:rsidR="00C80085" w:rsidRDefault="00C80085">
            <w:pPr>
              <w:jc w:val="both"/>
              <w:rPr>
                <w:rFonts w:asciiTheme="minorHAnsi" w:eastAsiaTheme="minorEastAsia" w:hAnsiTheme="minorHAnsi"/>
                <w:sz w:val="21"/>
              </w:rPr>
            </w:pPr>
            <w:r w:rsidRPr="00302091">
              <w:rPr>
                <w:noProof/>
              </w:rPr>
              <w:lastRenderedPageBreak/>
              <w:drawing>
                <wp:inline distT="0" distB="0" distL="0" distR="0" wp14:anchorId="6044B759" wp14:editId="473AAEEB">
                  <wp:extent cx="2532380" cy="180213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902" cstate="print">
                            <a:extLst>
                              <a:ext uri="{28A0092B-C50C-407E-A947-70E740481C1C}">
                                <a14:useLocalDpi xmlns:a14="http://schemas.microsoft.com/office/drawing/2010/main" val="0"/>
                              </a:ext>
                            </a:extLst>
                          </a:blip>
                          <a:srcRect/>
                          <a:stretch>
                            <a:fillRect/>
                          </a:stretch>
                        </pic:blipFill>
                        <pic:spPr bwMode="auto">
                          <a:xfrm>
                            <a:off x="0" y="0"/>
                            <a:ext cx="2532380" cy="1802130"/>
                          </a:xfrm>
                          <a:prstGeom prst="rect">
                            <a:avLst/>
                          </a:prstGeom>
                          <a:noFill/>
                          <a:ln>
                            <a:noFill/>
                          </a:ln>
                        </pic:spPr>
                      </pic:pic>
                    </a:graphicData>
                  </a:graphic>
                </wp:inline>
              </w:drawing>
            </w:r>
          </w:p>
        </w:tc>
        <w:tc>
          <w:tcPr>
            <w:tcW w:w="4261" w:type="dxa"/>
            <w:tcBorders>
              <w:top w:val="single" w:sz="4" w:space="0" w:color="auto"/>
              <w:left w:val="single" w:sz="4" w:space="0" w:color="auto"/>
              <w:bottom w:val="single" w:sz="4" w:space="0" w:color="auto"/>
              <w:right w:val="single" w:sz="4" w:space="0" w:color="auto"/>
            </w:tcBorders>
          </w:tcPr>
          <w:p w14:paraId="10CF13C4" w14:textId="77777777" w:rsidR="00C80085" w:rsidRDefault="00C80085">
            <w:pPr>
              <w:jc w:val="both"/>
              <w:rPr>
                <w:rFonts w:asciiTheme="minorHAnsi" w:eastAsiaTheme="minorEastAsia" w:hAnsiTheme="minorHAnsi"/>
                <w:sz w:val="21"/>
              </w:rPr>
            </w:pPr>
          </w:p>
        </w:tc>
      </w:tr>
    </w:tbl>
    <w:p w14:paraId="7A422829" w14:textId="77777777" w:rsidR="00C80085" w:rsidRDefault="00C80085" w:rsidP="00C80085">
      <w:pPr>
        <w:rPr>
          <w:rFonts w:asciiTheme="minorHAnsi" w:eastAsiaTheme="minorEastAsia" w:hAnsiTheme="minorHAnsi" w:cstheme="minorBidi"/>
          <w:sz w:val="21"/>
        </w:rPr>
      </w:pPr>
    </w:p>
    <w:p w14:paraId="570BB796" w14:textId="77777777" w:rsidR="00C80085" w:rsidRDefault="003A4670" w:rsidP="00C80085">
      <w:pPr>
        <w:pStyle w:val="ad"/>
      </w:pPr>
      <w:r>
        <w:rPr>
          <w:rFonts w:hint="eastAsia"/>
        </w:rPr>
        <w:t>图表</w:t>
      </w:r>
      <w:r>
        <w:rPr>
          <w:rFonts w:hint="eastAsia"/>
        </w:rPr>
        <w:t xml:space="preserve"> 3.2</w:t>
      </w:r>
      <w:del w:id="747" w:author="李志成" w:date="2013-05-14T20:24:00Z">
        <w:r w:rsidDel="003A4670">
          <w:rPr>
            <w:rFonts w:hint="eastAsia"/>
          </w:rPr>
          <w:delText>图表</w:delText>
        </w:r>
      </w:del>
      <w:r>
        <w:rPr>
          <w:rFonts w:hint="eastAsia"/>
        </w:rPr>
        <w:t xml:space="preserve"> 3.2</w:t>
      </w:r>
      <w:del w:id="748" w:author="李志成" w:date="2013-05-14T20:24:00Z">
        <w:r w:rsidR="00C80085" w:rsidDel="003A4670">
          <w:rPr>
            <w:rFonts w:hint="eastAsia"/>
          </w:rPr>
          <w:delText>图表</w:delText>
        </w:r>
      </w:del>
      <w:r w:rsidR="00C80085">
        <w:rPr>
          <w:rFonts w:hint="eastAsia"/>
        </w:rPr>
        <w:t xml:space="preserve"> </w:t>
      </w:r>
      <w:ins w:id="749"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4.3</w:t>
      </w:r>
      <w:ins w:id="750"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751" w:author="李志成" w:date="2013-05-14T20:25:00Z">
        <w:r>
          <w:rPr>
            <w:noProof/>
          </w:rPr>
          <w:t>12</w:t>
        </w:r>
        <w:r>
          <w:fldChar w:fldCharType="end"/>
        </w:r>
      </w:ins>
      <w:del w:id="752"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4.3</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12</w:delText>
        </w:r>
        <w:r w:rsidR="00D27196" w:rsidDel="003A4670">
          <w:fldChar w:fldCharType="end"/>
        </w:r>
      </w:del>
      <w:r w:rsidR="00C80085">
        <w:rPr>
          <w:rFonts w:hint="eastAsia"/>
        </w:rPr>
        <w:t xml:space="preserve"> </w:t>
      </w:r>
      <w:r w:rsidR="00C80085">
        <w:t>FTP</w:t>
      </w:r>
      <w:r w:rsidR="00C80085">
        <w:rPr>
          <w:rFonts w:hint="eastAsia"/>
        </w:rPr>
        <w:t>业务状态比例构成仿真结果</w:t>
      </w:r>
    </w:p>
    <w:tbl>
      <w:tblPr>
        <w:tblStyle w:val="ac"/>
        <w:tblW w:w="0" w:type="auto"/>
        <w:jc w:val="center"/>
        <w:tblLook w:val="04A0" w:firstRow="1" w:lastRow="0" w:firstColumn="1" w:lastColumn="0" w:noHBand="0" w:noVBand="1"/>
      </w:tblPr>
      <w:tblGrid>
        <w:gridCol w:w="4261"/>
        <w:gridCol w:w="4261"/>
      </w:tblGrid>
      <w:tr w:rsidR="00C80085" w14:paraId="3C406B84"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778ED7B8" w14:textId="77777777" w:rsidR="00C80085" w:rsidRDefault="00C80085">
            <w:pPr>
              <w:jc w:val="both"/>
              <w:rPr>
                <w:rFonts w:asciiTheme="minorHAnsi" w:eastAsiaTheme="minorEastAsia" w:hAnsiTheme="minorHAnsi"/>
                <w:sz w:val="21"/>
              </w:rPr>
            </w:pPr>
            <w:r>
              <w:t>CASE 1</w:t>
            </w:r>
          </w:p>
        </w:tc>
        <w:tc>
          <w:tcPr>
            <w:tcW w:w="4261" w:type="dxa"/>
            <w:tcBorders>
              <w:top w:val="single" w:sz="4" w:space="0" w:color="auto"/>
              <w:left w:val="single" w:sz="4" w:space="0" w:color="auto"/>
              <w:bottom w:val="single" w:sz="4" w:space="0" w:color="auto"/>
              <w:right w:val="single" w:sz="4" w:space="0" w:color="auto"/>
            </w:tcBorders>
            <w:hideMark/>
          </w:tcPr>
          <w:p w14:paraId="3DF6B311" w14:textId="77777777" w:rsidR="00C80085" w:rsidRDefault="00C80085">
            <w:pPr>
              <w:jc w:val="both"/>
              <w:rPr>
                <w:rFonts w:asciiTheme="minorHAnsi" w:eastAsiaTheme="minorEastAsia" w:hAnsiTheme="minorHAnsi"/>
                <w:sz w:val="21"/>
              </w:rPr>
            </w:pPr>
            <w:r>
              <w:t>CASE 2</w:t>
            </w:r>
          </w:p>
        </w:tc>
      </w:tr>
      <w:tr w:rsidR="00C80085" w14:paraId="20F038A0"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0E6986B7" w14:textId="77777777" w:rsidR="00C80085" w:rsidRDefault="00C80085">
            <w:pPr>
              <w:jc w:val="both"/>
              <w:rPr>
                <w:rFonts w:asciiTheme="minorHAnsi" w:eastAsiaTheme="minorEastAsia" w:hAnsiTheme="minorHAnsi"/>
                <w:sz w:val="21"/>
              </w:rPr>
            </w:pPr>
            <w:r w:rsidRPr="00302091">
              <w:rPr>
                <w:noProof/>
              </w:rPr>
              <w:drawing>
                <wp:inline distT="0" distB="0" distL="0" distR="0" wp14:anchorId="31554231" wp14:editId="2ED91CF5">
                  <wp:extent cx="2400300" cy="180213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c>
          <w:tcPr>
            <w:tcW w:w="4261" w:type="dxa"/>
            <w:tcBorders>
              <w:top w:val="single" w:sz="4" w:space="0" w:color="auto"/>
              <w:left w:val="single" w:sz="4" w:space="0" w:color="auto"/>
              <w:bottom w:val="single" w:sz="4" w:space="0" w:color="auto"/>
              <w:right w:val="single" w:sz="4" w:space="0" w:color="auto"/>
            </w:tcBorders>
            <w:hideMark/>
          </w:tcPr>
          <w:p w14:paraId="0161D335" w14:textId="77777777" w:rsidR="00C80085" w:rsidRDefault="00C80085">
            <w:pPr>
              <w:jc w:val="both"/>
              <w:rPr>
                <w:rFonts w:asciiTheme="minorHAnsi" w:eastAsiaTheme="minorEastAsia" w:hAnsiTheme="minorHAnsi"/>
                <w:sz w:val="21"/>
              </w:rPr>
            </w:pPr>
            <w:r w:rsidRPr="00302091">
              <w:rPr>
                <w:noProof/>
              </w:rPr>
              <w:drawing>
                <wp:inline distT="0" distB="0" distL="0" distR="0" wp14:anchorId="5A389D99" wp14:editId="4902D212">
                  <wp:extent cx="2400300" cy="180213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r>
      <w:tr w:rsidR="00C80085" w14:paraId="1DDF26A9"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3AB91796" w14:textId="77777777" w:rsidR="00C80085" w:rsidRDefault="00C80085">
            <w:pPr>
              <w:jc w:val="both"/>
              <w:rPr>
                <w:rFonts w:asciiTheme="minorHAnsi" w:eastAsiaTheme="minorEastAsia" w:hAnsiTheme="minorHAnsi"/>
                <w:sz w:val="21"/>
              </w:rPr>
            </w:pPr>
            <w:r>
              <w:t>CASE 3</w:t>
            </w:r>
          </w:p>
        </w:tc>
        <w:tc>
          <w:tcPr>
            <w:tcW w:w="4261" w:type="dxa"/>
            <w:tcBorders>
              <w:top w:val="single" w:sz="4" w:space="0" w:color="auto"/>
              <w:left w:val="single" w:sz="4" w:space="0" w:color="auto"/>
              <w:bottom w:val="single" w:sz="4" w:space="0" w:color="auto"/>
              <w:right w:val="single" w:sz="4" w:space="0" w:color="auto"/>
            </w:tcBorders>
          </w:tcPr>
          <w:p w14:paraId="69CAA314" w14:textId="77777777" w:rsidR="00C80085" w:rsidRDefault="00C80085">
            <w:pPr>
              <w:jc w:val="both"/>
              <w:rPr>
                <w:rFonts w:asciiTheme="minorHAnsi" w:eastAsiaTheme="minorEastAsia" w:hAnsiTheme="minorHAnsi"/>
                <w:sz w:val="21"/>
              </w:rPr>
            </w:pPr>
          </w:p>
        </w:tc>
      </w:tr>
      <w:tr w:rsidR="00C80085" w14:paraId="1B18F12A"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14DAE68E" w14:textId="77777777" w:rsidR="00C80085" w:rsidRDefault="00C80085">
            <w:pPr>
              <w:jc w:val="both"/>
              <w:rPr>
                <w:rFonts w:asciiTheme="minorHAnsi" w:eastAsiaTheme="minorEastAsia" w:hAnsiTheme="minorHAnsi"/>
                <w:sz w:val="21"/>
              </w:rPr>
            </w:pPr>
            <w:r w:rsidRPr="00302091">
              <w:rPr>
                <w:noProof/>
              </w:rPr>
              <w:drawing>
                <wp:inline distT="0" distB="0" distL="0" distR="0" wp14:anchorId="0C41CE11" wp14:editId="538B0744">
                  <wp:extent cx="2400300" cy="180213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c>
          <w:tcPr>
            <w:tcW w:w="4261" w:type="dxa"/>
            <w:tcBorders>
              <w:top w:val="single" w:sz="4" w:space="0" w:color="auto"/>
              <w:left w:val="single" w:sz="4" w:space="0" w:color="auto"/>
              <w:bottom w:val="single" w:sz="4" w:space="0" w:color="auto"/>
              <w:right w:val="single" w:sz="4" w:space="0" w:color="auto"/>
            </w:tcBorders>
          </w:tcPr>
          <w:p w14:paraId="2CCBA22A" w14:textId="77777777" w:rsidR="00C80085" w:rsidRDefault="00C80085">
            <w:pPr>
              <w:jc w:val="both"/>
              <w:rPr>
                <w:rFonts w:asciiTheme="minorHAnsi" w:eastAsiaTheme="minorEastAsia" w:hAnsiTheme="minorHAnsi"/>
                <w:sz w:val="21"/>
              </w:rPr>
            </w:pPr>
          </w:p>
        </w:tc>
      </w:tr>
    </w:tbl>
    <w:p w14:paraId="26E88BCF" w14:textId="77777777" w:rsidR="00C80085" w:rsidRDefault="00C80085" w:rsidP="00C80085">
      <w:pPr>
        <w:rPr>
          <w:rFonts w:asciiTheme="minorHAnsi" w:eastAsiaTheme="minorEastAsia" w:hAnsiTheme="minorHAnsi" w:cstheme="minorBidi"/>
          <w:sz w:val="21"/>
        </w:rPr>
      </w:pPr>
    </w:p>
    <w:p w14:paraId="42485CD7" w14:textId="77777777" w:rsidR="00C80085" w:rsidRDefault="003A4670" w:rsidP="00C80085">
      <w:pPr>
        <w:pStyle w:val="ad"/>
      </w:pPr>
      <w:r>
        <w:rPr>
          <w:rFonts w:hint="eastAsia"/>
        </w:rPr>
        <w:t>图表</w:t>
      </w:r>
      <w:r>
        <w:rPr>
          <w:rFonts w:hint="eastAsia"/>
        </w:rPr>
        <w:t xml:space="preserve"> 3.2</w:t>
      </w:r>
      <w:del w:id="753" w:author="李志成" w:date="2013-05-14T20:24:00Z">
        <w:r w:rsidDel="003A4670">
          <w:rPr>
            <w:rFonts w:hint="eastAsia"/>
          </w:rPr>
          <w:delText>图表</w:delText>
        </w:r>
      </w:del>
      <w:r>
        <w:rPr>
          <w:rFonts w:hint="eastAsia"/>
        </w:rPr>
        <w:t xml:space="preserve"> 3.2</w:t>
      </w:r>
      <w:del w:id="754" w:author="李志成" w:date="2013-05-14T20:24:00Z">
        <w:r w:rsidR="00C80085" w:rsidDel="003A4670">
          <w:rPr>
            <w:rFonts w:hint="eastAsia"/>
          </w:rPr>
          <w:delText>图表</w:delText>
        </w:r>
      </w:del>
      <w:r w:rsidR="00C80085">
        <w:rPr>
          <w:rFonts w:hint="eastAsia"/>
        </w:rPr>
        <w:t xml:space="preserve"> </w:t>
      </w:r>
      <w:ins w:id="755"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4.3</w:t>
      </w:r>
      <w:ins w:id="756"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757" w:author="李志成" w:date="2013-05-14T20:25:00Z">
        <w:r>
          <w:rPr>
            <w:noProof/>
          </w:rPr>
          <w:t>13</w:t>
        </w:r>
        <w:r>
          <w:fldChar w:fldCharType="end"/>
        </w:r>
      </w:ins>
      <w:del w:id="758"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4.3</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13</w:delText>
        </w:r>
        <w:r w:rsidR="00D27196" w:rsidDel="003A4670">
          <w:fldChar w:fldCharType="end"/>
        </w:r>
      </w:del>
      <w:r w:rsidR="00C80085">
        <w:rPr>
          <w:rFonts w:hint="eastAsia"/>
        </w:rPr>
        <w:t xml:space="preserve"> </w:t>
      </w:r>
      <w:r w:rsidR="00C80085">
        <w:t>HARQ</w:t>
      </w:r>
      <w:r w:rsidR="00C80085">
        <w:rPr>
          <w:rFonts w:hint="eastAsia"/>
        </w:rPr>
        <w:t>仿真结果</w:t>
      </w:r>
    </w:p>
    <w:tbl>
      <w:tblPr>
        <w:tblStyle w:val="ac"/>
        <w:tblW w:w="0" w:type="auto"/>
        <w:jc w:val="center"/>
        <w:tblLook w:val="04A0" w:firstRow="1" w:lastRow="0" w:firstColumn="1" w:lastColumn="0" w:noHBand="0" w:noVBand="1"/>
      </w:tblPr>
      <w:tblGrid>
        <w:gridCol w:w="4261"/>
        <w:gridCol w:w="4261"/>
      </w:tblGrid>
      <w:tr w:rsidR="00C80085" w14:paraId="7087DEA0"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6D1E795F" w14:textId="77777777" w:rsidR="00C80085" w:rsidRDefault="00C80085">
            <w:pPr>
              <w:jc w:val="both"/>
              <w:rPr>
                <w:rFonts w:asciiTheme="minorHAnsi" w:eastAsiaTheme="minorEastAsia" w:hAnsiTheme="minorHAnsi"/>
                <w:sz w:val="21"/>
              </w:rPr>
            </w:pPr>
            <w:r>
              <w:t>CASE 1</w:t>
            </w:r>
          </w:p>
        </w:tc>
        <w:tc>
          <w:tcPr>
            <w:tcW w:w="4261" w:type="dxa"/>
            <w:tcBorders>
              <w:top w:val="single" w:sz="4" w:space="0" w:color="auto"/>
              <w:left w:val="single" w:sz="4" w:space="0" w:color="auto"/>
              <w:bottom w:val="single" w:sz="4" w:space="0" w:color="auto"/>
              <w:right w:val="single" w:sz="4" w:space="0" w:color="auto"/>
            </w:tcBorders>
            <w:hideMark/>
          </w:tcPr>
          <w:p w14:paraId="4523267A" w14:textId="77777777" w:rsidR="00C80085" w:rsidRDefault="00C80085">
            <w:pPr>
              <w:jc w:val="both"/>
              <w:rPr>
                <w:rFonts w:asciiTheme="minorHAnsi" w:eastAsiaTheme="minorEastAsia" w:hAnsiTheme="minorHAnsi"/>
                <w:sz w:val="21"/>
              </w:rPr>
            </w:pPr>
            <w:r>
              <w:t>CASE 2</w:t>
            </w:r>
          </w:p>
        </w:tc>
      </w:tr>
      <w:tr w:rsidR="00C80085" w14:paraId="167EA4F5"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277484D5" w14:textId="77777777" w:rsidR="00C80085" w:rsidRDefault="00C80085">
            <w:pPr>
              <w:jc w:val="both"/>
              <w:rPr>
                <w:rFonts w:asciiTheme="minorHAnsi" w:eastAsiaTheme="minorEastAsia" w:hAnsiTheme="minorHAnsi"/>
                <w:sz w:val="21"/>
              </w:rPr>
            </w:pPr>
            <w:r w:rsidRPr="00302091">
              <w:rPr>
                <w:noProof/>
              </w:rPr>
              <w:lastRenderedPageBreak/>
              <w:drawing>
                <wp:inline distT="0" distB="0" distL="0" distR="0" wp14:anchorId="17A2922C" wp14:editId="52CE6CFD">
                  <wp:extent cx="2444115" cy="1802130"/>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905" cstate="print">
                            <a:extLst>
                              <a:ext uri="{28A0092B-C50C-407E-A947-70E740481C1C}">
                                <a14:useLocalDpi xmlns:a14="http://schemas.microsoft.com/office/drawing/2010/main" val="0"/>
                              </a:ext>
                            </a:extLst>
                          </a:blip>
                          <a:srcRect/>
                          <a:stretch>
                            <a:fillRect/>
                          </a:stretch>
                        </pic:blipFill>
                        <pic:spPr bwMode="auto">
                          <a:xfrm>
                            <a:off x="0" y="0"/>
                            <a:ext cx="2444115" cy="1802130"/>
                          </a:xfrm>
                          <a:prstGeom prst="rect">
                            <a:avLst/>
                          </a:prstGeom>
                          <a:noFill/>
                          <a:ln>
                            <a:noFill/>
                          </a:ln>
                        </pic:spPr>
                      </pic:pic>
                    </a:graphicData>
                  </a:graphic>
                </wp:inline>
              </w:drawing>
            </w:r>
          </w:p>
        </w:tc>
        <w:tc>
          <w:tcPr>
            <w:tcW w:w="4261" w:type="dxa"/>
            <w:tcBorders>
              <w:top w:val="single" w:sz="4" w:space="0" w:color="auto"/>
              <w:left w:val="single" w:sz="4" w:space="0" w:color="auto"/>
              <w:bottom w:val="single" w:sz="4" w:space="0" w:color="auto"/>
              <w:right w:val="single" w:sz="4" w:space="0" w:color="auto"/>
            </w:tcBorders>
            <w:hideMark/>
          </w:tcPr>
          <w:p w14:paraId="3C1897A7" w14:textId="77777777" w:rsidR="00C80085" w:rsidRDefault="00C80085">
            <w:pPr>
              <w:jc w:val="both"/>
              <w:rPr>
                <w:rFonts w:asciiTheme="minorHAnsi" w:eastAsiaTheme="minorEastAsia" w:hAnsiTheme="minorHAnsi"/>
                <w:sz w:val="21"/>
              </w:rPr>
            </w:pPr>
            <w:r w:rsidRPr="00302091">
              <w:rPr>
                <w:noProof/>
              </w:rPr>
              <w:drawing>
                <wp:inline distT="0" distB="0" distL="0" distR="0" wp14:anchorId="5437F8EE" wp14:editId="0255A632">
                  <wp:extent cx="2549525" cy="180213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2549525" cy="1802130"/>
                          </a:xfrm>
                          <a:prstGeom prst="rect">
                            <a:avLst/>
                          </a:prstGeom>
                          <a:noFill/>
                          <a:ln>
                            <a:noFill/>
                          </a:ln>
                        </pic:spPr>
                      </pic:pic>
                    </a:graphicData>
                  </a:graphic>
                </wp:inline>
              </w:drawing>
            </w:r>
          </w:p>
        </w:tc>
      </w:tr>
      <w:tr w:rsidR="00C80085" w14:paraId="0C90281C"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138B02D4" w14:textId="77777777" w:rsidR="00C80085" w:rsidRDefault="00C80085">
            <w:pPr>
              <w:jc w:val="both"/>
              <w:rPr>
                <w:rFonts w:asciiTheme="minorHAnsi" w:eastAsiaTheme="minorEastAsia" w:hAnsiTheme="minorHAnsi"/>
                <w:sz w:val="21"/>
              </w:rPr>
            </w:pPr>
            <w:r>
              <w:t>CASE 3</w:t>
            </w:r>
          </w:p>
        </w:tc>
        <w:tc>
          <w:tcPr>
            <w:tcW w:w="4261" w:type="dxa"/>
            <w:tcBorders>
              <w:top w:val="single" w:sz="4" w:space="0" w:color="auto"/>
              <w:left w:val="single" w:sz="4" w:space="0" w:color="auto"/>
              <w:bottom w:val="single" w:sz="4" w:space="0" w:color="auto"/>
              <w:right w:val="single" w:sz="4" w:space="0" w:color="auto"/>
            </w:tcBorders>
          </w:tcPr>
          <w:p w14:paraId="56F83EDA" w14:textId="77777777" w:rsidR="00C80085" w:rsidRDefault="00C80085">
            <w:pPr>
              <w:jc w:val="both"/>
              <w:rPr>
                <w:rFonts w:asciiTheme="minorHAnsi" w:eastAsiaTheme="minorEastAsia" w:hAnsiTheme="minorHAnsi"/>
                <w:sz w:val="21"/>
              </w:rPr>
            </w:pPr>
          </w:p>
        </w:tc>
      </w:tr>
      <w:tr w:rsidR="00C80085" w14:paraId="21B10974"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115F77C4" w14:textId="77777777" w:rsidR="00C80085" w:rsidRDefault="00C80085">
            <w:pPr>
              <w:jc w:val="both"/>
              <w:rPr>
                <w:rFonts w:asciiTheme="minorHAnsi" w:eastAsiaTheme="minorEastAsia" w:hAnsiTheme="minorHAnsi"/>
                <w:sz w:val="21"/>
              </w:rPr>
            </w:pPr>
            <w:r w:rsidRPr="00302091">
              <w:rPr>
                <w:noProof/>
              </w:rPr>
              <w:drawing>
                <wp:inline distT="0" distB="0" distL="0" distR="0" wp14:anchorId="2AD57693" wp14:editId="5A32B7E6">
                  <wp:extent cx="2523490" cy="180213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906" cstate="print">
                            <a:extLst>
                              <a:ext uri="{28A0092B-C50C-407E-A947-70E740481C1C}">
                                <a14:useLocalDpi xmlns:a14="http://schemas.microsoft.com/office/drawing/2010/main" val="0"/>
                              </a:ext>
                            </a:extLst>
                          </a:blip>
                          <a:srcRect/>
                          <a:stretch>
                            <a:fillRect/>
                          </a:stretch>
                        </pic:blipFill>
                        <pic:spPr bwMode="auto">
                          <a:xfrm>
                            <a:off x="0" y="0"/>
                            <a:ext cx="2523490" cy="1802130"/>
                          </a:xfrm>
                          <a:prstGeom prst="rect">
                            <a:avLst/>
                          </a:prstGeom>
                          <a:noFill/>
                          <a:ln>
                            <a:noFill/>
                          </a:ln>
                        </pic:spPr>
                      </pic:pic>
                    </a:graphicData>
                  </a:graphic>
                </wp:inline>
              </w:drawing>
            </w:r>
          </w:p>
        </w:tc>
        <w:tc>
          <w:tcPr>
            <w:tcW w:w="4261" w:type="dxa"/>
            <w:tcBorders>
              <w:top w:val="single" w:sz="4" w:space="0" w:color="auto"/>
              <w:left w:val="single" w:sz="4" w:space="0" w:color="auto"/>
              <w:bottom w:val="single" w:sz="4" w:space="0" w:color="auto"/>
              <w:right w:val="single" w:sz="4" w:space="0" w:color="auto"/>
            </w:tcBorders>
          </w:tcPr>
          <w:p w14:paraId="16825985" w14:textId="77777777" w:rsidR="00C80085" w:rsidRDefault="00C80085">
            <w:pPr>
              <w:jc w:val="both"/>
              <w:rPr>
                <w:rFonts w:asciiTheme="minorHAnsi" w:eastAsiaTheme="minorEastAsia" w:hAnsiTheme="minorHAnsi"/>
                <w:sz w:val="21"/>
              </w:rPr>
            </w:pPr>
          </w:p>
        </w:tc>
      </w:tr>
    </w:tbl>
    <w:p w14:paraId="1FC45B38" w14:textId="77777777" w:rsidR="00C80085" w:rsidRDefault="00C80085" w:rsidP="00C80085">
      <w:pPr>
        <w:rPr>
          <w:rFonts w:asciiTheme="minorHAnsi" w:eastAsiaTheme="minorEastAsia" w:hAnsiTheme="minorHAnsi" w:cstheme="minorBidi"/>
          <w:sz w:val="21"/>
        </w:rPr>
      </w:pPr>
    </w:p>
    <w:p w14:paraId="4AEC3009" w14:textId="77777777" w:rsidR="00C80085" w:rsidRDefault="003A4670" w:rsidP="00C80085">
      <w:pPr>
        <w:pStyle w:val="ad"/>
      </w:pPr>
      <w:r>
        <w:rPr>
          <w:rFonts w:hint="eastAsia"/>
        </w:rPr>
        <w:t>图表</w:t>
      </w:r>
      <w:r>
        <w:rPr>
          <w:rFonts w:hint="eastAsia"/>
        </w:rPr>
        <w:t xml:space="preserve"> 3.2</w:t>
      </w:r>
      <w:del w:id="759" w:author="李志成" w:date="2013-05-14T20:24:00Z">
        <w:r w:rsidDel="003A4670">
          <w:rPr>
            <w:rFonts w:hint="eastAsia"/>
          </w:rPr>
          <w:delText>图表</w:delText>
        </w:r>
      </w:del>
      <w:r>
        <w:rPr>
          <w:rFonts w:hint="eastAsia"/>
        </w:rPr>
        <w:t xml:space="preserve"> 3.2</w:t>
      </w:r>
      <w:del w:id="760" w:author="李志成" w:date="2013-05-14T20:24:00Z">
        <w:r w:rsidR="00C80085" w:rsidDel="003A4670">
          <w:rPr>
            <w:rFonts w:hint="eastAsia"/>
          </w:rPr>
          <w:delText>图表</w:delText>
        </w:r>
      </w:del>
      <w:r w:rsidR="00C80085">
        <w:rPr>
          <w:rFonts w:hint="eastAsia"/>
        </w:rPr>
        <w:t xml:space="preserve"> </w:t>
      </w:r>
      <w:ins w:id="761"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4.3</w:t>
      </w:r>
      <w:ins w:id="762"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763" w:author="李志成" w:date="2013-05-14T20:25:00Z">
        <w:r>
          <w:rPr>
            <w:noProof/>
          </w:rPr>
          <w:t>14</w:t>
        </w:r>
        <w:r>
          <w:fldChar w:fldCharType="end"/>
        </w:r>
      </w:ins>
      <w:del w:id="764"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4.3</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14</w:delText>
        </w:r>
        <w:r w:rsidR="00D27196" w:rsidDel="003A4670">
          <w:fldChar w:fldCharType="end"/>
        </w:r>
      </w:del>
      <w:r w:rsidR="00C80085">
        <w:rPr>
          <w:rFonts w:hint="eastAsia"/>
        </w:rPr>
        <w:t xml:space="preserve"> </w:t>
      </w:r>
      <w:r w:rsidR="00C80085">
        <w:t>RANK</w:t>
      </w:r>
      <w:r w:rsidR="00C80085">
        <w:rPr>
          <w:rFonts w:hint="eastAsia"/>
        </w:rPr>
        <w:t>仿真结果</w:t>
      </w:r>
    </w:p>
    <w:tbl>
      <w:tblPr>
        <w:tblStyle w:val="ac"/>
        <w:tblW w:w="0" w:type="auto"/>
        <w:jc w:val="center"/>
        <w:tblLook w:val="04A0" w:firstRow="1" w:lastRow="0" w:firstColumn="1" w:lastColumn="0" w:noHBand="0" w:noVBand="1"/>
      </w:tblPr>
      <w:tblGrid>
        <w:gridCol w:w="4261"/>
        <w:gridCol w:w="4261"/>
      </w:tblGrid>
      <w:tr w:rsidR="00C80085" w14:paraId="37DE96A5"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61FBA80D" w14:textId="77777777" w:rsidR="00C80085" w:rsidRDefault="00C80085">
            <w:pPr>
              <w:jc w:val="both"/>
              <w:rPr>
                <w:rFonts w:asciiTheme="minorHAnsi" w:eastAsiaTheme="minorEastAsia" w:hAnsiTheme="minorHAnsi"/>
                <w:sz w:val="21"/>
              </w:rPr>
            </w:pPr>
            <w:r>
              <w:t>CASE 1</w:t>
            </w:r>
          </w:p>
        </w:tc>
        <w:tc>
          <w:tcPr>
            <w:tcW w:w="4261" w:type="dxa"/>
            <w:tcBorders>
              <w:top w:val="single" w:sz="4" w:space="0" w:color="auto"/>
              <w:left w:val="single" w:sz="4" w:space="0" w:color="auto"/>
              <w:bottom w:val="single" w:sz="4" w:space="0" w:color="auto"/>
              <w:right w:val="single" w:sz="4" w:space="0" w:color="auto"/>
            </w:tcBorders>
            <w:hideMark/>
          </w:tcPr>
          <w:p w14:paraId="0E6AF250" w14:textId="77777777" w:rsidR="00C80085" w:rsidRDefault="00C80085">
            <w:pPr>
              <w:jc w:val="both"/>
              <w:rPr>
                <w:rFonts w:asciiTheme="minorHAnsi" w:eastAsiaTheme="minorEastAsia" w:hAnsiTheme="minorHAnsi"/>
                <w:sz w:val="21"/>
              </w:rPr>
            </w:pPr>
            <w:r>
              <w:t>CASE 2</w:t>
            </w:r>
          </w:p>
        </w:tc>
      </w:tr>
      <w:tr w:rsidR="00C80085" w14:paraId="027FC5D5"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7145F887" w14:textId="77777777" w:rsidR="00C80085" w:rsidRDefault="00C80085">
            <w:pPr>
              <w:jc w:val="both"/>
              <w:rPr>
                <w:rFonts w:asciiTheme="minorHAnsi" w:eastAsiaTheme="minorEastAsia" w:hAnsiTheme="minorHAnsi"/>
                <w:sz w:val="21"/>
              </w:rPr>
            </w:pPr>
            <w:r w:rsidRPr="00302091">
              <w:rPr>
                <w:noProof/>
              </w:rPr>
              <w:drawing>
                <wp:inline distT="0" distB="0" distL="0" distR="0" wp14:anchorId="66C5E2DF" wp14:editId="509D6991">
                  <wp:extent cx="2400300" cy="180213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c>
          <w:tcPr>
            <w:tcW w:w="4261" w:type="dxa"/>
            <w:tcBorders>
              <w:top w:val="single" w:sz="4" w:space="0" w:color="auto"/>
              <w:left w:val="single" w:sz="4" w:space="0" w:color="auto"/>
              <w:bottom w:val="single" w:sz="4" w:space="0" w:color="auto"/>
              <w:right w:val="single" w:sz="4" w:space="0" w:color="auto"/>
            </w:tcBorders>
            <w:hideMark/>
          </w:tcPr>
          <w:p w14:paraId="245C42EA" w14:textId="77777777" w:rsidR="00C80085" w:rsidRDefault="00C80085">
            <w:pPr>
              <w:jc w:val="both"/>
              <w:rPr>
                <w:rFonts w:asciiTheme="minorHAnsi" w:eastAsiaTheme="minorEastAsia" w:hAnsiTheme="minorHAnsi"/>
                <w:sz w:val="21"/>
              </w:rPr>
            </w:pPr>
            <w:r w:rsidRPr="00302091">
              <w:rPr>
                <w:noProof/>
              </w:rPr>
              <w:drawing>
                <wp:inline distT="0" distB="0" distL="0" distR="0" wp14:anchorId="41E7B060" wp14:editId="70661E66">
                  <wp:extent cx="2400300" cy="180213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r>
      <w:tr w:rsidR="00C80085" w14:paraId="42E79EE5"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7AD5200B" w14:textId="77777777" w:rsidR="00C80085" w:rsidRDefault="00C80085">
            <w:pPr>
              <w:jc w:val="both"/>
              <w:rPr>
                <w:rFonts w:asciiTheme="minorHAnsi" w:eastAsiaTheme="minorEastAsia" w:hAnsiTheme="minorHAnsi"/>
                <w:sz w:val="21"/>
              </w:rPr>
            </w:pPr>
            <w:r>
              <w:t>CASE 3</w:t>
            </w:r>
          </w:p>
        </w:tc>
        <w:tc>
          <w:tcPr>
            <w:tcW w:w="4261" w:type="dxa"/>
            <w:tcBorders>
              <w:top w:val="single" w:sz="4" w:space="0" w:color="auto"/>
              <w:left w:val="single" w:sz="4" w:space="0" w:color="auto"/>
              <w:bottom w:val="single" w:sz="4" w:space="0" w:color="auto"/>
              <w:right w:val="single" w:sz="4" w:space="0" w:color="auto"/>
            </w:tcBorders>
          </w:tcPr>
          <w:p w14:paraId="5D3B3185" w14:textId="77777777" w:rsidR="00C80085" w:rsidRDefault="00C80085">
            <w:pPr>
              <w:jc w:val="both"/>
              <w:rPr>
                <w:rFonts w:asciiTheme="minorHAnsi" w:eastAsiaTheme="minorEastAsia" w:hAnsiTheme="minorHAnsi"/>
                <w:sz w:val="21"/>
              </w:rPr>
            </w:pPr>
          </w:p>
        </w:tc>
      </w:tr>
      <w:tr w:rsidR="00C80085" w14:paraId="0DF31FBF"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4AC7A064" w14:textId="77777777" w:rsidR="00C80085" w:rsidRDefault="00C80085">
            <w:pPr>
              <w:jc w:val="both"/>
              <w:rPr>
                <w:rFonts w:asciiTheme="minorHAnsi" w:eastAsiaTheme="minorEastAsia" w:hAnsiTheme="minorHAnsi"/>
                <w:sz w:val="21"/>
              </w:rPr>
            </w:pPr>
            <w:r w:rsidRPr="00302091">
              <w:rPr>
                <w:noProof/>
              </w:rPr>
              <w:lastRenderedPageBreak/>
              <w:drawing>
                <wp:inline distT="0" distB="0" distL="0" distR="0" wp14:anchorId="18A932DB" wp14:editId="2E10C284">
                  <wp:extent cx="2400300" cy="180213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c>
          <w:tcPr>
            <w:tcW w:w="4261" w:type="dxa"/>
            <w:tcBorders>
              <w:top w:val="single" w:sz="4" w:space="0" w:color="auto"/>
              <w:left w:val="single" w:sz="4" w:space="0" w:color="auto"/>
              <w:bottom w:val="single" w:sz="4" w:space="0" w:color="auto"/>
              <w:right w:val="single" w:sz="4" w:space="0" w:color="auto"/>
            </w:tcBorders>
          </w:tcPr>
          <w:p w14:paraId="6760F710" w14:textId="77777777" w:rsidR="00C80085" w:rsidRDefault="00C80085">
            <w:pPr>
              <w:jc w:val="both"/>
              <w:rPr>
                <w:rFonts w:asciiTheme="minorHAnsi" w:eastAsiaTheme="minorEastAsia" w:hAnsiTheme="minorHAnsi"/>
                <w:sz w:val="21"/>
              </w:rPr>
            </w:pPr>
          </w:p>
        </w:tc>
      </w:tr>
    </w:tbl>
    <w:p w14:paraId="43158A53" w14:textId="77777777" w:rsidR="00C80085" w:rsidRDefault="00C80085" w:rsidP="00C80085">
      <w:pPr>
        <w:rPr>
          <w:rFonts w:asciiTheme="minorHAnsi" w:eastAsiaTheme="minorEastAsia" w:hAnsiTheme="minorHAnsi" w:cstheme="minorBidi"/>
          <w:sz w:val="21"/>
        </w:rPr>
      </w:pPr>
    </w:p>
    <w:p w14:paraId="2C6864E0" w14:textId="77777777" w:rsidR="00C80085" w:rsidRDefault="003A4670" w:rsidP="00C80085">
      <w:pPr>
        <w:pStyle w:val="ad"/>
      </w:pPr>
      <w:r>
        <w:rPr>
          <w:rFonts w:hint="eastAsia"/>
        </w:rPr>
        <w:t>图表</w:t>
      </w:r>
      <w:r>
        <w:rPr>
          <w:rFonts w:hint="eastAsia"/>
        </w:rPr>
        <w:t xml:space="preserve"> 3.2</w:t>
      </w:r>
      <w:del w:id="765" w:author="李志成" w:date="2013-05-14T20:24:00Z">
        <w:r w:rsidDel="003A4670">
          <w:rPr>
            <w:rFonts w:hint="eastAsia"/>
          </w:rPr>
          <w:delText>图表</w:delText>
        </w:r>
      </w:del>
      <w:r>
        <w:rPr>
          <w:rFonts w:hint="eastAsia"/>
        </w:rPr>
        <w:t xml:space="preserve"> 3.2</w:t>
      </w:r>
      <w:del w:id="766" w:author="李志成" w:date="2013-05-14T20:24:00Z">
        <w:r w:rsidR="00C80085" w:rsidDel="003A4670">
          <w:rPr>
            <w:rFonts w:hint="eastAsia"/>
          </w:rPr>
          <w:delText>图表</w:delText>
        </w:r>
      </w:del>
      <w:r w:rsidR="00C80085">
        <w:rPr>
          <w:rFonts w:hint="eastAsia"/>
        </w:rPr>
        <w:t xml:space="preserve"> </w:t>
      </w:r>
      <w:ins w:id="767"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4.3</w:t>
      </w:r>
      <w:ins w:id="768"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769" w:author="李志成" w:date="2013-05-14T20:25:00Z">
        <w:r>
          <w:rPr>
            <w:noProof/>
          </w:rPr>
          <w:t>15</w:t>
        </w:r>
        <w:r>
          <w:fldChar w:fldCharType="end"/>
        </w:r>
      </w:ins>
      <w:del w:id="770"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4.3</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15</w:delText>
        </w:r>
        <w:r w:rsidR="00D27196" w:rsidDel="003A4670">
          <w:fldChar w:fldCharType="end"/>
        </w:r>
      </w:del>
      <w:r w:rsidR="00C80085">
        <w:rPr>
          <w:rFonts w:hint="eastAsia"/>
        </w:rPr>
        <w:t xml:space="preserve"> </w:t>
      </w:r>
      <w:r w:rsidR="00C80085">
        <w:t>MCS</w:t>
      </w:r>
      <w:r w:rsidR="00C80085">
        <w:rPr>
          <w:rFonts w:hint="eastAsia"/>
        </w:rPr>
        <w:t>仿真结果</w:t>
      </w:r>
    </w:p>
    <w:tbl>
      <w:tblPr>
        <w:tblStyle w:val="ac"/>
        <w:tblW w:w="0" w:type="auto"/>
        <w:jc w:val="center"/>
        <w:tblLook w:val="04A0" w:firstRow="1" w:lastRow="0" w:firstColumn="1" w:lastColumn="0" w:noHBand="0" w:noVBand="1"/>
      </w:tblPr>
      <w:tblGrid>
        <w:gridCol w:w="4261"/>
        <w:gridCol w:w="4261"/>
      </w:tblGrid>
      <w:tr w:rsidR="00C80085" w14:paraId="799E044C"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3BF2AD3B" w14:textId="77777777" w:rsidR="00C80085" w:rsidRDefault="00C80085">
            <w:pPr>
              <w:jc w:val="both"/>
              <w:rPr>
                <w:rFonts w:asciiTheme="minorHAnsi" w:eastAsiaTheme="minorEastAsia" w:hAnsiTheme="minorHAnsi"/>
                <w:sz w:val="21"/>
              </w:rPr>
            </w:pPr>
            <w:r>
              <w:t>CASE 1</w:t>
            </w:r>
          </w:p>
        </w:tc>
        <w:tc>
          <w:tcPr>
            <w:tcW w:w="4261" w:type="dxa"/>
            <w:tcBorders>
              <w:top w:val="single" w:sz="4" w:space="0" w:color="auto"/>
              <w:left w:val="single" w:sz="4" w:space="0" w:color="auto"/>
              <w:bottom w:val="single" w:sz="4" w:space="0" w:color="auto"/>
              <w:right w:val="single" w:sz="4" w:space="0" w:color="auto"/>
            </w:tcBorders>
            <w:hideMark/>
          </w:tcPr>
          <w:p w14:paraId="67EC91B0" w14:textId="77777777" w:rsidR="00C80085" w:rsidRDefault="00C80085">
            <w:pPr>
              <w:jc w:val="both"/>
              <w:rPr>
                <w:rFonts w:asciiTheme="minorHAnsi" w:eastAsiaTheme="minorEastAsia" w:hAnsiTheme="minorHAnsi"/>
                <w:sz w:val="21"/>
              </w:rPr>
            </w:pPr>
            <w:r>
              <w:t>CASE 2</w:t>
            </w:r>
          </w:p>
        </w:tc>
      </w:tr>
      <w:tr w:rsidR="00C80085" w14:paraId="3006A561"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3E17BF03" w14:textId="77777777" w:rsidR="00C80085" w:rsidRDefault="00C80085">
            <w:pPr>
              <w:jc w:val="both"/>
              <w:rPr>
                <w:rFonts w:asciiTheme="minorHAnsi" w:eastAsiaTheme="minorEastAsia" w:hAnsiTheme="minorHAnsi"/>
                <w:sz w:val="21"/>
              </w:rPr>
            </w:pPr>
            <w:r w:rsidRPr="00302091">
              <w:rPr>
                <w:noProof/>
              </w:rPr>
              <w:drawing>
                <wp:inline distT="0" distB="0" distL="0" distR="0" wp14:anchorId="54031C51" wp14:editId="16622B84">
                  <wp:extent cx="2400300" cy="180213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c>
          <w:tcPr>
            <w:tcW w:w="4261" w:type="dxa"/>
            <w:tcBorders>
              <w:top w:val="single" w:sz="4" w:space="0" w:color="auto"/>
              <w:left w:val="single" w:sz="4" w:space="0" w:color="auto"/>
              <w:bottom w:val="single" w:sz="4" w:space="0" w:color="auto"/>
              <w:right w:val="single" w:sz="4" w:space="0" w:color="auto"/>
            </w:tcBorders>
            <w:hideMark/>
          </w:tcPr>
          <w:p w14:paraId="3007A30B" w14:textId="77777777" w:rsidR="00C80085" w:rsidRDefault="00C80085">
            <w:pPr>
              <w:jc w:val="both"/>
              <w:rPr>
                <w:rFonts w:asciiTheme="minorHAnsi" w:eastAsiaTheme="minorEastAsia" w:hAnsiTheme="minorHAnsi"/>
                <w:sz w:val="21"/>
              </w:rPr>
            </w:pPr>
            <w:r w:rsidRPr="00302091">
              <w:rPr>
                <w:noProof/>
              </w:rPr>
              <w:drawing>
                <wp:inline distT="0" distB="0" distL="0" distR="0" wp14:anchorId="4F2C237F" wp14:editId="6B5A8FFB">
                  <wp:extent cx="2400300" cy="180213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r>
      <w:tr w:rsidR="00C80085" w14:paraId="3F12FE89"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0A033F8D" w14:textId="77777777" w:rsidR="00C80085" w:rsidRDefault="00C80085">
            <w:pPr>
              <w:jc w:val="both"/>
              <w:rPr>
                <w:rFonts w:asciiTheme="minorHAnsi" w:eastAsiaTheme="minorEastAsia" w:hAnsiTheme="minorHAnsi"/>
                <w:sz w:val="21"/>
              </w:rPr>
            </w:pPr>
            <w:r>
              <w:t>CASE 3</w:t>
            </w:r>
          </w:p>
        </w:tc>
        <w:tc>
          <w:tcPr>
            <w:tcW w:w="4261" w:type="dxa"/>
            <w:tcBorders>
              <w:top w:val="single" w:sz="4" w:space="0" w:color="auto"/>
              <w:left w:val="single" w:sz="4" w:space="0" w:color="auto"/>
              <w:bottom w:val="single" w:sz="4" w:space="0" w:color="auto"/>
              <w:right w:val="single" w:sz="4" w:space="0" w:color="auto"/>
            </w:tcBorders>
          </w:tcPr>
          <w:p w14:paraId="39A9B860" w14:textId="77777777" w:rsidR="00C80085" w:rsidRDefault="00C80085">
            <w:pPr>
              <w:jc w:val="both"/>
              <w:rPr>
                <w:rFonts w:asciiTheme="minorHAnsi" w:eastAsiaTheme="minorEastAsia" w:hAnsiTheme="minorHAnsi"/>
                <w:sz w:val="21"/>
              </w:rPr>
            </w:pPr>
          </w:p>
        </w:tc>
      </w:tr>
      <w:tr w:rsidR="00C80085" w14:paraId="5053DF28" w14:textId="77777777" w:rsidTr="00C80085">
        <w:trPr>
          <w:jc w:val="center"/>
        </w:trPr>
        <w:tc>
          <w:tcPr>
            <w:tcW w:w="4261" w:type="dxa"/>
            <w:tcBorders>
              <w:top w:val="single" w:sz="4" w:space="0" w:color="auto"/>
              <w:left w:val="single" w:sz="4" w:space="0" w:color="auto"/>
              <w:bottom w:val="single" w:sz="4" w:space="0" w:color="auto"/>
              <w:right w:val="single" w:sz="4" w:space="0" w:color="auto"/>
            </w:tcBorders>
            <w:hideMark/>
          </w:tcPr>
          <w:p w14:paraId="56BBA86F" w14:textId="77777777" w:rsidR="00C80085" w:rsidRDefault="00C80085">
            <w:pPr>
              <w:jc w:val="both"/>
              <w:rPr>
                <w:rFonts w:asciiTheme="minorHAnsi" w:eastAsiaTheme="minorEastAsia" w:hAnsiTheme="minorHAnsi"/>
                <w:sz w:val="21"/>
              </w:rPr>
            </w:pPr>
            <w:r w:rsidRPr="00302091">
              <w:rPr>
                <w:noProof/>
              </w:rPr>
              <w:drawing>
                <wp:inline distT="0" distB="0" distL="0" distR="0" wp14:anchorId="0C529004" wp14:editId="566B986F">
                  <wp:extent cx="2400300" cy="180213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c>
          <w:tcPr>
            <w:tcW w:w="4261" w:type="dxa"/>
            <w:tcBorders>
              <w:top w:val="single" w:sz="4" w:space="0" w:color="auto"/>
              <w:left w:val="single" w:sz="4" w:space="0" w:color="auto"/>
              <w:bottom w:val="single" w:sz="4" w:space="0" w:color="auto"/>
              <w:right w:val="single" w:sz="4" w:space="0" w:color="auto"/>
            </w:tcBorders>
          </w:tcPr>
          <w:p w14:paraId="78397BEB" w14:textId="77777777" w:rsidR="00C80085" w:rsidRDefault="00C80085">
            <w:pPr>
              <w:jc w:val="both"/>
              <w:rPr>
                <w:rFonts w:asciiTheme="minorHAnsi" w:eastAsiaTheme="minorEastAsia" w:hAnsiTheme="minorHAnsi"/>
                <w:sz w:val="21"/>
              </w:rPr>
            </w:pPr>
          </w:p>
        </w:tc>
      </w:tr>
    </w:tbl>
    <w:p w14:paraId="3CA4D3E1" w14:textId="77777777" w:rsidR="00C80085" w:rsidRDefault="00C80085" w:rsidP="00C80085">
      <w:pPr>
        <w:ind w:firstLine="420"/>
      </w:pPr>
      <w:r>
        <w:rPr>
          <w:rFonts w:hint="eastAsia"/>
        </w:rPr>
        <w:t>从</w:t>
      </w:r>
      <w:r>
        <w:t>CASE 1</w:t>
      </w:r>
      <w:r>
        <w:rPr>
          <w:rFonts w:hint="eastAsia"/>
        </w:rPr>
        <w:t>和</w:t>
      </w:r>
      <w:r>
        <w:t>CASE2</w:t>
      </w:r>
      <w:r>
        <w:rPr>
          <w:rFonts w:hint="eastAsia"/>
        </w:rPr>
        <w:t>的比较可以看出，考虑到</w:t>
      </w:r>
      <w:r>
        <w:t>RLC</w:t>
      </w:r>
      <w:r>
        <w:rPr>
          <w:rFonts w:hint="eastAsia"/>
        </w:rPr>
        <w:t>层重传机制后，小区吞吐量有大幅提高，用户平均吞吐量和边缘用户吞吐量也有提高，主要原因从</w:t>
      </w:r>
      <w:r>
        <w:t>FTP</w:t>
      </w:r>
      <w:r>
        <w:rPr>
          <w:rFonts w:hint="eastAsia"/>
        </w:rPr>
        <w:t>业务状态构成来看，考虑</w:t>
      </w:r>
      <w:r>
        <w:t>RLC ARQ</w:t>
      </w:r>
      <w:r>
        <w:rPr>
          <w:rFonts w:hint="eastAsia"/>
        </w:rPr>
        <w:t>，即适当增大</w:t>
      </w:r>
      <w:r>
        <w:t>HARQ</w:t>
      </w:r>
      <w:r>
        <w:rPr>
          <w:rFonts w:hint="eastAsia"/>
        </w:rPr>
        <w:t>最大重传次数使</w:t>
      </w:r>
      <w:r>
        <w:t>HARQ</w:t>
      </w:r>
      <w:r>
        <w:rPr>
          <w:rFonts w:hint="eastAsia"/>
        </w:rPr>
        <w:t>丢包率降低了</w:t>
      </w:r>
      <w:r>
        <w:t>42%</w:t>
      </w:r>
      <w:r>
        <w:rPr>
          <w:rFonts w:hint="eastAsia"/>
        </w:rPr>
        <w:t>。对比</w:t>
      </w:r>
      <w:r>
        <w:t>CASE2</w:t>
      </w:r>
      <w:r>
        <w:rPr>
          <w:rFonts w:hint="eastAsia"/>
        </w:rPr>
        <w:t>和</w:t>
      </w:r>
      <w:r>
        <w:t>CASE3</w:t>
      </w:r>
      <w:r>
        <w:rPr>
          <w:rFonts w:hint="eastAsia"/>
        </w:rPr>
        <w:t>仿真结果，将</w:t>
      </w:r>
      <w:r>
        <w:t>HARQ</w:t>
      </w:r>
      <w:r>
        <w:rPr>
          <w:rFonts w:hint="eastAsia"/>
        </w:rPr>
        <w:t>强制为</w:t>
      </w:r>
      <w:r>
        <w:t>ACK</w:t>
      </w:r>
      <w:r>
        <w:rPr>
          <w:rFonts w:hint="eastAsia"/>
        </w:rPr>
        <w:t>，并不能带来系统性能的增益，可以理解为因其</w:t>
      </w:r>
      <w:r>
        <w:t>MCS</w:t>
      </w:r>
      <w:r>
        <w:rPr>
          <w:rFonts w:hint="eastAsia"/>
        </w:rPr>
        <w:lastRenderedPageBreak/>
        <w:t>等级低而浪费了系统资源，同时在小区边缘对邻小区造成更大的干扰，使得系统中丢包率上升，导致了系统整体性能的下降。</w:t>
      </w:r>
      <w:r>
        <w:t>RU</w:t>
      </w:r>
      <w:r>
        <w:rPr>
          <w:rFonts w:hint="eastAsia"/>
        </w:rPr>
        <w:t>比例的降低是由于</w:t>
      </w:r>
      <w:r>
        <w:rPr>
          <w:rFonts w:asciiTheme="minorHAnsi" w:eastAsiaTheme="minorEastAsia" w:hAnsiTheme="minorHAnsi" w:cstheme="minorBidi"/>
          <w:sz w:val="21"/>
        </w:rPr>
        <w:object w:dxaOrig="405" w:dyaOrig="375" w14:anchorId="78C3AFE4">
          <v:shape id="_x0000_i1378" type="#_x0000_t75" style="width:21pt;height:19.5pt" o:ole="">
            <v:imagedata r:id="rId911" o:title=""/>
          </v:shape>
          <o:OLEObject Type="Embed" ProgID="Equation.DSMT4" ShapeID="_x0000_i1378" DrawAspect="Content" ObjectID="_1524383653" r:id="rId912"/>
        </w:object>
      </w:r>
      <w:r>
        <w:rPr>
          <w:rFonts w:hint="eastAsia"/>
        </w:rPr>
        <w:t>不同引起的。</w:t>
      </w:r>
    </w:p>
    <w:p w14:paraId="1A612A1E" w14:textId="77777777" w:rsidR="00C80085" w:rsidRDefault="00C80085" w:rsidP="00C80085">
      <w:pPr>
        <w:pStyle w:val="3"/>
      </w:pPr>
      <w:r>
        <w:t xml:space="preserve"> </w:t>
      </w:r>
      <w:bookmarkStart w:id="771" w:name="_Toc344200346"/>
      <w:r>
        <w:t>FTP OLLA</w:t>
      </w:r>
      <w:r>
        <w:rPr>
          <w:rFonts w:hint="eastAsia"/>
        </w:rPr>
        <w:t>仿真结果与分析</w:t>
      </w:r>
      <w:bookmarkEnd w:id="771"/>
    </w:p>
    <w:p w14:paraId="1C999066" w14:textId="77777777" w:rsidR="00C80085" w:rsidRDefault="00C80085" w:rsidP="00773E98">
      <w:pPr>
        <w:ind w:firstLine="420"/>
      </w:pPr>
      <w:r>
        <w:rPr>
          <w:rFonts w:hint="eastAsia"/>
        </w:rPr>
        <w:t>在下行</w:t>
      </w:r>
      <w:r>
        <w:t>Full Buffer</w:t>
      </w:r>
      <w:r>
        <w:rPr>
          <w:rFonts w:hint="eastAsia"/>
        </w:rPr>
        <w:t>平台中，</w:t>
      </w:r>
      <w:r>
        <w:t>OLLA</w:t>
      </w:r>
      <w:r>
        <w:rPr>
          <w:rFonts w:hint="eastAsia"/>
        </w:rPr>
        <w:t>可以明显提高下行系统性能。于是，在下行</w:t>
      </w:r>
      <w:r>
        <w:t>FTP</w:t>
      </w:r>
      <w:r>
        <w:rPr>
          <w:rFonts w:hint="eastAsia"/>
        </w:rPr>
        <w:t>平台中，使用</w:t>
      </w:r>
      <w:r>
        <w:t>OLLA CASE2</w:t>
      </w:r>
      <w:r>
        <w:rPr>
          <w:rFonts w:hint="eastAsia"/>
        </w:rPr>
        <w:t>参数配置进行了仿真，</w:t>
      </w:r>
      <w:r>
        <w:t>HARQ</w:t>
      </w:r>
      <w:r>
        <w:rPr>
          <w:rFonts w:hint="eastAsia"/>
        </w:rPr>
        <w:t>最大重传次数为</w:t>
      </w:r>
      <w:r>
        <w:t>12</w:t>
      </w:r>
      <w:r>
        <w:rPr>
          <w:rFonts w:hint="eastAsia"/>
        </w:rPr>
        <w:t>，结果如下表所示。</w:t>
      </w:r>
    </w:p>
    <w:p w14:paraId="4A45682E" w14:textId="77777777" w:rsidR="00C80085" w:rsidRDefault="00D27196" w:rsidP="00D27196">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4.3</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9</w:t>
      </w:r>
      <w:r w:rsidR="006550EB">
        <w:fldChar w:fldCharType="end"/>
      </w:r>
      <w:r>
        <w:rPr>
          <w:rFonts w:hint="eastAsia"/>
        </w:rPr>
        <w:t xml:space="preserve"> </w:t>
      </w:r>
      <w:r w:rsidR="00C80085">
        <w:t>FTP OLLA</w:t>
      </w:r>
      <w:r w:rsidR="00C80085">
        <w:rPr>
          <w:rFonts w:hint="eastAsia"/>
        </w:rPr>
        <w:t>仿真结果</w:t>
      </w:r>
    </w:p>
    <w:tbl>
      <w:tblPr>
        <w:tblStyle w:val="ac"/>
        <w:tblW w:w="0" w:type="auto"/>
        <w:jc w:val="center"/>
        <w:tblLook w:val="04A0" w:firstRow="1" w:lastRow="0" w:firstColumn="1" w:lastColumn="0" w:noHBand="0" w:noVBand="1"/>
      </w:tblPr>
      <w:tblGrid>
        <w:gridCol w:w="3372"/>
        <w:gridCol w:w="996"/>
        <w:gridCol w:w="1363"/>
      </w:tblGrid>
      <w:tr w:rsidR="00C80085" w14:paraId="4788F0E3"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3BA7F5B" w14:textId="77777777" w:rsidR="00C80085" w:rsidRDefault="00C80085">
            <w:pPr>
              <w:jc w:val="both"/>
              <w:rPr>
                <w:rFonts w:asciiTheme="minorHAnsi" w:eastAsiaTheme="minorEastAsia" w:hAnsiTheme="minorHAnsi"/>
                <w:sz w:val="21"/>
              </w:rPr>
            </w:pPr>
            <w:r>
              <w:t>CASE</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4B4AD50" w14:textId="77777777" w:rsidR="00C80085" w:rsidRDefault="00C80085">
            <w:pPr>
              <w:jc w:val="both"/>
              <w:rPr>
                <w:rFonts w:asciiTheme="minorHAnsi" w:eastAsiaTheme="minorEastAsia" w:hAnsiTheme="minorHAnsi"/>
                <w:sz w:val="21"/>
              </w:rPr>
            </w:pPr>
            <w:r>
              <w:t>harq 12</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2699514" w14:textId="77777777" w:rsidR="00C80085" w:rsidRDefault="00C80085">
            <w:pPr>
              <w:jc w:val="both"/>
              <w:rPr>
                <w:rFonts w:asciiTheme="minorHAnsi" w:eastAsiaTheme="minorEastAsia" w:hAnsiTheme="minorHAnsi"/>
                <w:sz w:val="21"/>
              </w:rPr>
            </w:pPr>
            <w:r>
              <w:t>harq 12 olla</w:t>
            </w:r>
          </w:p>
        </w:tc>
      </w:tr>
      <w:tr w:rsidR="00C80085" w14:paraId="11D5AD57"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B8E1F63" w14:textId="77777777" w:rsidR="00C80085" w:rsidRDefault="009D7DCE">
            <w:pPr>
              <w:jc w:val="both"/>
              <w:rPr>
                <w:rFonts w:asciiTheme="minorHAnsi" w:eastAsiaTheme="minorEastAsia" w:hAnsiTheme="minorHAnsi"/>
                <w:sz w:val="21"/>
              </w:rPr>
            </w:pPr>
            <w:r>
              <w:t>Offered Load /</w:t>
            </w:r>
            <w:r>
              <w:rPr>
                <w:rFonts w:hint="eastAsia"/>
              </w:rPr>
              <w:t>cell</w:t>
            </w:r>
            <w:r w:rsidR="00C80085">
              <w:rPr>
                <w:rFonts w:ascii="宋体" w:hAnsi="宋体" w:cs="宋体" w:hint="eastAsia"/>
              </w:rPr>
              <w:t>（</w:t>
            </w:r>
            <w:r w:rsidR="00C80085">
              <w:t>Mbps</w:t>
            </w:r>
            <w:r w:rsidR="00C80085">
              <w:rPr>
                <w:rFonts w:hint="eastAsia"/>
              </w:rPr>
              <w:t>）</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656FA85" w14:textId="77777777" w:rsidR="00C80085" w:rsidRDefault="00C80085">
            <w:pPr>
              <w:jc w:val="both"/>
              <w:rPr>
                <w:rFonts w:asciiTheme="minorHAnsi" w:eastAsiaTheme="minorEastAsia" w:hAnsiTheme="minorHAnsi"/>
                <w:sz w:val="21"/>
              </w:rPr>
            </w:pPr>
            <w:r>
              <w:t>48</w:t>
            </w:r>
          </w:p>
        </w:tc>
      </w:tr>
      <w:tr w:rsidR="00C80085" w14:paraId="4B10B24A"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D67A118" w14:textId="77777777" w:rsidR="00C80085" w:rsidRDefault="00C80085">
            <w:pPr>
              <w:jc w:val="both"/>
              <w:rPr>
                <w:rFonts w:asciiTheme="minorHAnsi" w:eastAsiaTheme="minorEastAsia" w:hAnsiTheme="minorHAnsi"/>
                <w:sz w:val="21"/>
              </w:rPr>
            </w:pPr>
            <w:r>
              <w:rPr>
                <w:rFonts w:asciiTheme="minorHAnsi" w:eastAsiaTheme="minorEastAsia" w:hAnsiTheme="minorHAnsi" w:cstheme="minorBidi"/>
                <w:sz w:val="21"/>
              </w:rPr>
              <w:object w:dxaOrig="135" w:dyaOrig="210" w14:anchorId="063FA84E">
                <v:shape id="_x0000_i1379" type="#_x0000_t75" style="width:6.75pt;height:9.75pt" o:ole="">
                  <v:imagedata r:id="rId871" o:title=""/>
                </v:shape>
                <o:OLEObject Type="Embed" ProgID="Equation.Ribbit" ShapeID="_x0000_i1379" DrawAspect="Content" ObjectID="_1524383654" r:id="rId913"/>
              </w:objec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B9C024B" w14:textId="77777777" w:rsidR="00C80085" w:rsidRDefault="00C80085">
            <w:pPr>
              <w:jc w:val="both"/>
              <w:rPr>
                <w:rFonts w:asciiTheme="minorHAnsi" w:eastAsiaTheme="minorEastAsia" w:hAnsiTheme="minorHAnsi"/>
                <w:sz w:val="21"/>
              </w:rPr>
            </w:pPr>
            <w:r>
              <w:t>6.0</w:t>
            </w:r>
          </w:p>
        </w:tc>
      </w:tr>
      <w:tr w:rsidR="00C80085" w14:paraId="12C3F416" w14:textId="77777777" w:rsidTr="00C80085">
        <w:trPr>
          <w:jc w:val="center"/>
        </w:trPr>
        <w:tc>
          <w:tcPr>
            <w:tcW w:w="0" w:type="auto"/>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A949FD1" w14:textId="77777777" w:rsidR="00C80085" w:rsidRDefault="00C80085">
            <w:pPr>
              <w:jc w:val="both"/>
              <w:rPr>
                <w:rFonts w:asciiTheme="minorHAnsi" w:eastAsiaTheme="minorEastAsia" w:hAnsiTheme="minorHAnsi"/>
                <w:sz w:val="21"/>
              </w:rPr>
            </w:pPr>
            <w:r>
              <w:rPr>
                <w:rFonts w:ascii="宋体" w:hAnsi="宋体" w:cs="宋体" w:hint="eastAsia"/>
              </w:rPr>
              <w:t>性能结</w:t>
            </w:r>
            <w:r>
              <w:rPr>
                <w:rFonts w:hint="eastAsia"/>
              </w:rPr>
              <w:t>果</w:t>
            </w:r>
          </w:p>
        </w:tc>
      </w:tr>
      <w:tr w:rsidR="00C80085" w14:paraId="3876EAEA"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277BDB2" w14:textId="77777777" w:rsidR="00C80085" w:rsidRDefault="00C80085">
            <w:pPr>
              <w:jc w:val="both"/>
              <w:rPr>
                <w:rFonts w:asciiTheme="minorHAnsi" w:eastAsiaTheme="minorEastAsia" w:hAnsiTheme="minorHAnsi"/>
                <w:sz w:val="21"/>
              </w:rPr>
            </w:pPr>
            <w:r>
              <w:t xml:space="preserve">Cell Throughput </w:t>
            </w:r>
            <w:r>
              <w:rPr>
                <w:rFonts w:ascii="宋体" w:hAnsi="宋体" w:cs="宋体" w:hint="eastAsia"/>
              </w:rPr>
              <w:t>（</w:t>
            </w:r>
            <w:r>
              <w:t>Mbps</w:t>
            </w:r>
            <w:r>
              <w:rPr>
                <w:rFonts w:hint="eastAsia"/>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46B51700" w14:textId="77777777" w:rsidR="00C80085" w:rsidRDefault="00C80085">
            <w:pPr>
              <w:jc w:val="both"/>
              <w:rPr>
                <w:rFonts w:asciiTheme="minorHAnsi" w:eastAsiaTheme="minorEastAsia" w:hAnsiTheme="minorHAnsi"/>
                <w:sz w:val="21"/>
              </w:rPr>
            </w:pPr>
            <w:r>
              <w:t>29.5761</w:t>
            </w:r>
          </w:p>
        </w:tc>
        <w:tc>
          <w:tcPr>
            <w:tcW w:w="0" w:type="auto"/>
            <w:tcBorders>
              <w:top w:val="single" w:sz="4" w:space="0" w:color="auto"/>
              <w:left w:val="single" w:sz="4" w:space="0" w:color="auto"/>
              <w:bottom w:val="single" w:sz="4" w:space="0" w:color="auto"/>
              <w:right w:val="single" w:sz="4" w:space="0" w:color="auto"/>
            </w:tcBorders>
            <w:vAlign w:val="center"/>
            <w:hideMark/>
          </w:tcPr>
          <w:p w14:paraId="2C4043D4" w14:textId="77777777" w:rsidR="00C80085" w:rsidRDefault="00C80085">
            <w:pPr>
              <w:jc w:val="both"/>
              <w:rPr>
                <w:rFonts w:asciiTheme="minorHAnsi" w:eastAsiaTheme="minorEastAsia" w:hAnsiTheme="minorHAnsi"/>
                <w:sz w:val="21"/>
              </w:rPr>
            </w:pPr>
            <w:r>
              <w:t>21.5763</w:t>
            </w:r>
          </w:p>
        </w:tc>
      </w:tr>
      <w:tr w:rsidR="00C80085" w14:paraId="7F834F9D"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51EF71D" w14:textId="77777777" w:rsidR="00C80085" w:rsidRDefault="00C80085">
            <w:pPr>
              <w:jc w:val="both"/>
              <w:rPr>
                <w:rFonts w:asciiTheme="minorHAnsi" w:eastAsiaTheme="minorEastAsia" w:hAnsiTheme="minorHAnsi"/>
                <w:sz w:val="21"/>
              </w:rPr>
            </w:pPr>
            <w:r>
              <w:t xml:space="preserve">UE Throughput </w:t>
            </w:r>
            <w:r>
              <w:rPr>
                <w:rFonts w:ascii="宋体" w:hAnsi="宋体" w:cs="宋体" w:hint="eastAsia"/>
              </w:rPr>
              <w:t>（</w:t>
            </w:r>
            <w:r>
              <w:t>Mbps</w:t>
            </w:r>
            <w:r>
              <w:rPr>
                <w:rFonts w:hint="eastAsia"/>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4FFAE0C9" w14:textId="77777777" w:rsidR="00C80085" w:rsidRDefault="00C80085">
            <w:pPr>
              <w:jc w:val="both"/>
              <w:rPr>
                <w:rFonts w:asciiTheme="minorHAnsi" w:eastAsiaTheme="minorEastAsia" w:hAnsiTheme="minorHAnsi"/>
                <w:sz w:val="21"/>
              </w:rPr>
            </w:pPr>
            <w:r>
              <w:t>5.0698</w:t>
            </w:r>
          </w:p>
        </w:tc>
        <w:tc>
          <w:tcPr>
            <w:tcW w:w="0" w:type="auto"/>
            <w:tcBorders>
              <w:top w:val="single" w:sz="4" w:space="0" w:color="auto"/>
              <w:left w:val="single" w:sz="4" w:space="0" w:color="auto"/>
              <w:bottom w:val="single" w:sz="4" w:space="0" w:color="auto"/>
              <w:right w:val="single" w:sz="4" w:space="0" w:color="auto"/>
            </w:tcBorders>
            <w:vAlign w:val="center"/>
            <w:hideMark/>
          </w:tcPr>
          <w:p w14:paraId="668E6346" w14:textId="77777777" w:rsidR="00C80085" w:rsidRDefault="00C80085">
            <w:pPr>
              <w:jc w:val="both"/>
              <w:rPr>
                <w:rFonts w:asciiTheme="minorHAnsi" w:eastAsiaTheme="minorEastAsia" w:hAnsiTheme="minorHAnsi"/>
                <w:sz w:val="21"/>
              </w:rPr>
            </w:pPr>
            <w:r>
              <w:t>2.4301</w:t>
            </w:r>
          </w:p>
        </w:tc>
      </w:tr>
      <w:tr w:rsidR="00C80085" w14:paraId="6976FC8A"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B923C68" w14:textId="77777777" w:rsidR="00C80085" w:rsidRDefault="00C80085">
            <w:pPr>
              <w:jc w:val="both"/>
              <w:rPr>
                <w:rFonts w:asciiTheme="minorHAnsi" w:eastAsiaTheme="minorEastAsia" w:hAnsiTheme="minorHAnsi"/>
                <w:sz w:val="21"/>
              </w:rPr>
            </w:pPr>
            <w:r>
              <w:t xml:space="preserve">50% UE Throughput </w:t>
            </w:r>
            <w:r>
              <w:rPr>
                <w:rFonts w:ascii="宋体" w:hAnsi="宋体" w:cs="宋体" w:hint="eastAsia"/>
              </w:rPr>
              <w:t>（</w:t>
            </w:r>
            <w:r>
              <w:t>Mbps</w:t>
            </w:r>
            <w:r>
              <w:rPr>
                <w:rFonts w:hint="eastAsia"/>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64246414" w14:textId="77777777" w:rsidR="00C80085" w:rsidRDefault="00C80085">
            <w:pPr>
              <w:jc w:val="both"/>
              <w:rPr>
                <w:rFonts w:asciiTheme="minorHAnsi" w:eastAsiaTheme="minorEastAsia" w:hAnsiTheme="minorHAnsi"/>
                <w:sz w:val="21"/>
              </w:rPr>
            </w:pPr>
            <w:r>
              <w:t>3.8670</w:t>
            </w:r>
          </w:p>
        </w:tc>
        <w:tc>
          <w:tcPr>
            <w:tcW w:w="0" w:type="auto"/>
            <w:tcBorders>
              <w:top w:val="single" w:sz="4" w:space="0" w:color="auto"/>
              <w:left w:val="single" w:sz="4" w:space="0" w:color="auto"/>
              <w:bottom w:val="single" w:sz="4" w:space="0" w:color="auto"/>
              <w:right w:val="single" w:sz="4" w:space="0" w:color="auto"/>
            </w:tcBorders>
            <w:vAlign w:val="center"/>
            <w:hideMark/>
          </w:tcPr>
          <w:p w14:paraId="63204EAC" w14:textId="77777777" w:rsidR="00C80085" w:rsidRDefault="00C80085">
            <w:pPr>
              <w:jc w:val="both"/>
              <w:rPr>
                <w:rFonts w:asciiTheme="minorHAnsi" w:eastAsiaTheme="minorEastAsia" w:hAnsiTheme="minorHAnsi"/>
                <w:sz w:val="21"/>
              </w:rPr>
            </w:pPr>
            <w:r>
              <w:t>1.7363</w:t>
            </w:r>
          </w:p>
        </w:tc>
      </w:tr>
      <w:tr w:rsidR="00C80085" w14:paraId="7994A115"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4C33518" w14:textId="77777777" w:rsidR="00C80085" w:rsidRDefault="00C80085">
            <w:pPr>
              <w:jc w:val="both"/>
              <w:rPr>
                <w:rFonts w:asciiTheme="minorHAnsi" w:eastAsiaTheme="minorEastAsia" w:hAnsiTheme="minorHAnsi"/>
                <w:sz w:val="21"/>
              </w:rPr>
            </w:pPr>
            <w:r>
              <w:t xml:space="preserve">5% UE Throughput </w:t>
            </w:r>
            <w:r>
              <w:rPr>
                <w:rFonts w:ascii="宋体" w:hAnsi="宋体" w:cs="宋体" w:hint="eastAsia"/>
              </w:rPr>
              <w:t>（</w:t>
            </w:r>
            <w:r>
              <w:t>Mbps</w:t>
            </w:r>
            <w:r>
              <w:rPr>
                <w:rFonts w:hint="eastAsia"/>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1FD88FF8" w14:textId="77777777" w:rsidR="00C80085" w:rsidRDefault="00C80085">
            <w:pPr>
              <w:jc w:val="both"/>
              <w:rPr>
                <w:rFonts w:asciiTheme="minorHAnsi" w:eastAsiaTheme="minorEastAsia" w:hAnsiTheme="minorHAnsi"/>
                <w:sz w:val="21"/>
              </w:rPr>
            </w:pPr>
            <w:r>
              <w:t>0.8420</w:t>
            </w:r>
          </w:p>
        </w:tc>
        <w:tc>
          <w:tcPr>
            <w:tcW w:w="0" w:type="auto"/>
            <w:tcBorders>
              <w:top w:val="single" w:sz="4" w:space="0" w:color="auto"/>
              <w:left w:val="single" w:sz="4" w:space="0" w:color="auto"/>
              <w:bottom w:val="single" w:sz="4" w:space="0" w:color="auto"/>
              <w:right w:val="single" w:sz="4" w:space="0" w:color="auto"/>
            </w:tcBorders>
            <w:vAlign w:val="center"/>
            <w:hideMark/>
          </w:tcPr>
          <w:p w14:paraId="5217E40D" w14:textId="77777777" w:rsidR="00C80085" w:rsidRDefault="00C80085">
            <w:pPr>
              <w:jc w:val="both"/>
              <w:rPr>
                <w:rFonts w:asciiTheme="minorHAnsi" w:eastAsiaTheme="minorEastAsia" w:hAnsiTheme="minorHAnsi"/>
                <w:sz w:val="21"/>
              </w:rPr>
            </w:pPr>
            <w:r>
              <w:t>0.7220</w:t>
            </w:r>
          </w:p>
        </w:tc>
      </w:tr>
      <w:tr w:rsidR="00C80085" w14:paraId="25F1A1BC"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5F4A514" w14:textId="77777777" w:rsidR="00C80085" w:rsidRDefault="00C80085">
            <w:pPr>
              <w:jc w:val="both"/>
              <w:rPr>
                <w:rFonts w:asciiTheme="minorHAnsi" w:eastAsiaTheme="minorEastAsia" w:hAnsiTheme="minorHAnsi"/>
                <w:sz w:val="21"/>
              </w:rPr>
            </w:pPr>
            <w:r>
              <w:t>RU</w:t>
            </w:r>
          </w:p>
        </w:tc>
        <w:tc>
          <w:tcPr>
            <w:tcW w:w="0" w:type="auto"/>
            <w:tcBorders>
              <w:top w:val="single" w:sz="4" w:space="0" w:color="auto"/>
              <w:left w:val="single" w:sz="4" w:space="0" w:color="auto"/>
              <w:bottom w:val="single" w:sz="4" w:space="0" w:color="auto"/>
              <w:right w:val="single" w:sz="4" w:space="0" w:color="auto"/>
            </w:tcBorders>
            <w:vAlign w:val="center"/>
            <w:hideMark/>
          </w:tcPr>
          <w:p w14:paraId="256DD33F" w14:textId="77777777" w:rsidR="00C80085" w:rsidRDefault="00C80085">
            <w:pPr>
              <w:jc w:val="both"/>
              <w:rPr>
                <w:rFonts w:asciiTheme="minorHAnsi" w:eastAsiaTheme="minorEastAsia" w:hAnsiTheme="minorHAnsi"/>
                <w:sz w:val="21"/>
              </w:rPr>
            </w:pPr>
            <w:r>
              <w:t>96.6605</w:t>
            </w:r>
          </w:p>
        </w:tc>
        <w:tc>
          <w:tcPr>
            <w:tcW w:w="0" w:type="auto"/>
            <w:tcBorders>
              <w:top w:val="single" w:sz="4" w:space="0" w:color="auto"/>
              <w:left w:val="single" w:sz="4" w:space="0" w:color="auto"/>
              <w:bottom w:val="single" w:sz="4" w:space="0" w:color="auto"/>
              <w:right w:val="single" w:sz="4" w:space="0" w:color="auto"/>
            </w:tcBorders>
            <w:vAlign w:val="center"/>
            <w:hideMark/>
          </w:tcPr>
          <w:p w14:paraId="014DEFB5" w14:textId="77777777" w:rsidR="00C80085" w:rsidRDefault="00C80085">
            <w:pPr>
              <w:jc w:val="both"/>
              <w:rPr>
                <w:rFonts w:asciiTheme="minorHAnsi" w:eastAsiaTheme="minorEastAsia" w:hAnsiTheme="minorHAnsi"/>
                <w:sz w:val="21"/>
              </w:rPr>
            </w:pPr>
            <w:r>
              <w:t>97.2365</w:t>
            </w:r>
          </w:p>
        </w:tc>
      </w:tr>
      <w:tr w:rsidR="00C80085" w14:paraId="5CCDDA42" w14:textId="77777777" w:rsidTr="00C80085">
        <w:trPr>
          <w:jc w:val="center"/>
        </w:trPr>
        <w:tc>
          <w:tcPr>
            <w:tcW w:w="0" w:type="auto"/>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1D67EDE" w14:textId="77777777" w:rsidR="00C80085" w:rsidRDefault="00C80085">
            <w:pPr>
              <w:jc w:val="both"/>
              <w:rPr>
                <w:rFonts w:asciiTheme="minorHAnsi" w:eastAsiaTheme="minorEastAsia" w:hAnsiTheme="minorHAnsi"/>
                <w:sz w:val="21"/>
              </w:rPr>
            </w:pPr>
            <w:r>
              <w:rPr>
                <w:rFonts w:ascii="宋体" w:hAnsi="宋体" w:cs="宋体" w:hint="eastAsia"/>
              </w:rPr>
              <w:t>数据统计结</w:t>
            </w:r>
            <w:r>
              <w:rPr>
                <w:rFonts w:hint="eastAsia"/>
              </w:rPr>
              <w:t>果</w:t>
            </w:r>
          </w:p>
        </w:tc>
      </w:tr>
      <w:tr w:rsidR="00C80085" w14:paraId="7A5D75FB"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03B02C5" w14:textId="77777777" w:rsidR="00C80085" w:rsidRDefault="00C80085">
            <w:pPr>
              <w:jc w:val="both"/>
              <w:rPr>
                <w:rFonts w:asciiTheme="minorHAnsi" w:eastAsiaTheme="minorEastAsia" w:hAnsiTheme="minorHAnsi"/>
                <w:sz w:val="21"/>
              </w:rPr>
            </w:pPr>
            <w:r>
              <w:rPr>
                <w:rFonts w:ascii="宋体" w:hAnsi="宋体" w:cs="宋体" w:hint="eastAsia"/>
              </w:rPr>
              <w:t>接纳用户</w:t>
            </w:r>
            <w:r>
              <w:rPr>
                <w:rFonts w:hint="eastAsia"/>
              </w:rPr>
              <w:t>数</w:t>
            </w:r>
          </w:p>
        </w:tc>
        <w:tc>
          <w:tcPr>
            <w:tcW w:w="0" w:type="auto"/>
            <w:tcBorders>
              <w:top w:val="single" w:sz="4" w:space="0" w:color="auto"/>
              <w:left w:val="single" w:sz="4" w:space="0" w:color="auto"/>
              <w:bottom w:val="single" w:sz="4" w:space="0" w:color="auto"/>
              <w:right w:val="single" w:sz="4" w:space="0" w:color="auto"/>
            </w:tcBorders>
            <w:vAlign w:val="center"/>
            <w:hideMark/>
          </w:tcPr>
          <w:p w14:paraId="52E635E1" w14:textId="77777777" w:rsidR="00C80085" w:rsidRDefault="00C80085">
            <w:pPr>
              <w:jc w:val="both"/>
              <w:rPr>
                <w:rFonts w:asciiTheme="minorHAnsi" w:eastAsiaTheme="minorEastAsia" w:hAnsiTheme="minorHAnsi"/>
                <w:sz w:val="21"/>
              </w:rPr>
            </w:pPr>
            <w:r>
              <w:t>210</w:t>
            </w:r>
          </w:p>
        </w:tc>
        <w:tc>
          <w:tcPr>
            <w:tcW w:w="0" w:type="auto"/>
            <w:tcBorders>
              <w:top w:val="single" w:sz="4" w:space="0" w:color="auto"/>
              <w:left w:val="single" w:sz="4" w:space="0" w:color="auto"/>
              <w:bottom w:val="single" w:sz="4" w:space="0" w:color="auto"/>
              <w:right w:val="single" w:sz="4" w:space="0" w:color="auto"/>
            </w:tcBorders>
            <w:vAlign w:val="center"/>
            <w:hideMark/>
          </w:tcPr>
          <w:p w14:paraId="64ADCB4F" w14:textId="77777777" w:rsidR="00C80085" w:rsidRDefault="00C80085">
            <w:pPr>
              <w:jc w:val="both"/>
              <w:rPr>
                <w:rFonts w:asciiTheme="minorHAnsi" w:eastAsiaTheme="minorEastAsia" w:hAnsiTheme="minorHAnsi"/>
                <w:sz w:val="21"/>
              </w:rPr>
            </w:pPr>
            <w:r>
              <w:t>210</w:t>
            </w:r>
          </w:p>
        </w:tc>
      </w:tr>
      <w:tr w:rsidR="00C80085" w14:paraId="7EC81DF6"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E8407AE" w14:textId="77777777" w:rsidR="00C80085" w:rsidRDefault="00C80085">
            <w:pPr>
              <w:jc w:val="both"/>
              <w:rPr>
                <w:rFonts w:asciiTheme="minorHAnsi" w:eastAsiaTheme="minorEastAsia" w:hAnsiTheme="minorHAnsi"/>
                <w:sz w:val="21"/>
              </w:rPr>
            </w:pPr>
            <w:r>
              <w:rPr>
                <w:rFonts w:ascii="宋体" w:hAnsi="宋体" w:cs="宋体" w:hint="eastAsia"/>
              </w:rPr>
              <w:t>有统计结果的用户</w:t>
            </w:r>
            <w:r>
              <w:rPr>
                <w:rFonts w:hint="eastAsia"/>
              </w:rPr>
              <w:t>数</w:t>
            </w:r>
          </w:p>
        </w:tc>
        <w:tc>
          <w:tcPr>
            <w:tcW w:w="0" w:type="auto"/>
            <w:tcBorders>
              <w:top w:val="single" w:sz="4" w:space="0" w:color="auto"/>
              <w:left w:val="single" w:sz="4" w:space="0" w:color="auto"/>
              <w:bottom w:val="single" w:sz="4" w:space="0" w:color="auto"/>
              <w:right w:val="single" w:sz="4" w:space="0" w:color="auto"/>
            </w:tcBorders>
            <w:vAlign w:val="center"/>
            <w:hideMark/>
          </w:tcPr>
          <w:p w14:paraId="5A2794D2" w14:textId="77777777" w:rsidR="00C80085" w:rsidRDefault="00C80085">
            <w:pPr>
              <w:jc w:val="both"/>
              <w:rPr>
                <w:rFonts w:asciiTheme="minorHAnsi" w:eastAsiaTheme="minorEastAsia" w:hAnsiTheme="minorHAnsi"/>
                <w:sz w:val="21"/>
              </w:rPr>
            </w:pPr>
            <w:r>
              <w:t>202</w:t>
            </w:r>
          </w:p>
        </w:tc>
        <w:tc>
          <w:tcPr>
            <w:tcW w:w="0" w:type="auto"/>
            <w:tcBorders>
              <w:top w:val="single" w:sz="4" w:space="0" w:color="auto"/>
              <w:left w:val="single" w:sz="4" w:space="0" w:color="auto"/>
              <w:bottom w:val="single" w:sz="4" w:space="0" w:color="auto"/>
              <w:right w:val="single" w:sz="4" w:space="0" w:color="auto"/>
            </w:tcBorders>
            <w:vAlign w:val="center"/>
            <w:hideMark/>
          </w:tcPr>
          <w:p w14:paraId="3B852ACF" w14:textId="77777777" w:rsidR="00C80085" w:rsidRDefault="00C80085">
            <w:pPr>
              <w:jc w:val="both"/>
              <w:rPr>
                <w:rFonts w:asciiTheme="minorHAnsi" w:eastAsiaTheme="minorEastAsia" w:hAnsiTheme="minorHAnsi"/>
                <w:sz w:val="21"/>
              </w:rPr>
            </w:pPr>
            <w:r>
              <w:t>182</w:t>
            </w:r>
          </w:p>
        </w:tc>
      </w:tr>
      <w:tr w:rsidR="00C80085" w14:paraId="1BC639A0"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E32739B" w14:textId="77777777" w:rsidR="00C80085" w:rsidRDefault="00C80085">
            <w:pPr>
              <w:jc w:val="both"/>
              <w:rPr>
                <w:rFonts w:asciiTheme="minorHAnsi" w:eastAsiaTheme="minorEastAsia" w:hAnsiTheme="minorHAnsi"/>
                <w:sz w:val="21"/>
              </w:rPr>
            </w:pPr>
            <w:r>
              <w:rPr>
                <w:rFonts w:ascii="宋体" w:hAnsi="宋体" w:cs="宋体" w:hint="eastAsia"/>
              </w:rPr>
              <w:t>产生文件个</w:t>
            </w:r>
            <w:r>
              <w:rPr>
                <w:rFonts w:hint="eastAsia"/>
              </w:rPr>
              <w:t>数</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9EA48" w14:textId="77777777" w:rsidR="00C80085" w:rsidRDefault="00C80085">
            <w:pPr>
              <w:jc w:val="both"/>
              <w:rPr>
                <w:rFonts w:asciiTheme="minorHAnsi" w:eastAsiaTheme="minorEastAsia" w:hAnsiTheme="minorHAnsi"/>
                <w:sz w:val="21"/>
              </w:rPr>
            </w:pPr>
            <w:r>
              <w:t>856</w:t>
            </w:r>
          </w:p>
        </w:tc>
        <w:tc>
          <w:tcPr>
            <w:tcW w:w="0" w:type="auto"/>
            <w:tcBorders>
              <w:top w:val="single" w:sz="4" w:space="0" w:color="auto"/>
              <w:left w:val="single" w:sz="4" w:space="0" w:color="auto"/>
              <w:bottom w:val="single" w:sz="4" w:space="0" w:color="auto"/>
              <w:right w:val="single" w:sz="4" w:space="0" w:color="auto"/>
            </w:tcBorders>
            <w:vAlign w:val="center"/>
            <w:hideMark/>
          </w:tcPr>
          <w:p w14:paraId="55EDB85A" w14:textId="77777777" w:rsidR="00C80085" w:rsidRDefault="00C80085">
            <w:pPr>
              <w:jc w:val="both"/>
              <w:rPr>
                <w:rFonts w:asciiTheme="minorHAnsi" w:eastAsiaTheme="minorEastAsia" w:hAnsiTheme="minorHAnsi"/>
                <w:sz w:val="21"/>
              </w:rPr>
            </w:pPr>
            <w:r>
              <w:t>768</w:t>
            </w:r>
          </w:p>
        </w:tc>
      </w:tr>
      <w:tr w:rsidR="00C80085" w14:paraId="4C75EE28"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E9D7C4E" w14:textId="77777777" w:rsidR="00C80085" w:rsidRDefault="00C80085">
            <w:pPr>
              <w:jc w:val="both"/>
              <w:rPr>
                <w:rFonts w:asciiTheme="minorHAnsi" w:eastAsiaTheme="minorEastAsia" w:hAnsiTheme="minorHAnsi"/>
                <w:sz w:val="21"/>
              </w:rPr>
            </w:pPr>
            <w:r>
              <w:rPr>
                <w:rFonts w:asciiTheme="minorHAnsi" w:eastAsiaTheme="minorEastAsia" w:hAnsiTheme="minorHAnsi" w:cstheme="minorBidi"/>
                <w:sz w:val="21"/>
              </w:rPr>
              <w:object w:dxaOrig="420" w:dyaOrig="210" w14:anchorId="53287028">
                <v:shape id="_x0000_i1380" type="#_x0000_t75" style="width:21pt;height:9.75pt" o:ole="">
                  <v:imagedata r:id="rId857" o:title=""/>
                </v:shape>
                <o:OLEObject Type="Embed" ProgID="Equation.Ribbit" ShapeID="_x0000_i1380" DrawAspect="Content" ObjectID="_1524383655" r:id="rId914"/>
              </w:object>
            </w:r>
          </w:p>
        </w:tc>
        <w:tc>
          <w:tcPr>
            <w:tcW w:w="0" w:type="auto"/>
            <w:tcBorders>
              <w:top w:val="single" w:sz="4" w:space="0" w:color="auto"/>
              <w:left w:val="single" w:sz="4" w:space="0" w:color="auto"/>
              <w:bottom w:val="single" w:sz="4" w:space="0" w:color="auto"/>
              <w:right w:val="single" w:sz="4" w:space="0" w:color="auto"/>
            </w:tcBorders>
            <w:vAlign w:val="center"/>
            <w:hideMark/>
          </w:tcPr>
          <w:p w14:paraId="1AB67343" w14:textId="77777777" w:rsidR="00C80085" w:rsidRDefault="00C80085">
            <w:pPr>
              <w:jc w:val="both"/>
              <w:rPr>
                <w:rFonts w:asciiTheme="minorHAnsi" w:eastAsiaTheme="minorEastAsia" w:hAnsiTheme="minorHAnsi"/>
                <w:sz w:val="21"/>
              </w:rPr>
            </w:pPr>
            <w:r>
              <w:t>4.8914</w:t>
            </w:r>
          </w:p>
        </w:tc>
        <w:tc>
          <w:tcPr>
            <w:tcW w:w="0" w:type="auto"/>
            <w:tcBorders>
              <w:top w:val="single" w:sz="4" w:space="0" w:color="auto"/>
              <w:left w:val="single" w:sz="4" w:space="0" w:color="auto"/>
              <w:bottom w:val="single" w:sz="4" w:space="0" w:color="auto"/>
              <w:right w:val="single" w:sz="4" w:space="0" w:color="auto"/>
            </w:tcBorders>
            <w:vAlign w:val="center"/>
            <w:hideMark/>
          </w:tcPr>
          <w:p w14:paraId="64708A49" w14:textId="77777777" w:rsidR="00C80085" w:rsidRDefault="00C80085">
            <w:pPr>
              <w:jc w:val="both"/>
              <w:rPr>
                <w:rFonts w:asciiTheme="minorHAnsi" w:eastAsiaTheme="minorEastAsia" w:hAnsiTheme="minorHAnsi"/>
                <w:sz w:val="21"/>
              </w:rPr>
            </w:pPr>
            <w:r>
              <w:t>4.3886</w:t>
            </w:r>
          </w:p>
        </w:tc>
      </w:tr>
    </w:tbl>
    <w:p w14:paraId="633E53FD" w14:textId="77777777" w:rsidR="00C80085" w:rsidRDefault="00C80085" w:rsidP="00C80085">
      <w:pPr>
        <w:rPr>
          <w:rFonts w:asciiTheme="minorHAnsi" w:eastAsiaTheme="minorEastAsia" w:hAnsiTheme="minorHAnsi" w:cstheme="minorBidi"/>
          <w:sz w:val="21"/>
        </w:rPr>
      </w:pPr>
    </w:p>
    <w:p w14:paraId="6928FA7B" w14:textId="77777777" w:rsidR="00C80085" w:rsidRDefault="003A4670" w:rsidP="00C80085">
      <w:pPr>
        <w:pStyle w:val="ad"/>
      </w:pPr>
      <w:r>
        <w:rPr>
          <w:rFonts w:hint="eastAsia"/>
        </w:rPr>
        <w:t>图表</w:t>
      </w:r>
      <w:r>
        <w:rPr>
          <w:rFonts w:hint="eastAsia"/>
        </w:rPr>
        <w:t xml:space="preserve"> 3.2</w:t>
      </w:r>
      <w:del w:id="772" w:author="李志成" w:date="2013-05-14T20:24:00Z">
        <w:r w:rsidDel="003A4670">
          <w:rPr>
            <w:rFonts w:hint="eastAsia"/>
          </w:rPr>
          <w:delText>图表</w:delText>
        </w:r>
      </w:del>
      <w:r>
        <w:rPr>
          <w:rFonts w:hint="eastAsia"/>
        </w:rPr>
        <w:t xml:space="preserve"> 3.2</w:t>
      </w:r>
      <w:del w:id="773" w:author="李志成" w:date="2013-05-14T20:24:00Z">
        <w:r w:rsidR="00C80085" w:rsidDel="003A4670">
          <w:rPr>
            <w:rFonts w:hint="eastAsia"/>
          </w:rPr>
          <w:delText>图表</w:delText>
        </w:r>
      </w:del>
      <w:r w:rsidR="00C80085">
        <w:rPr>
          <w:rFonts w:hint="eastAsia"/>
        </w:rPr>
        <w:t xml:space="preserve"> </w:t>
      </w:r>
      <w:ins w:id="774"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4.3</w:t>
      </w:r>
      <w:ins w:id="775"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776" w:author="李志成" w:date="2013-05-14T20:25:00Z">
        <w:r>
          <w:rPr>
            <w:noProof/>
          </w:rPr>
          <w:t>16</w:t>
        </w:r>
        <w:r>
          <w:fldChar w:fldCharType="end"/>
        </w:r>
      </w:ins>
      <w:del w:id="777"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4.3</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16</w:delText>
        </w:r>
        <w:r w:rsidR="00D27196" w:rsidDel="003A4670">
          <w:fldChar w:fldCharType="end"/>
        </w:r>
      </w:del>
      <w:r w:rsidR="00C80085">
        <w:rPr>
          <w:rFonts w:hint="eastAsia"/>
        </w:rPr>
        <w:t xml:space="preserve"> </w:t>
      </w:r>
      <w:r w:rsidR="00C80085">
        <w:rPr>
          <w:rFonts w:hint="eastAsia"/>
        </w:rPr>
        <w:t>其他中间结果</w:t>
      </w:r>
    </w:p>
    <w:tbl>
      <w:tblPr>
        <w:tblStyle w:val="ac"/>
        <w:tblW w:w="0" w:type="auto"/>
        <w:jc w:val="center"/>
        <w:tblLook w:val="04A0" w:firstRow="1" w:lastRow="0" w:firstColumn="1" w:lastColumn="0" w:noHBand="0" w:noVBand="1"/>
      </w:tblPr>
      <w:tblGrid>
        <w:gridCol w:w="4176"/>
        <w:gridCol w:w="4204"/>
      </w:tblGrid>
      <w:tr w:rsidR="00C80085" w14:paraId="0C399BEF" w14:textId="77777777" w:rsidTr="00C80085">
        <w:trPr>
          <w:trHeight w:val="201"/>
          <w:jc w:val="center"/>
        </w:trPr>
        <w:tc>
          <w:tcPr>
            <w:tcW w:w="3418" w:type="dxa"/>
            <w:tcBorders>
              <w:top w:val="single" w:sz="4" w:space="0" w:color="auto"/>
              <w:left w:val="single" w:sz="4" w:space="0" w:color="auto"/>
              <w:bottom w:val="single" w:sz="4" w:space="0" w:color="auto"/>
              <w:right w:val="single" w:sz="4" w:space="0" w:color="auto"/>
            </w:tcBorders>
            <w:hideMark/>
          </w:tcPr>
          <w:p w14:paraId="641E3E43" w14:textId="77777777" w:rsidR="00C80085" w:rsidRDefault="00C80085">
            <w:pPr>
              <w:jc w:val="both"/>
              <w:rPr>
                <w:rFonts w:asciiTheme="minorHAnsi" w:eastAsiaTheme="minorEastAsia" w:hAnsiTheme="minorHAnsi"/>
                <w:sz w:val="21"/>
              </w:rPr>
            </w:pPr>
            <w:r>
              <w:lastRenderedPageBreak/>
              <w:t>CASE 1</w:t>
            </w:r>
          </w:p>
        </w:tc>
        <w:tc>
          <w:tcPr>
            <w:tcW w:w="3437" w:type="dxa"/>
            <w:tcBorders>
              <w:top w:val="single" w:sz="4" w:space="0" w:color="auto"/>
              <w:left w:val="single" w:sz="4" w:space="0" w:color="auto"/>
              <w:bottom w:val="single" w:sz="4" w:space="0" w:color="auto"/>
              <w:right w:val="single" w:sz="4" w:space="0" w:color="auto"/>
            </w:tcBorders>
            <w:hideMark/>
          </w:tcPr>
          <w:p w14:paraId="77477AA9" w14:textId="77777777" w:rsidR="00C80085" w:rsidRDefault="00C80085">
            <w:pPr>
              <w:jc w:val="both"/>
              <w:rPr>
                <w:rFonts w:asciiTheme="minorHAnsi" w:eastAsiaTheme="minorEastAsia" w:hAnsiTheme="minorHAnsi"/>
                <w:sz w:val="21"/>
              </w:rPr>
            </w:pPr>
            <w:r>
              <w:t>CASE 2</w:t>
            </w:r>
          </w:p>
        </w:tc>
      </w:tr>
      <w:tr w:rsidR="00C80085" w14:paraId="770AEAD8" w14:textId="77777777" w:rsidTr="00C80085">
        <w:trPr>
          <w:trHeight w:val="208"/>
          <w:jc w:val="center"/>
        </w:trPr>
        <w:tc>
          <w:tcPr>
            <w:tcW w:w="6855" w:type="dxa"/>
            <w:gridSpan w:val="2"/>
            <w:tcBorders>
              <w:top w:val="single" w:sz="4" w:space="0" w:color="auto"/>
              <w:left w:val="single" w:sz="4" w:space="0" w:color="auto"/>
              <w:bottom w:val="single" w:sz="4" w:space="0" w:color="auto"/>
              <w:right w:val="single" w:sz="4" w:space="0" w:color="auto"/>
            </w:tcBorders>
            <w:hideMark/>
          </w:tcPr>
          <w:p w14:paraId="191FE117" w14:textId="77777777" w:rsidR="00C80085" w:rsidRDefault="00C80085">
            <w:pPr>
              <w:jc w:val="both"/>
              <w:rPr>
                <w:rFonts w:asciiTheme="minorHAnsi" w:eastAsiaTheme="minorEastAsia" w:hAnsiTheme="minorHAnsi"/>
                <w:sz w:val="21"/>
              </w:rPr>
            </w:pPr>
            <w:r>
              <w:t>UE throughput CDF</w:t>
            </w:r>
          </w:p>
        </w:tc>
      </w:tr>
      <w:tr w:rsidR="00C80085" w14:paraId="7D117766" w14:textId="77777777" w:rsidTr="00C80085">
        <w:trPr>
          <w:trHeight w:val="1362"/>
          <w:jc w:val="center"/>
        </w:trPr>
        <w:tc>
          <w:tcPr>
            <w:tcW w:w="3418" w:type="dxa"/>
            <w:tcBorders>
              <w:top w:val="single" w:sz="4" w:space="0" w:color="auto"/>
              <w:left w:val="single" w:sz="4" w:space="0" w:color="auto"/>
              <w:bottom w:val="single" w:sz="4" w:space="0" w:color="auto"/>
              <w:right w:val="single" w:sz="4" w:space="0" w:color="auto"/>
            </w:tcBorders>
            <w:hideMark/>
          </w:tcPr>
          <w:p w14:paraId="78E06936" w14:textId="77777777" w:rsidR="00C80085" w:rsidRDefault="00C80085">
            <w:pPr>
              <w:jc w:val="both"/>
              <w:rPr>
                <w:rFonts w:asciiTheme="minorHAnsi" w:eastAsiaTheme="minorEastAsia" w:hAnsiTheme="minorHAnsi"/>
                <w:sz w:val="21"/>
              </w:rPr>
            </w:pPr>
            <w:r w:rsidRPr="00302091">
              <w:rPr>
                <w:noProof/>
              </w:rPr>
              <w:drawing>
                <wp:inline distT="0" distB="0" distL="0" distR="0" wp14:anchorId="516394BC" wp14:editId="744DC0D8">
                  <wp:extent cx="2505710" cy="180213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915" cstate="print">
                            <a:extLst>
                              <a:ext uri="{28A0092B-C50C-407E-A947-70E740481C1C}">
                                <a14:useLocalDpi xmlns:a14="http://schemas.microsoft.com/office/drawing/2010/main" val="0"/>
                              </a:ext>
                            </a:extLst>
                          </a:blip>
                          <a:srcRect/>
                          <a:stretch>
                            <a:fillRect/>
                          </a:stretch>
                        </pic:blipFill>
                        <pic:spPr bwMode="auto">
                          <a:xfrm>
                            <a:off x="0" y="0"/>
                            <a:ext cx="2505710" cy="1802130"/>
                          </a:xfrm>
                          <a:prstGeom prst="rect">
                            <a:avLst/>
                          </a:prstGeom>
                          <a:noFill/>
                          <a:ln>
                            <a:noFill/>
                          </a:ln>
                        </pic:spPr>
                      </pic:pic>
                    </a:graphicData>
                  </a:graphic>
                </wp:inline>
              </w:drawing>
            </w:r>
          </w:p>
        </w:tc>
        <w:tc>
          <w:tcPr>
            <w:tcW w:w="3437" w:type="dxa"/>
            <w:tcBorders>
              <w:top w:val="single" w:sz="4" w:space="0" w:color="auto"/>
              <w:left w:val="single" w:sz="4" w:space="0" w:color="auto"/>
              <w:bottom w:val="single" w:sz="4" w:space="0" w:color="auto"/>
              <w:right w:val="single" w:sz="4" w:space="0" w:color="auto"/>
            </w:tcBorders>
            <w:hideMark/>
          </w:tcPr>
          <w:p w14:paraId="5431297D" w14:textId="77777777" w:rsidR="00C80085" w:rsidRDefault="00C80085">
            <w:pPr>
              <w:jc w:val="both"/>
              <w:rPr>
                <w:rFonts w:asciiTheme="minorHAnsi" w:eastAsiaTheme="minorEastAsia" w:hAnsiTheme="minorHAnsi"/>
                <w:sz w:val="21"/>
              </w:rPr>
            </w:pPr>
            <w:r w:rsidRPr="00302091">
              <w:rPr>
                <w:noProof/>
              </w:rPr>
              <w:drawing>
                <wp:inline distT="0" distB="0" distL="0" distR="0" wp14:anchorId="65EC026C" wp14:editId="2A25CF10">
                  <wp:extent cx="2400300" cy="180213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r>
      <w:tr w:rsidR="00C80085" w14:paraId="071B1148" w14:textId="77777777" w:rsidTr="00C80085">
        <w:trPr>
          <w:trHeight w:val="208"/>
          <w:jc w:val="center"/>
        </w:trPr>
        <w:tc>
          <w:tcPr>
            <w:tcW w:w="6855" w:type="dxa"/>
            <w:gridSpan w:val="2"/>
            <w:tcBorders>
              <w:top w:val="single" w:sz="4" w:space="0" w:color="auto"/>
              <w:left w:val="single" w:sz="4" w:space="0" w:color="auto"/>
              <w:bottom w:val="single" w:sz="4" w:space="0" w:color="auto"/>
              <w:right w:val="single" w:sz="4" w:space="0" w:color="auto"/>
            </w:tcBorders>
            <w:hideMark/>
          </w:tcPr>
          <w:p w14:paraId="221E7FD7" w14:textId="77777777" w:rsidR="00C80085" w:rsidRDefault="00C80085">
            <w:pPr>
              <w:jc w:val="both"/>
              <w:rPr>
                <w:rFonts w:asciiTheme="minorHAnsi" w:eastAsiaTheme="minorEastAsia" w:hAnsiTheme="minorHAnsi"/>
                <w:sz w:val="21"/>
              </w:rPr>
            </w:pPr>
            <w:r>
              <w:t>FTP</w:t>
            </w:r>
            <w:r>
              <w:rPr>
                <w:rFonts w:ascii="宋体" w:hAnsi="宋体" w:cs="宋体" w:hint="eastAsia"/>
              </w:rPr>
              <w:t>业务状态比例构</w:t>
            </w:r>
            <w:r>
              <w:rPr>
                <w:rFonts w:hint="eastAsia"/>
              </w:rPr>
              <w:t>成</w:t>
            </w:r>
          </w:p>
        </w:tc>
      </w:tr>
      <w:tr w:rsidR="00C80085" w14:paraId="14A333D0" w14:textId="77777777" w:rsidTr="00C80085">
        <w:trPr>
          <w:trHeight w:val="1362"/>
          <w:jc w:val="center"/>
        </w:trPr>
        <w:tc>
          <w:tcPr>
            <w:tcW w:w="3418" w:type="dxa"/>
            <w:tcBorders>
              <w:top w:val="single" w:sz="4" w:space="0" w:color="auto"/>
              <w:left w:val="single" w:sz="4" w:space="0" w:color="auto"/>
              <w:bottom w:val="single" w:sz="4" w:space="0" w:color="auto"/>
              <w:right w:val="single" w:sz="4" w:space="0" w:color="auto"/>
            </w:tcBorders>
            <w:hideMark/>
          </w:tcPr>
          <w:p w14:paraId="3472B725" w14:textId="77777777" w:rsidR="00C80085" w:rsidRDefault="00C80085">
            <w:pPr>
              <w:jc w:val="both"/>
              <w:rPr>
                <w:rFonts w:asciiTheme="minorHAnsi" w:eastAsiaTheme="minorEastAsia" w:hAnsiTheme="minorHAnsi"/>
                <w:sz w:val="21"/>
              </w:rPr>
            </w:pPr>
            <w:r w:rsidRPr="00302091">
              <w:rPr>
                <w:noProof/>
              </w:rPr>
              <w:drawing>
                <wp:inline distT="0" distB="0" distL="0" distR="0" wp14:anchorId="07856CE3" wp14:editId="24AEEC4D">
                  <wp:extent cx="2514600" cy="180213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917" cstate="print">
                            <a:extLst>
                              <a:ext uri="{28A0092B-C50C-407E-A947-70E740481C1C}">
                                <a14:useLocalDpi xmlns:a14="http://schemas.microsoft.com/office/drawing/2010/main" val="0"/>
                              </a:ext>
                            </a:extLst>
                          </a:blip>
                          <a:srcRect/>
                          <a:stretch>
                            <a:fillRect/>
                          </a:stretch>
                        </pic:blipFill>
                        <pic:spPr bwMode="auto">
                          <a:xfrm>
                            <a:off x="0" y="0"/>
                            <a:ext cx="2514600" cy="1802130"/>
                          </a:xfrm>
                          <a:prstGeom prst="rect">
                            <a:avLst/>
                          </a:prstGeom>
                          <a:noFill/>
                          <a:ln>
                            <a:noFill/>
                          </a:ln>
                        </pic:spPr>
                      </pic:pic>
                    </a:graphicData>
                  </a:graphic>
                </wp:inline>
              </w:drawing>
            </w:r>
          </w:p>
        </w:tc>
        <w:tc>
          <w:tcPr>
            <w:tcW w:w="3437" w:type="dxa"/>
            <w:tcBorders>
              <w:top w:val="single" w:sz="4" w:space="0" w:color="auto"/>
              <w:left w:val="single" w:sz="4" w:space="0" w:color="auto"/>
              <w:bottom w:val="single" w:sz="4" w:space="0" w:color="auto"/>
              <w:right w:val="single" w:sz="4" w:space="0" w:color="auto"/>
            </w:tcBorders>
            <w:hideMark/>
          </w:tcPr>
          <w:p w14:paraId="2FE8E4ED" w14:textId="77777777" w:rsidR="00C80085" w:rsidRDefault="00C80085">
            <w:pPr>
              <w:jc w:val="both"/>
              <w:rPr>
                <w:rFonts w:asciiTheme="minorHAnsi" w:eastAsiaTheme="minorEastAsia" w:hAnsiTheme="minorHAnsi"/>
                <w:sz w:val="21"/>
              </w:rPr>
            </w:pPr>
            <w:r w:rsidRPr="00302091">
              <w:rPr>
                <w:noProof/>
              </w:rPr>
              <w:drawing>
                <wp:inline distT="0" distB="0" distL="0" distR="0" wp14:anchorId="65AC0369" wp14:editId="130BD140">
                  <wp:extent cx="2400300" cy="180213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r>
      <w:tr w:rsidR="00C80085" w14:paraId="3CC54994" w14:textId="77777777" w:rsidTr="00C80085">
        <w:trPr>
          <w:trHeight w:val="208"/>
          <w:jc w:val="center"/>
        </w:trPr>
        <w:tc>
          <w:tcPr>
            <w:tcW w:w="6855" w:type="dxa"/>
            <w:gridSpan w:val="2"/>
            <w:tcBorders>
              <w:top w:val="single" w:sz="4" w:space="0" w:color="auto"/>
              <w:left w:val="single" w:sz="4" w:space="0" w:color="auto"/>
              <w:bottom w:val="single" w:sz="4" w:space="0" w:color="auto"/>
              <w:right w:val="single" w:sz="4" w:space="0" w:color="auto"/>
            </w:tcBorders>
            <w:hideMark/>
          </w:tcPr>
          <w:p w14:paraId="540772A0" w14:textId="77777777" w:rsidR="00C80085" w:rsidRDefault="00C80085">
            <w:pPr>
              <w:jc w:val="both"/>
              <w:rPr>
                <w:rFonts w:asciiTheme="minorHAnsi" w:eastAsiaTheme="minorEastAsia" w:hAnsiTheme="minorHAnsi"/>
                <w:sz w:val="21"/>
              </w:rPr>
            </w:pPr>
            <w:r>
              <w:t>HARQ</w:t>
            </w:r>
          </w:p>
        </w:tc>
      </w:tr>
      <w:tr w:rsidR="00C80085" w14:paraId="4439F8DA" w14:textId="77777777" w:rsidTr="00C80085">
        <w:trPr>
          <w:trHeight w:val="1362"/>
          <w:jc w:val="center"/>
        </w:trPr>
        <w:tc>
          <w:tcPr>
            <w:tcW w:w="3418" w:type="dxa"/>
            <w:tcBorders>
              <w:top w:val="single" w:sz="4" w:space="0" w:color="auto"/>
              <w:left w:val="single" w:sz="4" w:space="0" w:color="auto"/>
              <w:bottom w:val="single" w:sz="4" w:space="0" w:color="auto"/>
              <w:right w:val="single" w:sz="4" w:space="0" w:color="auto"/>
            </w:tcBorders>
            <w:hideMark/>
          </w:tcPr>
          <w:p w14:paraId="77A48A5B" w14:textId="77777777" w:rsidR="00C80085" w:rsidRDefault="00C80085">
            <w:pPr>
              <w:jc w:val="both"/>
              <w:rPr>
                <w:rFonts w:asciiTheme="minorHAnsi" w:eastAsiaTheme="minorEastAsia" w:hAnsiTheme="minorHAnsi"/>
                <w:sz w:val="21"/>
              </w:rPr>
            </w:pPr>
            <w:r w:rsidRPr="00302091">
              <w:rPr>
                <w:noProof/>
              </w:rPr>
              <w:drawing>
                <wp:inline distT="0" distB="0" distL="0" distR="0" wp14:anchorId="476752A0" wp14:editId="61D99DD0">
                  <wp:extent cx="2514600" cy="18021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919" cstate="print">
                            <a:extLst>
                              <a:ext uri="{28A0092B-C50C-407E-A947-70E740481C1C}">
                                <a14:useLocalDpi xmlns:a14="http://schemas.microsoft.com/office/drawing/2010/main" val="0"/>
                              </a:ext>
                            </a:extLst>
                          </a:blip>
                          <a:srcRect/>
                          <a:stretch>
                            <a:fillRect/>
                          </a:stretch>
                        </pic:blipFill>
                        <pic:spPr bwMode="auto">
                          <a:xfrm>
                            <a:off x="0" y="0"/>
                            <a:ext cx="2514600" cy="1802130"/>
                          </a:xfrm>
                          <a:prstGeom prst="rect">
                            <a:avLst/>
                          </a:prstGeom>
                          <a:noFill/>
                          <a:ln>
                            <a:noFill/>
                          </a:ln>
                        </pic:spPr>
                      </pic:pic>
                    </a:graphicData>
                  </a:graphic>
                </wp:inline>
              </w:drawing>
            </w:r>
          </w:p>
        </w:tc>
        <w:tc>
          <w:tcPr>
            <w:tcW w:w="3437" w:type="dxa"/>
            <w:tcBorders>
              <w:top w:val="single" w:sz="4" w:space="0" w:color="auto"/>
              <w:left w:val="single" w:sz="4" w:space="0" w:color="auto"/>
              <w:bottom w:val="single" w:sz="4" w:space="0" w:color="auto"/>
              <w:right w:val="single" w:sz="4" w:space="0" w:color="auto"/>
            </w:tcBorders>
            <w:hideMark/>
          </w:tcPr>
          <w:p w14:paraId="7E5CABDB" w14:textId="77777777" w:rsidR="00C80085" w:rsidRDefault="00C80085">
            <w:pPr>
              <w:jc w:val="both"/>
              <w:rPr>
                <w:rFonts w:asciiTheme="minorHAnsi" w:eastAsiaTheme="minorEastAsia" w:hAnsiTheme="minorHAnsi"/>
                <w:sz w:val="21"/>
              </w:rPr>
            </w:pPr>
            <w:r w:rsidRPr="00302091">
              <w:rPr>
                <w:noProof/>
              </w:rPr>
              <w:drawing>
                <wp:inline distT="0" distB="0" distL="0" distR="0" wp14:anchorId="74881EA8" wp14:editId="250D1B07">
                  <wp:extent cx="2532380" cy="180213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920" cstate="print">
                            <a:extLst>
                              <a:ext uri="{28A0092B-C50C-407E-A947-70E740481C1C}">
                                <a14:useLocalDpi xmlns:a14="http://schemas.microsoft.com/office/drawing/2010/main" val="0"/>
                              </a:ext>
                            </a:extLst>
                          </a:blip>
                          <a:srcRect/>
                          <a:stretch>
                            <a:fillRect/>
                          </a:stretch>
                        </pic:blipFill>
                        <pic:spPr bwMode="auto">
                          <a:xfrm>
                            <a:off x="0" y="0"/>
                            <a:ext cx="2532380" cy="1802130"/>
                          </a:xfrm>
                          <a:prstGeom prst="rect">
                            <a:avLst/>
                          </a:prstGeom>
                          <a:noFill/>
                          <a:ln>
                            <a:noFill/>
                          </a:ln>
                        </pic:spPr>
                      </pic:pic>
                    </a:graphicData>
                  </a:graphic>
                </wp:inline>
              </w:drawing>
            </w:r>
          </w:p>
        </w:tc>
      </w:tr>
      <w:tr w:rsidR="00C80085" w14:paraId="2447190B" w14:textId="77777777" w:rsidTr="00C80085">
        <w:trPr>
          <w:trHeight w:val="208"/>
          <w:jc w:val="center"/>
        </w:trPr>
        <w:tc>
          <w:tcPr>
            <w:tcW w:w="6855" w:type="dxa"/>
            <w:gridSpan w:val="2"/>
            <w:tcBorders>
              <w:top w:val="single" w:sz="4" w:space="0" w:color="auto"/>
              <w:left w:val="single" w:sz="4" w:space="0" w:color="auto"/>
              <w:bottom w:val="single" w:sz="4" w:space="0" w:color="auto"/>
              <w:right w:val="single" w:sz="4" w:space="0" w:color="auto"/>
            </w:tcBorders>
            <w:hideMark/>
          </w:tcPr>
          <w:p w14:paraId="7F0CAC9E" w14:textId="77777777" w:rsidR="00C80085" w:rsidRDefault="00C80085">
            <w:pPr>
              <w:jc w:val="both"/>
              <w:rPr>
                <w:rFonts w:asciiTheme="minorHAnsi" w:eastAsiaTheme="minorEastAsia" w:hAnsiTheme="minorHAnsi"/>
                <w:sz w:val="21"/>
              </w:rPr>
            </w:pPr>
            <w:r>
              <w:t>RANK</w:t>
            </w:r>
          </w:p>
        </w:tc>
      </w:tr>
      <w:tr w:rsidR="00C80085" w14:paraId="29AAF294" w14:textId="77777777" w:rsidTr="00C80085">
        <w:trPr>
          <w:trHeight w:val="1371"/>
          <w:jc w:val="center"/>
        </w:trPr>
        <w:tc>
          <w:tcPr>
            <w:tcW w:w="3418" w:type="dxa"/>
            <w:tcBorders>
              <w:top w:val="single" w:sz="4" w:space="0" w:color="auto"/>
              <w:left w:val="single" w:sz="4" w:space="0" w:color="auto"/>
              <w:bottom w:val="single" w:sz="4" w:space="0" w:color="auto"/>
              <w:right w:val="single" w:sz="4" w:space="0" w:color="auto"/>
            </w:tcBorders>
            <w:hideMark/>
          </w:tcPr>
          <w:p w14:paraId="56988759" w14:textId="77777777" w:rsidR="00C80085" w:rsidRDefault="00C80085">
            <w:pPr>
              <w:jc w:val="both"/>
              <w:rPr>
                <w:rFonts w:asciiTheme="minorHAnsi" w:eastAsiaTheme="minorEastAsia" w:hAnsiTheme="minorHAnsi"/>
                <w:sz w:val="21"/>
              </w:rPr>
            </w:pPr>
            <w:r w:rsidRPr="00302091">
              <w:rPr>
                <w:noProof/>
              </w:rPr>
              <w:lastRenderedPageBreak/>
              <w:drawing>
                <wp:inline distT="0" distB="0" distL="0" distR="0" wp14:anchorId="02D2A919" wp14:editId="66ADD77B">
                  <wp:extent cx="2400300" cy="180213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c>
          <w:tcPr>
            <w:tcW w:w="3437" w:type="dxa"/>
            <w:tcBorders>
              <w:top w:val="single" w:sz="4" w:space="0" w:color="auto"/>
              <w:left w:val="single" w:sz="4" w:space="0" w:color="auto"/>
              <w:bottom w:val="single" w:sz="4" w:space="0" w:color="auto"/>
              <w:right w:val="single" w:sz="4" w:space="0" w:color="auto"/>
            </w:tcBorders>
            <w:hideMark/>
          </w:tcPr>
          <w:p w14:paraId="348D3EB2" w14:textId="77777777" w:rsidR="00C80085" w:rsidRDefault="00C80085">
            <w:pPr>
              <w:jc w:val="both"/>
              <w:rPr>
                <w:rFonts w:asciiTheme="minorHAnsi" w:eastAsiaTheme="minorEastAsia" w:hAnsiTheme="minorHAnsi"/>
                <w:sz w:val="21"/>
              </w:rPr>
            </w:pPr>
            <w:r w:rsidRPr="00302091">
              <w:rPr>
                <w:noProof/>
              </w:rPr>
              <w:drawing>
                <wp:inline distT="0" distB="0" distL="0" distR="0" wp14:anchorId="36307AC1" wp14:editId="7CE20C43">
                  <wp:extent cx="2400300" cy="180213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r>
      <w:tr w:rsidR="00C80085" w14:paraId="23707CFE" w14:textId="77777777" w:rsidTr="00C80085">
        <w:trPr>
          <w:trHeight w:val="265"/>
          <w:jc w:val="center"/>
        </w:trPr>
        <w:tc>
          <w:tcPr>
            <w:tcW w:w="6855" w:type="dxa"/>
            <w:gridSpan w:val="2"/>
            <w:tcBorders>
              <w:top w:val="single" w:sz="4" w:space="0" w:color="auto"/>
              <w:left w:val="single" w:sz="4" w:space="0" w:color="auto"/>
              <w:bottom w:val="single" w:sz="4" w:space="0" w:color="auto"/>
              <w:right w:val="single" w:sz="4" w:space="0" w:color="auto"/>
            </w:tcBorders>
            <w:hideMark/>
          </w:tcPr>
          <w:p w14:paraId="1E28EF49" w14:textId="77777777" w:rsidR="00C80085" w:rsidRDefault="00C80085">
            <w:pPr>
              <w:jc w:val="both"/>
              <w:rPr>
                <w:rFonts w:asciiTheme="minorHAnsi" w:eastAsiaTheme="minorEastAsia" w:hAnsiTheme="minorHAnsi"/>
                <w:sz w:val="21"/>
              </w:rPr>
            </w:pPr>
            <w:r>
              <w:t>MCS</w:t>
            </w:r>
          </w:p>
        </w:tc>
      </w:tr>
      <w:tr w:rsidR="00C80085" w14:paraId="745CD6CD" w14:textId="77777777" w:rsidTr="00C80085">
        <w:trPr>
          <w:trHeight w:val="1371"/>
          <w:jc w:val="center"/>
        </w:trPr>
        <w:tc>
          <w:tcPr>
            <w:tcW w:w="3418" w:type="dxa"/>
            <w:tcBorders>
              <w:top w:val="single" w:sz="4" w:space="0" w:color="auto"/>
              <w:left w:val="single" w:sz="4" w:space="0" w:color="auto"/>
              <w:bottom w:val="single" w:sz="4" w:space="0" w:color="auto"/>
              <w:right w:val="single" w:sz="4" w:space="0" w:color="auto"/>
            </w:tcBorders>
            <w:hideMark/>
          </w:tcPr>
          <w:p w14:paraId="2D77DBF7" w14:textId="77777777" w:rsidR="00C80085" w:rsidRDefault="00C80085">
            <w:pPr>
              <w:jc w:val="both"/>
              <w:rPr>
                <w:rFonts w:asciiTheme="minorHAnsi" w:eastAsiaTheme="minorEastAsia" w:hAnsiTheme="minorHAnsi"/>
                <w:sz w:val="21"/>
              </w:rPr>
            </w:pPr>
            <w:r>
              <w:t xml:space="preserve">. </w:t>
            </w:r>
            <w:r w:rsidRPr="00302091">
              <w:rPr>
                <w:noProof/>
              </w:rPr>
              <w:drawing>
                <wp:inline distT="0" distB="0" distL="0" distR="0" wp14:anchorId="06FD517E" wp14:editId="3F2BF8A9">
                  <wp:extent cx="2400300" cy="18021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c>
          <w:tcPr>
            <w:tcW w:w="3437" w:type="dxa"/>
            <w:tcBorders>
              <w:top w:val="single" w:sz="4" w:space="0" w:color="auto"/>
              <w:left w:val="single" w:sz="4" w:space="0" w:color="auto"/>
              <w:bottom w:val="single" w:sz="4" w:space="0" w:color="auto"/>
              <w:right w:val="single" w:sz="4" w:space="0" w:color="auto"/>
            </w:tcBorders>
            <w:hideMark/>
          </w:tcPr>
          <w:p w14:paraId="6A3E5557" w14:textId="77777777" w:rsidR="00C80085" w:rsidRDefault="00C80085">
            <w:pPr>
              <w:jc w:val="both"/>
              <w:rPr>
                <w:rFonts w:asciiTheme="minorHAnsi" w:eastAsiaTheme="minorEastAsia" w:hAnsiTheme="minorHAnsi"/>
                <w:sz w:val="21"/>
              </w:rPr>
            </w:pPr>
            <w:r w:rsidRPr="00302091">
              <w:rPr>
                <w:noProof/>
              </w:rPr>
              <w:drawing>
                <wp:inline distT="0" distB="0" distL="0" distR="0" wp14:anchorId="14EF337A" wp14:editId="37969F1F">
                  <wp:extent cx="2400300" cy="180213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r>
    </w:tbl>
    <w:p w14:paraId="28A95B67" w14:textId="77777777" w:rsidR="00C80085" w:rsidRDefault="00C80085" w:rsidP="00C80085">
      <w:r>
        <w:tab/>
      </w:r>
      <w:r>
        <w:rPr>
          <w:rFonts w:hint="eastAsia"/>
        </w:rPr>
        <w:t>从上述结果可以看出，开启</w:t>
      </w:r>
      <w:r>
        <w:t>OLLA</w:t>
      </w:r>
      <w:r>
        <w:rPr>
          <w:rFonts w:hint="eastAsia"/>
        </w:rPr>
        <w:t>并没有如下行</w:t>
      </w:r>
      <w:r>
        <w:t>Full Buffer</w:t>
      </w:r>
      <w:r>
        <w:rPr>
          <w:rFonts w:hint="eastAsia"/>
        </w:rPr>
        <w:t>仿真结果一样带来系统性能上的增益，反而显著降低了小区吞吐量和用户吞吐量。从中间结果可以看出</w:t>
      </w:r>
      <w:r>
        <w:t>OLLA</w:t>
      </w:r>
      <w:r>
        <w:rPr>
          <w:rFonts w:hint="eastAsia"/>
        </w:rPr>
        <w:t>使得</w:t>
      </w:r>
      <w:r>
        <w:t>HARQ</w:t>
      </w:r>
      <w:r>
        <w:rPr>
          <w:rFonts w:hint="eastAsia"/>
        </w:rPr>
        <w:t>重传次数上升明显，造成系统丢包率上升，这和系统性能的下降有直接关系。通过对</w:t>
      </w:r>
      <w:r>
        <w:t>FULL BUFFER</w:t>
      </w:r>
      <w:r>
        <w:rPr>
          <w:rFonts w:hint="eastAsia"/>
        </w:rPr>
        <w:t>中不同</w:t>
      </w:r>
      <w:r>
        <w:t>OLLA</w:t>
      </w:r>
      <w:r>
        <w:rPr>
          <w:rFonts w:hint="eastAsia"/>
        </w:rPr>
        <w:t>参数配置下的性能仿真中已经得出结论，不同的</w:t>
      </w:r>
      <w:r>
        <w:t>OLLA</w:t>
      </w:r>
      <w:r>
        <w:rPr>
          <w:rFonts w:hint="eastAsia"/>
        </w:rPr>
        <w:t>参数配置对系统</w:t>
      </w:r>
      <w:r>
        <w:t>HARQ</w:t>
      </w:r>
      <w:r>
        <w:rPr>
          <w:rFonts w:hint="eastAsia"/>
        </w:rPr>
        <w:t>和吞吐量均有影响，且这种影响是双向的，即，可能升高</w:t>
      </w:r>
      <w:r>
        <w:t>/</w:t>
      </w:r>
      <w:r>
        <w:rPr>
          <w:rFonts w:hint="eastAsia"/>
        </w:rPr>
        <w:t>降低</w:t>
      </w:r>
      <w:r>
        <w:t>HARQ</w:t>
      </w:r>
      <w:r>
        <w:rPr>
          <w:rFonts w:hint="eastAsia"/>
        </w:rPr>
        <w:t>重传次数和系统吞吐量。因此，可以认为以上结果是由于</w:t>
      </w:r>
      <w:r>
        <w:t>FTP</w:t>
      </w:r>
      <w:r>
        <w:rPr>
          <w:rFonts w:hint="eastAsia"/>
        </w:rPr>
        <w:t>业务所适用的</w:t>
      </w:r>
      <w:r>
        <w:t>OLLA</w:t>
      </w:r>
      <w:r>
        <w:rPr>
          <w:rFonts w:hint="eastAsia"/>
        </w:rPr>
        <w:t>参数与</w:t>
      </w:r>
      <w:r>
        <w:t>Full Buffer</w:t>
      </w:r>
      <w:r>
        <w:rPr>
          <w:rFonts w:hint="eastAsia"/>
        </w:rPr>
        <w:t>不同所引起的，且由于</w:t>
      </w:r>
      <w:r>
        <w:t>FTP</w:t>
      </w:r>
      <w:r>
        <w:rPr>
          <w:rFonts w:hint="eastAsia"/>
        </w:rPr>
        <w:t>存在丢包导致负面影响较为明显。</w:t>
      </w:r>
    </w:p>
    <w:p w14:paraId="04244BAC" w14:textId="77777777" w:rsidR="00C80085" w:rsidRDefault="00C80085" w:rsidP="00C80085">
      <w:pPr>
        <w:pStyle w:val="3"/>
      </w:pPr>
      <w:r>
        <w:t xml:space="preserve"> </w:t>
      </w:r>
      <w:bookmarkStart w:id="778" w:name="_Toc344200347"/>
      <w:r>
        <w:t>FTP</w:t>
      </w:r>
      <w:r>
        <w:rPr>
          <w:rFonts w:hint="eastAsia"/>
        </w:rPr>
        <w:t>不同调度算法的仿真结果与分析</w:t>
      </w:r>
      <w:bookmarkEnd w:id="778"/>
    </w:p>
    <w:p w14:paraId="7F77C35F" w14:textId="77777777" w:rsidR="00C80085" w:rsidRDefault="00C80085" w:rsidP="00773E98">
      <w:pPr>
        <w:ind w:firstLine="420"/>
      </w:pPr>
      <w:r>
        <w:rPr>
          <w:rFonts w:hint="eastAsia"/>
        </w:rPr>
        <w:t>上文中所有仿真结果均使用原</w:t>
      </w:r>
      <w:r>
        <w:t>Full Buffer</w:t>
      </w:r>
      <w:r>
        <w:rPr>
          <w:rFonts w:hint="eastAsia"/>
        </w:rPr>
        <w:t>下</w:t>
      </w:r>
      <w:r>
        <w:t>PF</w:t>
      </w:r>
      <w:r>
        <w:rPr>
          <w:rFonts w:hint="eastAsia"/>
        </w:rPr>
        <w:t>调度，而</w:t>
      </w:r>
      <w:r>
        <w:t>FTP</w:t>
      </w:r>
      <w:r>
        <w:rPr>
          <w:rFonts w:hint="eastAsia"/>
        </w:rPr>
        <w:t>可根据其业务特性对基本的</w:t>
      </w:r>
      <w:r>
        <w:t>PF</w:t>
      </w:r>
      <w:r>
        <w:rPr>
          <w:rFonts w:hint="eastAsia"/>
        </w:rPr>
        <w:t>算法进行优化，本节对基本的</w:t>
      </w:r>
      <w:r>
        <w:t>PF</w:t>
      </w:r>
      <w:r>
        <w:rPr>
          <w:rFonts w:hint="eastAsia"/>
        </w:rPr>
        <w:t>算法和优化后的</w:t>
      </w:r>
      <w:r>
        <w:t>WPF</w:t>
      </w:r>
      <w:r>
        <w:rPr>
          <w:rFonts w:hint="eastAsia"/>
        </w:rPr>
        <w:t>进行比较，</w:t>
      </w:r>
      <w:r>
        <w:t>HARQ</w:t>
      </w:r>
      <w:r>
        <w:rPr>
          <w:rFonts w:hint="eastAsia"/>
        </w:rPr>
        <w:t>最大重传次数为</w:t>
      </w:r>
      <w:r>
        <w:t>12</w:t>
      </w:r>
      <w:r>
        <w:rPr>
          <w:rFonts w:hint="eastAsia"/>
        </w:rPr>
        <w:t>，仿真结果如下所示。</w:t>
      </w:r>
    </w:p>
    <w:p w14:paraId="308F1510" w14:textId="77777777" w:rsidR="00C80085" w:rsidRDefault="00D27196" w:rsidP="00D27196">
      <w:pPr>
        <w:pStyle w:val="ad"/>
      </w:pPr>
      <w:r>
        <w:rPr>
          <w:rFonts w:hint="eastAsia"/>
        </w:rPr>
        <w:lastRenderedPageBreak/>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4.3</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10</w:t>
      </w:r>
      <w:r w:rsidR="006550EB">
        <w:fldChar w:fldCharType="end"/>
      </w:r>
      <w:r>
        <w:rPr>
          <w:rFonts w:hint="eastAsia"/>
        </w:rPr>
        <w:t xml:space="preserve"> </w:t>
      </w:r>
      <w:r w:rsidR="00C80085">
        <w:t>FTP</w:t>
      </w:r>
      <w:r w:rsidR="00C80085">
        <w:rPr>
          <w:rFonts w:hint="eastAsia"/>
        </w:rPr>
        <w:t>不同调度算法仿真结果</w:t>
      </w:r>
    </w:p>
    <w:tbl>
      <w:tblPr>
        <w:tblStyle w:val="ac"/>
        <w:tblW w:w="0" w:type="auto"/>
        <w:jc w:val="center"/>
        <w:tblLook w:val="04A0" w:firstRow="1" w:lastRow="0" w:firstColumn="1" w:lastColumn="0" w:noHBand="0" w:noVBand="1"/>
      </w:tblPr>
      <w:tblGrid>
        <w:gridCol w:w="3372"/>
        <w:gridCol w:w="996"/>
        <w:gridCol w:w="996"/>
      </w:tblGrid>
      <w:tr w:rsidR="00C80085" w14:paraId="4B0D7CF2"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C27E2E5" w14:textId="77777777" w:rsidR="00C80085" w:rsidRDefault="00C80085">
            <w:pPr>
              <w:jc w:val="both"/>
              <w:rPr>
                <w:rFonts w:asciiTheme="minorHAnsi" w:eastAsiaTheme="minorEastAsia" w:hAnsiTheme="minorHAnsi"/>
                <w:sz w:val="21"/>
              </w:rPr>
            </w:pPr>
            <w:r>
              <w:t>CASE</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1387476" w14:textId="77777777" w:rsidR="00C80085" w:rsidRDefault="00C80085">
            <w:pPr>
              <w:jc w:val="both"/>
              <w:rPr>
                <w:rFonts w:asciiTheme="minorHAnsi" w:eastAsiaTheme="minorEastAsia" w:hAnsiTheme="minorHAnsi"/>
                <w:sz w:val="21"/>
              </w:rPr>
            </w:pPr>
            <w:r>
              <w:t>pf</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DD8A3B8" w14:textId="77777777" w:rsidR="00C80085" w:rsidRDefault="00C80085">
            <w:pPr>
              <w:jc w:val="both"/>
              <w:rPr>
                <w:rFonts w:asciiTheme="minorHAnsi" w:eastAsiaTheme="minorEastAsia" w:hAnsiTheme="minorHAnsi"/>
                <w:sz w:val="21"/>
              </w:rPr>
            </w:pPr>
            <w:r>
              <w:t>wpf</w:t>
            </w:r>
          </w:p>
        </w:tc>
      </w:tr>
      <w:tr w:rsidR="00C80085" w14:paraId="69712D30"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F7F251B" w14:textId="77777777" w:rsidR="00C80085" w:rsidRDefault="009D7DCE">
            <w:pPr>
              <w:jc w:val="both"/>
              <w:rPr>
                <w:rFonts w:asciiTheme="minorHAnsi" w:eastAsiaTheme="minorEastAsia" w:hAnsiTheme="minorHAnsi"/>
                <w:sz w:val="21"/>
              </w:rPr>
            </w:pPr>
            <w:r>
              <w:t>Offered Load /</w:t>
            </w:r>
            <w:r>
              <w:rPr>
                <w:rFonts w:hint="eastAsia"/>
              </w:rPr>
              <w:t>cell</w:t>
            </w:r>
            <w:r w:rsidR="00C80085">
              <w:rPr>
                <w:rFonts w:ascii="宋体" w:hAnsi="宋体" w:cs="宋体" w:hint="eastAsia"/>
              </w:rPr>
              <w:t>（</w:t>
            </w:r>
            <w:r w:rsidR="00C80085">
              <w:t>Mbps</w:t>
            </w:r>
            <w:r w:rsidR="00C80085">
              <w:rPr>
                <w:rFonts w:hint="eastAsia"/>
              </w:rPr>
              <w:t>）</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BBF6ACE" w14:textId="77777777" w:rsidR="00C80085" w:rsidRDefault="00C80085">
            <w:pPr>
              <w:jc w:val="both"/>
              <w:rPr>
                <w:rFonts w:asciiTheme="minorHAnsi" w:eastAsiaTheme="minorEastAsia" w:hAnsiTheme="minorHAnsi"/>
                <w:sz w:val="21"/>
              </w:rPr>
            </w:pPr>
            <w:r>
              <w:t>48</w:t>
            </w:r>
          </w:p>
        </w:tc>
      </w:tr>
      <w:tr w:rsidR="00C80085" w14:paraId="0229247C"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5DF67CD" w14:textId="77777777" w:rsidR="00C80085" w:rsidRDefault="00C80085">
            <w:pPr>
              <w:jc w:val="both"/>
              <w:rPr>
                <w:rFonts w:asciiTheme="minorHAnsi" w:eastAsiaTheme="minorEastAsia" w:hAnsiTheme="minorHAnsi"/>
                <w:sz w:val="21"/>
              </w:rPr>
            </w:pPr>
            <w:r>
              <w:rPr>
                <w:rFonts w:asciiTheme="minorHAnsi" w:eastAsiaTheme="minorEastAsia" w:hAnsiTheme="minorHAnsi" w:cstheme="minorBidi"/>
                <w:sz w:val="21"/>
              </w:rPr>
              <w:object w:dxaOrig="135" w:dyaOrig="240" w14:anchorId="28632CE6">
                <v:shape id="_x0000_i1381" type="#_x0000_t75" style="width:6.75pt;height:12pt" o:ole="">
                  <v:imagedata r:id="rId871" o:title=""/>
                </v:shape>
                <o:OLEObject Type="Embed" ProgID="Equation.Ribbit" ShapeID="_x0000_i1381" DrawAspect="Content" ObjectID="_1524383656" r:id="rId925"/>
              </w:objec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69DE363" w14:textId="77777777" w:rsidR="00C80085" w:rsidRDefault="00C80085">
            <w:pPr>
              <w:jc w:val="both"/>
              <w:rPr>
                <w:rFonts w:asciiTheme="minorHAnsi" w:eastAsiaTheme="minorEastAsia" w:hAnsiTheme="minorHAnsi"/>
                <w:sz w:val="21"/>
              </w:rPr>
            </w:pPr>
            <w:r>
              <w:t>6.0</w:t>
            </w:r>
          </w:p>
        </w:tc>
      </w:tr>
      <w:tr w:rsidR="00C80085" w14:paraId="08F54803" w14:textId="77777777" w:rsidTr="00C80085">
        <w:trPr>
          <w:jc w:val="center"/>
        </w:trPr>
        <w:tc>
          <w:tcPr>
            <w:tcW w:w="0" w:type="auto"/>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F696283" w14:textId="77777777" w:rsidR="00C80085" w:rsidRDefault="00C80085">
            <w:pPr>
              <w:jc w:val="both"/>
              <w:rPr>
                <w:rFonts w:asciiTheme="minorHAnsi" w:eastAsiaTheme="minorEastAsia" w:hAnsiTheme="minorHAnsi"/>
                <w:sz w:val="21"/>
              </w:rPr>
            </w:pPr>
            <w:r>
              <w:rPr>
                <w:rFonts w:ascii="宋体" w:hAnsi="宋体" w:cs="宋体" w:hint="eastAsia"/>
              </w:rPr>
              <w:t>性能结</w:t>
            </w:r>
            <w:r>
              <w:rPr>
                <w:rFonts w:hint="eastAsia"/>
              </w:rPr>
              <w:t>果</w:t>
            </w:r>
          </w:p>
        </w:tc>
      </w:tr>
      <w:tr w:rsidR="00C80085" w14:paraId="32B26C07"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4D84E6A" w14:textId="77777777" w:rsidR="00C80085" w:rsidRDefault="00C80085">
            <w:pPr>
              <w:jc w:val="both"/>
              <w:rPr>
                <w:rFonts w:asciiTheme="minorHAnsi" w:eastAsiaTheme="minorEastAsia" w:hAnsiTheme="minorHAnsi"/>
                <w:sz w:val="21"/>
              </w:rPr>
            </w:pPr>
            <w:r>
              <w:t xml:space="preserve">Cell Throughput </w:t>
            </w:r>
            <w:r>
              <w:rPr>
                <w:rFonts w:ascii="宋体" w:hAnsi="宋体" w:cs="宋体" w:hint="eastAsia"/>
              </w:rPr>
              <w:t>（</w:t>
            </w:r>
            <w:r>
              <w:t>Mbps</w:t>
            </w:r>
            <w:r>
              <w:rPr>
                <w:rFonts w:hint="eastAsia"/>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945229B" w14:textId="77777777" w:rsidR="00C80085" w:rsidRDefault="00C80085">
            <w:pPr>
              <w:jc w:val="both"/>
              <w:rPr>
                <w:rFonts w:asciiTheme="minorHAnsi" w:eastAsiaTheme="minorEastAsia" w:hAnsiTheme="minorHAnsi"/>
                <w:sz w:val="21"/>
              </w:rPr>
            </w:pPr>
            <w:r>
              <w:t>9.8587</w:t>
            </w:r>
          </w:p>
        </w:tc>
        <w:tc>
          <w:tcPr>
            <w:tcW w:w="0" w:type="auto"/>
            <w:tcBorders>
              <w:top w:val="single" w:sz="4" w:space="0" w:color="auto"/>
              <w:left w:val="single" w:sz="4" w:space="0" w:color="auto"/>
              <w:bottom w:val="single" w:sz="4" w:space="0" w:color="auto"/>
              <w:right w:val="single" w:sz="4" w:space="0" w:color="auto"/>
            </w:tcBorders>
            <w:vAlign w:val="center"/>
            <w:hideMark/>
          </w:tcPr>
          <w:p w14:paraId="2C4D75F1" w14:textId="77777777" w:rsidR="00C80085" w:rsidRDefault="00C80085">
            <w:pPr>
              <w:jc w:val="both"/>
              <w:rPr>
                <w:rFonts w:asciiTheme="minorHAnsi" w:eastAsiaTheme="minorEastAsia" w:hAnsiTheme="minorHAnsi"/>
                <w:sz w:val="21"/>
              </w:rPr>
            </w:pPr>
            <w:r>
              <w:t>9.1577</w:t>
            </w:r>
          </w:p>
        </w:tc>
      </w:tr>
      <w:tr w:rsidR="00C80085" w14:paraId="2B4E1B75"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1E71B58" w14:textId="77777777" w:rsidR="00C80085" w:rsidRDefault="00C80085">
            <w:pPr>
              <w:jc w:val="both"/>
              <w:rPr>
                <w:rFonts w:asciiTheme="minorHAnsi" w:eastAsiaTheme="minorEastAsia" w:hAnsiTheme="minorHAnsi"/>
                <w:sz w:val="21"/>
              </w:rPr>
            </w:pPr>
            <w:r>
              <w:t xml:space="preserve">UE Throughput </w:t>
            </w:r>
            <w:r>
              <w:rPr>
                <w:rFonts w:ascii="宋体" w:hAnsi="宋体" w:cs="宋体" w:hint="eastAsia"/>
              </w:rPr>
              <w:t>（</w:t>
            </w:r>
            <w:r>
              <w:t>Mbps</w:t>
            </w:r>
            <w:r>
              <w:rPr>
                <w:rFonts w:hint="eastAsia"/>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1A10A76F" w14:textId="77777777" w:rsidR="00C80085" w:rsidRDefault="00C80085">
            <w:pPr>
              <w:jc w:val="both"/>
              <w:rPr>
                <w:rFonts w:asciiTheme="minorHAnsi" w:eastAsiaTheme="minorEastAsia" w:hAnsiTheme="minorHAnsi"/>
                <w:sz w:val="21"/>
              </w:rPr>
            </w:pPr>
            <w:r>
              <w:t>5.0698</w:t>
            </w:r>
          </w:p>
        </w:tc>
        <w:tc>
          <w:tcPr>
            <w:tcW w:w="0" w:type="auto"/>
            <w:tcBorders>
              <w:top w:val="single" w:sz="4" w:space="0" w:color="auto"/>
              <w:left w:val="single" w:sz="4" w:space="0" w:color="auto"/>
              <w:bottom w:val="single" w:sz="4" w:space="0" w:color="auto"/>
              <w:right w:val="single" w:sz="4" w:space="0" w:color="auto"/>
            </w:tcBorders>
            <w:vAlign w:val="center"/>
            <w:hideMark/>
          </w:tcPr>
          <w:p w14:paraId="0BF4041A" w14:textId="77777777" w:rsidR="00C80085" w:rsidRDefault="00C80085">
            <w:pPr>
              <w:jc w:val="both"/>
              <w:rPr>
                <w:rFonts w:asciiTheme="minorHAnsi" w:eastAsiaTheme="minorEastAsia" w:hAnsiTheme="minorHAnsi"/>
                <w:sz w:val="21"/>
              </w:rPr>
            </w:pPr>
            <w:r>
              <w:t>4.7150</w:t>
            </w:r>
          </w:p>
        </w:tc>
      </w:tr>
      <w:tr w:rsidR="00C80085" w14:paraId="1BA5E4D4"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E803251" w14:textId="77777777" w:rsidR="00C80085" w:rsidRDefault="00C80085">
            <w:pPr>
              <w:jc w:val="both"/>
              <w:rPr>
                <w:rFonts w:asciiTheme="minorHAnsi" w:eastAsiaTheme="minorEastAsia" w:hAnsiTheme="minorHAnsi"/>
                <w:sz w:val="21"/>
              </w:rPr>
            </w:pPr>
            <w:r>
              <w:t xml:space="preserve">50% UE Throughput </w:t>
            </w:r>
            <w:r>
              <w:rPr>
                <w:rFonts w:ascii="宋体" w:hAnsi="宋体" w:cs="宋体" w:hint="eastAsia"/>
              </w:rPr>
              <w:t>（</w:t>
            </w:r>
            <w:r>
              <w:t>Mbps</w:t>
            </w:r>
            <w:r>
              <w:rPr>
                <w:rFonts w:hint="eastAsia"/>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47172CF6" w14:textId="77777777" w:rsidR="00C80085" w:rsidRDefault="00C80085">
            <w:pPr>
              <w:jc w:val="both"/>
              <w:rPr>
                <w:rFonts w:asciiTheme="minorHAnsi" w:eastAsiaTheme="minorEastAsia" w:hAnsiTheme="minorHAnsi"/>
                <w:sz w:val="21"/>
              </w:rPr>
            </w:pPr>
            <w:r>
              <w:t>3.8670</w:t>
            </w:r>
          </w:p>
        </w:tc>
        <w:tc>
          <w:tcPr>
            <w:tcW w:w="0" w:type="auto"/>
            <w:tcBorders>
              <w:top w:val="single" w:sz="4" w:space="0" w:color="auto"/>
              <w:left w:val="single" w:sz="4" w:space="0" w:color="auto"/>
              <w:bottom w:val="single" w:sz="4" w:space="0" w:color="auto"/>
              <w:right w:val="single" w:sz="4" w:space="0" w:color="auto"/>
            </w:tcBorders>
            <w:vAlign w:val="center"/>
            <w:hideMark/>
          </w:tcPr>
          <w:p w14:paraId="5F24A39F" w14:textId="77777777" w:rsidR="00C80085" w:rsidRDefault="00C80085">
            <w:pPr>
              <w:jc w:val="both"/>
              <w:rPr>
                <w:rFonts w:asciiTheme="minorHAnsi" w:eastAsiaTheme="minorEastAsia" w:hAnsiTheme="minorHAnsi"/>
                <w:sz w:val="21"/>
              </w:rPr>
            </w:pPr>
            <w:r>
              <w:t>3.2520</w:t>
            </w:r>
          </w:p>
        </w:tc>
      </w:tr>
      <w:tr w:rsidR="00C80085" w14:paraId="55E06C88"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648593B" w14:textId="77777777" w:rsidR="00C80085" w:rsidRDefault="00C80085">
            <w:pPr>
              <w:jc w:val="both"/>
              <w:rPr>
                <w:rFonts w:asciiTheme="minorHAnsi" w:eastAsiaTheme="minorEastAsia" w:hAnsiTheme="minorHAnsi"/>
                <w:sz w:val="21"/>
              </w:rPr>
            </w:pPr>
            <w:r>
              <w:t xml:space="preserve">5% UE Throughput </w:t>
            </w:r>
            <w:r>
              <w:rPr>
                <w:rFonts w:ascii="宋体" w:hAnsi="宋体" w:cs="宋体" w:hint="eastAsia"/>
              </w:rPr>
              <w:t>（</w:t>
            </w:r>
            <w:r>
              <w:t>Mbps</w:t>
            </w:r>
            <w:r>
              <w:rPr>
                <w:rFonts w:hint="eastAsia"/>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6093F975" w14:textId="77777777" w:rsidR="00C80085" w:rsidRDefault="00C80085">
            <w:pPr>
              <w:jc w:val="both"/>
              <w:rPr>
                <w:rFonts w:asciiTheme="minorHAnsi" w:eastAsiaTheme="minorEastAsia" w:hAnsiTheme="minorHAnsi"/>
                <w:sz w:val="21"/>
              </w:rPr>
            </w:pPr>
            <w:r>
              <w:t>0.8420</w:t>
            </w:r>
          </w:p>
        </w:tc>
        <w:tc>
          <w:tcPr>
            <w:tcW w:w="0" w:type="auto"/>
            <w:tcBorders>
              <w:top w:val="single" w:sz="4" w:space="0" w:color="auto"/>
              <w:left w:val="single" w:sz="4" w:space="0" w:color="auto"/>
              <w:bottom w:val="single" w:sz="4" w:space="0" w:color="auto"/>
              <w:right w:val="single" w:sz="4" w:space="0" w:color="auto"/>
            </w:tcBorders>
            <w:vAlign w:val="center"/>
            <w:hideMark/>
          </w:tcPr>
          <w:p w14:paraId="27D5F338" w14:textId="77777777" w:rsidR="00C80085" w:rsidRDefault="00C80085">
            <w:pPr>
              <w:jc w:val="both"/>
              <w:rPr>
                <w:rFonts w:asciiTheme="minorHAnsi" w:eastAsiaTheme="minorEastAsia" w:hAnsiTheme="minorHAnsi"/>
                <w:sz w:val="21"/>
              </w:rPr>
            </w:pPr>
            <w:r>
              <w:t>0.8605</w:t>
            </w:r>
          </w:p>
        </w:tc>
      </w:tr>
      <w:tr w:rsidR="00C80085" w14:paraId="32E22AAC"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DB0784C" w14:textId="77777777" w:rsidR="00C80085" w:rsidRDefault="00C80085">
            <w:pPr>
              <w:jc w:val="both"/>
              <w:rPr>
                <w:rFonts w:asciiTheme="minorHAnsi" w:eastAsiaTheme="minorEastAsia" w:hAnsiTheme="minorHAnsi"/>
                <w:sz w:val="21"/>
              </w:rPr>
            </w:pPr>
            <w:r>
              <w:t>RU</w:t>
            </w:r>
          </w:p>
        </w:tc>
        <w:tc>
          <w:tcPr>
            <w:tcW w:w="0" w:type="auto"/>
            <w:tcBorders>
              <w:top w:val="single" w:sz="4" w:space="0" w:color="auto"/>
              <w:left w:val="single" w:sz="4" w:space="0" w:color="auto"/>
              <w:bottom w:val="single" w:sz="4" w:space="0" w:color="auto"/>
              <w:right w:val="single" w:sz="4" w:space="0" w:color="auto"/>
            </w:tcBorders>
            <w:vAlign w:val="center"/>
            <w:hideMark/>
          </w:tcPr>
          <w:p w14:paraId="1603BBC0" w14:textId="77777777" w:rsidR="00C80085" w:rsidRDefault="00C80085">
            <w:pPr>
              <w:jc w:val="both"/>
              <w:rPr>
                <w:rFonts w:asciiTheme="minorHAnsi" w:eastAsiaTheme="minorEastAsia" w:hAnsiTheme="minorHAnsi"/>
                <w:sz w:val="21"/>
              </w:rPr>
            </w:pPr>
            <w:r>
              <w:t>96.6605</w:t>
            </w:r>
          </w:p>
        </w:tc>
        <w:tc>
          <w:tcPr>
            <w:tcW w:w="0" w:type="auto"/>
            <w:tcBorders>
              <w:top w:val="single" w:sz="4" w:space="0" w:color="auto"/>
              <w:left w:val="single" w:sz="4" w:space="0" w:color="auto"/>
              <w:bottom w:val="single" w:sz="4" w:space="0" w:color="auto"/>
              <w:right w:val="single" w:sz="4" w:space="0" w:color="auto"/>
            </w:tcBorders>
            <w:vAlign w:val="center"/>
            <w:hideMark/>
          </w:tcPr>
          <w:p w14:paraId="28467ACF" w14:textId="77777777" w:rsidR="00C80085" w:rsidRDefault="00C80085">
            <w:pPr>
              <w:jc w:val="both"/>
              <w:rPr>
                <w:rFonts w:asciiTheme="minorHAnsi" w:eastAsiaTheme="minorEastAsia" w:hAnsiTheme="minorHAnsi"/>
                <w:sz w:val="21"/>
              </w:rPr>
            </w:pPr>
            <w:r>
              <w:t>97.7340</w:t>
            </w:r>
          </w:p>
        </w:tc>
      </w:tr>
      <w:tr w:rsidR="00C80085" w14:paraId="72B64704" w14:textId="77777777" w:rsidTr="00C80085">
        <w:trPr>
          <w:jc w:val="center"/>
        </w:trPr>
        <w:tc>
          <w:tcPr>
            <w:tcW w:w="0" w:type="auto"/>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98BC94D" w14:textId="77777777" w:rsidR="00C80085" w:rsidRDefault="00C80085">
            <w:pPr>
              <w:jc w:val="both"/>
              <w:rPr>
                <w:rFonts w:asciiTheme="minorHAnsi" w:eastAsiaTheme="minorEastAsia" w:hAnsiTheme="minorHAnsi"/>
                <w:sz w:val="21"/>
              </w:rPr>
            </w:pPr>
            <w:r>
              <w:rPr>
                <w:rFonts w:ascii="宋体" w:hAnsi="宋体" w:cs="宋体" w:hint="eastAsia"/>
              </w:rPr>
              <w:t>数据统计结</w:t>
            </w:r>
            <w:r>
              <w:rPr>
                <w:rFonts w:hint="eastAsia"/>
              </w:rPr>
              <w:t>果</w:t>
            </w:r>
          </w:p>
        </w:tc>
      </w:tr>
      <w:tr w:rsidR="00C80085" w14:paraId="6E568EFB"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5CF5F8F" w14:textId="77777777" w:rsidR="00C80085" w:rsidRDefault="00C80085">
            <w:pPr>
              <w:jc w:val="both"/>
              <w:rPr>
                <w:rFonts w:asciiTheme="minorHAnsi" w:eastAsiaTheme="minorEastAsia" w:hAnsiTheme="minorHAnsi"/>
                <w:sz w:val="21"/>
              </w:rPr>
            </w:pPr>
            <w:r>
              <w:rPr>
                <w:rFonts w:ascii="宋体" w:hAnsi="宋体" w:cs="宋体" w:hint="eastAsia"/>
              </w:rPr>
              <w:t>接纳用户</w:t>
            </w:r>
            <w:r>
              <w:rPr>
                <w:rFonts w:hint="eastAsia"/>
              </w:rPr>
              <w:t>数</w:t>
            </w:r>
          </w:p>
        </w:tc>
        <w:tc>
          <w:tcPr>
            <w:tcW w:w="0" w:type="auto"/>
            <w:tcBorders>
              <w:top w:val="single" w:sz="4" w:space="0" w:color="auto"/>
              <w:left w:val="single" w:sz="4" w:space="0" w:color="auto"/>
              <w:bottom w:val="single" w:sz="4" w:space="0" w:color="auto"/>
              <w:right w:val="single" w:sz="4" w:space="0" w:color="auto"/>
            </w:tcBorders>
            <w:vAlign w:val="center"/>
            <w:hideMark/>
          </w:tcPr>
          <w:p w14:paraId="0F91DB93" w14:textId="77777777" w:rsidR="00C80085" w:rsidRDefault="00C80085">
            <w:pPr>
              <w:jc w:val="both"/>
              <w:rPr>
                <w:rFonts w:asciiTheme="minorHAnsi" w:eastAsiaTheme="minorEastAsia" w:hAnsiTheme="minorHAnsi"/>
                <w:sz w:val="21"/>
              </w:rPr>
            </w:pPr>
            <w:r>
              <w:t>210</w:t>
            </w:r>
          </w:p>
        </w:tc>
        <w:tc>
          <w:tcPr>
            <w:tcW w:w="0" w:type="auto"/>
            <w:tcBorders>
              <w:top w:val="single" w:sz="4" w:space="0" w:color="auto"/>
              <w:left w:val="single" w:sz="4" w:space="0" w:color="auto"/>
              <w:bottom w:val="single" w:sz="4" w:space="0" w:color="auto"/>
              <w:right w:val="single" w:sz="4" w:space="0" w:color="auto"/>
            </w:tcBorders>
            <w:vAlign w:val="center"/>
            <w:hideMark/>
          </w:tcPr>
          <w:p w14:paraId="69A15C15" w14:textId="77777777" w:rsidR="00C80085" w:rsidRDefault="00C80085">
            <w:pPr>
              <w:jc w:val="both"/>
              <w:rPr>
                <w:rFonts w:asciiTheme="minorHAnsi" w:eastAsiaTheme="minorEastAsia" w:hAnsiTheme="minorHAnsi"/>
                <w:sz w:val="21"/>
              </w:rPr>
            </w:pPr>
            <w:r>
              <w:t>210</w:t>
            </w:r>
          </w:p>
        </w:tc>
      </w:tr>
      <w:tr w:rsidR="00C80085" w14:paraId="2AEE18B9"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9B82EF8" w14:textId="77777777" w:rsidR="00C80085" w:rsidRDefault="00C80085">
            <w:pPr>
              <w:jc w:val="both"/>
              <w:rPr>
                <w:rFonts w:asciiTheme="minorHAnsi" w:eastAsiaTheme="minorEastAsia" w:hAnsiTheme="minorHAnsi"/>
                <w:sz w:val="21"/>
              </w:rPr>
            </w:pPr>
            <w:r>
              <w:rPr>
                <w:rFonts w:ascii="宋体" w:hAnsi="宋体" w:cs="宋体" w:hint="eastAsia"/>
              </w:rPr>
              <w:t>有统计结果的用户</w:t>
            </w:r>
            <w:r>
              <w:rPr>
                <w:rFonts w:hint="eastAsia"/>
              </w:rPr>
              <w:t>数</w:t>
            </w:r>
          </w:p>
        </w:tc>
        <w:tc>
          <w:tcPr>
            <w:tcW w:w="0" w:type="auto"/>
            <w:tcBorders>
              <w:top w:val="single" w:sz="4" w:space="0" w:color="auto"/>
              <w:left w:val="single" w:sz="4" w:space="0" w:color="auto"/>
              <w:bottom w:val="single" w:sz="4" w:space="0" w:color="auto"/>
              <w:right w:val="single" w:sz="4" w:space="0" w:color="auto"/>
            </w:tcBorders>
            <w:vAlign w:val="center"/>
            <w:hideMark/>
          </w:tcPr>
          <w:p w14:paraId="79EE9644" w14:textId="77777777" w:rsidR="00C80085" w:rsidRDefault="00C80085">
            <w:pPr>
              <w:jc w:val="both"/>
              <w:rPr>
                <w:rFonts w:asciiTheme="minorHAnsi" w:eastAsiaTheme="minorEastAsia" w:hAnsiTheme="minorHAnsi"/>
                <w:sz w:val="21"/>
              </w:rPr>
            </w:pPr>
            <w:r>
              <w:t>202</w:t>
            </w:r>
          </w:p>
        </w:tc>
        <w:tc>
          <w:tcPr>
            <w:tcW w:w="0" w:type="auto"/>
            <w:tcBorders>
              <w:top w:val="single" w:sz="4" w:space="0" w:color="auto"/>
              <w:left w:val="single" w:sz="4" w:space="0" w:color="auto"/>
              <w:bottom w:val="single" w:sz="4" w:space="0" w:color="auto"/>
              <w:right w:val="single" w:sz="4" w:space="0" w:color="auto"/>
            </w:tcBorders>
            <w:vAlign w:val="center"/>
            <w:hideMark/>
          </w:tcPr>
          <w:p w14:paraId="5107950E" w14:textId="77777777" w:rsidR="00C80085" w:rsidRDefault="00C80085">
            <w:pPr>
              <w:jc w:val="both"/>
              <w:rPr>
                <w:rFonts w:asciiTheme="minorHAnsi" w:eastAsiaTheme="minorEastAsia" w:hAnsiTheme="minorHAnsi"/>
                <w:sz w:val="21"/>
              </w:rPr>
            </w:pPr>
            <w:r>
              <w:t>191</w:t>
            </w:r>
          </w:p>
        </w:tc>
      </w:tr>
      <w:tr w:rsidR="00C80085" w14:paraId="4B0CC5CD"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B37347F" w14:textId="77777777" w:rsidR="00C80085" w:rsidRDefault="00C80085">
            <w:pPr>
              <w:jc w:val="both"/>
              <w:rPr>
                <w:rFonts w:asciiTheme="minorHAnsi" w:eastAsiaTheme="minorEastAsia" w:hAnsiTheme="minorHAnsi"/>
                <w:sz w:val="21"/>
              </w:rPr>
            </w:pPr>
            <w:r>
              <w:rPr>
                <w:rFonts w:ascii="宋体" w:hAnsi="宋体" w:cs="宋体" w:hint="eastAsia"/>
              </w:rPr>
              <w:t>产生文件个</w:t>
            </w:r>
            <w:r>
              <w:rPr>
                <w:rFonts w:hint="eastAsia"/>
              </w:rPr>
              <w:t>数</w:t>
            </w:r>
          </w:p>
        </w:tc>
        <w:tc>
          <w:tcPr>
            <w:tcW w:w="0" w:type="auto"/>
            <w:tcBorders>
              <w:top w:val="single" w:sz="4" w:space="0" w:color="auto"/>
              <w:left w:val="single" w:sz="4" w:space="0" w:color="auto"/>
              <w:bottom w:val="single" w:sz="4" w:space="0" w:color="auto"/>
              <w:right w:val="single" w:sz="4" w:space="0" w:color="auto"/>
            </w:tcBorders>
            <w:vAlign w:val="center"/>
            <w:hideMark/>
          </w:tcPr>
          <w:p w14:paraId="5FE5A3F5" w14:textId="77777777" w:rsidR="00C80085" w:rsidRDefault="00C80085">
            <w:pPr>
              <w:jc w:val="both"/>
              <w:rPr>
                <w:rFonts w:asciiTheme="minorHAnsi" w:eastAsiaTheme="minorEastAsia" w:hAnsiTheme="minorHAnsi"/>
                <w:sz w:val="21"/>
              </w:rPr>
            </w:pPr>
            <w:r>
              <w:t>856</w:t>
            </w:r>
          </w:p>
        </w:tc>
        <w:tc>
          <w:tcPr>
            <w:tcW w:w="0" w:type="auto"/>
            <w:tcBorders>
              <w:top w:val="single" w:sz="4" w:space="0" w:color="auto"/>
              <w:left w:val="single" w:sz="4" w:space="0" w:color="auto"/>
              <w:bottom w:val="single" w:sz="4" w:space="0" w:color="auto"/>
              <w:right w:val="single" w:sz="4" w:space="0" w:color="auto"/>
            </w:tcBorders>
            <w:vAlign w:val="center"/>
            <w:hideMark/>
          </w:tcPr>
          <w:p w14:paraId="07CFD436" w14:textId="77777777" w:rsidR="00C80085" w:rsidRDefault="00C80085">
            <w:pPr>
              <w:jc w:val="both"/>
              <w:rPr>
                <w:rFonts w:asciiTheme="minorHAnsi" w:eastAsiaTheme="minorEastAsia" w:hAnsiTheme="minorHAnsi"/>
                <w:sz w:val="21"/>
              </w:rPr>
            </w:pPr>
            <w:r>
              <w:t>839</w:t>
            </w:r>
          </w:p>
        </w:tc>
      </w:tr>
      <w:tr w:rsidR="00C80085" w14:paraId="0633B78A" w14:textId="77777777" w:rsidTr="00C80085">
        <w:trPr>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40D2D6D" w14:textId="77777777" w:rsidR="00C80085" w:rsidRDefault="00C80085">
            <w:pPr>
              <w:jc w:val="both"/>
              <w:rPr>
                <w:rFonts w:asciiTheme="minorHAnsi" w:eastAsiaTheme="minorEastAsia" w:hAnsiTheme="minorHAnsi"/>
                <w:sz w:val="21"/>
              </w:rPr>
            </w:pPr>
            <w:r>
              <w:rPr>
                <w:rFonts w:asciiTheme="minorHAnsi" w:eastAsiaTheme="minorEastAsia" w:hAnsiTheme="minorHAnsi" w:cstheme="minorBidi"/>
                <w:sz w:val="21"/>
              </w:rPr>
              <w:object w:dxaOrig="420" w:dyaOrig="240" w14:anchorId="7FBE35B6">
                <v:shape id="_x0000_i1382" type="#_x0000_t75" style="width:21pt;height:12pt" o:ole="">
                  <v:imagedata r:id="rId857" o:title=""/>
                </v:shape>
                <o:OLEObject Type="Embed" ProgID="Equation.Ribbit" ShapeID="_x0000_i1382" DrawAspect="Content" ObjectID="_1524383657" r:id="rId926"/>
              </w:object>
            </w:r>
          </w:p>
        </w:tc>
        <w:tc>
          <w:tcPr>
            <w:tcW w:w="0" w:type="auto"/>
            <w:tcBorders>
              <w:top w:val="single" w:sz="4" w:space="0" w:color="auto"/>
              <w:left w:val="single" w:sz="4" w:space="0" w:color="auto"/>
              <w:bottom w:val="single" w:sz="4" w:space="0" w:color="auto"/>
              <w:right w:val="single" w:sz="4" w:space="0" w:color="auto"/>
            </w:tcBorders>
            <w:vAlign w:val="center"/>
            <w:hideMark/>
          </w:tcPr>
          <w:p w14:paraId="48949446" w14:textId="77777777" w:rsidR="00C80085" w:rsidRDefault="00C80085">
            <w:pPr>
              <w:jc w:val="both"/>
              <w:rPr>
                <w:rFonts w:asciiTheme="minorHAnsi" w:eastAsiaTheme="minorEastAsia" w:hAnsiTheme="minorHAnsi"/>
                <w:sz w:val="21"/>
              </w:rPr>
            </w:pPr>
            <w:r>
              <w:t>4.8914</w:t>
            </w:r>
          </w:p>
        </w:tc>
        <w:tc>
          <w:tcPr>
            <w:tcW w:w="0" w:type="auto"/>
            <w:tcBorders>
              <w:top w:val="single" w:sz="4" w:space="0" w:color="auto"/>
              <w:left w:val="single" w:sz="4" w:space="0" w:color="auto"/>
              <w:bottom w:val="single" w:sz="4" w:space="0" w:color="auto"/>
              <w:right w:val="single" w:sz="4" w:space="0" w:color="auto"/>
            </w:tcBorders>
            <w:vAlign w:val="center"/>
            <w:hideMark/>
          </w:tcPr>
          <w:p w14:paraId="07092DEE" w14:textId="77777777" w:rsidR="00C80085" w:rsidRDefault="00C80085">
            <w:pPr>
              <w:jc w:val="both"/>
              <w:rPr>
                <w:rFonts w:asciiTheme="minorHAnsi" w:eastAsiaTheme="minorEastAsia" w:hAnsiTheme="minorHAnsi"/>
                <w:sz w:val="21"/>
              </w:rPr>
            </w:pPr>
            <w:r>
              <w:t>4.7943</w:t>
            </w:r>
          </w:p>
        </w:tc>
      </w:tr>
    </w:tbl>
    <w:p w14:paraId="0914E5D4" w14:textId="77777777" w:rsidR="00C80085" w:rsidRDefault="00C80085" w:rsidP="00C80085">
      <w:pPr>
        <w:rPr>
          <w:rFonts w:asciiTheme="minorHAnsi" w:eastAsiaTheme="minorEastAsia" w:hAnsiTheme="minorHAnsi" w:cstheme="minorBidi"/>
          <w:sz w:val="21"/>
        </w:rPr>
      </w:pPr>
    </w:p>
    <w:p w14:paraId="01C1AE71" w14:textId="77777777" w:rsidR="00C80085" w:rsidRDefault="003A4670" w:rsidP="00C80085">
      <w:pPr>
        <w:pStyle w:val="ad"/>
      </w:pPr>
      <w:r>
        <w:rPr>
          <w:rFonts w:hint="eastAsia"/>
        </w:rPr>
        <w:t>图表</w:t>
      </w:r>
      <w:r>
        <w:rPr>
          <w:rFonts w:hint="eastAsia"/>
        </w:rPr>
        <w:t xml:space="preserve"> 3.2</w:t>
      </w:r>
      <w:del w:id="779" w:author="李志成" w:date="2013-05-14T20:24:00Z">
        <w:r w:rsidDel="003A4670">
          <w:rPr>
            <w:rFonts w:hint="eastAsia"/>
          </w:rPr>
          <w:delText>图表</w:delText>
        </w:r>
      </w:del>
      <w:r>
        <w:rPr>
          <w:rFonts w:hint="eastAsia"/>
        </w:rPr>
        <w:t xml:space="preserve"> 3.2</w:t>
      </w:r>
      <w:del w:id="780" w:author="李志成" w:date="2013-05-14T20:24:00Z">
        <w:r w:rsidR="00C80085" w:rsidDel="003A4670">
          <w:rPr>
            <w:rFonts w:hint="eastAsia"/>
          </w:rPr>
          <w:delText>图表</w:delText>
        </w:r>
      </w:del>
      <w:r w:rsidR="00C80085">
        <w:rPr>
          <w:rFonts w:hint="eastAsia"/>
        </w:rPr>
        <w:t xml:space="preserve"> </w:t>
      </w:r>
      <w:ins w:id="781"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4.3</w:t>
      </w:r>
      <w:ins w:id="782"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783" w:author="李志成" w:date="2013-05-14T20:25:00Z">
        <w:r>
          <w:rPr>
            <w:noProof/>
          </w:rPr>
          <w:t>17</w:t>
        </w:r>
        <w:r>
          <w:fldChar w:fldCharType="end"/>
        </w:r>
      </w:ins>
      <w:del w:id="784"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C10C61" w:rsidDel="003A4670">
          <w:rPr>
            <w:noProof/>
          </w:rPr>
          <w:delText>4.3</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17</w:delText>
        </w:r>
        <w:r w:rsidR="00D27196" w:rsidDel="003A4670">
          <w:fldChar w:fldCharType="end"/>
        </w:r>
      </w:del>
      <w:r w:rsidR="00C80085">
        <w:rPr>
          <w:rFonts w:hint="eastAsia"/>
        </w:rPr>
        <w:t xml:space="preserve"> </w:t>
      </w:r>
      <w:r w:rsidR="00C80085">
        <w:rPr>
          <w:rFonts w:hint="eastAsia"/>
        </w:rPr>
        <w:t>其他中间结果</w:t>
      </w:r>
    </w:p>
    <w:tbl>
      <w:tblPr>
        <w:tblStyle w:val="ac"/>
        <w:tblW w:w="0" w:type="auto"/>
        <w:jc w:val="center"/>
        <w:tblLook w:val="04A0" w:firstRow="1" w:lastRow="0" w:firstColumn="1" w:lastColumn="0" w:noHBand="0" w:noVBand="1"/>
      </w:tblPr>
      <w:tblGrid>
        <w:gridCol w:w="4176"/>
        <w:gridCol w:w="4190"/>
      </w:tblGrid>
      <w:tr w:rsidR="00C80085" w14:paraId="1FE6BF73" w14:textId="77777777" w:rsidTr="00C80085">
        <w:trPr>
          <w:trHeight w:val="81"/>
          <w:jc w:val="center"/>
        </w:trPr>
        <w:tc>
          <w:tcPr>
            <w:tcW w:w="252" w:type="dxa"/>
            <w:tcBorders>
              <w:top w:val="single" w:sz="4" w:space="0" w:color="auto"/>
              <w:left w:val="single" w:sz="4" w:space="0" w:color="auto"/>
              <w:bottom w:val="single" w:sz="4" w:space="0" w:color="auto"/>
              <w:right w:val="single" w:sz="4" w:space="0" w:color="auto"/>
            </w:tcBorders>
            <w:hideMark/>
          </w:tcPr>
          <w:p w14:paraId="7E4DCFE8" w14:textId="77777777" w:rsidR="00C80085" w:rsidRDefault="00C80085">
            <w:pPr>
              <w:jc w:val="both"/>
              <w:rPr>
                <w:rFonts w:asciiTheme="minorHAnsi" w:eastAsiaTheme="minorEastAsia" w:hAnsiTheme="minorHAnsi"/>
                <w:sz w:val="21"/>
              </w:rPr>
            </w:pPr>
            <w:r>
              <w:t>CASE 1</w:t>
            </w:r>
          </w:p>
        </w:tc>
        <w:tc>
          <w:tcPr>
            <w:tcW w:w="252" w:type="dxa"/>
            <w:tcBorders>
              <w:top w:val="single" w:sz="4" w:space="0" w:color="auto"/>
              <w:left w:val="single" w:sz="4" w:space="0" w:color="auto"/>
              <w:bottom w:val="single" w:sz="4" w:space="0" w:color="auto"/>
              <w:right w:val="single" w:sz="4" w:space="0" w:color="auto"/>
            </w:tcBorders>
            <w:hideMark/>
          </w:tcPr>
          <w:p w14:paraId="0A2DF398" w14:textId="77777777" w:rsidR="00C80085" w:rsidRDefault="00C80085">
            <w:pPr>
              <w:jc w:val="both"/>
              <w:rPr>
                <w:rFonts w:asciiTheme="minorHAnsi" w:eastAsiaTheme="minorEastAsia" w:hAnsiTheme="minorHAnsi"/>
                <w:sz w:val="21"/>
              </w:rPr>
            </w:pPr>
            <w:r>
              <w:t>CASE 2</w:t>
            </w:r>
          </w:p>
        </w:tc>
      </w:tr>
      <w:tr w:rsidR="00C80085" w14:paraId="5090A2E9" w14:textId="77777777" w:rsidTr="00C80085">
        <w:trPr>
          <w:trHeight w:val="81"/>
          <w:jc w:val="center"/>
        </w:trPr>
        <w:tc>
          <w:tcPr>
            <w:tcW w:w="504" w:type="dxa"/>
            <w:gridSpan w:val="2"/>
            <w:tcBorders>
              <w:top w:val="single" w:sz="4" w:space="0" w:color="auto"/>
              <w:left w:val="single" w:sz="4" w:space="0" w:color="auto"/>
              <w:bottom w:val="single" w:sz="4" w:space="0" w:color="auto"/>
              <w:right w:val="single" w:sz="4" w:space="0" w:color="auto"/>
            </w:tcBorders>
            <w:hideMark/>
          </w:tcPr>
          <w:p w14:paraId="724B5F37" w14:textId="77777777" w:rsidR="00C80085" w:rsidRDefault="00C80085">
            <w:pPr>
              <w:jc w:val="both"/>
              <w:rPr>
                <w:rFonts w:asciiTheme="minorHAnsi" w:eastAsiaTheme="minorEastAsia" w:hAnsiTheme="minorHAnsi"/>
                <w:sz w:val="21"/>
              </w:rPr>
            </w:pPr>
            <w:r>
              <w:t>UE throughput CDF</w:t>
            </w:r>
          </w:p>
        </w:tc>
      </w:tr>
      <w:tr w:rsidR="00C80085" w14:paraId="2782917E" w14:textId="77777777" w:rsidTr="00C80085">
        <w:trPr>
          <w:trHeight w:val="81"/>
          <w:jc w:val="center"/>
        </w:trPr>
        <w:tc>
          <w:tcPr>
            <w:tcW w:w="252" w:type="dxa"/>
            <w:tcBorders>
              <w:top w:val="single" w:sz="4" w:space="0" w:color="auto"/>
              <w:left w:val="single" w:sz="4" w:space="0" w:color="auto"/>
              <w:bottom w:val="single" w:sz="4" w:space="0" w:color="auto"/>
              <w:right w:val="single" w:sz="4" w:space="0" w:color="auto"/>
            </w:tcBorders>
            <w:hideMark/>
          </w:tcPr>
          <w:p w14:paraId="57C6AE11" w14:textId="77777777" w:rsidR="00C80085" w:rsidRDefault="00C80085">
            <w:pPr>
              <w:jc w:val="both"/>
              <w:rPr>
                <w:rFonts w:asciiTheme="minorHAnsi" w:eastAsiaTheme="minorEastAsia" w:hAnsiTheme="minorHAnsi"/>
                <w:sz w:val="21"/>
              </w:rPr>
            </w:pPr>
            <w:r w:rsidRPr="00302091">
              <w:rPr>
                <w:noProof/>
              </w:rPr>
              <w:lastRenderedPageBreak/>
              <w:drawing>
                <wp:inline distT="0" distB="0" distL="0" distR="0" wp14:anchorId="3F1F963B" wp14:editId="39D32CE0">
                  <wp:extent cx="2514600" cy="180213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915" cstate="print">
                            <a:extLst>
                              <a:ext uri="{28A0092B-C50C-407E-A947-70E740481C1C}">
                                <a14:useLocalDpi xmlns:a14="http://schemas.microsoft.com/office/drawing/2010/main" val="0"/>
                              </a:ext>
                            </a:extLst>
                          </a:blip>
                          <a:srcRect/>
                          <a:stretch>
                            <a:fillRect/>
                          </a:stretch>
                        </pic:blipFill>
                        <pic:spPr bwMode="auto">
                          <a:xfrm>
                            <a:off x="0" y="0"/>
                            <a:ext cx="2514600" cy="1802130"/>
                          </a:xfrm>
                          <a:prstGeom prst="rect">
                            <a:avLst/>
                          </a:prstGeom>
                          <a:noFill/>
                          <a:ln>
                            <a:noFill/>
                          </a:ln>
                        </pic:spPr>
                      </pic:pic>
                    </a:graphicData>
                  </a:graphic>
                </wp:inline>
              </w:drawing>
            </w:r>
          </w:p>
        </w:tc>
        <w:tc>
          <w:tcPr>
            <w:tcW w:w="252" w:type="dxa"/>
            <w:tcBorders>
              <w:top w:val="single" w:sz="4" w:space="0" w:color="auto"/>
              <w:left w:val="single" w:sz="4" w:space="0" w:color="auto"/>
              <w:bottom w:val="single" w:sz="4" w:space="0" w:color="auto"/>
              <w:right w:val="single" w:sz="4" w:space="0" w:color="auto"/>
            </w:tcBorders>
            <w:hideMark/>
          </w:tcPr>
          <w:p w14:paraId="7C10B1D1" w14:textId="77777777" w:rsidR="00C80085" w:rsidRDefault="00C80085">
            <w:pPr>
              <w:jc w:val="both"/>
              <w:rPr>
                <w:rFonts w:asciiTheme="minorHAnsi" w:eastAsiaTheme="minorEastAsia" w:hAnsiTheme="minorHAnsi"/>
                <w:sz w:val="21"/>
              </w:rPr>
            </w:pPr>
            <w:r w:rsidRPr="00302091">
              <w:rPr>
                <w:noProof/>
              </w:rPr>
              <w:drawing>
                <wp:inline distT="0" distB="0" distL="0" distR="0" wp14:anchorId="756D663D" wp14:editId="00F81C56">
                  <wp:extent cx="2523490" cy="180213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2523490" cy="1802130"/>
                          </a:xfrm>
                          <a:prstGeom prst="rect">
                            <a:avLst/>
                          </a:prstGeom>
                          <a:noFill/>
                          <a:ln>
                            <a:noFill/>
                          </a:ln>
                        </pic:spPr>
                      </pic:pic>
                    </a:graphicData>
                  </a:graphic>
                </wp:inline>
              </w:drawing>
            </w:r>
          </w:p>
        </w:tc>
      </w:tr>
      <w:tr w:rsidR="00C80085" w14:paraId="4371728E" w14:textId="77777777" w:rsidTr="00C80085">
        <w:trPr>
          <w:trHeight w:val="81"/>
          <w:jc w:val="center"/>
        </w:trPr>
        <w:tc>
          <w:tcPr>
            <w:tcW w:w="504" w:type="dxa"/>
            <w:gridSpan w:val="2"/>
            <w:tcBorders>
              <w:top w:val="single" w:sz="4" w:space="0" w:color="auto"/>
              <w:left w:val="single" w:sz="4" w:space="0" w:color="auto"/>
              <w:bottom w:val="single" w:sz="4" w:space="0" w:color="auto"/>
              <w:right w:val="single" w:sz="4" w:space="0" w:color="auto"/>
            </w:tcBorders>
            <w:hideMark/>
          </w:tcPr>
          <w:p w14:paraId="57145E45" w14:textId="77777777" w:rsidR="00C80085" w:rsidRDefault="00C80085">
            <w:pPr>
              <w:jc w:val="both"/>
              <w:rPr>
                <w:rFonts w:asciiTheme="minorHAnsi" w:eastAsiaTheme="minorEastAsia" w:hAnsiTheme="minorHAnsi"/>
                <w:sz w:val="21"/>
              </w:rPr>
            </w:pPr>
            <w:r>
              <w:t>FTP</w:t>
            </w:r>
            <w:r>
              <w:rPr>
                <w:rFonts w:ascii="宋体" w:hAnsi="宋体" w:cs="宋体" w:hint="eastAsia"/>
              </w:rPr>
              <w:t>业务状态比例构</w:t>
            </w:r>
            <w:r>
              <w:rPr>
                <w:rFonts w:hint="eastAsia"/>
              </w:rPr>
              <w:t>成</w:t>
            </w:r>
          </w:p>
        </w:tc>
      </w:tr>
      <w:tr w:rsidR="00C80085" w14:paraId="7580C919" w14:textId="77777777" w:rsidTr="00C80085">
        <w:trPr>
          <w:trHeight w:val="1763"/>
          <w:jc w:val="center"/>
        </w:trPr>
        <w:tc>
          <w:tcPr>
            <w:tcW w:w="252" w:type="dxa"/>
            <w:tcBorders>
              <w:top w:val="single" w:sz="4" w:space="0" w:color="auto"/>
              <w:left w:val="single" w:sz="4" w:space="0" w:color="auto"/>
              <w:bottom w:val="single" w:sz="4" w:space="0" w:color="auto"/>
              <w:right w:val="single" w:sz="4" w:space="0" w:color="auto"/>
            </w:tcBorders>
            <w:hideMark/>
          </w:tcPr>
          <w:p w14:paraId="7244843B" w14:textId="77777777" w:rsidR="00C80085" w:rsidRDefault="00C80085">
            <w:pPr>
              <w:jc w:val="both"/>
              <w:rPr>
                <w:rFonts w:asciiTheme="minorHAnsi" w:eastAsiaTheme="minorEastAsia" w:hAnsiTheme="minorHAnsi"/>
                <w:sz w:val="21"/>
              </w:rPr>
            </w:pPr>
            <w:r w:rsidRPr="00302091">
              <w:rPr>
                <w:noProof/>
              </w:rPr>
              <w:drawing>
                <wp:inline distT="0" distB="0" distL="0" distR="0" wp14:anchorId="4963D18E" wp14:editId="156B04EA">
                  <wp:extent cx="2514600" cy="180213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917" cstate="print">
                            <a:extLst>
                              <a:ext uri="{28A0092B-C50C-407E-A947-70E740481C1C}">
                                <a14:useLocalDpi xmlns:a14="http://schemas.microsoft.com/office/drawing/2010/main" val="0"/>
                              </a:ext>
                            </a:extLst>
                          </a:blip>
                          <a:srcRect/>
                          <a:stretch>
                            <a:fillRect/>
                          </a:stretch>
                        </pic:blipFill>
                        <pic:spPr bwMode="auto">
                          <a:xfrm>
                            <a:off x="0" y="0"/>
                            <a:ext cx="2514600" cy="1802130"/>
                          </a:xfrm>
                          <a:prstGeom prst="rect">
                            <a:avLst/>
                          </a:prstGeom>
                          <a:noFill/>
                          <a:ln>
                            <a:noFill/>
                          </a:ln>
                        </pic:spPr>
                      </pic:pic>
                    </a:graphicData>
                  </a:graphic>
                </wp:inline>
              </w:drawing>
            </w:r>
          </w:p>
        </w:tc>
        <w:tc>
          <w:tcPr>
            <w:tcW w:w="252" w:type="dxa"/>
            <w:tcBorders>
              <w:top w:val="single" w:sz="4" w:space="0" w:color="auto"/>
              <w:left w:val="single" w:sz="4" w:space="0" w:color="auto"/>
              <w:bottom w:val="single" w:sz="4" w:space="0" w:color="auto"/>
              <w:right w:val="single" w:sz="4" w:space="0" w:color="auto"/>
            </w:tcBorders>
            <w:hideMark/>
          </w:tcPr>
          <w:p w14:paraId="4991B2AF" w14:textId="77777777" w:rsidR="00C80085" w:rsidRDefault="00C80085">
            <w:pPr>
              <w:jc w:val="both"/>
              <w:rPr>
                <w:rFonts w:asciiTheme="minorHAnsi" w:eastAsiaTheme="minorEastAsia" w:hAnsiTheme="minorHAnsi"/>
                <w:sz w:val="21"/>
              </w:rPr>
            </w:pPr>
            <w:r w:rsidRPr="00302091">
              <w:rPr>
                <w:noProof/>
              </w:rPr>
              <w:drawing>
                <wp:inline distT="0" distB="0" distL="0" distR="0" wp14:anchorId="45A83928" wp14:editId="61A59D8E">
                  <wp:extent cx="2400300" cy="180213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r>
      <w:tr w:rsidR="00C80085" w14:paraId="3ABF0E32" w14:textId="77777777" w:rsidTr="00C80085">
        <w:trPr>
          <w:trHeight w:val="258"/>
          <w:jc w:val="center"/>
        </w:trPr>
        <w:tc>
          <w:tcPr>
            <w:tcW w:w="504" w:type="dxa"/>
            <w:gridSpan w:val="2"/>
            <w:tcBorders>
              <w:top w:val="single" w:sz="4" w:space="0" w:color="auto"/>
              <w:left w:val="single" w:sz="4" w:space="0" w:color="auto"/>
              <w:bottom w:val="single" w:sz="4" w:space="0" w:color="auto"/>
              <w:right w:val="single" w:sz="4" w:space="0" w:color="auto"/>
            </w:tcBorders>
            <w:hideMark/>
          </w:tcPr>
          <w:p w14:paraId="68AFC901" w14:textId="77777777" w:rsidR="00C80085" w:rsidRDefault="00C80085">
            <w:pPr>
              <w:jc w:val="both"/>
              <w:rPr>
                <w:rFonts w:asciiTheme="minorHAnsi" w:eastAsiaTheme="minorEastAsia" w:hAnsiTheme="minorHAnsi"/>
                <w:sz w:val="21"/>
              </w:rPr>
            </w:pPr>
            <w:r>
              <w:t>HARQ</w:t>
            </w:r>
          </w:p>
        </w:tc>
      </w:tr>
      <w:tr w:rsidR="00C80085" w14:paraId="7D9A8DF2" w14:textId="77777777" w:rsidTr="00C80085">
        <w:trPr>
          <w:trHeight w:val="81"/>
          <w:jc w:val="center"/>
        </w:trPr>
        <w:tc>
          <w:tcPr>
            <w:tcW w:w="252" w:type="dxa"/>
            <w:tcBorders>
              <w:top w:val="single" w:sz="4" w:space="0" w:color="auto"/>
              <w:left w:val="single" w:sz="4" w:space="0" w:color="auto"/>
              <w:bottom w:val="single" w:sz="4" w:space="0" w:color="auto"/>
              <w:right w:val="single" w:sz="4" w:space="0" w:color="auto"/>
            </w:tcBorders>
            <w:hideMark/>
          </w:tcPr>
          <w:p w14:paraId="4E905E0B" w14:textId="77777777" w:rsidR="00C80085" w:rsidRDefault="00C80085">
            <w:pPr>
              <w:jc w:val="both"/>
              <w:rPr>
                <w:rFonts w:asciiTheme="minorHAnsi" w:eastAsiaTheme="minorEastAsia" w:hAnsiTheme="minorHAnsi"/>
                <w:sz w:val="21"/>
              </w:rPr>
            </w:pPr>
            <w:r w:rsidRPr="00302091">
              <w:rPr>
                <w:noProof/>
              </w:rPr>
              <w:drawing>
                <wp:inline distT="0" distB="0" distL="0" distR="0" wp14:anchorId="299A2B40" wp14:editId="1A7A07D9">
                  <wp:extent cx="2514600" cy="180213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919" cstate="print">
                            <a:extLst>
                              <a:ext uri="{28A0092B-C50C-407E-A947-70E740481C1C}">
                                <a14:useLocalDpi xmlns:a14="http://schemas.microsoft.com/office/drawing/2010/main" val="0"/>
                              </a:ext>
                            </a:extLst>
                          </a:blip>
                          <a:srcRect/>
                          <a:stretch>
                            <a:fillRect/>
                          </a:stretch>
                        </pic:blipFill>
                        <pic:spPr bwMode="auto">
                          <a:xfrm>
                            <a:off x="0" y="0"/>
                            <a:ext cx="2514600" cy="1802130"/>
                          </a:xfrm>
                          <a:prstGeom prst="rect">
                            <a:avLst/>
                          </a:prstGeom>
                          <a:noFill/>
                          <a:ln>
                            <a:noFill/>
                          </a:ln>
                        </pic:spPr>
                      </pic:pic>
                    </a:graphicData>
                  </a:graphic>
                </wp:inline>
              </w:drawing>
            </w:r>
          </w:p>
        </w:tc>
        <w:tc>
          <w:tcPr>
            <w:tcW w:w="252" w:type="dxa"/>
            <w:tcBorders>
              <w:top w:val="single" w:sz="4" w:space="0" w:color="auto"/>
              <w:left w:val="single" w:sz="4" w:space="0" w:color="auto"/>
              <w:bottom w:val="single" w:sz="4" w:space="0" w:color="auto"/>
              <w:right w:val="single" w:sz="4" w:space="0" w:color="auto"/>
            </w:tcBorders>
            <w:hideMark/>
          </w:tcPr>
          <w:p w14:paraId="1374A996" w14:textId="77777777" w:rsidR="00C80085" w:rsidRDefault="00C80085">
            <w:pPr>
              <w:jc w:val="both"/>
              <w:rPr>
                <w:rFonts w:asciiTheme="minorHAnsi" w:eastAsiaTheme="minorEastAsia" w:hAnsiTheme="minorHAnsi"/>
                <w:sz w:val="21"/>
              </w:rPr>
            </w:pPr>
            <w:r w:rsidRPr="00302091">
              <w:rPr>
                <w:noProof/>
              </w:rPr>
              <w:drawing>
                <wp:inline distT="0" distB="0" distL="0" distR="0" wp14:anchorId="568BE241" wp14:editId="4F73A9F5">
                  <wp:extent cx="2523490" cy="180213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929" cstate="print">
                            <a:extLst>
                              <a:ext uri="{28A0092B-C50C-407E-A947-70E740481C1C}">
                                <a14:useLocalDpi xmlns:a14="http://schemas.microsoft.com/office/drawing/2010/main" val="0"/>
                              </a:ext>
                            </a:extLst>
                          </a:blip>
                          <a:srcRect/>
                          <a:stretch>
                            <a:fillRect/>
                          </a:stretch>
                        </pic:blipFill>
                        <pic:spPr bwMode="auto">
                          <a:xfrm>
                            <a:off x="0" y="0"/>
                            <a:ext cx="2523490" cy="1802130"/>
                          </a:xfrm>
                          <a:prstGeom prst="rect">
                            <a:avLst/>
                          </a:prstGeom>
                          <a:noFill/>
                          <a:ln>
                            <a:noFill/>
                          </a:ln>
                        </pic:spPr>
                      </pic:pic>
                    </a:graphicData>
                  </a:graphic>
                </wp:inline>
              </w:drawing>
            </w:r>
          </w:p>
        </w:tc>
      </w:tr>
      <w:tr w:rsidR="00C80085" w14:paraId="354D52FE" w14:textId="77777777" w:rsidTr="00C80085">
        <w:trPr>
          <w:trHeight w:val="81"/>
          <w:jc w:val="center"/>
        </w:trPr>
        <w:tc>
          <w:tcPr>
            <w:tcW w:w="504" w:type="dxa"/>
            <w:gridSpan w:val="2"/>
            <w:tcBorders>
              <w:top w:val="single" w:sz="4" w:space="0" w:color="auto"/>
              <w:left w:val="single" w:sz="4" w:space="0" w:color="auto"/>
              <w:bottom w:val="single" w:sz="4" w:space="0" w:color="auto"/>
              <w:right w:val="single" w:sz="4" w:space="0" w:color="auto"/>
            </w:tcBorders>
            <w:hideMark/>
          </w:tcPr>
          <w:p w14:paraId="2D446E6F" w14:textId="77777777" w:rsidR="00C80085" w:rsidRDefault="00C80085">
            <w:pPr>
              <w:jc w:val="both"/>
              <w:rPr>
                <w:rFonts w:asciiTheme="minorHAnsi" w:eastAsiaTheme="minorEastAsia" w:hAnsiTheme="minorHAnsi"/>
                <w:sz w:val="21"/>
              </w:rPr>
            </w:pPr>
            <w:r>
              <w:t>RANK</w:t>
            </w:r>
          </w:p>
        </w:tc>
      </w:tr>
      <w:tr w:rsidR="00C80085" w14:paraId="167CF226" w14:textId="77777777" w:rsidTr="00C80085">
        <w:trPr>
          <w:trHeight w:val="81"/>
          <w:jc w:val="center"/>
        </w:trPr>
        <w:tc>
          <w:tcPr>
            <w:tcW w:w="252" w:type="dxa"/>
            <w:tcBorders>
              <w:top w:val="single" w:sz="4" w:space="0" w:color="auto"/>
              <w:left w:val="single" w:sz="4" w:space="0" w:color="auto"/>
              <w:bottom w:val="single" w:sz="4" w:space="0" w:color="auto"/>
              <w:right w:val="single" w:sz="4" w:space="0" w:color="auto"/>
            </w:tcBorders>
            <w:hideMark/>
          </w:tcPr>
          <w:p w14:paraId="7275BCBA" w14:textId="77777777" w:rsidR="00C80085" w:rsidRDefault="00C80085">
            <w:pPr>
              <w:jc w:val="both"/>
              <w:rPr>
                <w:rFonts w:asciiTheme="minorHAnsi" w:eastAsiaTheme="minorEastAsia" w:hAnsiTheme="minorHAnsi"/>
                <w:sz w:val="21"/>
              </w:rPr>
            </w:pPr>
            <w:r w:rsidRPr="00302091">
              <w:rPr>
                <w:noProof/>
              </w:rPr>
              <w:lastRenderedPageBreak/>
              <w:drawing>
                <wp:inline distT="0" distB="0" distL="0" distR="0" wp14:anchorId="234C0DBF" wp14:editId="37B827E3">
                  <wp:extent cx="2400300" cy="180213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c>
          <w:tcPr>
            <w:tcW w:w="252" w:type="dxa"/>
            <w:tcBorders>
              <w:top w:val="single" w:sz="4" w:space="0" w:color="auto"/>
              <w:left w:val="single" w:sz="4" w:space="0" w:color="auto"/>
              <w:bottom w:val="single" w:sz="4" w:space="0" w:color="auto"/>
              <w:right w:val="single" w:sz="4" w:space="0" w:color="auto"/>
            </w:tcBorders>
            <w:hideMark/>
          </w:tcPr>
          <w:p w14:paraId="29D61F56" w14:textId="77777777" w:rsidR="00C80085" w:rsidRDefault="00C80085">
            <w:pPr>
              <w:jc w:val="both"/>
              <w:rPr>
                <w:rFonts w:asciiTheme="minorHAnsi" w:eastAsiaTheme="minorEastAsia" w:hAnsiTheme="minorHAnsi"/>
                <w:sz w:val="21"/>
              </w:rPr>
            </w:pPr>
            <w:r w:rsidRPr="00302091">
              <w:rPr>
                <w:noProof/>
              </w:rPr>
              <w:drawing>
                <wp:inline distT="0" distB="0" distL="0" distR="0" wp14:anchorId="2EDEFE97" wp14:editId="3BD9B981">
                  <wp:extent cx="2400300" cy="180213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r>
      <w:tr w:rsidR="00C80085" w14:paraId="208B2EB3" w14:textId="77777777" w:rsidTr="00C80085">
        <w:trPr>
          <w:trHeight w:val="81"/>
          <w:jc w:val="center"/>
        </w:trPr>
        <w:tc>
          <w:tcPr>
            <w:tcW w:w="504" w:type="dxa"/>
            <w:gridSpan w:val="2"/>
            <w:tcBorders>
              <w:top w:val="single" w:sz="4" w:space="0" w:color="auto"/>
              <w:left w:val="single" w:sz="4" w:space="0" w:color="auto"/>
              <w:bottom w:val="single" w:sz="4" w:space="0" w:color="auto"/>
              <w:right w:val="single" w:sz="4" w:space="0" w:color="auto"/>
            </w:tcBorders>
            <w:hideMark/>
          </w:tcPr>
          <w:p w14:paraId="52624F5B" w14:textId="77777777" w:rsidR="00C80085" w:rsidRDefault="00C80085">
            <w:pPr>
              <w:jc w:val="both"/>
              <w:rPr>
                <w:rFonts w:asciiTheme="minorHAnsi" w:eastAsiaTheme="minorEastAsia" w:hAnsiTheme="minorHAnsi"/>
                <w:sz w:val="21"/>
              </w:rPr>
            </w:pPr>
            <w:r>
              <w:t>MCS</w:t>
            </w:r>
          </w:p>
        </w:tc>
      </w:tr>
      <w:tr w:rsidR="00C80085" w14:paraId="441DD7D9" w14:textId="77777777" w:rsidTr="00C80085">
        <w:trPr>
          <w:trHeight w:val="81"/>
          <w:jc w:val="center"/>
        </w:trPr>
        <w:tc>
          <w:tcPr>
            <w:tcW w:w="252" w:type="dxa"/>
            <w:tcBorders>
              <w:top w:val="single" w:sz="4" w:space="0" w:color="auto"/>
              <w:left w:val="single" w:sz="4" w:space="0" w:color="auto"/>
              <w:bottom w:val="single" w:sz="4" w:space="0" w:color="auto"/>
              <w:right w:val="single" w:sz="4" w:space="0" w:color="auto"/>
            </w:tcBorders>
            <w:hideMark/>
          </w:tcPr>
          <w:p w14:paraId="168B5E4C" w14:textId="77777777" w:rsidR="00C80085" w:rsidRDefault="00C80085">
            <w:pPr>
              <w:jc w:val="both"/>
              <w:rPr>
                <w:rFonts w:asciiTheme="minorHAnsi" w:eastAsiaTheme="minorEastAsia" w:hAnsiTheme="minorHAnsi"/>
                <w:sz w:val="21"/>
              </w:rPr>
            </w:pPr>
            <w:r w:rsidRPr="00302091">
              <w:rPr>
                <w:noProof/>
              </w:rPr>
              <w:drawing>
                <wp:inline distT="0" distB="0" distL="0" distR="0" wp14:anchorId="2AAE4AC1" wp14:editId="7B768D20">
                  <wp:extent cx="2400300" cy="180213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c>
          <w:tcPr>
            <w:tcW w:w="252" w:type="dxa"/>
            <w:tcBorders>
              <w:top w:val="single" w:sz="4" w:space="0" w:color="auto"/>
              <w:left w:val="single" w:sz="4" w:space="0" w:color="auto"/>
              <w:bottom w:val="single" w:sz="4" w:space="0" w:color="auto"/>
              <w:right w:val="single" w:sz="4" w:space="0" w:color="auto"/>
            </w:tcBorders>
            <w:hideMark/>
          </w:tcPr>
          <w:p w14:paraId="7BAD5835" w14:textId="77777777" w:rsidR="00C80085" w:rsidRDefault="00C80085">
            <w:pPr>
              <w:jc w:val="both"/>
              <w:rPr>
                <w:rFonts w:asciiTheme="minorHAnsi" w:eastAsiaTheme="minorEastAsia" w:hAnsiTheme="minorHAnsi"/>
                <w:sz w:val="21"/>
              </w:rPr>
            </w:pPr>
            <w:r w:rsidRPr="00302091">
              <w:rPr>
                <w:noProof/>
              </w:rPr>
              <w:drawing>
                <wp:inline distT="0" distB="0" distL="0" distR="0" wp14:anchorId="0E10FB9D" wp14:editId="3C917A98">
                  <wp:extent cx="2400300" cy="180213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2400300" cy="1802130"/>
                          </a:xfrm>
                          <a:prstGeom prst="rect">
                            <a:avLst/>
                          </a:prstGeom>
                          <a:noFill/>
                          <a:ln>
                            <a:noFill/>
                          </a:ln>
                        </pic:spPr>
                      </pic:pic>
                    </a:graphicData>
                  </a:graphic>
                </wp:inline>
              </w:drawing>
            </w:r>
          </w:p>
        </w:tc>
      </w:tr>
    </w:tbl>
    <w:p w14:paraId="47EE7D91" w14:textId="77777777" w:rsidR="00C80085" w:rsidRDefault="00C80085" w:rsidP="00C80085">
      <w:pPr>
        <w:ind w:firstLine="420"/>
        <w:rPr>
          <w:ins w:id="785" w:author="李志成" w:date="2013-05-14T19:01:00Z"/>
        </w:rPr>
      </w:pPr>
      <w:r>
        <w:rPr>
          <w:rFonts w:hint="eastAsia"/>
        </w:rPr>
        <w:t>从上述仿真结果可以看出，</w:t>
      </w:r>
      <w:r>
        <w:t>WPF</w:t>
      </w:r>
      <w:r>
        <w:rPr>
          <w:rFonts w:hint="eastAsia"/>
        </w:rPr>
        <w:t>在延时丢包率上有小幅增益，但其代价却是系统吞吐量和用户速率的降低。</w:t>
      </w:r>
      <w:r>
        <w:t>WPF</w:t>
      </w:r>
      <w:r>
        <w:rPr>
          <w:rFonts w:hint="eastAsia"/>
        </w:rPr>
        <w:t>算法能够有效降低实时与非实时混合业务以及实时、非实时多速率混合业务中的业务延时，减少不同</w:t>
      </w:r>
      <w:r>
        <w:t>GBR</w:t>
      </w:r>
      <w:r>
        <w:rPr>
          <w:rFonts w:hint="eastAsia"/>
        </w:rPr>
        <w:t>实时</w:t>
      </w:r>
      <w:r>
        <w:t>/</w:t>
      </w:r>
      <w:r>
        <w:rPr>
          <w:rFonts w:hint="eastAsia"/>
        </w:rPr>
        <w:t>非实时业务延时丢包率，提高</w:t>
      </w:r>
      <w:r>
        <w:t>QoS</w:t>
      </w:r>
      <w:r>
        <w:rPr>
          <w:rFonts w:hint="eastAsia"/>
        </w:rPr>
        <w:t>。由于目前平台只支持单一文件大小的</w:t>
      </w:r>
      <w:r>
        <w:t>FTP</w:t>
      </w:r>
      <w:r>
        <w:rPr>
          <w:rFonts w:hint="eastAsia"/>
        </w:rPr>
        <w:t>业务，所以对标准</w:t>
      </w:r>
      <w:r>
        <w:t>PF</w:t>
      </w:r>
      <w:r>
        <w:rPr>
          <w:rFonts w:hint="eastAsia"/>
        </w:rPr>
        <w:t>的优化未能体现出优势。</w:t>
      </w:r>
    </w:p>
    <w:p w14:paraId="2354066F" w14:textId="77777777" w:rsidR="00B45328" w:rsidRDefault="00B45328">
      <w:pPr>
        <w:pStyle w:val="2"/>
        <w:rPr>
          <w:ins w:id="786" w:author="李志成" w:date="2013-05-14T19:03:00Z"/>
        </w:rPr>
        <w:pPrChange w:id="787" w:author="李志成" w:date="2013-05-14T19:02:00Z">
          <w:pPr>
            <w:ind w:firstLine="420"/>
          </w:pPr>
        </w:pPrChange>
      </w:pPr>
      <w:ins w:id="788" w:author="李志成" w:date="2013-05-14T19:02:00Z">
        <w:r>
          <w:rPr>
            <w:rFonts w:hint="eastAsia"/>
          </w:rPr>
          <w:t xml:space="preserve">OLLA </w:t>
        </w:r>
      </w:ins>
      <w:ins w:id="789" w:author="李志成" w:date="2013-05-14T19:03:00Z">
        <w:r>
          <w:rPr>
            <w:rFonts w:hint="eastAsia"/>
          </w:rPr>
          <w:t>仿真结果</w:t>
        </w:r>
      </w:ins>
    </w:p>
    <w:p w14:paraId="6987933C" w14:textId="77777777" w:rsidR="00B45328" w:rsidRPr="009C237C" w:rsidRDefault="00B45328">
      <w:pPr>
        <w:pStyle w:val="3"/>
        <w:rPr>
          <w:ins w:id="790" w:author="李志成" w:date="2013-05-14T19:06:00Z"/>
          <w:rFonts w:ascii="宋体" w:hAnsi="宋体" w:cs="宋体"/>
        </w:rPr>
        <w:pPrChange w:id="791" w:author="李志成" w:date="2013-05-14T19:07:00Z">
          <w:pPr>
            <w:pStyle w:val="2"/>
            <w:spacing w:before="50" w:after="50" w:line="240" w:lineRule="auto"/>
          </w:pPr>
        </w:pPrChange>
      </w:pPr>
      <w:bookmarkStart w:id="792" w:name="_Ref347139278"/>
      <w:ins w:id="793" w:author="李志成" w:date="2013-05-14T19:06:00Z">
        <w:r>
          <w:rPr>
            <w:rFonts w:hint="eastAsia"/>
          </w:rPr>
          <w:t>OLLA SU RANK1</w:t>
        </w:r>
        <w:r>
          <w:rPr>
            <w:rFonts w:ascii="宋体" w:hAnsi="宋体" w:cs="宋体" w:hint="eastAsia"/>
          </w:rPr>
          <w:t>功能验证</w:t>
        </w:r>
        <w:bookmarkEnd w:id="792"/>
      </w:ins>
    </w:p>
    <w:p w14:paraId="11284682" w14:textId="77777777" w:rsidR="00B45328" w:rsidRDefault="00B45328" w:rsidP="00B45328">
      <w:pPr>
        <w:spacing w:beforeLines="50" w:before="190" w:afterLines="50" w:after="190"/>
        <w:ind w:firstLine="420"/>
        <w:rPr>
          <w:ins w:id="794" w:author="李志成" w:date="2013-05-14T19:06:00Z"/>
          <w:szCs w:val="24"/>
        </w:rPr>
      </w:pPr>
      <w:ins w:id="795" w:author="李志成" w:date="2013-05-14T19:06:00Z">
        <w:r>
          <w:rPr>
            <w:rFonts w:hint="eastAsia"/>
            <w:szCs w:val="24"/>
          </w:rPr>
          <w:t>为确保</w:t>
        </w:r>
        <w:r>
          <w:rPr>
            <w:rFonts w:hint="eastAsia"/>
            <w:szCs w:val="24"/>
          </w:rPr>
          <w:t>OLLA</w:t>
        </w:r>
        <w:r>
          <w:rPr>
            <w:rFonts w:hint="eastAsia"/>
            <w:szCs w:val="24"/>
          </w:rPr>
          <w:t>实现的正确性，对</w:t>
        </w:r>
        <w:r>
          <w:rPr>
            <w:rFonts w:hint="eastAsia"/>
            <w:szCs w:val="24"/>
          </w:rPr>
          <w:t>SU-MIMO RANK1</w:t>
        </w:r>
        <w:r>
          <w:rPr>
            <w:rFonts w:hint="eastAsia"/>
            <w:szCs w:val="24"/>
          </w:rPr>
          <w:t>的</w:t>
        </w:r>
        <w:r>
          <w:rPr>
            <w:rFonts w:hint="eastAsia"/>
            <w:szCs w:val="24"/>
          </w:rPr>
          <w:t>OLLA</w:t>
        </w:r>
        <w:r>
          <w:rPr>
            <w:rFonts w:hint="eastAsia"/>
            <w:szCs w:val="24"/>
          </w:rPr>
          <w:t>进行了相关的程序实现确认，分别对反馈延时</w:t>
        </w:r>
        <w:r>
          <w:rPr>
            <w:rFonts w:hint="eastAsia"/>
            <w:szCs w:val="24"/>
          </w:rPr>
          <w:t>0ms</w:t>
        </w:r>
        <w:r>
          <w:rPr>
            <w:rFonts w:hint="eastAsia"/>
            <w:szCs w:val="24"/>
          </w:rPr>
          <w:t>和</w:t>
        </w:r>
        <w:r>
          <w:rPr>
            <w:rFonts w:hint="eastAsia"/>
            <w:szCs w:val="24"/>
          </w:rPr>
          <w:t>1ms</w:t>
        </w:r>
        <w:r>
          <w:rPr>
            <w:rFonts w:hint="eastAsia"/>
            <w:szCs w:val="24"/>
          </w:rPr>
          <w:t>进行了仿真功能验证。</w:t>
        </w:r>
        <w:r>
          <w:rPr>
            <w:rFonts w:hint="eastAsia"/>
            <w:szCs w:val="24"/>
          </w:rPr>
          <w:t>OLLA</w:t>
        </w:r>
        <w:r>
          <w:rPr>
            <w:rFonts w:hint="eastAsia"/>
            <w:szCs w:val="24"/>
          </w:rPr>
          <w:t>仿真参数为</w:t>
        </w:r>
        <w:r>
          <w:rPr>
            <w:rFonts w:hint="eastAsia"/>
            <w:szCs w:val="24"/>
          </w:rPr>
          <w:t>+0.05/-0.45</w:t>
        </w:r>
        <w:r>
          <w:rPr>
            <w:rFonts w:hint="eastAsia"/>
            <w:szCs w:val="24"/>
          </w:rPr>
          <w:t>。</w:t>
        </w:r>
      </w:ins>
    </w:p>
    <w:p w14:paraId="5125974F" w14:textId="77777777" w:rsidR="00B45328" w:rsidRPr="009C237C" w:rsidRDefault="00B45328" w:rsidP="00B45328">
      <w:pPr>
        <w:pStyle w:val="ab"/>
        <w:numPr>
          <w:ilvl w:val="0"/>
          <w:numId w:val="109"/>
        </w:numPr>
        <w:spacing w:beforeLines="50" w:before="190" w:afterLines="50" w:after="190" w:line="240" w:lineRule="auto"/>
        <w:ind w:firstLineChars="0"/>
        <w:rPr>
          <w:ins w:id="796" w:author="李志成" w:date="2013-05-14T19:06:00Z"/>
          <w:b/>
          <w:sz w:val="24"/>
          <w:szCs w:val="24"/>
        </w:rPr>
      </w:pPr>
      <w:ins w:id="797" w:author="李志成" w:date="2013-05-14T19:06:00Z">
        <w:r>
          <w:rPr>
            <w:rFonts w:hint="eastAsia"/>
            <w:b/>
            <w:sz w:val="24"/>
            <w:szCs w:val="24"/>
          </w:rPr>
          <w:t>反馈</w:t>
        </w:r>
        <w:r>
          <w:rPr>
            <w:rFonts w:hint="eastAsia"/>
            <w:b/>
            <w:sz w:val="24"/>
            <w:szCs w:val="24"/>
          </w:rPr>
          <w:t>0ms</w:t>
        </w:r>
        <w:r w:rsidRPr="009C237C">
          <w:rPr>
            <w:rFonts w:hint="eastAsia"/>
            <w:b/>
            <w:sz w:val="24"/>
            <w:szCs w:val="24"/>
          </w:rPr>
          <w:t>延时仿真验证</w:t>
        </w:r>
      </w:ins>
    </w:p>
    <w:p w14:paraId="2A2A8060" w14:textId="77777777" w:rsidR="00B45328" w:rsidRDefault="00B45328" w:rsidP="00B45328">
      <w:pPr>
        <w:spacing w:beforeLines="50" w:before="190" w:afterLines="50" w:after="190"/>
        <w:ind w:firstLine="420"/>
        <w:rPr>
          <w:ins w:id="798" w:author="李志成" w:date="2013-05-14T19:06:00Z"/>
          <w:szCs w:val="24"/>
        </w:rPr>
      </w:pPr>
      <w:ins w:id="799" w:author="李志成" w:date="2013-05-14T19:06:00Z">
        <w:r>
          <w:rPr>
            <w:rFonts w:hint="eastAsia"/>
            <w:szCs w:val="24"/>
          </w:rPr>
          <w:t>0</w:t>
        </w:r>
        <w:r>
          <w:rPr>
            <w:rFonts w:hint="eastAsia"/>
            <w:szCs w:val="24"/>
          </w:rPr>
          <w:t>延时是指在当前</w:t>
        </w:r>
        <w:r>
          <w:rPr>
            <w:rFonts w:hint="eastAsia"/>
            <w:szCs w:val="24"/>
          </w:rPr>
          <w:t>TTI</w:t>
        </w:r>
        <w:r>
          <w:rPr>
            <w:rFonts w:hint="eastAsia"/>
            <w:szCs w:val="24"/>
          </w:rPr>
          <w:t>调度后，根据当前调度结果重新计算载干比并进行</w:t>
        </w:r>
        <w:r>
          <w:rPr>
            <w:rFonts w:hint="eastAsia"/>
            <w:szCs w:val="24"/>
          </w:rPr>
          <w:t>MCS</w:t>
        </w:r>
        <w:r>
          <w:rPr>
            <w:rFonts w:hint="eastAsia"/>
            <w:szCs w:val="24"/>
          </w:rPr>
          <w:t>选择，进</w:t>
        </w:r>
        <w:r>
          <w:rPr>
            <w:rFonts w:hint="eastAsia"/>
            <w:szCs w:val="24"/>
          </w:rPr>
          <w:lastRenderedPageBreak/>
          <w:t>行</w:t>
        </w:r>
        <w:r>
          <w:rPr>
            <w:rFonts w:hint="eastAsia"/>
            <w:szCs w:val="24"/>
          </w:rPr>
          <w:t>0</w:t>
        </w:r>
        <w:r>
          <w:rPr>
            <w:rFonts w:hint="eastAsia"/>
            <w:szCs w:val="24"/>
          </w:rPr>
          <w:t>延时仿真验证</w:t>
        </w:r>
        <w:r>
          <w:rPr>
            <w:rFonts w:hint="eastAsia"/>
            <w:szCs w:val="24"/>
          </w:rPr>
          <w:t>OLLA</w:t>
        </w:r>
        <w:r>
          <w:rPr>
            <w:rFonts w:hint="eastAsia"/>
            <w:szCs w:val="24"/>
          </w:rPr>
          <w:t>实现的准确性。</w:t>
        </w:r>
      </w:ins>
    </w:p>
    <w:p w14:paraId="3B8BB213" w14:textId="77777777" w:rsidR="00B45328" w:rsidRDefault="00B45328" w:rsidP="00B45328">
      <w:pPr>
        <w:spacing w:beforeLines="50" w:before="190" w:afterLines="50" w:after="190"/>
        <w:ind w:firstLine="420"/>
        <w:rPr>
          <w:ins w:id="800" w:author="李志成" w:date="2013-05-14T19:06:00Z"/>
          <w:szCs w:val="24"/>
        </w:rPr>
      </w:pPr>
      <w:ins w:id="801" w:author="李志成" w:date="2013-05-14T19:06:00Z">
        <w:r>
          <w:rPr>
            <w:rFonts w:hint="eastAsia"/>
            <w:szCs w:val="24"/>
          </w:rPr>
          <w:t>仿真中反馈延时为</w:t>
        </w:r>
        <w:r>
          <w:rPr>
            <w:rFonts w:hint="eastAsia"/>
            <w:szCs w:val="24"/>
          </w:rPr>
          <w:t>0</w:t>
        </w:r>
        <w:r>
          <w:rPr>
            <w:rFonts w:hint="eastAsia"/>
            <w:szCs w:val="24"/>
          </w:rPr>
          <w:t>，反馈周期</w:t>
        </w:r>
        <w:r>
          <w:rPr>
            <w:rFonts w:hint="eastAsia"/>
            <w:szCs w:val="24"/>
          </w:rPr>
          <w:t>1ms</w:t>
        </w:r>
        <w:r>
          <w:rPr>
            <w:rFonts w:hint="eastAsia"/>
            <w:szCs w:val="24"/>
          </w:rPr>
          <w:t>，接收机</w:t>
        </w:r>
        <w:r>
          <w:rPr>
            <w:rFonts w:hint="eastAsia"/>
            <w:szCs w:val="24"/>
          </w:rPr>
          <w:t>Ideal MMSE IRC</w:t>
        </w:r>
        <w:r>
          <w:rPr>
            <w:rFonts w:hint="eastAsia"/>
            <w:szCs w:val="24"/>
          </w:rPr>
          <w:t>。</w:t>
        </w:r>
      </w:ins>
    </w:p>
    <w:p w14:paraId="793B5C83" w14:textId="77777777" w:rsidR="00B45328" w:rsidRDefault="00B45328" w:rsidP="00B45328">
      <w:pPr>
        <w:spacing w:beforeLines="50" w:before="190" w:afterLines="50" w:after="190"/>
        <w:ind w:firstLine="420"/>
        <w:rPr>
          <w:ins w:id="802" w:author="李志成" w:date="2013-05-14T19:06:00Z"/>
          <w:szCs w:val="24"/>
        </w:rPr>
      </w:pPr>
      <w:ins w:id="803" w:author="李志成" w:date="2013-05-14T19:06:00Z">
        <w:r>
          <w:rPr>
            <w:rFonts w:hint="eastAsia"/>
            <w:szCs w:val="24"/>
          </w:rPr>
          <w:t>OLLA Delta</w:t>
        </w:r>
        <w:r>
          <w:rPr>
            <w:rFonts w:hint="eastAsia"/>
            <w:szCs w:val="24"/>
          </w:rPr>
          <w:t>仿真结果如下所示：</w:t>
        </w:r>
      </w:ins>
    </w:p>
    <w:p w14:paraId="75591715" w14:textId="77777777" w:rsidR="00B45328" w:rsidRDefault="006550EB" w:rsidP="006550EB">
      <w:pPr>
        <w:pStyle w:val="ad"/>
        <w:rPr>
          <w:ins w:id="804" w:author="李志成" w:date="2013-05-14T19:06:00Z"/>
          <w:rFonts w:ascii="Times New Roman" w:hAnsi="Times New Roman"/>
          <w:sz w:val="24"/>
          <w:szCs w:val="24"/>
        </w:rPr>
      </w:pPr>
      <w:r>
        <w:rPr>
          <w:rFonts w:hint="eastAsia"/>
        </w:rPr>
        <w:t>表格</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4.4</w:t>
      </w:r>
      <w:r>
        <w:fldChar w:fldCharType="end"/>
      </w:r>
      <w:r>
        <w:rPr>
          <w:rFonts w:hint="eastAsia"/>
        </w:rP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2</w:instrText>
      </w:r>
      <w:r>
        <w:instrText xml:space="preserve"> </w:instrText>
      </w:r>
      <w:r>
        <w:fldChar w:fldCharType="separate"/>
      </w:r>
      <w:r>
        <w:rPr>
          <w:noProof/>
        </w:rPr>
        <w:t>1</w:t>
      </w:r>
      <w:r>
        <w:fldChar w:fldCharType="end"/>
      </w:r>
      <w:ins w:id="805" w:author="李志成" w:date="2013-05-14T19:06:00Z">
        <w:r w:rsidR="00B45328">
          <w:rPr>
            <w:rFonts w:hint="eastAsia"/>
          </w:rPr>
          <w:t>OLLA 0</w:t>
        </w:r>
        <w:r w:rsidR="00B45328">
          <w:rPr>
            <w:rFonts w:hint="eastAsia"/>
          </w:rPr>
          <w:t>延时仿真结果</w:t>
        </w:r>
      </w:ins>
    </w:p>
    <w:tbl>
      <w:tblPr>
        <w:tblStyle w:val="ac"/>
        <w:tblW w:w="0" w:type="auto"/>
        <w:tblLook w:val="04A0" w:firstRow="1" w:lastRow="0" w:firstColumn="1" w:lastColumn="0" w:noHBand="0" w:noVBand="1"/>
      </w:tblPr>
      <w:tblGrid>
        <w:gridCol w:w="4261"/>
        <w:gridCol w:w="4261"/>
      </w:tblGrid>
      <w:tr w:rsidR="00B45328" w14:paraId="1D423B8C" w14:textId="77777777" w:rsidTr="00B45328">
        <w:trPr>
          <w:ins w:id="806" w:author="李志成" w:date="2013-05-14T19:06:00Z"/>
        </w:trPr>
        <w:tc>
          <w:tcPr>
            <w:tcW w:w="4261" w:type="dxa"/>
          </w:tcPr>
          <w:p w14:paraId="75D76674" w14:textId="77777777" w:rsidR="00B45328" w:rsidRDefault="00B45328" w:rsidP="00B45328">
            <w:pPr>
              <w:spacing w:beforeLines="50" w:before="190" w:afterLines="50" w:after="190"/>
              <w:rPr>
                <w:ins w:id="807" w:author="李志成" w:date="2013-05-14T19:06:00Z"/>
                <w:szCs w:val="24"/>
              </w:rPr>
            </w:pPr>
            <w:ins w:id="808" w:author="李志成" w:date="2013-05-14T19:06:00Z">
              <w:r>
                <w:rPr>
                  <w:rFonts w:hint="eastAsia"/>
                  <w:szCs w:val="24"/>
                </w:rPr>
                <w:t>OLLA Delta</w:t>
              </w:r>
            </w:ins>
          </w:p>
        </w:tc>
        <w:tc>
          <w:tcPr>
            <w:tcW w:w="4261" w:type="dxa"/>
          </w:tcPr>
          <w:p w14:paraId="63826AA6" w14:textId="77777777" w:rsidR="00B45328" w:rsidRDefault="00B45328" w:rsidP="00B45328">
            <w:pPr>
              <w:spacing w:beforeLines="50" w:before="190" w:afterLines="50" w:after="190"/>
              <w:rPr>
                <w:ins w:id="809" w:author="李志成" w:date="2013-05-14T19:06:00Z"/>
                <w:szCs w:val="24"/>
              </w:rPr>
            </w:pPr>
            <w:ins w:id="810" w:author="李志成" w:date="2013-05-14T19:06:00Z">
              <w:r>
                <w:rPr>
                  <w:rFonts w:hint="eastAsia"/>
                  <w:szCs w:val="24"/>
                </w:rPr>
                <w:t>SINR</w:t>
              </w:r>
            </w:ins>
          </w:p>
        </w:tc>
      </w:tr>
      <w:tr w:rsidR="00B45328" w14:paraId="5B91CEB3" w14:textId="77777777" w:rsidTr="00B45328">
        <w:trPr>
          <w:ins w:id="811" w:author="李志成" w:date="2013-05-14T19:06:00Z"/>
        </w:trPr>
        <w:tc>
          <w:tcPr>
            <w:tcW w:w="4261" w:type="dxa"/>
          </w:tcPr>
          <w:p w14:paraId="10F32A27" w14:textId="77777777" w:rsidR="00B45328" w:rsidRDefault="00B45328" w:rsidP="00B45328">
            <w:pPr>
              <w:spacing w:beforeLines="50" w:before="190" w:afterLines="50" w:after="190"/>
              <w:rPr>
                <w:ins w:id="812" w:author="李志成" w:date="2013-05-14T19:06:00Z"/>
                <w:szCs w:val="24"/>
              </w:rPr>
            </w:pPr>
            <w:ins w:id="813" w:author="李志成" w:date="2013-05-14T19:06:00Z">
              <w:r>
                <w:rPr>
                  <w:rFonts w:hint="eastAsia"/>
                  <w:szCs w:val="24"/>
                </w:rPr>
                <w:t xml:space="preserve">UE ID 23 </w:t>
              </w:r>
            </w:ins>
          </w:p>
        </w:tc>
        <w:tc>
          <w:tcPr>
            <w:tcW w:w="4261" w:type="dxa"/>
          </w:tcPr>
          <w:p w14:paraId="5BA4C7CC" w14:textId="77777777" w:rsidR="00B45328" w:rsidRDefault="00B45328" w:rsidP="00B45328">
            <w:pPr>
              <w:spacing w:beforeLines="50" w:before="190" w:afterLines="50" w:after="190"/>
              <w:rPr>
                <w:ins w:id="814" w:author="李志成" w:date="2013-05-14T19:06:00Z"/>
                <w:szCs w:val="24"/>
              </w:rPr>
            </w:pPr>
            <w:ins w:id="815" w:author="李志成" w:date="2013-05-14T19:06:00Z">
              <w:r w:rsidRPr="00C35CE7">
                <w:t>distance:53.117371</w:t>
              </w:r>
            </w:ins>
          </w:p>
        </w:tc>
      </w:tr>
      <w:tr w:rsidR="00B45328" w14:paraId="3ABBF6A0" w14:textId="77777777" w:rsidTr="00B45328">
        <w:trPr>
          <w:ins w:id="816" w:author="李志成" w:date="2013-05-14T19:06:00Z"/>
        </w:trPr>
        <w:tc>
          <w:tcPr>
            <w:tcW w:w="4261" w:type="dxa"/>
          </w:tcPr>
          <w:p w14:paraId="03B390F5" w14:textId="77777777" w:rsidR="00B45328" w:rsidRDefault="00B45328" w:rsidP="00B45328">
            <w:pPr>
              <w:spacing w:beforeLines="50" w:before="190" w:afterLines="50" w:after="190"/>
              <w:rPr>
                <w:ins w:id="817" w:author="李志成" w:date="2013-05-14T19:06:00Z"/>
                <w:szCs w:val="24"/>
              </w:rPr>
            </w:pPr>
            <w:ins w:id="818" w:author="李志成" w:date="2013-05-14T19:06:00Z">
              <w:r>
                <w:rPr>
                  <w:noProof/>
                  <w:szCs w:val="24"/>
                  <w:rPrChange w:id="819" w:author="Unknown">
                    <w:rPr>
                      <w:rFonts w:ascii="Cambria" w:hAnsi="Cambria"/>
                      <w:b/>
                      <w:bCs/>
                      <w:noProof/>
                      <w:sz w:val="32"/>
                      <w:szCs w:val="32"/>
                    </w:rPr>
                  </w:rPrChange>
                </w:rPr>
                <w:drawing>
                  <wp:inline distT="0" distB="0" distL="0" distR="0" wp14:anchorId="3418FAC7" wp14:editId="3D596ACD">
                    <wp:extent cx="2397600" cy="18000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2"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ins>
          </w:p>
        </w:tc>
        <w:tc>
          <w:tcPr>
            <w:tcW w:w="4261" w:type="dxa"/>
          </w:tcPr>
          <w:p w14:paraId="1ACCB802" w14:textId="77777777" w:rsidR="00B45328" w:rsidRDefault="00B45328" w:rsidP="00B45328">
            <w:pPr>
              <w:spacing w:beforeLines="50" w:before="190" w:afterLines="50" w:after="190"/>
              <w:rPr>
                <w:ins w:id="820" w:author="李志成" w:date="2013-05-14T19:06:00Z"/>
                <w:szCs w:val="24"/>
              </w:rPr>
            </w:pPr>
            <w:ins w:id="821" w:author="李志成" w:date="2013-05-14T19:06:00Z">
              <w:r>
                <w:rPr>
                  <w:noProof/>
                  <w:rPrChange w:id="822" w:author="Unknown">
                    <w:rPr>
                      <w:rFonts w:ascii="Cambria" w:hAnsi="Cambria"/>
                      <w:b/>
                      <w:bCs/>
                      <w:noProof/>
                      <w:sz w:val="32"/>
                      <w:szCs w:val="32"/>
                    </w:rPr>
                  </w:rPrChange>
                </w:rPr>
                <w:drawing>
                  <wp:inline distT="0" distB="0" distL="0" distR="0" wp14:anchorId="2A631164" wp14:editId="359EF7C7">
                    <wp:extent cx="2401200" cy="180000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3"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r>
      <w:tr w:rsidR="00B45328" w14:paraId="1AA446F1" w14:textId="77777777" w:rsidTr="00B45328">
        <w:trPr>
          <w:ins w:id="823" w:author="李志成" w:date="2013-05-14T19:06:00Z"/>
        </w:trPr>
        <w:tc>
          <w:tcPr>
            <w:tcW w:w="4261" w:type="dxa"/>
          </w:tcPr>
          <w:p w14:paraId="57F1200E" w14:textId="77777777" w:rsidR="00B45328" w:rsidRDefault="00B45328" w:rsidP="00B45328">
            <w:pPr>
              <w:spacing w:beforeLines="50" w:before="190" w:afterLines="50" w:after="190"/>
              <w:rPr>
                <w:ins w:id="824" w:author="李志成" w:date="2013-05-14T19:06:00Z"/>
                <w:szCs w:val="24"/>
              </w:rPr>
            </w:pPr>
            <w:ins w:id="825" w:author="李志成" w:date="2013-05-14T19:06:00Z">
              <w:r>
                <w:rPr>
                  <w:rFonts w:hint="eastAsia"/>
                  <w:szCs w:val="24"/>
                </w:rPr>
                <w:t>UE ID 72</w:t>
              </w:r>
            </w:ins>
          </w:p>
        </w:tc>
        <w:tc>
          <w:tcPr>
            <w:tcW w:w="4261" w:type="dxa"/>
          </w:tcPr>
          <w:p w14:paraId="5867A14F" w14:textId="77777777" w:rsidR="00B45328" w:rsidRDefault="00B45328" w:rsidP="00B45328">
            <w:pPr>
              <w:spacing w:beforeLines="50" w:before="190" w:afterLines="50" w:after="190"/>
              <w:rPr>
                <w:ins w:id="826" w:author="李志成" w:date="2013-05-14T19:06:00Z"/>
                <w:szCs w:val="24"/>
              </w:rPr>
            </w:pPr>
            <w:ins w:id="827" w:author="李志成" w:date="2013-05-14T19:06:00Z">
              <w:r w:rsidRPr="00C35CE7">
                <w:t>distance:235.957458</w:t>
              </w:r>
            </w:ins>
          </w:p>
        </w:tc>
      </w:tr>
      <w:tr w:rsidR="00B45328" w14:paraId="7DC22408" w14:textId="77777777" w:rsidTr="00B45328">
        <w:trPr>
          <w:ins w:id="828" w:author="李志成" w:date="2013-05-14T19:06:00Z"/>
        </w:trPr>
        <w:tc>
          <w:tcPr>
            <w:tcW w:w="4261" w:type="dxa"/>
          </w:tcPr>
          <w:p w14:paraId="2B424CF7" w14:textId="77777777" w:rsidR="00B45328" w:rsidRDefault="00B45328" w:rsidP="00B45328">
            <w:pPr>
              <w:spacing w:beforeLines="50" w:before="190" w:afterLines="50" w:after="190"/>
              <w:rPr>
                <w:ins w:id="829" w:author="李志成" w:date="2013-05-14T19:06:00Z"/>
                <w:szCs w:val="24"/>
              </w:rPr>
            </w:pPr>
            <w:ins w:id="830" w:author="李志成" w:date="2013-05-14T19:06:00Z">
              <w:r>
                <w:rPr>
                  <w:noProof/>
                  <w:rPrChange w:id="831" w:author="Unknown">
                    <w:rPr>
                      <w:rFonts w:ascii="Cambria" w:hAnsi="Cambria"/>
                      <w:b/>
                      <w:bCs/>
                      <w:noProof/>
                      <w:sz w:val="32"/>
                      <w:szCs w:val="32"/>
                    </w:rPr>
                  </w:rPrChange>
                </w:rPr>
                <w:drawing>
                  <wp:inline distT="0" distB="0" distL="0" distR="0" wp14:anchorId="2E946DF4" wp14:editId="0F4AE942">
                    <wp:extent cx="2401200" cy="180000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4"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c>
          <w:tcPr>
            <w:tcW w:w="4261" w:type="dxa"/>
          </w:tcPr>
          <w:p w14:paraId="298F6929" w14:textId="77777777" w:rsidR="00B45328" w:rsidRDefault="00B45328" w:rsidP="00B45328">
            <w:pPr>
              <w:spacing w:beforeLines="50" w:before="190" w:afterLines="50" w:after="190"/>
              <w:rPr>
                <w:ins w:id="832" w:author="李志成" w:date="2013-05-14T19:06:00Z"/>
                <w:szCs w:val="24"/>
              </w:rPr>
            </w:pPr>
            <w:ins w:id="833" w:author="李志成" w:date="2013-05-14T19:06:00Z">
              <w:r>
                <w:rPr>
                  <w:noProof/>
                  <w:rPrChange w:id="834" w:author="Unknown">
                    <w:rPr>
                      <w:rFonts w:ascii="Cambria" w:hAnsi="Cambria"/>
                      <w:b/>
                      <w:bCs/>
                      <w:noProof/>
                      <w:sz w:val="32"/>
                      <w:szCs w:val="32"/>
                    </w:rPr>
                  </w:rPrChange>
                </w:rPr>
                <w:drawing>
                  <wp:inline distT="0" distB="0" distL="0" distR="0" wp14:anchorId="47E3449F" wp14:editId="74CC51B7">
                    <wp:extent cx="2401200" cy="180000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5"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r>
    </w:tbl>
    <w:p w14:paraId="1BED3474" w14:textId="77777777" w:rsidR="00B45328" w:rsidRDefault="00B45328" w:rsidP="00B45328">
      <w:pPr>
        <w:spacing w:beforeLines="50" w:before="190" w:afterLines="50" w:after="190"/>
        <w:ind w:firstLine="420"/>
        <w:rPr>
          <w:ins w:id="835" w:author="李志成" w:date="2013-05-14T19:06:00Z"/>
          <w:szCs w:val="24"/>
        </w:rPr>
      </w:pPr>
      <w:ins w:id="836" w:author="李志成" w:date="2013-05-14T19:06:00Z">
        <w:r w:rsidRPr="00BA17BB">
          <w:rPr>
            <w:rFonts w:hint="eastAsia"/>
            <w:szCs w:val="24"/>
          </w:rPr>
          <w:t>对于</w:t>
        </w:r>
        <w:r w:rsidRPr="00BA17BB">
          <w:rPr>
            <w:rFonts w:hint="eastAsia"/>
            <w:szCs w:val="24"/>
          </w:rPr>
          <w:t>0</w:t>
        </w:r>
        <w:r w:rsidRPr="00BA17BB">
          <w:rPr>
            <w:rFonts w:hint="eastAsia"/>
            <w:szCs w:val="24"/>
          </w:rPr>
          <w:t>延时只存在</w:t>
        </w:r>
        <w:r w:rsidRPr="00BA17BB">
          <w:rPr>
            <w:rFonts w:hint="eastAsia"/>
            <w:szCs w:val="24"/>
          </w:rPr>
          <w:t>2</w:t>
        </w:r>
        <w:r w:rsidRPr="00BA17BB">
          <w:rPr>
            <w:rFonts w:hint="eastAsia"/>
            <w:szCs w:val="24"/>
          </w:rPr>
          <w:t>种情况：一是如用户</w:t>
        </w:r>
        <w:r w:rsidRPr="00BA17BB">
          <w:rPr>
            <w:rFonts w:hint="eastAsia"/>
            <w:szCs w:val="24"/>
          </w:rPr>
          <w:t>23</w:t>
        </w:r>
        <w:r w:rsidRPr="00BA17BB">
          <w:rPr>
            <w:rFonts w:hint="eastAsia"/>
            <w:szCs w:val="24"/>
          </w:rPr>
          <w:t>可以看出用户距离基站距离近，</w:t>
        </w:r>
        <w:r w:rsidRPr="00BA17BB">
          <w:rPr>
            <w:rFonts w:hint="eastAsia"/>
            <w:szCs w:val="24"/>
          </w:rPr>
          <w:t>SINR</w:t>
        </w:r>
        <w:r w:rsidRPr="00BA17BB">
          <w:rPr>
            <w:rFonts w:hint="eastAsia"/>
            <w:szCs w:val="24"/>
          </w:rPr>
          <w:t>远高于</w:t>
        </w:r>
        <w:r w:rsidRPr="00BA17BB">
          <w:rPr>
            <w:rFonts w:hint="eastAsia"/>
            <w:szCs w:val="24"/>
          </w:rPr>
          <w:lastRenderedPageBreak/>
          <w:t>CQI</w:t>
        </w:r>
        <w:r w:rsidRPr="00BA17BB">
          <w:rPr>
            <w:rFonts w:hint="eastAsia"/>
            <w:szCs w:val="24"/>
          </w:rPr>
          <w:t>最高等级</w:t>
        </w:r>
        <w:r w:rsidRPr="00BA17BB">
          <w:rPr>
            <w:rFonts w:hint="eastAsia"/>
            <w:szCs w:val="24"/>
          </w:rPr>
          <w:t>19dB</w:t>
        </w:r>
        <w:r w:rsidRPr="00BA17BB">
          <w:rPr>
            <w:rFonts w:hint="eastAsia"/>
            <w:szCs w:val="24"/>
          </w:rPr>
          <w:t>，</w:t>
        </w:r>
        <w:r>
          <w:rPr>
            <w:rFonts w:hint="eastAsia"/>
            <w:szCs w:val="24"/>
          </w:rPr>
          <w:t>MCS</w:t>
        </w:r>
        <w:r>
          <w:rPr>
            <w:rFonts w:hint="eastAsia"/>
            <w:szCs w:val="24"/>
          </w:rPr>
          <w:t>处于最高等级，</w:t>
        </w:r>
        <w:r>
          <w:rPr>
            <w:rFonts w:hint="eastAsia"/>
            <w:szCs w:val="24"/>
          </w:rPr>
          <w:t>HARQ ACK</w:t>
        </w:r>
        <w:r>
          <w:rPr>
            <w:rFonts w:hint="eastAsia"/>
            <w:szCs w:val="24"/>
          </w:rPr>
          <w:t>一直为</w:t>
        </w:r>
        <w:r>
          <w:rPr>
            <w:rFonts w:hint="eastAsia"/>
            <w:szCs w:val="24"/>
          </w:rPr>
          <w:t>1</w:t>
        </w:r>
        <w:r w:rsidRPr="00BA17BB">
          <w:rPr>
            <w:rFonts w:hint="eastAsia"/>
            <w:szCs w:val="24"/>
          </w:rPr>
          <w:t>，</w:t>
        </w:r>
        <w:r>
          <w:rPr>
            <w:rFonts w:hint="eastAsia"/>
            <w:szCs w:val="24"/>
          </w:rPr>
          <w:t>即，传输成功，</w:t>
        </w:r>
        <w:r w:rsidRPr="00BA17BB">
          <w:rPr>
            <w:rFonts w:hint="eastAsia"/>
            <w:szCs w:val="24"/>
          </w:rPr>
          <w:t>符合</w:t>
        </w:r>
        <w:r w:rsidRPr="00BA17BB">
          <w:rPr>
            <w:rFonts w:hint="eastAsia"/>
            <w:szCs w:val="24"/>
          </w:rPr>
          <w:t>OLLA delta</w:t>
        </w:r>
        <w:r>
          <w:rPr>
            <w:rFonts w:hint="eastAsia"/>
            <w:szCs w:val="24"/>
          </w:rPr>
          <w:t>一直为</w:t>
        </w:r>
        <w:r>
          <w:rPr>
            <w:rFonts w:hint="eastAsia"/>
            <w:szCs w:val="24"/>
          </w:rPr>
          <w:t>0</w:t>
        </w:r>
        <w:r>
          <w:rPr>
            <w:rFonts w:hint="eastAsia"/>
            <w:szCs w:val="24"/>
          </w:rPr>
          <w:t>的情况</w:t>
        </w:r>
        <w:r w:rsidRPr="00BA17BB">
          <w:rPr>
            <w:rFonts w:hint="eastAsia"/>
            <w:szCs w:val="24"/>
          </w:rPr>
          <w:t>；</w:t>
        </w:r>
        <w:r>
          <w:rPr>
            <w:rFonts w:hint="eastAsia"/>
            <w:szCs w:val="24"/>
          </w:rPr>
          <w:t>二</w:t>
        </w:r>
        <w:r w:rsidRPr="00BA17BB">
          <w:rPr>
            <w:rFonts w:hint="eastAsia"/>
            <w:szCs w:val="24"/>
          </w:rPr>
          <w:t>是</w:t>
        </w:r>
        <w:r>
          <w:rPr>
            <w:rFonts w:hint="eastAsia"/>
            <w:szCs w:val="24"/>
          </w:rPr>
          <w:t>如用户</w:t>
        </w:r>
        <w:r>
          <w:rPr>
            <w:rFonts w:hint="eastAsia"/>
            <w:szCs w:val="24"/>
          </w:rPr>
          <w:t>72</w:t>
        </w:r>
        <w:r w:rsidRPr="00BA17BB">
          <w:rPr>
            <w:rFonts w:hint="eastAsia"/>
            <w:szCs w:val="24"/>
          </w:rPr>
          <w:t>由于选</w:t>
        </w:r>
        <w:r w:rsidRPr="00BA17BB">
          <w:rPr>
            <w:rFonts w:hint="eastAsia"/>
            <w:szCs w:val="24"/>
          </w:rPr>
          <w:t>MCS</w:t>
        </w:r>
        <w:r w:rsidRPr="00BA17BB">
          <w:rPr>
            <w:rFonts w:hint="eastAsia"/>
            <w:szCs w:val="24"/>
          </w:rPr>
          <w:t>的码字载干比与真实载干比非常接近，</w:t>
        </w:r>
        <w:r>
          <w:rPr>
            <w:rFonts w:hint="eastAsia"/>
            <w:szCs w:val="24"/>
          </w:rPr>
          <w:t>最初进行选择的</w:t>
        </w:r>
        <w:r>
          <w:rPr>
            <w:rFonts w:hint="eastAsia"/>
            <w:szCs w:val="24"/>
          </w:rPr>
          <w:t>MCS</w:t>
        </w:r>
        <w:r>
          <w:rPr>
            <w:rFonts w:hint="eastAsia"/>
            <w:szCs w:val="24"/>
          </w:rPr>
          <w:t>准确度很高，</w:t>
        </w:r>
        <w:r w:rsidRPr="00BA17BB">
          <w:rPr>
            <w:rFonts w:hint="eastAsia"/>
            <w:szCs w:val="24"/>
          </w:rPr>
          <w:t>因此</w:t>
        </w:r>
        <w:r w:rsidRPr="00BA17BB">
          <w:rPr>
            <w:rFonts w:hint="eastAsia"/>
            <w:szCs w:val="24"/>
          </w:rPr>
          <w:t>OLLA delta</w:t>
        </w:r>
        <w:r w:rsidRPr="00BA17BB">
          <w:rPr>
            <w:rFonts w:hint="eastAsia"/>
            <w:szCs w:val="24"/>
          </w:rPr>
          <w:t>处于</w:t>
        </w:r>
        <w:r>
          <w:rPr>
            <w:rFonts w:hint="eastAsia"/>
            <w:szCs w:val="24"/>
          </w:rPr>
          <w:t>在</w:t>
        </w:r>
        <w:r>
          <w:rPr>
            <w:rFonts w:hint="eastAsia"/>
            <w:szCs w:val="24"/>
          </w:rPr>
          <w:t>0</w:t>
        </w:r>
        <w:r>
          <w:rPr>
            <w:rFonts w:hint="eastAsia"/>
            <w:szCs w:val="24"/>
          </w:rPr>
          <w:t>到</w:t>
        </w:r>
        <w:r>
          <w:rPr>
            <w:rFonts w:hint="eastAsia"/>
            <w:szCs w:val="24"/>
          </w:rPr>
          <w:t>1</w:t>
        </w:r>
        <w:r>
          <w:rPr>
            <w:rFonts w:hint="eastAsia"/>
            <w:szCs w:val="24"/>
          </w:rPr>
          <w:t>之间波动</w:t>
        </w:r>
        <w:r w:rsidRPr="00BA17BB">
          <w:rPr>
            <w:rFonts w:hint="eastAsia"/>
            <w:szCs w:val="24"/>
          </w:rPr>
          <w:t>状态。</w:t>
        </w:r>
      </w:ins>
    </w:p>
    <w:p w14:paraId="76020F31" w14:textId="77777777" w:rsidR="00B45328" w:rsidRPr="0038331F" w:rsidRDefault="00B45328" w:rsidP="00B45328">
      <w:pPr>
        <w:pStyle w:val="ab"/>
        <w:numPr>
          <w:ilvl w:val="0"/>
          <w:numId w:val="109"/>
        </w:numPr>
        <w:spacing w:beforeLines="50" w:before="190" w:afterLines="50" w:after="190" w:line="240" w:lineRule="auto"/>
        <w:ind w:firstLineChars="0"/>
        <w:rPr>
          <w:ins w:id="837" w:author="李志成" w:date="2013-05-14T19:06:00Z"/>
          <w:b/>
          <w:sz w:val="24"/>
          <w:szCs w:val="24"/>
        </w:rPr>
      </w:pPr>
      <w:ins w:id="838" w:author="李志成" w:date="2013-05-14T19:06:00Z">
        <w:r w:rsidRPr="0038331F">
          <w:rPr>
            <w:rFonts w:hint="eastAsia"/>
            <w:b/>
            <w:sz w:val="24"/>
            <w:szCs w:val="24"/>
          </w:rPr>
          <w:t>反馈</w:t>
        </w:r>
        <w:r w:rsidRPr="0038331F">
          <w:rPr>
            <w:rFonts w:hint="eastAsia"/>
            <w:b/>
            <w:sz w:val="24"/>
            <w:szCs w:val="24"/>
          </w:rPr>
          <w:t>1ms</w:t>
        </w:r>
        <w:r w:rsidRPr="0038331F">
          <w:rPr>
            <w:rFonts w:hint="eastAsia"/>
            <w:b/>
            <w:sz w:val="24"/>
            <w:szCs w:val="24"/>
          </w:rPr>
          <w:t>延时仿真验证</w:t>
        </w:r>
      </w:ins>
    </w:p>
    <w:p w14:paraId="480DCED3" w14:textId="77777777" w:rsidR="00B45328" w:rsidRDefault="00B45328" w:rsidP="00B45328">
      <w:pPr>
        <w:spacing w:beforeLines="50" w:before="190" w:afterLines="50" w:after="190"/>
        <w:ind w:firstLine="420"/>
        <w:rPr>
          <w:ins w:id="839" w:author="李志成" w:date="2013-05-14T19:06:00Z"/>
          <w:szCs w:val="24"/>
        </w:rPr>
      </w:pPr>
      <w:ins w:id="840" w:author="李志成" w:date="2013-05-14T19:06:00Z">
        <w:r>
          <w:rPr>
            <w:rFonts w:hint="eastAsia"/>
            <w:szCs w:val="24"/>
          </w:rPr>
          <w:t>仿真中反馈周期</w:t>
        </w:r>
        <w:r>
          <w:rPr>
            <w:rFonts w:hint="eastAsia"/>
            <w:szCs w:val="24"/>
          </w:rPr>
          <w:t>1ms</w:t>
        </w:r>
        <w:r>
          <w:rPr>
            <w:rFonts w:hint="eastAsia"/>
            <w:szCs w:val="24"/>
          </w:rPr>
          <w:t>，反馈延时为</w:t>
        </w:r>
        <w:r>
          <w:rPr>
            <w:rFonts w:hint="eastAsia"/>
            <w:szCs w:val="24"/>
          </w:rPr>
          <w:t>1ms</w:t>
        </w:r>
        <w:r>
          <w:rPr>
            <w:rFonts w:hint="eastAsia"/>
            <w:szCs w:val="24"/>
          </w:rPr>
          <w:t>。</w:t>
        </w:r>
      </w:ins>
    </w:p>
    <w:p w14:paraId="54C45097" w14:textId="77777777" w:rsidR="00B45328" w:rsidRPr="009C237C" w:rsidRDefault="00B45328" w:rsidP="00B45328">
      <w:pPr>
        <w:spacing w:beforeLines="50" w:before="190" w:afterLines="50" w:after="190"/>
        <w:ind w:firstLine="420"/>
        <w:rPr>
          <w:ins w:id="841" w:author="李志成" w:date="2013-05-14T19:06:00Z"/>
          <w:szCs w:val="24"/>
        </w:rPr>
      </w:pPr>
      <w:ins w:id="842" w:author="李志成" w:date="2013-05-14T19:06:00Z">
        <w:r w:rsidRPr="009C237C">
          <w:rPr>
            <w:rFonts w:hint="eastAsia"/>
            <w:szCs w:val="24"/>
          </w:rPr>
          <w:t>仿真结果如下：</w:t>
        </w:r>
      </w:ins>
    </w:p>
    <w:p w14:paraId="0A5485D4" w14:textId="77777777" w:rsidR="00B45328" w:rsidRDefault="006550EB" w:rsidP="006550EB">
      <w:pPr>
        <w:pStyle w:val="ad"/>
        <w:rPr>
          <w:ins w:id="843" w:author="李志成" w:date="2013-05-14T19:06:00Z"/>
          <w:rFonts w:ascii="Times New Roman" w:hAnsi="Times New Roman"/>
          <w:sz w:val="24"/>
          <w:szCs w:val="24"/>
        </w:rPr>
      </w:pPr>
      <w:r>
        <w:rPr>
          <w:rFonts w:hint="eastAsia"/>
        </w:rPr>
        <w:t>表格</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4.4</w:t>
      </w:r>
      <w:r>
        <w:fldChar w:fldCharType="end"/>
      </w:r>
      <w:r>
        <w:rPr>
          <w:rFonts w:hint="eastAsia"/>
        </w:rP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2</w:instrText>
      </w:r>
      <w:r>
        <w:instrText xml:space="preserve"> </w:instrText>
      </w:r>
      <w:r>
        <w:fldChar w:fldCharType="separate"/>
      </w:r>
      <w:r>
        <w:rPr>
          <w:noProof/>
        </w:rPr>
        <w:t>2</w:t>
      </w:r>
      <w:r>
        <w:fldChar w:fldCharType="end"/>
      </w:r>
      <w:ins w:id="844" w:author="李志成" w:date="2013-05-14T19:06:00Z">
        <w:r w:rsidR="00B45328">
          <w:rPr>
            <w:rFonts w:hint="eastAsia"/>
          </w:rPr>
          <w:t>OLLA 1</w:t>
        </w:r>
        <w:r w:rsidR="00B45328">
          <w:rPr>
            <w:rFonts w:hint="eastAsia"/>
          </w:rPr>
          <w:t>延时仿真结果</w:t>
        </w:r>
      </w:ins>
    </w:p>
    <w:tbl>
      <w:tblPr>
        <w:tblStyle w:val="ac"/>
        <w:tblW w:w="0" w:type="auto"/>
        <w:tblLook w:val="04A0" w:firstRow="1" w:lastRow="0" w:firstColumn="1" w:lastColumn="0" w:noHBand="0" w:noVBand="1"/>
      </w:tblPr>
      <w:tblGrid>
        <w:gridCol w:w="3050"/>
        <w:gridCol w:w="3050"/>
        <w:gridCol w:w="3050"/>
      </w:tblGrid>
      <w:tr w:rsidR="00B45328" w14:paraId="43907909" w14:textId="77777777" w:rsidTr="00B45328">
        <w:trPr>
          <w:ins w:id="845" w:author="李志成" w:date="2013-05-14T19:06:00Z"/>
        </w:trPr>
        <w:tc>
          <w:tcPr>
            <w:tcW w:w="2840" w:type="dxa"/>
          </w:tcPr>
          <w:p w14:paraId="679EC8BD" w14:textId="77777777" w:rsidR="00B45328" w:rsidRDefault="00B45328" w:rsidP="00B45328">
            <w:pPr>
              <w:spacing w:beforeLines="50" w:before="190" w:afterLines="50" w:after="190"/>
              <w:rPr>
                <w:ins w:id="846" w:author="李志成" w:date="2013-05-14T19:06:00Z"/>
                <w:szCs w:val="24"/>
              </w:rPr>
            </w:pPr>
            <w:ins w:id="847" w:author="李志成" w:date="2013-05-14T19:06:00Z">
              <w:r>
                <w:rPr>
                  <w:rFonts w:hint="eastAsia"/>
                  <w:szCs w:val="24"/>
                </w:rPr>
                <w:t>OLLA Delta</w:t>
              </w:r>
            </w:ins>
          </w:p>
        </w:tc>
        <w:tc>
          <w:tcPr>
            <w:tcW w:w="2841" w:type="dxa"/>
          </w:tcPr>
          <w:p w14:paraId="5187F9BD" w14:textId="77777777" w:rsidR="00B45328" w:rsidRDefault="00B45328" w:rsidP="00B45328">
            <w:pPr>
              <w:spacing w:beforeLines="50" w:before="190" w:afterLines="50" w:after="190"/>
              <w:rPr>
                <w:ins w:id="848" w:author="李志成" w:date="2013-05-14T19:06:00Z"/>
                <w:szCs w:val="24"/>
              </w:rPr>
            </w:pPr>
            <w:ins w:id="849" w:author="李志成" w:date="2013-05-14T19:06:00Z">
              <w:r>
                <w:rPr>
                  <w:rFonts w:hint="eastAsia"/>
                  <w:szCs w:val="24"/>
                </w:rPr>
                <w:t>SINR</w:t>
              </w:r>
            </w:ins>
          </w:p>
        </w:tc>
        <w:tc>
          <w:tcPr>
            <w:tcW w:w="2841" w:type="dxa"/>
          </w:tcPr>
          <w:p w14:paraId="6884A3E5" w14:textId="77777777" w:rsidR="00B45328" w:rsidRDefault="00B45328" w:rsidP="00B45328">
            <w:pPr>
              <w:spacing w:beforeLines="50" w:before="190" w:afterLines="50" w:after="190"/>
              <w:rPr>
                <w:ins w:id="850" w:author="李志成" w:date="2013-05-14T19:06:00Z"/>
                <w:szCs w:val="24"/>
              </w:rPr>
            </w:pPr>
            <w:ins w:id="851" w:author="李志成" w:date="2013-05-14T19:06:00Z">
              <w:r>
                <w:rPr>
                  <w:rFonts w:hint="eastAsia"/>
                  <w:szCs w:val="24"/>
                </w:rPr>
                <w:t>信号</w:t>
              </w:r>
              <w:r>
                <w:rPr>
                  <w:rFonts w:hint="eastAsia"/>
                  <w:szCs w:val="24"/>
                </w:rPr>
                <w:t>/</w:t>
              </w:r>
              <w:r>
                <w:rPr>
                  <w:rFonts w:hint="eastAsia"/>
                  <w:szCs w:val="24"/>
                </w:rPr>
                <w:t>干扰功率</w:t>
              </w:r>
            </w:ins>
          </w:p>
        </w:tc>
      </w:tr>
      <w:tr w:rsidR="00B45328" w14:paraId="15B19402" w14:textId="77777777" w:rsidTr="00B45328">
        <w:trPr>
          <w:ins w:id="852" w:author="李志成" w:date="2013-05-14T19:06:00Z"/>
        </w:trPr>
        <w:tc>
          <w:tcPr>
            <w:tcW w:w="2840" w:type="dxa"/>
          </w:tcPr>
          <w:p w14:paraId="188016E1" w14:textId="77777777" w:rsidR="00B45328" w:rsidRDefault="00B45328" w:rsidP="00B45328">
            <w:pPr>
              <w:spacing w:beforeLines="50" w:before="190" w:afterLines="50" w:after="190"/>
              <w:rPr>
                <w:ins w:id="853" w:author="李志成" w:date="2013-05-14T19:06:00Z"/>
                <w:szCs w:val="24"/>
              </w:rPr>
            </w:pPr>
            <w:ins w:id="854" w:author="李志成" w:date="2013-05-14T19:06:00Z">
              <w:r>
                <w:rPr>
                  <w:rFonts w:hint="eastAsia"/>
                  <w:szCs w:val="24"/>
                </w:rPr>
                <w:t xml:space="preserve">UE ID 23 </w:t>
              </w:r>
            </w:ins>
          </w:p>
        </w:tc>
        <w:tc>
          <w:tcPr>
            <w:tcW w:w="5682" w:type="dxa"/>
            <w:gridSpan w:val="2"/>
          </w:tcPr>
          <w:p w14:paraId="04FA6998" w14:textId="77777777" w:rsidR="00B45328" w:rsidRPr="00C35CE7" w:rsidRDefault="00B45328" w:rsidP="00B45328">
            <w:pPr>
              <w:spacing w:beforeLines="50" w:before="190" w:afterLines="50" w:after="190"/>
              <w:rPr>
                <w:ins w:id="855" w:author="李志成" w:date="2013-05-14T19:06:00Z"/>
              </w:rPr>
            </w:pPr>
            <w:ins w:id="856" w:author="李志成" w:date="2013-05-14T19:06:00Z">
              <w:r w:rsidRPr="00C35CE7">
                <w:t>distance:53.117371</w:t>
              </w:r>
            </w:ins>
          </w:p>
        </w:tc>
      </w:tr>
      <w:tr w:rsidR="00B45328" w14:paraId="42D50F74" w14:textId="77777777" w:rsidTr="00B45328">
        <w:trPr>
          <w:ins w:id="857" w:author="李志成" w:date="2013-05-14T19:06:00Z"/>
        </w:trPr>
        <w:tc>
          <w:tcPr>
            <w:tcW w:w="2840" w:type="dxa"/>
          </w:tcPr>
          <w:p w14:paraId="5887D582" w14:textId="77777777" w:rsidR="00B45328" w:rsidRDefault="00B45328" w:rsidP="00B45328">
            <w:pPr>
              <w:spacing w:beforeLines="50" w:before="190" w:afterLines="50" w:after="190"/>
              <w:rPr>
                <w:ins w:id="858" w:author="李志成" w:date="2013-05-14T19:06:00Z"/>
                <w:szCs w:val="24"/>
              </w:rPr>
            </w:pPr>
            <w:ins w:id="859" w:author="李志成" w:date="2013-05-14T19:06:00Z">
              <w:r>
                <w:rPr>
                  <w:noProof/>
                  <w:rPrChange w:id="860" w:author="Unknown">
                    <w:rPr>
                      <w:rFonts w:ascii="Cambria" w:hAnsi="Cambria"/>
                      <w:b/>
                      <w:bCs/>
                      <w:noProof/>
                      <w:sz w:val="32"/>
                      <w:szCs w:val="32"/>
                    </w:rPr>
                  </w:rPrChange>
                </w:rPr>
                <w:drawing>
                  <wp:inline distT="0" distB="0" distL="0" distR="0" wp14:anchorId="5D67BE08" wp14:editId="6FF2301D">
                    <wp:extent cx="1733550" cy="1409700"/>
                    <wp:effectExtent l="0" t="0" r="0" b="0"/>
                    <wp:docPr id="413" name="图片 4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6" cstate="print">
                              <a:extLst>
                                <a:ext uri="{28A0092B-C50C-407E-A947-70E740481C1C}">
                                  <a14:useLocalDpi xmlns:a14="http://schemas.microsoft.com/office/drawing/2010/main" val="0"/>
                                </a:ext>
                              </a:extLst>
                            </a:blip>
                            <a:srcRect/>
                            <a:stretch>
                              <a:fillRect/>
                            </a:stretch>
                          </pic:blipFill>
                          <pic:spPr bwMode="auto">
                            <a:xfrm>
                              <a:off x="0" y="0"/>
                              <a:ext cx="1736396" cy="1412014"/>
                            </a:xfrm>
                            <a:prstGeom prst="rect">
                              <a:avLst/>
                            </a:prstGeom>
                            <a:noFill/>
                            <a:ln>
                              <a:noFill/>
                            </a:ln>
                          </pic:spPr>
                        </pic:pic>
                      </a:graphicData>
                    </a:graphic>
                  </wp:inline>
                </w:drawing>
              </w:r>
            </w:ins>
          </w:p>
        </w:tc>
        <w:tc>
          <w:tcPr>
            <w:tcW w:w="2841" w:type="dxa"/>
          </w:tcPr>
          <w:p w14:paraId="6E16D2B0" w14:textId="77777777" w:rsidR="00B45328" w:rsidRDefault="00B45328" w:rsidP="00B45328">
            <w:pPr>
              <w:spacing w:beforeLines="50" w:before="190" w:afterLines="50" w:after="190"/>
              <w:rPr>
                <w:ins w:id="861" w:author="李志成" w:date="2013-05-14T19:06:00Z"/>
                <w:szCs w:val="24"/>
              </w:rPr>
            </w:pPr>
            <w:ins w:id="862" w:author="李志成" w:date="2013-05-14T19:06:00Z">
              <w:r>
                <w:rPr>
                  <w:noProof/>
                  <w:rPrChange w:id="863" w:author="Unknown">
                    <w:rPr>
                      <w:rFonts w:ascii="Cambria" w:hAnsi="Cambria"/>
                      <w:b/>
                      <w:bCs/>
                      <w:noProof/>
                      <w:sz w:val="32"/>
                      <w:szCs w:val="32"/>
                    </w:rPr>
                  </w:rPrChange>
                </w:rPr>
                <w:drawing>
                  <wp:inline distT="0" distB="0" distL="0" distR="0" wp14:anchorId="392CC85D" wp14:editId="060F6D22">
                    <wp:extent cx="1800000" cy="1440000"/>
                    <wp:effectExtent l="0" t="0" r="0" b="0"/>
                    <wp:docPr id="414" name="图片 4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7"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ins>
          </w:p>
        </w:tc>
        <w:tc>
          <w:tcPr>
            <w:tcW w:w="2841" w:type="dxa"/>
          </w:tcPr>
          <w:p w14:paraId="7C9D8A71" w14:textId="77777777" w:rsidR="00B45328" w:rsidRDefault="00B45328" w:rsidP="00B45328">
            <w:pPr>
              <w:spacing w:beforeLines="50" w:before="190" w:afterLines="50" w:after="190"/>
              <w:rPr>
                <w:ins w:id="864" w:author="李志成" w:date="2013-05-14T19:06:00Z"/>
                <w:szCs w:val="24"/>
              </w:rPr>
            </w:pPr>
            <w:ins w:id="865" w:author="李志成" w:date="2013-05-14T19:06:00Z">
              <w:r>
                <w:rPr>
                  <w:noProof/>
                  <w:rPrChange w:id="866" w:author="Unknown">
                    <w:rPr>
                      <w:rFonts w:ascii="Cambria" w:hAnsi="Cambria"/>
                      <w:b/>
                      <w:bCs/>
                      <w:noProof/>
                      <w:sz w:val="32"/>
                      <w:szCs w:val="32"/>
                    </w:rPr>
                  </w:rPrChange>
                </w:rPr>
                <w:drawing>
                  <wp:inline distT="0" distB="0" distL="0" distR="0" wp14:anchorId="18DA608F" wp14:editId="0CB71210">
                    <wp:extent cx="1800000" cy="1440000"/>
                    <wp:effectExtent l="0" t="0" r="0" b="0"/>
                    <wp:docPr id="415" name="图片 4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8"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ins>
          </w:p>
        </w:tc>
      </w:tr>
      <w:tr w:rsidR="00B45328" w14:paraId="7D833EE5" w14:textId="77777777" w:rsidTr="00B45328">
        <w:trPr>
          <w:ins w:id="867" w:author="李志成" w:date="2013-05-14T19:06:00Z"/>
        </w:trPr>
        <w:tc>
          <w:tcPr>
            <w:tcW w:w="2840" w:type="dxa"/>
          </w:tcPr>
          <w:p w14:paraId="02BEBF78" w14:textId="77777777" w:rsidR="00B45328" w:rsidRDefault="00B45328" w:rsidP="00B45328">
            <w:pPr>
              <w:spacing w:beforeLines="50" w:before="190" w:afterLines="50" w:after="190"/>
              <w:rPr>
                <w:ins w:id="868" w:author="李志成" w:date="2013-05-14T19:06:00Z"/>
                <w:szCs w:val="24"/>
              </w:rPr>
            </w:pPr>
            <w:ins w:id="869" w:author="李志成" w:date="2013-05-14T19:06:00Z">
              <w:r>
                <w:rPr>
                  <w:rFonts w:hint="eastAsia"/>
                  <w:szCs w:val="24"/>
                </w:rPr>
                <w:t>UE ID 72</w:t>
              </w:r>
            </w:ins>
          </w:p>
        </w:tc>
        <w:tc>
          <w:tcPr>
            <w:tcW w:w="5682" w:type="dxa"/>
            <w:gridSpan w:val="2"/>
          </w:tcPr>
          <w:p w14:paraId="6AC40867" w14:textId="77777777" w:rsidR="00B45328" w:rsidRPr="00C35CE7" w:rsidRDefault="00B45328" w:rsidP="00B45328">
            <w:pPr>
              <w:spacing w:beforeLines="50" w:before="190" w:afterLines="50" w:after="190"/>
              <w:rPr>
                <w:ins w:id="870" w:author="李志成" w:date="2013-05-14T19:06:00Z"/>
              </w:rPr>
            </w:pPr>
            <w:ins w:id="871" w:author="李志成" w:date="2013-05-14T19:06:00Z">
              <w:r w:rsidRPr="00C35CE7">
                <w:t>distance:235.957458</w:t>
              </w:r>
            </w:ins>
          </w:p>
        </w:tc>
      </w:tr>
      <w:tr w:rsidR="00B45328" w14:paraId="73A4C8E0" w14:textId="77777777" w:rsidTr="00B45328">
        <w:trPr>
          <w:ins w:id="872" w:author="李志成" w:date="2013-05-14T19:06:00Z"/>
        </w:trPr>
        <w:tc>
          <w:tcPr>
            <w:tcW w:w="2840" w:type="dxa"/>
          </w:tcPr>
          <w:p w14:paraId="2F10C21E" w14:textId="77777777" w:rsidR="00B45328" w:rsidRDefault="00B45328" w:rsidP="00B45328">
            <w:pPr>
              <w:spacing w:beforeLines="50" w:before="190" w:afterLines="50" w:after="190"/>
              <w:rPr>
                <w:ins w:id="873" w:author="李志成" w:date="2013-05-14T19:06:00Z"/>
                <w:szCs w:val="24"/>
              </w:rPr>
            </w:pPr>
            <w:ins w:id="874" w:author="李志成" w:date="2013-05-14T19:06:00Z">
              <w:r>
                <w:rPr>
                  <w:noProof/>
                  <w:rPrChange w:id="875" w:author="Unknown">
                    <w:rPr>
                      <w:rFonts w:ascii="Cambria" w:hAnsi="Cambria"/>
                      <w:b/>
                      <w:bCs/>
                      <w:noProof/>
                      <w:sz w:val="32"/>
                      <w:szCs w:val="32"/>
                    </w:rPr>
                  </w:rPrChange>
                </w:rPr>
                <w:drawing>
                  <wp:inline distT="0" distB="0" distL="0" distR="0" wp14:anchorId="663CA78F" wp14:editId="3FF4F82F">
                    <wp:extent cx="1800000" cy="144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9"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ins>
          </w:p>
        </w:tc>
        <w:tc>
          <w:tcPr>
            <w:tcW w:w="2841" w:type="dxa"/>
          </w:tcPr>
          <w:p w14:paraId="30F3B42B" w14:textId="77777777" w:rsidR="00B45328" w:rsidRDefault="00B45328" w:rsidP="00B45328">
            <w:pPr>
              <w:spacing w:beforeLines="50" w:before="190" w:afterLines="50" w:after="190"/>
              <w:rPr>
                <w:ins w:id="876" w:author="李志成" w:date="2013-05-14T19:06:00Z"/>
                <w:szCs w:val="24"/>
              </w:rPr>
            </w:pPr>
            <w:ins w:id="877" w:author="李志成" w:date="2013-05-14T19:06:00Z">
              <w:r>
                <w:rPr>
                  <w:noProof/>
                  <w:rPrChange w:id="878" w:author="Unknown">
                    <w:rPr>
                      <w:rFonts w:ascii="Cambria" w:hAnsi="Cambria"/>
                      <w:b/>
                      <w:bCs/>
                      <w:noProof/>
                      <w:sz w:val="32"/>
                      <w:szCs w:val="32"/>
                    </w:rPr>
                  </w:rPrChange>
                </w:rPr>
                <w:drawing>
                  <wp:inline distT="0" distB="0" distL="0" distR="0" wp14:anchorId="33E1F7BF" wp14:editId="7EEA179A">
                    <wp:extent cx="1800000" cy="144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0"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ins>
          </w:p>
        </w:tc>
        <w:tc>
          <w:tcPr>
            <w:tcW w:w="2841" w:type="dxa"/>
          </w:tcPr>
          <w:p w14:paraId="1053A31A" w14:textId="77777777" w:rsidR="00B45328" w:rsidRDefault="00B45328" w:rsidP="00B45328">
            <w:pPr>
              <w:spacing w:beforeLines="50" w:before="190" w:afterLines="50" w:after="190"/>
              <w:rPr>
                <w:ins w:id="879" w:author="李志成" w:date="2013-05-14T19:06:00Z"/>
                <w:szCs w:val="24"/>
              </w:rPr>
            </w:pPr>
            <w:ins w:id="880" w:author="李志成" w:date="2013-05-14T19:06:00Z">
              <w:r>
                <w:rPr>
                  <w:noProof/>
                  <w:rPrChange w:id="881" w:author="Unknown">
                    <w:rPr>
                      <w:rFonts w:ascii="Cambria" w:hAnsi="Cambria"/>
                      <w:b/>
                      <w:bCs/>
                      <w:noProof/>
                      <w:sz w:val="32"/>
                      <w:szCs w:val="32"/>
                    </w:rPr>
                  </w:rPrChange>
                </w:rPr>
                <w:drawing>
                  <wp:inline distT="0" distB="0" distL="0" distR="0" wp14:anchorId="75985824" wp14:editId="707A5E2D">
                    <wp:extent cx="1800000" cy="1440000"/>
                    <wp:effectExtent l="0" t="0" r="0" b="0"/>
                    <wp:docPr id="174" name="图片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1"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ins>
          </w:p>
        </w:tc>
      </w:tr>
    </w:tbl>
    <w:p w14:paraId="13BB2E91" w14:textId="77777777" w:rsidR="00B45328" w:rsidRDefault="00B45328" w:rsidP="00B45328">
      <w:pPr>
        <w:spacing w:beforeLines="50" w:before="190" w:afterLines="50" w:after="190"/>
        <w:ind w:firstLine="420"/>
        <w:rPr>
          <w:ins w:id="882" w:author="李志成" w:date="2013-05-14T19:06:00Z"/>
          <w:szCs w:val="24"/>
        </w:rPr>
      </w:pPr>
      <w:ins w:id="883" w:author="李志成" w:date="2013-05-14T19:06:00Z">
        <w:r w:rsidRPr="00BA17BB">
          <w:rPr>
            <w:rFonts w:hint="eastAsia"/>
            <w:szCs w:val="24"/>
          </w:rPr>
          <w:t>对于</w:t>
        </w:r>
        <w:r w:rsidRPr="00BA17BB">
          <w:rPr>
            <w:rFonts w:hint="eastAsia"/>
            <w:szCs w:val="24"/>
          </w:rPr>
          <w:t>1</w:t>
        </w:r>
        <w:r w:rsidRPr="00BA17BB">
          <w:rPr>
            <w:rFonts w:hint="eastAsia"/>
            <w:szCs w:val="24"/>
          </w:rPr>
          <w:t>延时也存在用户</w:t>
        </w:r>
        <w:r w:rsidRPr="00BA17BB">
          <w:rPr>
            <w:rFonts w:hint="eastAsia"/>
            <w:szCs w:val="24"/>
          </w:rPr>
          <w:t>2</w:t>
        </w:r>
        <w:r w:rsidRPr="00BA17BB">
          <w:rPr>
            <w:rFonts w:hint="eastAsia"/>
            <w:szCs w:val="24"/>
          </w:rPr>
          <w:t>信道条件特别好的情况下</w:t>
        </w:r>
        <w:r w:rsidRPr="00BA17BB">
          <w:rPr>
            <w:rFonts w:hint="eastAsia"/>
            <w:szCs w:val="24"/>
          </w:rPr>
          <w:t>OLLA delta</w:t>
        </w:r>
        <w:r w:rsidRPr="00BA17BB">
          <w:rPr>
            <w:rFonts w:hint="eastAsia"/>
            <w:szCs w:val="24"/>
          </w:rPr>
          <w:t>一直</w:t>
        </w:r>
        <w:r>
          <w:rPr>
            <w:rFonts w:hint="eastAsia"/>
            <w:szCs w:val="24"/>
          </w:rPr>
          <w:t>保持不变</w:t>
        </w:r>
        <w:r w:rsidRPr="00BA17BB">
          <w:rPr>
            <w:rFonts w:hint="eastAsia"/>
            <w:szCs w:val="24"/>
          </w:rPr>
          <w:t>的现象</w:t>
        </w:r>
        <w:r>
          <w:rPr>
            <w:rFonts w:hint="eastAsia"/>
            <w:szCs w:val="24"/>
          </w:rPr>
          <w:t>，即一</w:t>
        </w:r>
        <w:r>
          <w:rPr>
            <w:rFonts w:hint="eastAsia"/>
            <w:szCs w:val="24"/>
          </w:rPr>
          <w:lastRenderedPageBreak/>
          <w:t>直满足</w:t>
        </w:r>
        <w:r>
          <w:rPr>
            <w:rFonts w:hint="eastAsia"/>
            <w:szCs w:val="24"/>
          </w:rPr>
          <w:t>MCS</w:t>
        </w:r>
        <w:r>
          <w:rPr>
            <w:rFonts w:hint="eastAsia"/>
            <w:szCs w:val="24"/>
          </w:rPr>
          <w:t>为最高等级的情况。</w:t>
        </w:r>
        <w:r w:rsidRPr="00BA17BB">
          <w:rPr>
            <w:rFonts w:hint="eastAsia"/>
            <w:szCs w:val="24"/>
          </w:rPr>
          <w:t>对于其他用户，可以从载干比结果看出真实码字载干比（蓝线）与量化</w:t>
        </w:r>
        <w:r w:rsidRPr="00BA17BB">
          <w:rPr>
            <w:rFonts w:hint="eastAsia"/>
            <w:szCs w:val="24"/>
          </w:rPr>
          <w:t>/</w:t>
        </w:r>
        <w:r w:rsidRPr="00BA17BB">
          <w:rPr>
            <w:rFonts w:hint="eastAsia"/>
            <w:szCs w:val="24"/>
          </w:rPr>
          <w:t>无量化码字载干比（红</w:t>
        </w:r>
        <w:r w:rsidRPr="00BA17BB">
          <w:rPr>
            <w:rFonts w:hint="eastAsia"/>
            <w:szCs w:val="24"/>
          </w:rPr>
          <w:t>/</w:t>
        </w:r>
        <w:r w:rsidRPr="00BA17BB">
          <w:rPr>
            <w:rFonts w:hint="eastAsia"/>
            <w:szCs w:val="24"/>
          </w:rPr>
          <w:t>绿线）有较大差别。从结果看应该属于干扰波动较大的用户。</w:t>
        </w:r>
        <w:r w:rsidRPr="0038331F">
          <w:rPr>
            <w:rFonts w:hint="eastAsia"/>
            <w:szCs w:val="24"/>
          </w:rPr>
          <w:t>分别用对数平均求码字上的检测后信号功率和干扰功率，从结果看码字干扰功率波动较大是码字载干比波动的主要原因。</w:t>
        </w:r>
      </w:ins>
    </w:p>
    <w:p w14:paraId="0EF62774" w14:textId="77777777" w:rsidR="00B45328" w:rsidRPr="0038331F" w:rsidRDefault="00B45328" w:rsidP="00B45328">
      <w:pPr>
        <w:spacing w:beforeLines="50" w:before="190" w:afterLines="50" w:after="190"/>
        <w:ind w:firstLine="420"/>
        <w:rPr>
          <w:ins w:id="884" w:author="李志成" w:date="2013-05-14T19:06:00Z"/>
          <w:szCs w:val="24"/>
        </w:rPr>
      </w:pPr>
      <w:ins w:id="885" w:author="李志成" w:date="2013-05-14T19:06:00Z">
        <w:r>
          <w:rPr>
            <w:rFonts w:hint="eastAsia"/>
            <w:szCs w:val="24"/>
          </w:rPr>
          <w:t>上述图中，对于每个</w:t>
        </w:r>
        <w:r>
          <w:rPr>
            <w:rFonts w:hint="eastAsia"/>
            <w:szCs w:val="24"/>
          </w:rPr>
          <w:t>UE</w:t>
        </w:r>
        <w:r>
          <w:rPr>
            <w:rFonts w:hint="eastAsia"/>
            <w:szCs w:val="24"/>
          </w:rPr>
          <w:t>，仅当在某个</w:t>
        </w:r>
        <w:r>
          <w:rPr>
            <w:rFonts w:hint="eastAsia"/>
            <w:szCs w:val="24"/>
          </w:rPr>
          <w:t>TTI</w:t>
        </w:r>
        <w:r>
          <w:rPr>
            <w:rFonts w:hint="eastAsia"/>
            <w:szCs w:val="24"/>
          </w:rPr>
          <w:t>被调度到时，才进行相关结果统计，即横坐标的最大值为该</w:t>
        </w:r>
        <w:r>
          <w:rPr>
            <w:rFonts w:hint="eastAsia"/>
            <w:szCs w:val="24"/>
          </w:rPr>
          <w:t>UE</w:t>
        </w:r>
        <w:r>
          <w:rPr>
            <w:rFonts w:hint="eastAsia"/>
            <w:szCs w:val="24"/>
          </w:rPr>
          <w:t>被调度到的</w:t>
        </w:r>
        <w:r>
          <w:rPr>
            <w:rFonts w:hint="eastAsia"/>
            <w:szCs w:val="24"/>
          </w:rPr>
          <w:t>TTI</w:t>
        </w:r>
        <w:r>
          <w:rPr>
            <w:rFonts w:hint="eastAsia"/>
            <w:szCs w:val="24"/>
          </w:rPr>
          <w:t>总数。</w:t>
        </w:r>
      </w:ins>
    </w:p>
    <w:p w14:paraId="14543827" w14:textId="77777777" w:rsidR="00B45328" w:rsidRDefault="00B45328">
      <w:pPr>
        <w:pStyle w:val="3"/>
        <w:rPr>
          <w:ins w:id="886" w:author="李志成" w:date="2013-05-14T19:06:00Z"/>
        </w:rPr>
        <w:pPrChange w:id="887" w:author="李志成" w:date="2013-05-14T19:07:00Z">
          <w:pPr>
            <w:pStyle w:val="2"/>
            <w:spacing w:before="50" w:after="50" w:line="240" w:lineRule="auto"/>
          </w:pPr>
        </w:pPrChange>
      </w:pPr>
      <w:bookmarkStart w:id="888" w:name="_Ref347164956"/>
      <w:ins w:id="889" w:author="李志成" w:date="2013-05-14T19:06:00Z">
        <w:r>
          <w:rPr>
            <w:rFonts w:hint="eastAsia"/>
          </w:rPr>
          <w:t>OLLA SU RANK1</w:t>
        </w:r>
        <w:r>
          <w:rPr>
            <w:rFonts w:hint="eastAsia"/>
          </w:rPr>
          <w:t>性能分析</w:t>
        </w:r>
        <w:bookmarkEnd w:id="888"/>
      </w:ins>
    </w:p>
    <w:p w14:paraId="7DFAEDAE" w14:textId="77777777" w:rsidR="00B45328" w:rsidRDefault="00B45328" w:rsidP="00B45328">
      <w:pPr>
        <w:spacing w:beforeLines="50" w:before="190" w:afterLines="50" w:after="190"/>
        <w:ind w:firstLine="420"/>
        <w:rPr>
          <w:ins w:id="890" w:author="李志成" w:date="2013-05-14T19:06:00Z"/>
          <w:szCs w:val="24"/>
        </w:rPr>
      </w:pPr>
      <w:ins w:id="891" w:author="李志成" w:date="2013-05-14T19:06:00Z">
        <w:r>
          <w:rPr>
            <w:rFonts w:hint="eastAsia"/>
            <w:szCs w:val="24"/>
          </w:rPr>
          <w:t>从</w:t>
        </w:r>
        <w:r>
          <w:rPr>
            <w:szCs w:val="24"/>
          </w:rPr>
          <w:fldChar w:fldCharType="begin"/>
        </w:r>
        <w:r>
          <w:rPr>
            <w:szCs w:val="24"/>
          </w:rPr>
          <w:instrText xml:space="preserve"> </w:instrText>
        </w:r>
        <w:r>
          <w:rPr>
            <w:rFonts w:hint="eastAsia"/>
            <w:szCs w:val="24"/>
          </w:rPr>
          <w:instrText>REF _Ref347139278 \n \h</w:instrText>
        </w:r>
        <w:r>
          <w:rPr>
            <w:szCs w:val="24"/>
          </w:rPr>
          <w:instrText xml:space="preserve"> </w:instrText>
        </w:r>
      </w:ins>
      <w:r>
        <w:rPr>
          <w:szCs w:val="24"/>
        </w:rPr>
      </w:r>
      <w:ins w:id="892" w:author="李志成" w:date="2013-05-14T19:06:00Z">
        <w:r>
          <w:rPr>
            <w:szCs w:val="24"/>
          </w:rPr>
          <w:fldChar w:fldCharType="separate"/>
        </w:r>
        <w:r>
          <w:rPr>
            <w:szCs w:val="24"/>
          </w:rPr>
          <w:t>0</w:t>
        </w:r>
        <w:r>
          <w:rPr>
            <w:szCs w:val="24"/>
          </w:rPr>
          <w:fldChar w:fldCharType="end"/>
        </w:r>
        <w:r>
          <w:rPr>
            <w:rFonts w:hint="eastAsia"/>
            <w:szCs w:val="24"/>
          </w:rPr>
          <w:t>节的分析可知，干扰波动是</w:t>
        </w:r>
        <w:r>
          <w:rPr>
            <w:rFonts w:hint="eastAsia"/>
            <w:szCs w:val="24"/>
          </w:rPr>
          <w:t>OLLA delta</w:t>
        </w:r>
        <w:r>
          <w:rPr>
            <w:rFonts w:hint="eastAsia"/>
            <w:szCs w:val="24"/>
          </w:rPr>
          <w:t>波动的主要原因。为验证之前上下行尝试的平缓干扰波动的方式在采用</w:t>
        </w:r>
        <w:r>
          <w:rPr>
            <w:rFonts w:hint="eastAsia"/>
            <w:szCs w:val="24"/>
          </w:rPr>
          <w:t>OLLA</w:t>
        </w:r>
        <w:r>
          <w:rPr>
            <w:rFonts w:hint="eastAsia"/>
            <w:szCs w:val="24"/>
          </w:rPr>
          <w:t>时的性能，进行了如下两组仿真：</w:t>
        </w:r>
      </w:ins>
    </w:p>
    <w:p w14:paraId="1E7D3149" w14:textId="77777777" w:rsidR="00B45328" w:rsidRDefault="00B45328" w:rsidP="00B45328">
      <w:pPr>
        <w:pStyle w:val="ab"/>
        <w:numPr>
          <w:ilvl w:val="0"/>
          <w:numId w:val="110"/>
        </w:numPr>
        <w:spacing w:beforeLines="50" w:before="190" w:afterLines="50" w:after="190" w:line="240" w:lineRule="auto"/>
        <w:ind w:firstLineChars="0"/>
        <w:rPr>
          <w:ins w:id="893" w:author="李志成" w:date="2013-05-14T19:06:00Z"/>
          <w:sz w:val="24"/>
          <w:szCs w:val="24"/>
        </w:rPr>
      </w:pPr>
      <w:ins w:id="894" w:author="李志成" w:date="2013-05-14T19:06:00Z">
        <w:r>
          <w:rPr>
            <w:rFonts w:hint="eastAsia"/>
            <w:sz w:val="24"/>
            <w:szCs w:val="24"/>
          </w:rPr>
          <w:t>在反馈周期</w:t>
        </w:r>
        <w:r>
          <w:rPr>
            <w:rFonts w:hint="eastAsia"/>
            <w:sz w:val="24"/>
            <w:szCs w:val="24"/>
          </w:rPr>
          <w:t>1ms</w:t>
        </w:r>
        <w:r>
          <w:rPr>
            <w:rFonts w:hint="eastAsia"/>
            <w:sz w:val="24"/>
            <w:szCs w:val="24"/>
          </w:rPr>
          <w:t>时，仿真验证干扰计算是否包含小尺度，下行</w:t>
        </w:r>
        <w:r>
          <w:rPr>
            <w:rFonts w:hint="eastAsia"/>
            <w:sz w:val="24"/>
            <w:szCs w:val="24"/>
          </w:rPr>
          <w:t>PMI BETA</w:t>
        </w:r>
        <w:r>
          <w:rPr>
            <w:rFonts w:hint="eastAsia"/>
            <w:sz w:val="24"/>
            <w:szCs w:val="24"/>
          </w:rPr>
          <w:t>值和反馈延时对</w:t>
        </w:r>
        <w:r>
          <w:rPr>
            <w:rFonts w:hint="eastAsia"/>
            <w:sz w:val="24"/>
            <w:szCs w:val="24"/>
          </w:rPr>
          <w:t>OLLA Delta</w:t>
        </w:r>
        <w:r>
          <w:rPr>
            <w:rFonts w:hint="eastAsia"/>
            <w:sz w:val="24"/>
            <w:szCs w:val="24"/>
          </w:rPr>
          <w:t>的影响。</w:t>
        </w:r>
      </w:ins>
    </w:p>
    <w:p w14:paraId="43D887C6" w14:textId="77777777" w:rsidR="00B45328" w:rsidRDefault="00B45328" w:rsidP="00B45328">
      <w:pPr>
        <w:pStyle w:val="ab"/>
        <w:numPr>
          <w:ilvl w:val="0"/>
          <w:numId w:val="110"/>
        </w:numPr>
        <w:spacing w:beforeLines="50" w:before="190" w:afterLines="50" w:after="190" w:line="240" w:lineRule="auto"/>
        <w:ind w:firstLineChars="0"/>
        <w:rPr>
          <w:ins w:id="895" w:author="李志成" w:date="2013-05-14T19:06:00Z"/>
          <w:sz w:val="24"/>
          <w:szCs w:val="24"/>
        </w:rPr>
      </w:pPr>
      <w:ins w:id="896" w:author="李志成" w:date="2013-05-14T19:06:00Z">
        <w:r>
          <w:rPr>
            <w:rFonts w:hint="eastAsia"/>
            <w:sz w:val="24"/>
            <w:szCs w:val="24"/>
          </w:rPr>
          <w:t>在常用参数，即，反馈周期</w:t>
        </w:r>
        <w:r>
          <w:rPr>
            <w:rFonts w:hint="eastAsia"/>
            <w:sz w:val="24"/>
            <w:szCs w:val="24"/>
          </w:rPr>
          <w:t>5ms</w:t>
        </w:r>
        <w:r>
          <w:rPr>
            <w:rFonts w:hint="eastAsia"/>
            <w:sz w:val="24"/>
            <w:szCs w:val="24"/>
          </w:rPr>
          <w:t>，反馈延时</w:t>
        </w:r>
        <w:r>
          <w:rPr>
            <w:rFonts w:hint="eastAsia"/>
            <w:sz w:val="24"/>
            <w:szCs w:val="24"/>
          </w:rPr>
          <w:t>6ms</w:t>
        </w:r>
        <w:r>
          <w:rPr>
            <w:rFonts w:hint="eastAsia"/>
            <w:sz w:val="24"/>
            <w:szCs w:val="24"/>
          </w:rPr>
          <w:t>时，</w:t>
        </w:r>
        <w:r>
          <w:rPr>
            <w:rFonts w:hint="eastAsia"/>
            <w:sz w:val="24"/>
            <w:szCs w:val="24"/>
          </w:rPr>
          <w:t xml:space="preserve">SU-MIMO RANK1 </w:t>
        </w:r>
        <w:r>
          <w:rPr>
            <w:rFonts w:hint="eastAsia"/>
            <w:sz w:val="24"/>
            <w:szCs w:val="24"/>
          </w:rPr>
          <w:t>的</w:t>
        </w:r>
        <w:r>
          <w:rPr>
            <w:rFonts w:hint="eastAsia"/>
            <w:sz w:val="24"/>
            <w:szCs w:val="24"/>
          </w:rPr>
          <w:t>OLLA</w:t>
        </w:r>
        <w:r>
          <w:rPr>
            <w:rFonts w:hint="eastAsia"/>
            <w:sz w:val="24"/>
            <w:szCs w:val="24"/>
          </w:rPr>
          <w:t>仿真与性能分析。</w:t>
        </w:r>
      </w:ins>
    </w:p>
    <w:p w14:paraId="64DD90FE" w14:textId="77777777" w:rsidR="00B45328" w:rsidRPr="00C24A89" w:rsidRDefault="00B45328" w:rsidP="00B45328">
      <w:pPr>
        <w:spacing w:beforeLines="50" w:before="190" w:afterLines="50" w:after="190"/>
        <w:ind w:left="420"/>
        <w:rPr>
          <w:ins w:id="897" w:author="李志成" w:date="2013-05-14T19:06:00Z"/>
          <w:szCs w:val="24"/>
        </w:rPr>
      </w:pPr>
      <w:ins w:id="898" w:author="李志成" w:date="2013-05-14T19:06:00Z">
        <w:r>
          <w:rPr>
            <w:rFonts w:hint="eastAsia"/>
            <w:szCs w:val="24"/>
          </w:rPr>
          <w:t>本节仿真接收机采用</w:t>
        </w:r>
        <w:r>
          <w:rPr>
            <w:rFonts w:hint="eastAsia"/>
            <w:szCs w:val="24"/>
          </w:rPr>
          <w:t>Ideal MMSE IRC</w:t>
        </w:r>
        <w:r>
          <w:rPr>
            <w:rFonts w:hint="eastAsia"/>
            <w:szCs w:val="24"/>
          </w:rPr>
          <w:t>。</w:t>
        </w:r>
      </w:ins>
    </w:p>
    <w:p w14:paraId="231046DA" w14:textId="77777777" w:rsidR="00B45328" w:rsidRPr="00CE279D" w:rsidRDefault="00B45328" w:rsidP="00B45328">
      <w:pPr>
        <w:pStyle w:val="ab"/>
        <w:numPr>
          <w:ilvl w:val="0"/>
          <w:numId w:val="111"/>
        </w:numPr>
        <w:spacing w:beforeLines="50" w:before="190" w:afterLines="50" w:after="190" w:line="240" w:lineRule="auto"/>
        <w:ind w:firstLineChars="0"/>
        <w:rPr>
          <w:ins w:id="899" w:author="李志成" w:date="2013-05-14T19:06:00Z"/>
          <w:b/>
          <w:sz w:val="24"/>
          <w:szCs w:val="24"/>
        </w:rPr>
      </w:pPr>
      <w:ins w:id="900" w:author="李志成" w:date="2013-05-14T19:06:00Z">
        <w:r w:rsidRPr="00CE279D">
          <w:rPr>
            <w:rFonts w:hint="eastAsia"/>
            <w:b/>
            <w:sz w:val="24"/>
            <w:szCs w:val="24"/>
          </w:rPr>
          <w:t>反馈周期</w:t>
        </w:r>
        <w:r w:rsidRPr="00CE279D">
          <w:rPr>
            <w:rFonts w:hint="eastAsia"/>
            <w:b/>
            <w:sz w:val="24"/>
            <w:szCs w:val="24"/>
          </w:rPr>
          <w:t>1ms</w:t>
        </w:r>
        <w:r>
          <w:rPr>
            <w:rFonts w:hint="eastAsia"/>
            <w:b/>
            <w:sz w:val="24"/>
            <w:szCs w:val="24"/>
          </w:rPr>
          <w:t>仿真</w:t>
        </w:r>
      </w:ins>
    </w:p>
    <w:p w14:paraId="427AE639" w14:textId="77777777" w:rsidR="00B45328" w:rsidRDefault="00B45328" w:rsidP="00B45328">
      <w:pPr>
        <w:spacing w:beforeLines="50" w:before="190" w:afterLines="50" w:after="190"/>
        <w:ind w:left="420"/>
        <w:rPr>
          <w:ins w:id="901" w:author="李志成" w:date="2013-05-14T19:06:00Z"/>
          <w:szCs w:val="24"/>
        </w:rPr>
      </w:pPr>
      <w:ins w:id="902" w:author="李志成" w:date="2013-05-14T19:06:00Z">
        <w:r>
          <w:rPr>
            <w:rFonts w:hint="eastAsia"/>
            <w:szCs w:val="24"/>
          </w:rPr>
          <w:t>对以下</w:t>
        </w:r>
        <w:r>
          <w:rPr>
            <w:rFonts w:hint="eastAsia"/>
            <w:szCs w:val="24"/>
          </w:rPr>
          <w:t>4</w:t>
        </w:r>
        <w:r>
          <w:rPr>
            <w:rFonts w:hint="eastAsia"/>
            <w:szCs w:val="24"/>
          </w:rPr>
          <w:t>个</w:t>
        </w:r>
        <w:r>
          <w:rPr>
            <w:rFonts w:hint="eastAsia"/>
            <w:szCs w:val="24"/>
          </w:rPr>
          <w:t>CASE</w:t>
        </w:r>
        <w:r>
          <w:rPr>
            <w:rFonts w:hint="eastAsia"/>
            <w:szCs w:val="24"/>
          </w:rPr>
          <w:t>进行仿真比较，</w:t>
        </w:r>
        <w:r>
          <w:rPr>
            <w:rFonts w:hint="eastAsia"/>
            <w:szCs w:val="24"/>
          </w:rPr>
          <w:t>OLLA</w:t>
        </w:r>
        <w:r>
          <w:rPr>
            <w:rFonts w:hint="eastAsia"/>
            <w:szCs w:val="24"/>
          </w:rPr>
          <w:t>仿真参数为</w:t>
        </w:r>
        <w:r>
          <w:rPr>
            <w:rFonts w:hint="eastAsia"/>
            <w:szCs w:val="24"/>
          </w:rPr>
          <w:t>+0.05/-0.45</w:t>
        </w:r>
        <w:r>
          <w:rPr>
            <w:rFonts w:hint="eastAsia"/>
            <w:szCs w:val="24"/>
          </w:rPr>
          <w:t>：</w:t>
        </w:r>
      </w:ins>
    </w:p>
    <w:p w14:paraId="7FDEE80D" w14:textId="77777777" w:rsidR="00B45328" w:rsidRDefault="006550EB" w:rsidP="006550EB">
      <w:pPr>
        <w:pStyle w:val="ad"/>
        <w:rPr>
          <w:ins w:id="903" w:author="李志成" w:date="2013-05-14T19:06:00Z"/>
          <w:rFonts w:ascii="Times New Roman" w:hAnsi="Times New Roman"/>
          <w:sz w:val="24"/>
          <w:szCs w:val="24"/>
        </w:rPr>
      </w:pPr>
      <w:r>
        <w:rPr>
          <w:rFonts w:hint="eastAsia"/>
        </w:rPr>
        <w:t>表格</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4.4</w:t>
      </w:r>
      <w:r>
        <w:fldChar w:fldCharType="end"/>
      </w:r>
      <w:r>
        <w:rPr>
          <w:rFonts w:hint="eastAsia"/>
        </w:rP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2</w:instrText>
      </w:r>
      <w:r>
        <w:instrText xml:space="preserve"> </w:instrText>
      </w:r>
      <w:r>
        <w:fldChar w:fldCharType="separate"/>
      </w:r>
      <w:r>
        <w:rPr>
          <w:noProof/>
        </w:rPr>
        <w:t>3</w:t>
      </w:r>
      <w:r>
        <w:fldChar w:fldCharType="end"/>
      </w:r>
      <w:ins w:id="904" w:author="李志成" w:date="2013-05-14T19:06:00Z">
        <w:r w:rsidR="00B45328">
          <w:rPr>
            <w:rFonts w:hint="eastAsia"/>
          </w:rPr>
          <w:t>不同仿真</w:t>
        </w:r>
        <w:r w:rsidR="00B45328">
          <w:rPr>
            <w:rFonts w:hint="eastAsia"/>
          </w:rPr>
          <w:t>CASE</w:t>
        </w:r>
      </w:ins>
    </w:p>
    <w:tbl>
      <w:tblPr>
        <w:tblStyle w:val="ac"/>
        <w:tblW w:w="0" w:type="auto"/>
        <w:jc w:val="center"/>
        <w:tblLook w:val="04A0" w:firstRow="1" w:lastRow="0" w:firstColumn="1" w:lastColumn="0" w:noHBand="0" w:noVBand="1"/>
      </w:tblPr>
      <w:tblGrid>
        <w:gridCol w:w="1313"/>
        <w:gridCol w:w="1937"/>
        <w:gridCol w:w="1552"/>
        <w:gridCol w:w="1552"/>
        <w:gridCol w:w="1134"/>
      </w:tblGrid>
      <w:tr w:rsidR="00B45328" w14:paraId="1E4F1109" w14:textId="77777777" w:rsidTr="00B45328">
        <w:trPr>
          <w:jc w:val="center"/>
          <w:ins w:id="905" w:author="李志成" w:date="2013-05-14T19:06:00Z"/>
        </w:trPr>
        <w:tc>
          <w:tcPr>
            <w:tcW w:w="1313" w:type="dxa"/>
          </w:tcPr>
          <w:p w14:paraId="257948A4" w14:textId="77777777" w:rsidR="00B45328" w:rsidRDefault="00B45328" w:rsidP="00B45328">
            <w:pPr>
              <w:spacing w:beforeLines="50" w:before="190" w:afterLines="50" w:after="190"/>
              <w:rPr>
                <w:ins w:id="906" w:author="李志成" w:date="2013-05-14T19:06:00Z"/>
                <w:szCs w:val="24"/>
              </w:rPr>
            </w:pPr>
            <w:ins w:id="907" w:author="李志成" w:date="2013-05-14T19:06:00Z">
              <w:r>
                <w:rPr>
                  <w:rFonts w:hint="eastAsia"/>
                  <w:szCs w:val="24"/>
                </w:rPr>
                <w:t>仿真实例</w:t>
              </w:r>
            </w:ins>
          </w:p>
        </w:tc>
        <w:tc>
          <w:tcPr>
            <w:tcW w:w="0" w:type="auto"/>
          </w:tcPr>
          <w:p w14:paraId="38E47041" w14:textId="77777777" w:rsidR="00B45328" w:rsidRDefault="00B45328" w:rsidP="00B45328">
            <w:pPr>
              <w:spacing w:beforeLines="50" w:before="190" w:afterLines="50" w:after="190"/>
              <w:rPr>
                <w:ins w:id="908" w:author="李志成" w:date="2013-05-14T19:06:00Z"/>
                <w:szCs w:val="24"/>
              </w:rPr>
            </w:pPr>
            <w:ins w:id="909" w:author="李志成" w:date="2013-05-14T19:06:00Z">
              <w:r>
                <w:rPr>
                  <w:rFonts w:hint="eastAsia"/>
                  <w:szCs w:val="24"/>
                </w:rPr>
                <w:t>反馈延时（</w:t>
              </w:r>
              <w:r>
                <w:rPr>
                  <w:rFonts w:hint="eastAsia"/>
                  <w:szCs w:val="24"/>
                </w:rPr>
                <w:t>ms</w:t>
              </w:r>
              <w:r>
                <w:rPr>
                  <w:rFonts w:hint="eastAsia"/>
                  <w:szCs w:val="24"/>
                </w:rPr>
                <w:t>）</w:t>
              </w:r>
            </w:ins>
          </w:p>
        </w:tc>
        <w:tc>
          <w:tcPr>
            <w:tcW w:w="1552" w:type="dxa"/>
          </w:tcPr>
          <w:p w14:paraId="2EB33BB1" w14:textId="77777777" w:rsidR="00B45328" w:rsidRDefault="00B45328" w:rsidP="00B45328">
            <w:pPr>
              <w:spacing w:beforeLines="50" w:before="190" w:afterLines="50" w:after="190"/>
              <w:rPr>
                <w:ins w:id="910" w:author="李志成" w:date="2013-05-14T19:06:00Z"/>
                <w:szCs w:val="24"/>
              </w:rPr>
            </w:pPr>
            <w:commentRangeStart w:id="911"/>
            <w:ins w:id="912" w:author="李志成" w:date="2013-05-14T19:06:00Z">
              <w:r>
                <w:rPr>
                  <w:rFonts w:hint="eastAsia"/>
                  <w:szCs w:val="24"/>
                </w:rPr>
                <w:t>反馈周期（</w:t>
              </w:r>
              <w:r>
                <w:rPr>
                  <w:rFonts w:hint="eastAsia"/>
                  <w:szCs w:val="24"/>
                </w:rPr>
                <w:t>ms</w:t>
              </w:r>
              <w:r>
                <w:rPr>
                  <w:rFonts w:hint="eastAsia"/>
                  <w:szCs w:val="24"/>
                </w:rPr>
                <w:t>）</w:t>
              </w:r>
              <w:commentRangeEnd w:id="911"/>
              <w:r>
                <w:rPr>
                  <w:rStyle w:val="af3"/>
                </w:rPr>
                <w:commentReference w:id="911"/>
              </w:r>
            </w:ins>
          </w:p>
        </w:tc>
        <w:tc>
          <w:tcPr>
            <w:tcW w:w="1552" w:type="dxa"/>
          </w:tcPr>
          <w:p w14:paraId="2D05B31E" w14:textId="77777777" w:rsidR="00B45328" w:rsidRDefault="00B45328" w:rsidP="00B45328">
            <w:pPr>
              <w:spacing w:beforeLines="50" w:before="190" w:afterLines="50" w:after="190"/>
              <w:rPr>
                <w:ins w:id="913" w:author="李志成" w:date="2013-05-14T19:06:00Z"/>
                <w:szCs w:val="24"/>
              </w:rPr>
            </w:pPr>
            <w:ins w:id="914" w:author="李志成" w:date="2013-05-14T19:06:00Z">
              <w:r>
                <w:rPr>
                  <w:rFonts w:hint="eastAsia"/>
                  <w:szCs w:val="24"/>
                </w:rPr>
                <w:t>干扰计算</w:t>
              </w:r>
            </w:ins>
          </w:p>
        </w:tc>
        <w:tc>
          <w:tcPr>
            <w:tcW w:w="1134" w:type="dxa"/>
          </w:tcPr>
          <w:p w14:paraId="4EB55A1E" w14:textId="77777777" w:rsidR="00B45328" w:rsidRDefault="00B45328" w:rsidP="00B45328">
            <w:pPr>
              <w:spacing w:beforeLines="50" w:before="190" w:afterLines="50" w:after="190"/>
              <w:rPr>
                <w:ins w:id="915" w:author="李志成" w:date="2013-05-14T19:06:00Z"/>
                <w:szCs w:val="24"/>
              </w:rPr>
            </w:pPr>
            <w:ins w:id="916" w:author="李志成" w:date="2013-05-14T19:06:00Z">
              <w:r>
                <w:rPr>
                  <w:rFonts w:hint="eastAsia"/>
                  <w:szCs w:val="24"/>
                </w:rPr>
                <w:t>PMI Beta</w:t>
              </w:r>
            </w:ins>
          </w:p>
        </w:tc>
      </w:tr>
      <w:tr w:rsidR="00B45328" w14:paraId="6D47918C" w14:textId="77777777" w:rsidTr="00B45328">
        <w:trPr>
          <w:jc w:val="center"/>
          <w:ins w:id="917" w:author="李志成" w:date="2013-05-14T19:06:00Z"/>
        </w:trPr>
        <w:tc>
          <w:tcPr>
            <w:tcW w:w="1313" w:type="dxa"/>
          </w:tcPr>
          <w:p w14:paraId="5A4D3B78" w14:textId="77777777" w:rsidR="00B45328" w:rsidRDefault="00B45328" w:rsidP="00B45328">
            <w:pPr>
              <w:spacing w:beforeLines="50" w:before="190" w:afterLines="50" w:after="190"/>
              <w:rPr>
                <w:ins w:id="918" w:author="李志成" w:date="2013-05-14T19:06:00Z"/>
                <w:szCs w:val="24"/>
              </w:rPr>
            </w:pPr>
            <w:ins w:id="919" w:author="李志成" w:date="2013-05-14T19:06:00Z">
              <w:r>
                <w:rPr>
                  <w:rFonts w:hint="eastAsia"/>
                  <w:szCs w:val="24"/>
                </w:rPr>
                <w:t>CASE 0</w:t>
              </w:r>
            </w:ins>
          </w:p>
        </w:tc>
        <w:tc>
          <w:tcPr>
            <w:tcW w:w="0" w:type="auto"/>
          </w:tcPr>
          <w:p w14:paraId="5FEF4315" w14:textId="77777777" w:rsidR="00B45328" w:rsidRDefault="00B45328" w:rsidP="00B45328">
            <w:pPr>
              <w:spacing w:beforeLines="50" w:before="190" w:afterLines="50" w:after="190"/>
              <w:rPr>
                <w:ins w:id="920" w:author="李志成" w:date="2013-05-14T19:06:00Z"/>
                <w:szCs w:val="24"/>
              </w:rPr>
            </w:pPr>
            <w:ins w:id="921" w:author="李志成" w:date="2013-05-14T19:06:00Z">
              <w:r>
                <w:rPr>
                  <w:rFonts w:hint="eastAsia"/>
                  <w:szCs w:val="24"/>
                </w:rPr>
                <w:t>1</w:t>
              </w:r>
            </w:ins>
          </w:p>
        </w:tc>
        <w:tc>
          <w:tcPr>
            <w:tcW w:w="1552" w:type="dxa"/>
          </w:tcPr>
          <w:p w14:paraId="78ED6A52" w14:textId="77777777" w:rsidR="00B45328" w:rsidRDefault="00B45328" w:rsidP="00B45328">
            <w:pPr>
              <w:spacing w:beforeLines="50" w:before="190" w:afterLines="50" w:after="190"/>
              <w:rPr>
                <w:ins w:id="922" w:author="李志成" w:date="2013-05-14T19:06:00Z"/>
                <w:szCs w:val="24"/>
              </w:rPr>
            </w:pPr>
            <w:ins w:id="923" w:author="李志成" w:date="2013-05-14T19:06:00Z">
              <w:r>
                <w:rPr>
                  <w:rFonts w:hint="eastAsia"/>
                  <w:szCs w:val="24"/>
                </w:rPr>
                <w:t>1</w:t>
              </w:r>
            </w:ins>
          </w:p>
        </w:tc>
        <w:tc>
          <w:tcPr>
            <w:tcW w:w="1552" w:type="dxa"/>
          </w:tcPr>
          <w:p w14:paraId="4714C8FE" w14:textId="77777777" w:rsidR="00B45328" w:rsidRDefault="00B45328" w:rsidP="00B45328">
            <w:pPr>
              <w:spacing w:beforeLines="50" w:before="190" w:afterLines="50" w:after="190"/>
              <w:rPr>
                <w:ins w:id="924" w:author="李志成" w:date="2013-05-14T19:06:00Z"/>
                <w:szCs w:val="24"/>
              </w:rPr>
            </w:pPr>
            <w:ins w:id="925" w:author="李志成" w:date="2013-05-14T19:06:00Z">
              <w:r>
                <w:rPr>
                  <w:rFonts w:hint="eastAsia"/>
                  <w:szCs w:val="24"/>
                </w:rPr>
                <w:t>含小尺度</w:t>
              </w:r>
            </w:ins>
          </w:p>
        </w:tc>
        <w:tc>
          <w:tcPr>
            <w:tcW w:w="1134" w:type="dxa"/>
          </w:tcPr>
          <w:p w14:paraId="036FA632" w14:textId="77777777" w:rsidR="00B45328" w:rsidRDefault="00B45328" w:rsidP="00B45328">
            <w:pPr>
              <w:spacing w:beforeLines="50" w:before="190" w:afterLines="50" w:after="190"/>
              <w:rPr>
                <w:ins w:id="926" w:author="李志成" w:date="2013-05-14T19:06:00Z"/>
                <w:szCs w:val="24"/>
              </w:rPr>
            </w:pPr>
            <w:ins w:id="927" w:author="李志成" w:date="2013-05-14T19:06:00Z">
              <w:r>
                <w:rPr>
                  <w:rFonts w:hint="eastAsia"/>
                  <w:szCs w:val="24"/>
                </w:rPr>
                <w:t>1.0</w:t>
              </w:r>
            </w:ins>
          </w:p>
        </w:tc>
      </w:tr>
      <w:tr w:rsidR="00B45328" w14:paraId="62044BBF" w14:textId="77777777" w:rsidTr="00B45328">
        <w:trPr>
          <w:jc w:val="center"/>
          <w:ins w:id="928" w:author="李志成" w:date="2013-05-14T19:06:00Z"/>
        </w:trPr>
        <w:tc>
          <w:tcPr>
            <w:tcW w:w="1313" w:type="dxa"/>
          </w:tcPr>
          <w:p w14:paraId="6DA78957" w14:textId="77777777" w:rsidR="00B45328" w:rsidRDefault="00B45328" w:rsidP="00B45328">
            <w:pPr>
              <w:spacing w:beforeLines="50" w:before="190" w:afterLines="50" w:after="190"/>
              <w:rPr>
                <w:ins w:id="929" w:author="李志成" w:date="2013-05-14T19:06:00Z"/>
                <w:szCs w:val="24"/>
              </w:rPr>
            </w:pPr>
            <w:ins w:id="930" w:author="李志成" w:date="2013-05-14T19:06:00Z">
              <w:r>
                <w:rPr>
                  <w:rFonts w:hint="eastAsia"/>
                  <w:szCs w:val="24"/>
                </w:rPr>
                <w:lastRenderedPageBreak/>
                <w:t>CASE 1</w:t>
              </w:r>
            </w:ins>
          </w:p>
        </w:tc>
        <w:tc>
          <w:tcPr>
            <w:tcW w:w="0" w:type="auto"/>
          </w:tcPr>
          <w:p w14:paraId="4F4CB495" w14:textId="77777777" w:rsidR="00B45328" w:rsidRDefault="00B45328" w:rsidP="00B45328">
            <w:pPr>
              <w:spacing w:beforeLines="50" w:before="190" w:afterLines="50" w:after="190"/>
              <w:rPr>
                <w:ins w:id="931" w:author="李志成" w:date="2013-05-14T19:06:00Z"/>
                <w:szCs w:val="24"/>
              </w:rPr>
            </w:pPr>
            <w:ins w:id="932" w:author="李志成" w:date="2013-05-14T19:06:00Z">
              <w:r>
                <w:rPr>
                  <w:rFonts w:hint="eastAsia"/>
                  <w:szCs w:val="24"/>
                </w:rPr>
                <w:t>1</w:t>
              </w:r>
            </w:ins>
          </w:p>
        </w:tc>
        <w:tc>
          <w:tcPr>
            <w:tcW w:w="1552" w:type="dxa"/>
          </w:tcPr>
          <w:p w14:paraId="4CB89A36" w14:textId="77777777" w:rsidR="00B45328" w:rsidRDefault="00B45328" w:rsidP="00B45328">
            <w:pPr>
              <w:spacing w:beforeLines="50" w:before="190" w:afterLines="50" w:after="190"/>
              <w:rPr>
                <w:ins w:id="933" w:author="李志成" w:date="2013-05-14T19:06:00Z"/>
                <w:szCs w:val="24"/>
              </w:rPr>
            </w:pPr>
            <w:ins w:id="934" w:author="李志成" w:date="2013-05-14T19:06:00Z">
              <w:r>
                <w:rPr>
                  <w:rFonts w:hint="eastAsia"/>
                  <w:szCs w:val="24"/>
                </w:rPr>
                <w:t>1</w:t>
              </w:r>
            </w:ins>
          </w:p>
        </w:tc>
        <w:tc>
          <w:tcPr>
            <w:tcW w:w="1552" w:type="dxa"/>
          </w:tcPr>
          <w:p w14:paraId="6100DA8A" w14:textId="77777777" w:rsidR="00B45328" w:rsidRDefault="00B45328" w:rsidP="00B45328">
            <w:pPr>
              <w:spacing w:beforeLines="50" w:before="190" w:afterLines="50" w:after="190"/>
              <w:rPr>
                <w:ins w:id="935" w:author="李志成" w:date="2013-05-14T19:06:00Z"/>
                <w:szCs w:val="24"/>
              </w:rPr>
            </w:pPr>
            <w:ins w:id="936" w:author="李志成" w:date="2013-05-14T19:06:00Z">
              <w:r>
                <w:rPr>
                  <w:rFonts w:hint="eastAsia"/>
                  <w:szCs w:val="24"/>
                </w:rPr>
                <w:t>不含小尺度</w:t>
              </w:r>
            </w:ins>
          </w:p>
        </w:tc>
        <w:tc>
          <w:tcPr>
            <w:tcW w:w="1134" w:type="dxa"/>
          </w:tcPr>
          <w:p w14:paraId="78CCC090" w14:textId="77777777" w:rsidR="00B45328" w:rsidRDefault="00B45328" w:rsidP="00B45328">
            <w:pPr>
              <w:spacing w:beforeLines="50" w:before="190" w:afterLines="50" w:after="190"/>
              <w:rPr>
                <w:ins w:id="937" w:author="李志成" w:date="2013-05-14T19:06:00Z"/>
                <w:szCs w:val="24"/>
              </w:rPr>
            </w:pPr>
            <w:ins w:id="938" w:author="李志成" w:date="2013-05-14T19:06:00Z">
              <w:r>
                <w:rPr>
                  <w:rFonts w:hint="eastAsia"/>
                  <w:szCs w:val="24"/>
                </w:rPr>
                <w:t>1.0</w:t>
              </w:r>
            </w:ins>
          </w:p>
        </w:tc>
      </w:tr>
      <w:tr w:rsidR="00B45328" w14:paraId="2BCF3CE1" w14:textId="77777777" w:rsidTr="00B45328">
        <w:trPr>
          <w:jc w:val="center"/>
          <w:ins w:id="939" w:author="李志成" w:date="2013-05-14T19:06:00Z"/>
        </w:trPr>
        <w:tc>
          <w:tcPr>
            <w:tcW w:w="1313" w:type="dxa"/>
          </w:tcPr>
          <w:p w14:paraId="59DACCE8" w14:textId="77777777" w:rsidR="00B45328" w:rsidRDefault="00B45328" w:rsidP="00B45328">
            <w:pPr>
              <w:spacing w:beforeLines="50" w:before="190" w:afterLines="50" w:after="190"/>
              <w:rPr>
                <w:ins w:id="940" w:author="李志成" w:date="2013-05-14T19:06:00Z"/>
                <w:szCs w:val="24"/>
              </w:rPr>
            </w:pPr>
            <w:ins w:id="941" w:author="李志成" w:date="2013-05-14T19:06:00Z">
              <w:r>
                <w:rPr>
                  <w:rFonts w:hint="eastAsia"/>
                  <w:szCs w:val="24"/>
                </w:rPr>
                <w:t>CASE 2</w:t>
              </w:r>
            </w:ins>
          </w:p>
        </w:tc>
        <w:tc>
          <w:tcPr>
            <w:tcW w:w="0" w:type="auto"/>
          </w:tcPr>
          <w:p w14:paraId="39F3B70D" w14:textId="77777777" w:rsidR="00B45328" w:rsidRDefault="00B45328" w:rsidP="00B45328">
            <w:pPr>
              <w:spacing w:beforeLines="50" w:before="190" w:afterLines="50" w:after="190"/>
              <w:rPr>
                <w:ins w:id="942" w:author="李志成" w:date="2013-05-14T19:06:00Z"/>
                <w:szCs w:val="24"/>
              </w:rPr>
            </w:pPr>
            <w:ins w:id="943" w:author="李志成" w:date="2013-05-14T19:06:00Z">
              <w:r>
                <w:rPr>
                  <w:rFonts w:hint="eastAsia"/>
                  <w:szCs w:val="24"/>
                </w:rPr>
                <w:t>1</w:t>
              </w:r>
            </w:ins>
          </w:p>
        </w:tc>
        <w:tc>
          <w:tcPr>
            <w:tcW w:w="1552" w:type="dxa"/>
          </w:tcPr>
          <w:p w14:paraId="55C22E3C" w14:textId="77777777" w:rsidR="00B45328" w:rsidRDefault="00B45328" w:rsidP="00B45328">
            <w:pPr>
              <w:spacing w:beforeLines="50" w:before="190" w:afterLines="50" w:after="190"/>
              <w:rPr>
                <w:ins w:id="944" w:author="李志成" w:date="2013-05-14T19:06:00Z"/>
                <w:szCs w:val="24"/>
              </w:rPr>
            </w:pPr>
            <w:ins w:id="945" w:author="李志成" w:date="2013-05-14T19:06:00Z">
              <w:r>
                <w:rPr>
                  <w:rFonts w:hint="eastAsia"/>
                  <w:szCs w:val="24"/>
                </w:rPr>
                <w:t>1</w:t>
              </w:r>
            </w:ins>
          </w:p>
        </w:tc>
        <w:tc>
          <w:tcPr>
            <w:tcW w:w="1552" w:type="dxa"/>
          </w:tcPr>
          <w:p w14:paraId="15749CB3" w14:textId="77777777" w:rsidR="00B45328" w:rsidRDefault="00B45328" w:rsidP="00B45328">
            <w:pPr>
              <w:spacing w:beforeLines="50" w:before="190" w:afterLines="50" w:after="190"/>
              <w:rPr>
                <w:ins w:id="946" w:author="李志成" w:date="2013-05-14T19:06:00Z"/>
                <w:szCs w:val="24"/>
              </w:rPr>
            </w:pPr>
            <w:ins w:id="947" w:author="李志成" w:date="2013-05-14T19:06:00Z">
              <w:r>
                <w:rPr>
                  <w:rFonts w:hint="eastAsia"/>
                  <w:szCs w:val="24"/>
                </w:rPr>
                <w:t>不含小尺度</w:t>
              </w:r>
            </w:ins>
          </w:p>
        </w:tc>
        <w:tc>
          <w:tcPr>
            <w:tcW w:w="1134" w:type="dxa"/>
          </w:tcPr>
          <w:p w14:paraId="35AC3DE5" w14:textId="77777777" w:rsidR="00B45328" w:rsidRDefault="00B45328" w:rsidP="00B45328">
            <w:pPr>
              <w:spacing w:beforeLines="50" w:before="190" w:afterLines="50" w:after="190"/>
              <w:rPr>
                <w:ins w:id="948" w:author="李志成" w:date="2013-05-14T19:06:00Z"/>
                <w:szCs w:val="24"/>
              </w:rPr>
            </w:pPr>
            <w:ins w:id="949" w:author="李志成" w:date="2013-05-14T19:06:00Z">
              <w:r>
                <w:rPr>
                  <w:rFonts w:hint="eastAsia"/>
                  <w:szCs w:val="24"/>
                </w:rPr>
                <w:t>0.0</w:t>
              </w:r>
            </w:ins>
          </w:p>
        </w:tc>
      </w:tr>
      <w:tr w:rsidR="00B45328" w14:paraId="5F74CD4C" w14:textId="77777777" w:rsidTr="00B45328">
        <w:trPr>
          <w:jc w:val="center"/>
          <w:ins w:id="950" w:author="李志成" w:date="2013-05-14T19:06:00Z"/>
        </w:trPr>
        <w:tc>
          <w:tcPr>
            <w:tcW w:w="1313" w:type="dxa"/>
          </w:tcPr>
          <w:p w14:paraId="485F508A" w14:textId="77777777" w:rsidR="00B45328" w:rsidRDefault="00B45328" w:rsidP="00B45328">
            <w:pPr>
              <w:spacing w:beforeLines="50" w:before="190" w:afterLines="50" w:after="190"/>
              <w:rPr>
                <w:ins w:id="951" w:author="李志成" w:date="2013-05-14T19:06:00Z"/>
                <w:szCs w:val="24"/>
              </w:rPr>
            </w:pPr>
            <w:ins w:id="952" w:author="李志成" w:date="2013-05-14T19:06:00Z">
              <w:r>
                <w:rPr>
                  <w:rFonts w:hint="eastAsia"/>
                  <w:szCs w:val="24"/>
                </w:rPr>
                <w:t>CASE 3</w:t>
              </w:r>
            </w:ins>
          </w:p>
        </w:tc>
        <w:tc>
          <w:tcPr>
            <w:tcW w:w="0" w:type="auto"/>
          </w:tcPr>
          <w:p w14:paraId="0BA19EF2" w14:textId="77777777" w:rsidR="00B45328" w:rsidRDefault="00B45328" w:rsidP="00B45328">
            <w:pPr>
              <w:spacing w:beforeLines="50" w:before="190" w:afterLines="50" w:after="190"/>
              <w:rPr>
                <w:ins w:id="953" w:author="李志成" w:date="2013-05-14T19:06:00Z"/>
                <w:szCs w:val="24"/>
              </w:rPr>
            </w:pPr>
            <w:ins w:id="954" w:author="李志成" w:date="2013-05-14T19:06:00Z">
              <w:r>
                <w:rPr>
                  <w:rFonts w:hint="eastAsia"/>
                  <w:szCs w:val="24"/>
                </w:rPr>
                <w:t>5</w:t>
              </w:r>
            </w:ins>
          </w:p>
        </w:tc>
        <w:tc>
          <w:tcPr>
            <w:tcW w:w="1552" w:type="dxa"/>
          </w:tcPr>
          <w:p w14:paraId="525B511A" w14:textId="77777777" w:rsidR="00B45328" w:rsidRDefault="00B45328" w:rsidP="00B45328">
            <w:pPr>
              <w:spacing w:beforeLines="50" w:before="190" w:afterLines="50" w:after="190"/>
              <w:rPr>
                <w:ins w:id="955" w:author="李志成" w:date="2013-05-14T19:06:00Z"/>
                <w:szCs w:val="24"/>
              </w:rPr>
            </w:pPr>
            <w:commentRangeStart w:id="956"/>
            <w:ins w:id="957" w:author="李志成" w:date="2013-05-14T19:06:00Z">
              <w:del w:id="958" w:author="yangbei" w:date="2013-02-22T12:28:00Z">
                <w:r w:rsidDel="00EA4F56">
                  <w:rPr>
                    <w:rFonts w:hint="eastAsia"/>
                    <w:szCs w:val="24"/>
                  </w:rPr>
                  <w:delText>6</w:delText>
                </w:r>
              </w:del>
              <w:r>
                <w:rPr>
                  <w:rFonts w:hint="eastAsia"/>
                  <w:szCs w:val="24"/>
                </w:rPr>
                <w:t>1</w:t>
              </w:r>
              <w:commentRangeEnd w:id="956"/>
              <w:r>
                <w:rPr>
                  <w:rStyle w:val="af3"/>
                </w:rPr>
                <w:commentReference w:id="956"/>
              </w:r>
            </w:ins>
          </w:p>
        </w:tc>
        <w:tc>
          <w:tcPr>
            <w:tcW w:w="1552" w:type="dxa"/>
          </w:tcPr>
          <w:p w14:paraId="14432C36" w14:textId="77777777" w:rsidR="00B45328" w:rsidRDefault="00B45328" w:rsidP="00B45328">
            <w:pPr>
              <w:spacing w:beforeLines="50" w:before="190" w:afterLines="50" w:after="190"/>
              <w:rPr>
                <w:ins w:id="959" w:author="李志成" w:date="2013-05-14T19:06:00Z"/>
                <w:szCs w:val="24"/>
              </w:rPr>
            </w:pPr>
            <w:ins w:id="960" w:author="李志成" w:date="2013-05-14T19:06:00Z">
              <w:r>
                <w:rPr>
                  <w:rFonts w:hint="eastAsia"/>
                  <w:szCs w:val="24"/>
                </w:rPr>
                <w:t>不含小尺度</w:t>
              </w:r>
            </w:ins>
          </w:p>
        </w:tc>
        <w:tc>
          <w:tcPr>
            <w:tcW w:w="1134" w:type="dxa"/>
          </w:tcPr>
          <w:p w14:paraId="7003DE51" w14:textId="77777777" w:rsidR="00B45328" w:rsidRDefault="00B45328" w:rsidP="00B45328">
            <w:pPr>
              <w:spacing w:beforeLines="50" w:before="190" w:afterLines="50" w:after="190"/>
              <w:rPr>
                <w:ins w:id="961" w:author="李志成" w:date="2013-05-14T19:06:00Z"/>
                <w:szCs w:val="24"/>
              </w:rPr>
            </w:pPr>
            <w:ins w:id="962" w:author="李志成" w:date="2013-05-14T19:06:00Z">
              <w:r>
                <w:rPr>
                  <w:rFonts w:hint="eastAsia"/>
                  <w:szCs w:val="24"/>
                </w:rPr>
                <w:t>1.0</w:t>
              </w:r>
            </w:ins>
          </w:p>
        </w:tc>
      </w:tr>
    </w:tbl>
    <w:p w14:paraId="1EF4D0D3" w14:textId="77777777" w:rsidR="00B45328" w:rsidRDefault="00B45328" w:rsidP="00B45328">
      <w:pPr>
        <w:spacing w:beforeLines="50" w:before="190" w:afterLines="50" w:after="190"/>
        <w:rPr>
          <w:ins w:id="963" w:author="李志成" w:date="2013-05-14T19:06:00Z"/>
          <w:szCs w:val="24"/>
        </w:rPr>
      </w:pPr>
    </w:p>
    <w:p w14:paraId="30FBFDED" w14:textId="77777777" w:rsidR="00B45328" w:rsidRDefault="006550EB" w:rsidP="006550EB">
      <w:pPr>
        <w:pStyle w:val="ad"/>
        <w:rPr>
          <w:ins w:id="964" w:author="李志成" w:date="2013-05-14T19:06:00Z"/>
          <w:rFonts w:ascii="Times New Roman" w:hAnsi="Times New Roman"/>
          <w:sz w:val="24"/>
          <w:szCs w:val="24"/>
        </w:rPr>
      </w:pPr>
      <w:r>
        <w:rPr>
          <w:rFonts w:hint="eastAsia"/>
        </w:rPr>
        <w:t>表格</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4.4</w:t>
      </w:r>
      <w:r>
        <w:fldChar w:fldCharType="end"/>
      </w:r>
      <w:r>
        <w:rPr>
          <w:rFonts w:hint="eastAsia"/>
        </w:rP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2</w:instrText>
      </w:r>
      <w:r>
        <w:instrText xml:space="preserve"> </w:instrText>
      </w:r>
      <w:r>
        <w:fldChar w:fldCharType="separate"/>
      </w:r>
      <w:r>
        <w:rPr>
          <w:noProof/>
        </w:rPr>
        <w:t>4</w:t>
      </w:r>
      <w:r>
        <w:fldChar w:fldCharType="end"/>
      </w:r>
      <w:ins w:id="965" w:author="李志成" w:date="2013-05-14T19:06:00Z">
        <w:r w:rsidR="00B45328">
          <w:rPr>
            <w:rFonts w:hint="eastAsia"/>
          </w:rPr>
          <w:t>吞吐量仿真结果</w:t>
        </w:r>
      </w:ins>
    </w:p>
    <w:tbl>
      <w:tblPr>
        <w:tblStyle w:val="ac"/>
        <w:tblW w:w="0" w:type="auto"/>
        <w:tblLook w:val="04A0" w:firstRow="1" w:lastRow="0" w:firstColumn="1" w:lastColumn="0" w:noHBand="0" w:noVBand="1"/>
      </w:tblPr>
      <w:tblGrid>
        <w:gridCol w:w="1704"/>
        <w:gridCol w:w="1704"/>
        <w:gridCol w:w="1704"/>
        <w:gridCol w:w="1705"/>
        <w:gridCol w:w="1705"/>
      </w:tblGrid>
      <w:tr w:rsidR="00B45328" w14:paraId="30A4D0D0" w14:textId="77777777" w:rsidTr="00B45328">
        <w:trPr>
          <w:ins w:id="966" w:author="李志成" w:date="2013-05-14T19:06:00Z"/>
        </w:trPr>
        <w:tc>
          <w:tcPr>
            <w:tcW w:w="1704" w:type="dxa"/>
          </w:tcPr>
          <w:p w14:paraId="4E494DAE" w14:textId="77777777" w:rsidR="00B45328" w:rsidRDefault="00B45328" w:rsidP="00B45328">
            <w:pPr>
              <w:spacing w:beforeLines="50" w:before="190" w:afterLines="50" w:after="190"/>
              <w:rPr>
                <w:ins w:id="967" w:author="李志成" w:date="2013-05-14T19:06:00Z"/>
                <w:szCs w:val="24"/>
              </w:rPr>
            </w:pPr>
            <w:ins w:id="968" w:author="李志成" w:date="2013-05-14T19:06:00Z">
              <w:r>
                <w:rPr>
                  <w:rFonts w:hint="eastAsia"/>
                  <w:szCs w:val="24"/>
                </w:rPr>
                <w:t>Throughput</w:t>
              </w:r>
            </w:ins>
          </w:p>
        </w:tc>
        <w:tc>
          <w:tcPr>
            <w:tcW w:w="1704" w:type="dxa"/>
          </w:tcPr>
          <w:p w14:paraId="6D35EB38" w14:textId="77777777" w:rsidR="00B45328" w:rsidRDefault="00B45328" w:rsidP="00B45328">
            <w:pPr>
              <w:spacing w:beforeLines="50" w:before="190" w:afterLines="50" w:after="190"/>
              <w:rPr>
                <w:ins w:id="969" w:author="李志成" w:date="2013-05-14T19:06:00Z"/>
                <w:szCs w:val="24"/>
              </w:rPr>
            </w:pPr>
            <w:ins w:id="970" w:author="李志成" w:date="2013-05-14T19:06:00Z">
              <w:r>
                <w:rPr>
                  <w:rFonts w:hint="eastAsia"/>
                  <w:szCs w:val="24"/>
                </w:rPr>
                <w:t>CASE 0</w:t>
              </w:r>
            </w:ins>
          </w:p>
        </w:tc>
        <w:tc>
          <w:tcPr>
            <w:tcW w:w="1704" w:type="dxa"/>
          </w:tcPr>
          <w:p w14:paraId="488DA979" w14:textId="77777777" w:rsidR="00B45328" w:rsidRDefault="00B45328" w:rsidP="00B45328">
            <w:pPr>
              <w:spacing w:beforeLines="50" w:before="190" w:afterLines="50" w:after="190"/>
              <w:rPr>
                <w:ins w:id="971" w:author="李志成" w:date="2013-05-14T19:06:00Z"/>
                <w:szCs w:val="24"/>
              </w:rPr>
            </w:pPr>
            <w:ins w:id="972" w:author="李志成" w:date="2013-05-14T19:06:00Z">
              <w:r>
                <w:rPr>
                  <w:rFonts w:hint="eastAsia"/>
                  <w:szCs w:val="24"/>
                </w:rPr>
                <w:t>CASE 1</w:t>
              </w:r>
            </w:ins>
          </w:p>
        </w:tc>
        <w:tc>
          <w:tcPr>
            <w:tcW w:w="1705" w:type="dxa"/>
          </w:tcPr>
          <w:p w14:paraId="7DAB509C" w14:textId="77777777" w:rsidR="00B45328" w:rsidRDefault="00B45328" w:rsidP="00B45328">
            <w:pPr>
              <w:spacing w:beforeLines="50" w:before="190" w:afterLines="50" w:after="190"/>
              <w:rPr>
                <w:ins w:id="973" w:author="李志成" w:date="2013-05-14T19:06:00Z"/>
                <w:szCs w:val="24"/>
              </w:rPr>
            </w:pPr>
            <w:ins w:id="974" w:author="李志成" w:date="2013-05-14T19:06:00Z">
              <w:r>
                <w:rPr>
                  <w:rFonts w:hint="eastAsia"/>
                  <w:szCs w:val="24"/>
                </w:rPr>
                <w:t>CASE 2</w:t>
              </w:r>
            </w:ins>
          </w:p>
        </w:tc>
        <w:tc>
          <w:tcPr>
            <w:tcW w:w="1705" w:type="dxa"/>
          </w:tcPr>
          <w:p w14:paraId="30405FB8" w14:textId="77777777" w:rsidR="00B45328" w:rsidRDefault="00B45328" w:rsidP="00B45328">
            <w:pPr>
              <w:spacing w:beforeLines="50" w:before="190" w:afterLines="50" w:after="190"/>
              <w:rPr>
                <w:ins w:id="975" w:author="李志成" w:date="2013-05-14T19:06:00Z"/>
                <w:szCs w:val="24"/>
              </w:rPr>
            </w:pPr>
            <w:ins w:id="976" w:author="李志成" w:date="2013-05-14T19:06:00Z">
              <w:r>
                <w:rPr>
                  <w:rFonts w:hint="eastAsia"/>
                  <w:szCs w:val="24"/>
                </w:rPr>
                <w:t>CASE 3</w:t>
              </w:r>
            </w:ins>
          </w:p>
        </w:tc>
      </w:tr>
      <w:tr w:rsidR="00B45328" w14:paraId="533260B3" w14:textId="77777777" w:rsidTr="00B45328">
        <w:trPr>
          <w:ins w:id="977" w:author="李志成" w:date="2013-05-14T19:06:00Z"/>
        </w:trPr>
        <w:tc>
          <w:tcPr>
            <w:tcW w:w="1704" w:type="dxa"/>
          </w:tcPr>
          <w:p w14:paraId="3DEB9387" w14:textId="77777777" w:rsidR="00B45328" w:rsidRDefault="00B45328" w:rsidP="00B45328">
            <w:pPr>
              <w:spacing w:beforeLines="50" w:before="190" w:afterLines="50" w:after="190"/>
              <w:rPr>
                <w:ins w:id="978" w:author="李志成" w:date="2013-05-14T19:06:00Z"/>
                <w:szCs w:val="24"/>
              </w:rPr>
            </w:pPr>
            <w:ins w:id="979" w:author="李志成" w:date="2013-05-14T19:06:00Z">
              <w:r>
                <w:rPr>
                  <w:szCs w:val="24"/>
                </w:rPr>
                <w:t>C</w:t>
              </w:r>
              <w:r>
                <w:rPr>
                  <w:rFonts w:hint="eastAsia"/>
                  <w:szCs w:val="24"/>
                </w:rPr>
                <w:t>ell ave</w:t>
              </w:r>
            </w:ins>
          </w:p>
        </w:tc>
        <w:tc>
          <w:tcPr>
            <w:tcW w:w="1704" w:type="dxa"/>
          </w:tcPr>
          <w:p w14:paraId="11878553" w14:textId="77777777" w:rsidR="00B45328" w:rsidRDefault="00B45328" w:rsidP="00B45328">
            <w:pPr>
              <w:spacing w:beforeLines="50" w:before="190" w:afterLines="50" w:after="190"/>
              <w:rPr>
                <w:ins w:id="980" w:author="李志成" w:date="2013-05-14T19:06:00Z"/>
                <w:szCs w:val="24"/>
              </w:rPr>
            </w:pPr>
            <w:ins w:id="981" w:author="李志成" w:date="2013-05-14T19:06:00Z">
              <w:r>
                <w:rPr>
                  <w:kern w:val="0"/>
                </w:rPr>
                <w:t>1.6765</w:t>
              </w:r>
            </w:ins>
          </w:p>
        </w:tc>
        <w:tc>
          <w:tcPr>
            <w:tcW w:w="1704" w:type="dxa"/>
          </w:tcPr>
          <w:p w14:paraId="17128E7B" w14:textId="77777777" w:rsidR="00B45328" w:rsidRDefault="00B45328" w:rsidP="00B45328">
            <w:pPr>
              <w:spacing w:beforeLines="50" w:before="190" w:afterLines="50" w:after="190"/>
              <w:rPr>
                <w:ins w:id="982" w:author="李志成" w:date="2013-05-14T19:06:00Z"/>
                <w:szCs w:val="24"/>
              </w:rPr>
            </w:pPr>
            <w:ins w:id="983" w:author="李志成" w:date="2013-05-14T19:06:00Z">
              <w:r>
                <w:rPr>
                  <w:kern w:val="0"/>
                </w:rPr>
                <w:t>1.4949</w:t>
              </w:r>
            </w:ins>
          </w:p>
        </w:tc>
        <w:tc>
          <w:tcPr>
            <w:tcW w:w="1705" w:type="dxa"/>
          </w:tcPr>
          <w:p w14:paraId="3DF0C98B" w14:textId="77777777" w:rsidR="00B45328" w:rsidRDefault="00B45328" w:rsidP="00B45328">
            <w:pPr>
              <w:spacing w:beforeLines="50" w:before="190" w:afterLines="50" w:after="190"/>
              <w:rPr>
                <w:ins w:id="984" w:author="李志成" w:date="2013-05-14T19:06:00Z"/>
                <w:szCs w:val="24"/>
              </w:rPr>
            </w:pPr>
            <w:ins w:id="985" w:author="李志成" w:date="2013-05-14T19:06:00Z">
              <w:r>
                <w:rPr>
                  <w:rFonts w:hint="eastAsia"/>
                  <w:szCs w:val="24"/>
                </w:rPr>
                <w:t>2.1258</w:t>
              </w:r>
            </w:ins>
          </w:p>
        </w:tc>
        <w:tc>
          <w:tcPr>
            <w:tcW w:w="1705" w:type="dxa"/>
          </w:tcPr>
          <w:p w14:paraId="5970B090" w14:textId="77777777" w:rsidR="00B45328" w:rsidRDefault="00B45328" w:rsidP="00B45328">
            <w:pPr>
              <w:spacing w:beforeLines="50" w:before="190" w:afterLines="50" w:after="190"/>
              <w:rPr>
                <w:ins w:id="986" w:author="李志成" w:date="2013-05-14T19:06:00Z"/>
                <w:szCs w:val="24"/>
              </w:rPr>
            </w:pPr>
            <w:ins w:id="987" w:author="李志成" w:date="2013-05-14T19:06:00Z">
              <w:r>
                <w:rPr>
                  <w:kern w:val="0"/>
                </w:rPr>
                <w:t>1.4719</w:t>
              </w:r>
            </w:ins>
          </w:p>
        </w:tc>
      </w:tr>
      <w:tr w:rsidR="00B45328" w14:paraId="6BCF4316" w14:textId="77777777" w:rsidTr="00B45328">
        <w:trPr>
          <w:ins w:id="988" w:author="李志成" w:date="2013-05-14T19:06:00Z"/>
        </w:trPr>
        <w:tc>
          <w:tcPr>
            <w:tcW w:w="1704" w:type="dxa"/>
          </w:tcPr>
          <w:p w14:paraId="4EB48B71" w14:textId="77777777" w:rsidR="00B45328" w:rsidRDefault="00B45328" w:rsidP="00B45328">
            <w:pPr>
              <w:spacing w:beforeLines="50" w:before="190" w:afterLines="50" w:after="190"/>
              <w:rPr>
                <w:ins w:id="989" w:author="李志成" w:date="2013-05-14T19:06:00Z"/>
                <w:szCs w:val="24"/>
              </w:rPr>
            </w:pPr>
            <w:ins w:id="990" w:author="李志成" w:date="2013-05-14T19:06:00Z">
              <w:r>
                <w:rPr>
                  <w:szCs w:val="24"/>
                </w:rPr>
                <w:t>C</w:t>
              </w:r>
              <w:r>
                <w:rPr>
                  <w:rFonts w:hint="eastAsia"/>
                  <w:szCs w:val="24"/>
                </w:rPr>
                <w:t>ell edge</w:t>
              </w:r>
            </w:ins>
          </w:p>
        </w:tc>
        <w:tc>
          <w:tcPr>
            <w:tcW w:w="1704" w:type="dxa"/>
          </w:tcPr>
          <w:p w14:paraId="7F5654C6" w14:textId="77777777" w:rsidR="00B45328" w:rsidRDefault="00B45328" w:rsidP="00B45328">
            <w:pPr>
              <w:spacing w:beforeLines="50" w:before="190" w:afterLines="50" w:after="190"/>
              <w:rPr>
                <w:ins w:id="991" w:author="李志成" w:date="2013-05-14T19:06:00Z"/>
                <w:szCs w:val="24"/>
              </w:rPr>
            </w:pPr>
            <w:ins w:id="992" w:author="李志成" w:date="2013-05-14T19:06:00Z">
              <w:r>
                <w:rPr>
                  <w:kern w:val="0"/>
                </w:rPr>
                <w:t>0.0435</w:t>
              </w:r>
            </w:ins>
          </w:p>
        </w:tc>
        <w:tc>
          <w:tcPr>
            <w:tcW w:w="1704" w:type="dxa"/>
          </w:tcPr>
          <w:p w14:paraId="2DFF3142" w14:textId="77777777" w:rsidR="00B45328" w:rsidRDefault="00B45328" w:rsidP="00B45328">
            <w:pPr>
              <w:spacing w:beforeLines="50" w:before="190" w:afterLines="50" w:after="190"/>
              <w:rPr>
                <w:ins w:id="993" w:author="李志成" w:date="2013-05-14T19:06:00Z"/>
                <w:szCs w:val="24"/>
              </w:rPr>
            </w:pPr>
            <w:ins w:id="994" w:author="李志成" w:date="2013-05-14T19:06:00Z">
              <w:r>
                <w:rPr>
                  <w:kern w:val="0"/>
                </w:rPr>
                <w:t>0.0392</w:t>
              </w:r>
            </w:ins>
          </w:p>
        </w:tc>
        <w:tc>
          <w:tcPr>
            <w:tcW w:w="1705" w:type="dxa"/>
          </w:tcPr>
          <w:p w14:paraId="3211783C" w14:textId="77777777" w:rsidR="00B45328" w:rsidRDefault="00B45328" w:rsidP="00B45328">
            <w:pPr>
              <w:spacing w:beforeLines="50" w:before="190" w:afterLines="50" w:after="190"/>
              <w:rPr>
                <w:ins w:id="995" w:author="李志成" w:date="2013-05-14T19:06:00Z"/>
                <w:szCs w:val="24"/>
              </w:rPr>
            </w:pPr>
            <w:ins w:id="996" w:author="李志成" w:date="2013-05-14T19:06:00Z">
              <w:r>
                <w:rPr>
                  <w:rFonts w:hint="eastAsia"/>
                  <w:szCs w:val="24"/>
                </w:rPr>
                <w:t>0.0000</w:t>
              </w:r>
            </w:ins>
          </w:p>
        </w:tc>
        <w:tc>
          <w:tcPr>
            <w:tcW w:w="1705" w:type="dxa"/>
          </w:tcPr>
          <w:p w14:paraId="633E65AB" w14:textId="77777777" w:rsidR="00B45328" w:rsidRDefault="00B45328" w:rsidP="00B45328">
            <w:pPr>
              <w:spacing w:beforeLines="50" w:before="190" w:afterLines="50" w:after="190"/>
              <w:rPr>
                <w:ins w:id="997" w:author="李志成" w:date="2013-05-14T19:06:00Z"/>
                <w:szCs w:val="24"/>
              </w:rPr>
            </w:pPr>
            <w:ins w:id="998" w:author="李志成" w:date="2013-05-14T19:06:00Z">
              <w:r>
                <w:rPr>
                  <w:kern w:val="0"/>
                </w:rPr>
                <w:t>0.0383</w:t>
              </w:r>
            </w:ins>
          </w:p>
        </w:tc>
      </w:tr>
    </w:tbl>
    <w:p w14:paraId="094D8766" w14:textId="77777777" w:rsidR="00B45328" w:rsidRDefault="00B45328" w:rsidP="00B45328">
      <w:pPr>
        <w:spacing w:beforeLines="50" w:before="190" w:afterLines="50" w:after="190"/>
        <w:ind w:firstLine="420"/>
        <w:rPr>
          <w:ins w:id="999" w:author="李志成" w:date="2013-05-14T19:06:00Z"/>
          <w:color w:val="FF0000"/>
          <w:szCs w:val="24"/>
        </w:rPr>
      </w:pPr>
      <w:ins w:id="1000" w:author="李志成" w:date="2013-05-14T19:06:00Z">
        <w:r w:rsidRPr="00A71668">
          <w:rPr>
            <w:rFonts w:hint="eastAsia"/>
            <w:szCs w:val="24"/>
          </w:rPr>
          <w:t>从</w:t>
        </w:r>
        <w:r w:rsidRPr="00A71668">
          <w:rPr>
            <w:rFonts w:hint="eastAsia"/>
            <w:szCs w:val="24"/>
          </w:rPr>
          <w:t>CASE 0</w:t>
        </w:r>
        <w:r w:rsidRPr="00A71668">
          <w:rPr>
            <w:rFonts w:hint="eastAsia"/>
            <w:szCs w:val="24"/>
          </w:rPr>
          <w:t>和</w:t>
        </w:r>
        <w:r w:rsidRPr="00A71668">
          <w:rPr>
            <w:rFonts w:hint="eastAsia"/>
            <w:szCs w:val="24"/>
          </w:rPr>
          <w:t>CASE 1</w:t>
        </w:r>
        <w:r w:rsidRPr="00A71668">
          <w:rPr>
            <w:rFonts w:hint="eastAsia"/>
            <w:szCs w:val="24"/>
          </w:rPr>
          <w:t>、</w:t>
        </w:r>
        <w:r w:rsidRPr="00A71668">
          <w:rPr>
            <w:rFonts w:hint="eastAsia"/>
            <w:szCs w:val="24"/>
          </w:rPr>
          <w:t>CASE2</w:t>
        </w:r>
        <w:r w:rsidRPr="00A71668">
          <w:rPr>
            <w:rFonts w:hint="eastAsia"/>
            <w:szCs w:val="24"/>
          </w:rPr>
          <w:t>的比较可以看出，反馈干扰计算不含小尺度和</w:t>
        </w:r>
        <w:r w:rsidRPr="00A71668">
          <w:rPr>
            <w:rFonts w:hint="eastAsia"/>
            <w:szCs w:val="24"/>
          </w:rPr>
          <w:t>PMI BETA</w:t>
        </w:r>
        <w:r w:rsidRPr="00A71668">
          <w:rPr>
            <w:rFonts w:hint="eastAsia"/>
            <w:szCs w:val="24"/>
          </w:rPr>
          <w:t>值设为</w:t>
        </w:r>
        <w:r w:rsidRPr="00A71668">
          <w:rPr>
            <w:rFonts w:hint="eastAsia"/>
            <w:szCs w:val="24"/>
          </w:rPr>
          <w:t>0</w:t>
        </w:r>
        <w:r w:rsidRPr="00A71668">
          <w:rPr>
            <w:rFonts w:hint="eastAsia"/>
            <w:szCs w:val="24"/>
          </w:rPr>
          <w:t>都可以平缓信号与干扰功率的波动幅度。一定程度上使</w:t>
        </w:r>
        <w:r w:rsidRPr="00A71668">
          <w:rPr>
            <w:rFonts w:hint="eastAsia"/>
            <w:szCs w:val="24"/>
          </w:rPr>
          <w:t>OLLA</w:t>
        </w:r>
        <w:r w:rsidRPr="00A71668">
          <w:rPr>
            <w:rFonts w:hint="eastAsia"/>
            <w:szCs w:val="24"/>
          </w:rPr>
          <w:t>在一定时间内趋于收敛。</w:t>
        </w:r>
      </w:ins>
    </w:p>
    <w:p w14:paraId="7E5016D0" w14:textId="77777777" w:rsidR="00B45328" w:rsidRPr="00A71668" w:rsidRDefault="00B45328" w:rsidP="00B45328">
      <w:pPr>
        <w:spacing w:beforeLines="50" w:before="190" w:afterLines="50" w:after="190"/>
        <w:ind w:firstLine="420"/>
        <w:rPr>
          <w:ins w:id="1001" w:author="李志成" w:date="2013-05-14T19:06:00Z"/>
          <w:b/>
          <w:szCs w:val="24"/>
          <w:u w:val="single"/>
        </w:rPr>
      </w:pPr>
      <w:ins w:id="1002" w:author="李志成" w:date="2013-05-14T19:06:00Z">
        <w:r w:rsidRPr="00A71668">
          <w:rPr>
            <w:rFonts w:hint="eastAsia"/>
            <w:b/>
            <w:szCs w:val="24"/>
            <w:u w:val="single"/>
          </w:rPr>
          <w:t>CASE</w:t>
        </w:r>
        <w:r>
          <w:rPr>
            <w:rFonts w:hint="eastAsia"/>
            <w:b/>
            <w:szCs w:val="24"/>
            <w:u w:val="single"/>
          </w:rPr>
          <w:t>0</w:t>
        </w:r>
        <w:r w:rsidRPr="00A71668">
          <w:rPr>
            <w:rFonts w:hint="eastAsia"/>
            <w:b/>
            <w:szCs w:val="24"/>
            <w:u w:val="single"/>
          </w:rPr>
          <w:t>与</w:t>
        </w:r>
        <w:r w:rsidRPr="00A71668">
          <w:rPr>
            <w:rFonts w:hint="eastAsia"/>
            <w:b/>
            <w:szCs w:val="24"/>
            <w:u w:val="single"/>
          </w:rPr>
          <w:t>CASE</w:t>
        </w:r>
        <w:r>
          <w:rPr>
            <w:rFonts w:hint="eastAsia"/>
            <w:b/>
            <w:szCs w:val="24"/>
            <w:u w:val="single"/>
          </w:rPr>
          <w:t>1</w:t>
        </w:r>
        <w:r w:rsidRPr="00A71668">
          <w:rPr>
            <w:rFonts w:hint="eastAsia"/>
            <w:b/>
            <w:szCs w:val="24"/>
            <w:u w:val="single"/>
          </w:rPr>
          <w:t>比较</w:t>
        </w:r>
      </w:ins>
    </w:p>
    <w:p w14:paraId="618823B2" w14:textId="77777777" w:rsidR="00B45328" w:rsidRDefault="00B45328" w:rsidP="00B45328">
      <w:pPr>
        <w:spacing w:beforeLines="50" w:before="190" w:afterLines="50" w:after="190"/>
        <w:ind w:firstLine="420"/>
        <w:rPr>
          <w:ins w:id="1003" w:author="李志成" w:date="2013-05-14T19:06:00Z"/>
          <w:szCs w:val="24"/>
        </w:rPr>
      </w:pPr>
      <w:ins w:id="1004" w:author="李志成" w:date="2013-05-14T19:06:00Z">
        <w:r w:rsidRPr="005C7BBF">
          <w:rPr>
            <w:rFonts w:hint="eastAsia"/>
            <w:szCs w:val="24"/>
          </w:rPr>
          <w:t>对比</w:t>
        </w:r>
        <w:r w:rsidRPr="005C7BBF">
          <w:rPr>
            <w:rFonts w:hint="eastAsia"/>
            <w:szCs w:val="24"/>
          </w:rPr>
          <w:t>CASE0</w:t>
        </w:r>
        <w:r w:rsidRPr="005C7BBF">
          <w:rPr>
            <w:rFonts w:hint="eastAsia"/>
            <w:szCs w:val="24"/>
          </w:rPr>
          <w:t>和</w:t>
        </w:r>
        <w:r w:rsidRPr="005C7BBF">
          <w:rPr>
            <w:rFonts w:hint="eastAsia"/>
            <w:szCs w:val="24"/>
          </w:rPr>
          <w:t>CASE1</w:t>
        </w:r>
        <w:r w:rsidRPr="005C7BBF">
          <w:rPr>
            <w:rFonts w:hint="eastAsia"/>
            <w:szCs w:val="24"/>
          </w:rPr>
          <w:t>可以看到，信号功率波动幅度变缓，原因可能是反馈</w:t>
        </w:r>
        <w:r w:rsidRPr="005C7BBF">
          <w:rPr>
            <w:rFonts w:hint="eastAsia"/>
            <w:szCs w:val="24"/>
          </w:rPr>
          <w:t>PMI/CQI</w:t>
        </w:r>
        <w:r w:rsidRPr="005C7BBF">
          <w:rPr>
            <w:rFonts w:hint="eastAsia"/>
            <w:szCs w:val="24"/>
          </w:rPr>
          <w:t>干扰不计算小尺度，从而使用户</w:t>
        </w:r>
        <w:r w:rsidRPr="005C7BBF">
          <w:rPr>
            <w:rFonts w:hint="eastAsia"/>
            <w:szCs w:val="24"/>
          </w:rPr>
          <w:t>PMI</w:t>
        </w:r>
        <w:r w:rsidRPr="005C7BBF">
          <w:rPr>
            <w:rFonts w:hint="eastAsia"/>
            <w:szCs w:val="24"/>
          </w:rPr>
          <w:t>选择趋于平缓，使得信号功率波动变缓；同时，当干扰计算不含小尺度时，干扰的变化范围仍然较大，但变化速率较为缓慢。</w:t>
        </w:r>
        <w:r>
          <w:rPr>
            <w:rFonts w:hint="eastAsia"/>
            <w:szCs w:val="24"/>
          </w:rPr>
          <w:t>此外，</w:t>
        </w:r>
        <w:r>
          <w:rPr>
            <w:rFonts w:hint="eastAsia"/>
            <w:szCs w:val="24"/>
          </w:rPr>
          <w:t>CASE1</w:t>
        </w:r>
        <w:r>
          <w:rPr>
            <w:rFonts w:hint="eastAsia"/>
            <w:szCs w:val="24"/>
          </w:rPr>
          <w:t>比</w:t>
        </w:r>
        <w:r>
          <w:rPr>
            <w:rFonts w:hint="eastAsia"/>
            <w:szCs w:val="24"/>
          </w:rPr>
          <w:t>CASE0</w:t>
        </w:r>
        <w:r w:rsidRPr="008E3A46">
          <w:rPr>
            <w:rFonts w:hint="eastAsia"/>
            <w:szCs w:val="24"/>
          </w:rPr>
          <w:t>载干比</w:t>
        </w:r>
        <w:r w:rsidRPr="008E3A46">
          <w:rPr>
            <w:szCs w:val="24"/>
          </w:rPr>
          <w:t>CDF</w:t>
        </w:r>
        <w:r>
          <w:rPr>
            <w:rFonts w:hint="eastAsia"/>
            <w:szCs w:val="24"/>
          </w:rPr>
          <w:t>整体</w:t>
        </w:r>
        <w:r w:rsidRPr="008E3A46">
          <w:rPr>
            <w:rFonts w:hint="eastAsia"/>
            <w:szCs w:val="24"/>
          </w:rPr>
          <w:t>左移</w:t>
        </w:r>
        <w:r>
          <w:rPr>
            <w:rFonts w:hint="eastAsia"/>
            <w:szCs w:val="24"/>
          </w:rPr>
          <w:t>了</w:t>
        </w:r>
        <w:r w:rsidRPr="008E3A46">
          <w:rPr>
            <w:szCs w:val="24"/>
          </w:rPr>
          <w:t>2-4dB</w:t>
        </w:r>
        <w:r>
          <w:rPr>
            <w:rFonts w:hint="eastAsia"/>
            <w:szCs w:val="24"/>
          </w:rPr>
          <w:t>，引起吞吐量下降，这说明由于小尺度信道变化快，造成带时延的</w:t>
        </w:r>
        <w:r>
          <w:rPr>
            <w:rFonts w:hint="eastAsia"/>
            <w:szCs w:val="24"/>
          </w:rPr>
          <w:t>CSI</w:t>
        </w:r>
        <w:r>
          <w:rPr>
            <w:rFonts w:hint="eastAsia"/>
            <w:szCs w:val="24"/>
          </w:rPr>
          <w:t>反馈不准确；但由于时域信道变化的连续性，带小尺度的干扰计算能够更好地匹配信道状况。同时应注意，在</w:t>
        </w:r>
        <w:r>
          <w:rPr>
            <w:rFonts w:hint="eastAsia"/>
            <w:szCs w:val="24"/>
          </w:rPr>
          <w:t>FTP</w:t>
        </w:r>
        <w:r>
          <w:rPr>
            <w:rFonts w:hint="eastAsia"/>
            <w:szCs w:val="24"/>
          </w:rPr>
          <w:t>业务中，由于干扰变化剧烈，通过多个样本求平均可达到一定</w:t>
        </w:r>
        <w:r>
          <w:rPr>
            <w:rFonts w:hint="eastAsia"/>
            <w:szCs w:val="24"/>
          </w:rPr>
          <w:lastRenderedPageBreak/>
          <w:t>平滑作用，情况与</w:t>
        </w:r>
        <w:r>
          <w:rPr>
            <w:rFonts w:hint="eastAsia"/>
            <w:szCs w:val="24"/>
          </w:rPr>
          <w:t>Full buffer</w:t>
        </w:r>
        <w:r>
          <w:rPr>
            <w:rFonts w:hint="eastAsia"/>
            <w:szCs w:val="24"/>
          </w:rPr>
          <w:t>会有所不同。</w:t>
        </w:r>
      </w:ins>
    </w:p>
    <w:p w14:paraId="3ECE4080" w14:textId="77777777" w:rsidR="00B45328" w:rsidRPr="005C7BBF" w:rsidRDefault="00B45328" w:rsidP="00B45328">
      <w:pPr>
        <w:spacing w:beforeLines="50" w:before="190" w:afterLines="50" w:after="190"/>
        <w:ind w:firstLine="420"/>
        <w:rPr>
          <w:ins w:id="1005" w:author="李志成" w:date="2013-05-14T19:06:00Z"/>
          <w:b/>
          <w:szCs w:val="24"/>
        </w:rPr>
      </w:pPr>
      <w:ins w:id="1006" w:author="李志成" w:date="2013-05-14T19:06:00Z">
        <w:r w:rsidRPr="005C7BBF">
          <w:rPr>
            <w:b/>
            <w:szCs w:val="24"/>
            <w:u w:val="single"/>
          </w:rPr>
          <w:t>CASE</w:t>
        </w:r>
        <w:r>
          <w:rPr>
            <w:rFonts w:hint="eastAsia"/>
            <w:b/>
            <w:szCs w:val="24"/>
            <w:u w:val="single"/>
          </w:rPr>
          <w:t>1</w:t>
        </w:r>
        <w:r w:rsidRPr="005C7BBF">
          <w:rPr>
            <w:rFonts w:hint="eastAsia"/>
            <w:b/>
            <w:szCs w:val="24"/>
            <w:u w:val="single"/>
          </w:rPr>
          <w:t>与</w:t>
        </w:r>
        <w:r w:rsidRPr="005C7BBF">
          <w:rPr>
            <w:b/>
            <w:szCs w:val="24"/>
            <w:u w:val="single"/>
          </w:rPr>
          <w:t>CASE2</w:t>
        </w:r>
        <w:r w:rsidRPr="005C7BBF">
          <w:rPr>
            <w:rFonts w:hint="eastAsia"/>
            <w:b/>
            <w:szCs w:val="24"/>
            <w:u w:val="single"/>
          </w:rPr>
          <w:t>比较</w:t>
        </w:r>
      </w:ins>
    </w:p>
    <w:p w14:paraId="098D4A5E" w14:textId="77777777" w:rsidR="00B45328" w:rsidRDefault="00B45328" w:rsidP="00B45328">
      <w:pPr>
        <w:spacing w:beforeLines="50" w:before="190" w:afterLines="50" w:after="190"/>
        <w:ind w:firstLine="420"/>
        <w:rPr>
          <w:ins w:id="1007" w:author="李志成" w:date="2013-05-14T19:06:00Z"/>
          <w:szCs w:val="24"/>
        </w:rPr>
      </w:pPr>
      <w:ins w:id="1008" w:author="李志成" w:date="2013-05-14T19:06:00Z">
        <w:r>
          <w:rPr>
            <w:rFonts w:hint="eastAsia"/>
            <w:szCs w:val="24"/>
          </w:rPr>
          <w:t>CASE 2</w:t>
        </w:r>
        <w:r>
          <w:rPr>
            <w:rFonts w:hint="eastAsia"/>
            <w:szCs w:val="24"/>
          </w:rPr>
          <w:t>的</w:t>
        </w:r>
        <w:r>
          <w:rPr>
            <w:rFonts w:hint="eastAsia"/>
            <w:szCs w:val="24"/>
          </w:rPr>
          <w:t>PMI BETA</w:t>
        </w:r>
        <w:r>
          <w:rPr>
            <w:rFonts w:hint="eastAsia"/>
            <w:szCs w:val="24"/>
          </w:rPr>
          <w:t>等于</w:t>
        </w:r>
        <w:r>
          <w:rPr>
            <w:rFonts w:hint="eastAsia"/>
            <w:szCs w:val="24"/>
          </w:rPr>
          <w:t>0</w:t>
        </w:r>
        <w:r>
          <w:rPr>
            <w:rFonts w:hint="eastAsia"/>
            <w:szCs w:val="24"/>
          </w:rPr>
          <w:t>意味着调度到用户的</w:t>
        </w:r>
        <w:r>
          <w:rPr>
            <w:rFonts w:hint="eastAsia"/>
            <w:szCs w:val="24"/>
          </w:rPr>
          <w:t>PMI</w:t>
        </w:r>
        <w:r>
          <w:rPr>
            <w:rFonts w:hint="eastAsia"/>
            <w:szCs w:val="24"/>
          </w:rPr>
          <w:t>一直保持不变，而结果仍然显示了信号和干扰存在一定程度上的波动，原因在于调度用户的</w:t>
        </w:r>
        <w:r>
          <w:rPr>
            <w:rFonts w:hint="eastAsia"/>
            <w:szCs w:val="24"/>
          </w:rPr>
          <w:t>PMI</w:t>
        </w:r>
        <w:r>
          <w:rPr>
            <w:rFonts w:hint="eastAsia"/>
            <w:szCs w:val="24"/>
          </w:rPr>
          <w:t>不变，但用户可以改变。另外，</w:t>
        </w:r>
        <w:r w:rsidRPr="00B6480B">
          <w:rPr>
            <w:rFonts w:hint="eastAsia"/>
            <w:szCs w:val="24"/>
          </w:rPr>
          <w:t>信号与干扰功率变化相对，但是变化量不恒定，原因可能是用户调度到不同的子带上。</w:t>
        </w:r>
      </w:ins>
    </w:p>
    <w:p w14:paraId="0C6A9FCA" w14:textId="77777777" w:rsidR="00B45328" w:rsidRPr="005C7BBF" w:rsidRDefault="00B45328" w:rsidP="00B45328">
      <w:pPr>
        <w:spacing w:beforeLines="50" w:before="190" w:afterLines="50" w:after="190"/>
        <w:ind w:firstLine="420"/>
        <w:rPr>
          <w:ins w:id="1009" w:author="李志成" w:date="2013-05-14T19:06:00Z"/>
          <w:b/>
          <w:szCs w:val="24"/>
          <w:u w:val="single"/>
        </w:rPr>
      </w:pPr>
      <w:ins w:id="1010" w:author="李志成" w:date="2013-05-14T19:06:00Z">
        <w:r w:rsidRPr="005C7BBF">
          <w:rPr>
            <w:b/>
            <w:szCs w:val="24"/>
            <w:u w:val="single"/>
          </w:rPr>
          <w:t>CASE1</w:t>
        </w:r>
        <w:r w:rsidRPr="005C7BBF">
          <w:rPr>
            <w:rFonts w:hint="eastAsia"/>
            <w:b/>
            <w:szCs w:val="24"/>
            <w:u w:val="single"/>
          </w:rPr>
          <w:t>与</w:t>
        </w:r>
        <w:r w:rsidRPr="005C7BBF">
          <w:rPr>
            <w:b/>
            <w:szCs w:val="24"/>
            <w:u w:val="single"/>
          </w:rPr>
          <w:t>CASE3</w:t>
        </w:r>
        <w:r w:rsidRPr="005C7BBF">
          <w:rPr>
            <w:rFonts w:hint="eastAsia"/>
            <w:b/>
            <w:szCs w:val="24"/>
            <w:u w:val="single"/>
          </w:rPr>
          <w:t>比较</w:t>
        </w:r>
      </w:ins>
    </w:p>
    <w:p w14:paraId="7180BF3A" w14:textId="77777777" w:rsidR="00B45328" w:rsidRDefault="00B45328" w:rsidP="00B45328">
      <w:pPr>
        <w:spacing w:beforeLines="50" w:before="190" w:afterLines="50" w:after="190"/>
        <w:ind w:firstLine="420"/>
        <w:rPr>
          <w:ins w:id="1011" w:author="李志成" w:date="2013-05-14T19:06:00Z"/>
          <w:szCs w:val="24"/>
        </w:rPr>
      </w:pPr>
      <w:ins w:id="1012" w:author="李志成" w:date="2013-05-14T19:06:00Z">
        <w:r>
          <w:rPr>
            <w:rFonts w:hint="eastAsia"/>
            <w:szCs w:val="24"/>
          </w:rPr>
          <w:t>从</w:t>
        </w:r>
        <w:r>
          <w:rPr>
            <w:rFonts w:hint="eastAsia"/>
            <w:szCs w:val="24"/>
          </w:rPr>
          <w:t>CASE1</w:t>
        </w:r>
        <w:r>
          <w:rPr>
            <w:rFonts w:hint="eastAsia"/>
            <w:szCs w:val="24"/>
          </w:rPr>
          <w:t>和</w:t>
        </w:r>
        <w:r>
          <w:rPr>
            <w:rFonts w:hint="eastAsia"/>
            <w:szCs w:val="24"/>
          </w:rPr>
          <w:t>CASE3</w:t>
        </w:r>
        <w:r>
          <w:rPr>
            <w:rFonts w:hint="eastAsia"/>
            <w:szCs w:val="24"/>
          </w:rPr>
          <w:t>比较可以看出，反馈</w:t>
        </w:r>
        <w:r w:rsidRPr="008E3A46">
          <w:rPr>
            <w:rFonts w:hint="eastAsia"/>
            <w:szCs w:val="24"/>
          </w:rPr>
          <w:t>延时</w:t>
        </w:r>
        <w:r w:rsidRPr="008E3A46">
          <w:rPr>
            <w:szCs w:val="24"/>
          </w:rPr>
          <w:t>1</w:t>
        </w:r>
        <w:r>
          <w:rPr>
            <w:rFonts w:hint="eastAsia"/>
            <w:szCs w:val="24"/>
          </w:rPr>
          <w:t>ms</w:t>
        </w:r>
        <w:r w:rsidRPr="008E3A46">
          <w:rPr>
            <w:rFonts w:hint="eastAsia"/>
            <w:szCs w:val="24"/>
          </w:rPr>
          <w:t>和延时</w:t>
        </w:r>
        <w:r w:rsidRPr="008E3A46">
          <w:rPr>
            <w:szCs w:val="24"/>
          </w:rPr>
          <w:t>5</w:t>
        </w:r>
        <w:r>
          <w:rPr>
            <w:rFonts w:hint="eastAsia"/>
            <w:szCs w:val="24"/>
          </w:rPr>
          <w:t>ms</w:t>
        </w:r>
        <w:r>
          <w:rPr>
            <w:rFonts w:hint="eastAsia"/>
            <w:szCs w:val="24"/>
          </w:rPr>
          <w:t>在系统性能和</w:t>
        </w:r>
        <w:r>
          <w:rPr>
            <w:rFonts w:hint="eastAsia"/>
            <w:szCs w:val="24"/>
          </w:rPr>
          <w:t>OLLA</w:t>
        </w:r>
        <w:r>
          <w:rPr>
            <w:rFonts w:hint="eastAsia"/>
            <w:szCs w:val="24"/>
          </w:rPr>
          <w:t>上的</w:t>
        </w:r>
        <w:r w:rsidRPr="008E3A46">
          <w:rPr>
            <w:rFonts w:hint="eastAsia"/>
            <w:szCs w:val="24"/>
          </w:rPr>
          <w:t>差别不大。</w:t>
        </w:r>
      </w:ins>
    </w:p>
    <w:p w14:paraId="733512C5" w14:textId="77777777" w:rsidR="00B45328" w:rsidRDefault="006550EB" w:rsidP="006550EB">
      <w:pPr>
        <w:pStyle w:val="ad"/>
        <w:rPr>
          <w:ins w:id="1013" w:author="李志成" w:date="2013-05-14T19:06:00Z"/>
          <w:rFonts w:ascii="Times New Roman" w:hAnsi="Times New Roman"/>
          <w:sz w:val="24"/>
          <w:szCs w:val="24"/>
        </w:rPr>
      </w:pPr>
      <w:r>
        <w:rPr>
          <w:rFonts w:hint="eastAsia"/>
        </w:rPr>
        <w:t>表格</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4.4</w:t>
      </w:r>
      <w:r>
        <w:fldChar w:fldCharType="end"/>
      </w:r>
      <w:r>
        <w:rPr>
          <w:rFonts w:hint="eastAsia"/>
        </w:rP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2</w:instrText>
      </w:r>
      <w:r>
        <w:instrText xml:space="preserve"> </w:instrText>
      </w:r>
      <w:r>
        <w:fldChar w:fldCharType="separate"/>
      </w:r>
      <w:r>
        <w:rPr>
          <w:noProof/>
        </w:rPr>
        <w:t>5</w:t>
      </w:r>
      <w:r>
        <w:fldChar w:fldCharType="end"/>
      </w:r>
      <w:ins w:id="1014" w:author="李志成" w:date="2013-05-14T19:06:00Z">
        <w:r w:rsidR="00B45328">
          <w:rPr>
            <w:rFonts w:hint="eastAsia"/>
          </w:rPr>
          <w:t>CASE 0</w:t>
        </w:r>
        <w:r w:rsidR="00B45328">
          <w:rPr>
            <w:rFonts w:hint="eastAsia"/>
          </w:rPr>
          <w:t>仿真结果</w:t>
        </w:r>
      </w:ins>
    </w:p>
    <w:tbl>
      <w:tblPr>
        <w:tblStyle w:val="ac"/>
        <w:tblW w:w="0" w:type="auto"/>
        <w:tblLook w:val="04A0" w:firstRow="1" w:lastRow="0" w:firstColumn="1" w:lastColumn="0" w:noHBand="0" w:noVBand="1"/>
      </w:tblPr>
      <w:tblGrid>
        <w:gridCol w:w="3050"/>
        <w:gridCol w:w="1498"/>
        <w:gridCol w:w="1552"/>
        <w:gridCol w:w="3050"/>
      </w:tblGrid>
      <w:tr w:rsidR="00B45328" w14:paraId="381256AD" w14:textId="77777777" w:rsidTr="00B45328">
        <w:trPr>
          <w:ins w:id="1015" w:author="李志成" w:date="2013-05-14T19:06:00Z"/>
        </w:trPr>
        <w:tc>
          <w:tcPr>
            <w:tcW w:w="4219" w:type="dxa"/>
            <w:gridSpan w:val="2"/>
          </w:tcPr>
          <w:p w14:paraId="561E15C3" w14:textId="77777777" w:rsidR="00B45328" w:rsidRDefault="00B45328" w:rsidP="00B45328">
            <w:pPr>
              <w:spacing w:beforeLines="50" w:before="190" w:afterLines="50" w:after="190"/>
              <w:rPr>
                <w:ins w:id="1016" w:author="李志成" w:date="2013-05-14T19:06:00Z"/>
                <w:szCs w:val="24"/>
              </w:rPr>
            </w:pPr>
            <w:ins w:id="1017" w:author="李志成" w:date="2013-05-14T19:06:00Z">
              <w:r>
                <w:rPr>
                  <w:rFonts w:hint="eastAsia"/>
                  <w:szCs w:val="24"/>
                </w:rPr>
                <w:t>Throughput CDF</w:t>
              </w:r>
            </w:ins>
          </w:p>
        </w:tc>
        <w:tc>
          <w:tcPr>
            <w:tcW w:w="4303" w:type="dxa"/>
            <w:gridSpan w:val="2"/>
          </w:tcPr>
          <w:p w14:paraId="5B35BFF7" w14:textId="77777777" w:rsidR="00B45328" w:rsidRDefault="00B45328" w:rsidP="00B45328">
            <w:pPr>
              <w:spacing w:beforeLines="50" w:before="190" w:afterLines="50" w:after="190"/>
              <w:rPr>
                <w:ins w:id="1018" w:author="李志成" w:date="2013-05-14T19:06:00Z"/>
                <w:szCs w:val="24"/>
              </w:rPr>
            </w:pPr>
            <w:ins w:id="1019" w:author="李志成" w:date="2013-05-14T19:06:00Z">
              <w:r>
                <w:rPr>
                  <w:rFonts w:hint="eastAsia"/>
                  <w:szCs w:val="24"/>
                </w:rPr>
                <w:t>SINR CDF</w:t>
              </w:r>
            </w:ins>
          </w:p>
        </w:tc>
      </w:tr>
      <w:tr w:rsidR="00B45328" w14:paraId="0E40FA45" w14:textId="77777777" w:rsidTr="00B45328">
        <w:trPr>
          <w:ins w:id="1020" w:author="李志成" w:date="2013-05-14T19:06:00Z"/>
        </w:trPr>
        <w:tc>
          <w:tcPr>
            <w:tcW w:w="4219" w:type="dxa"/>
            <w:gridSpan w:val="2"/>
          </w:tcPr>
          <w:p w14:paraId="3293EC90" w14:textId="77777777" w:rsidR="00B45328" w:rsidRDefault="00B45328" w:rsidP="00B45328">
            <w:pPr>
              <w:spacing w:beforeLines="50" w:before="190" w:afterLines="50" w:after="190"/>
              <w:rPr>
                <w:ins w:id="1021" w:author="李志成" w:date="2013-05-14T19:06:00Z"/>
                <w:szCs w:val="24"/>
              </w:rPr>
            </w:pPr>
            <w:ins w:id="1022" w:author="李志成" w:date="2013-05-14T19:06:00Z">
              <w:r>
                <w:rPr>
                  <w:noProof/>
                  <w:rPrChange w:id="1023" w:author="Unknown">
                    <w:rPr>
                      <w:rFonts w:ascii="Cambria" w:hAnsi="Cambria"/>
                      <w:b/>
                      <w:bCs/>
                      <w:noProof/>
                      <w:sz w:val="32"/>
                      <w:szCs w:val="32"/>
                    </w:rPr>
                  </w:rPrChange>
                </w:rPr>
                <w:drawing>
                  <wp:inline distT="0" distB="0" distL="0" distR="0" wp14:anchorId="217BE35A" wp14:editId="28CDC90A">
                    <wp:extent cx="2401200" cy="18000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944"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c>
          <w:tcPr>
            <w:tcW w:w="4303" w:type="dxa"/>
            <w:gridSpan w:val="2"/>
          </w:tcPr>
          <w:p w14:paraId="6FE70F40" w14:textId="77777777" w:rsidR="00B45328" w:rsidRDefault="00B45328" w:rsidP="00B45328">
            <w:pPr>
              <w:spacing w:beforeLines="50" w:before="190" w:afterLines="50" w:after="190"/>
              <w:rPr>
                <w:ins w:id="1024" w:author="李志成" w:date="2013-05-14T19:06:00Z"/>
                <w:szCs w:val="24"/>
              </w:rPr>
            </w:pPr>
            <w:ins w:id="1025" w:author="李志成" w:date="2013-05-14T19:06:00Z">
              <w:r>
                <w:rPr>
                  <w:noProof/>
                  <w:rPrChange w:id="1026" w:author="Unknown">
                    <w:rPr>
                      <w:rFonts w:ascii="Cambria" w:hAnsi="Cambria"/>
                      <w:b/>
                      <w:bCs/>
                      <w:noProof/>
                      <w:sz w:val="32"/>
                      <w:szCs w:val="32"/>
                    </w:rPr>
                  </w:rPrChange>
                </w:rPr>
                <w:drawing>
                  <wp:inline distT="0" distB="0" distL="0" distR="0" wp14:anchorId="79A65A33" wp14:editId="7DDF40FF">
                    <wp:extent cx="2401200" cy="180000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945"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r>
      <w:tr w:rsidR="00B45328" w14:paraId="211BCE1C" w14:textId="77777777" w:rsidTr="00B45328">
        <w:trPr>
          <w:ins w:id="1027" w:author="李志成" w:date="2013-05-14T19:06:00Z"/>
        </w:trPr>
        <w:tc>
          <w:tcPr>
            <w:tcW w:w="4219" w:type="dxa"/>
            <w:gridSpan w:val="2"/>
          </w:tcPr>
          <w:p w14:paraId="6DCDF1D2" w14:textId="77777777" w:rsidR="00B45328" w:rsidRDefault="00B45328" w:rsidP="00B45328">
            <w:pPr>
              <w:spacing w:beforeLines="50" w:before="190" w:afterLines="50" w:after="190"/>
              <w:rPr>
                <w:ins w:id="1028" w:author="李志成" w:date="2013-05-14T19:06:00Z"/>
                <w:szCs w:val="24"/>
              </w:rPr>
            </w:pPr>
            <w:ins w:id="1029" w:author="李志成" w:date="2013-05-14T19:06:00Z">
              <w:r>
                <w:rPr>
                  <w:rFonts w:hint="eastAsia"/>
                  <w:szCs w:val="24"/>
                </w:rPr>
                <w:t>MCS</w:t>
              </w:r>
            </w:ins>
          </w:p>
        </w:tc>
        <w:tc>
          <w:tcPr>
            <w:tcW w:w="4303" w:type="dxa"/>
            <w:gridSpan w:val="2"/>
          </w:tcPr>
          <w:p w14:paraId="10C2ED71" w14:textId="77777777" w:rsidR="00B45328" w:rsidRDefault="00B45328" w:rsidP="00B45328">
            <w:pPr>
              <w:spacing w:beforeLines="50" w:before="190" w:afterLines="50" w:after="190"/>
              <w:rPr>
                <w:ins w:id="1030" w:author="李志成" w:date="2013-05-14T19:06:00Z"/>
                <w:szCs w:val="24"/>
              </w:rPr>
            </w:pPr>
            <w:ins w:id="1031" w:author="李志成" w:date="2013-05-14T19:06:00Z">
              <w:r>
                <w:rPr>
                  <w:rFonts w:hint="eastAsia"/>
                  <w:szCs w:val="24"/>
                </w:rPr>
                <w:t>HARQ</w:t>
              </w:r>
            </w:ins>
          </w:p>
        </w:tc>
      </w:tr>
      <w:tr w:rsidR="00B45328" w14:paraId="3C6C0F86" w14:textId="77777777" w:rsidTr="00B45328">
        <w:trPr>
          <w:ins w:id="1032" w:author="李志成" w:date="2013-05-14T19:06:00Z"/>
        </w:trPr>
        <w:tc>
          <w:tcPr>
            <w:tcW w:w="4219" w:type="dxa"/>
            <w:gridSpan w:val="2"/>
          </w:tcPr>
          <w:p w14:paraId="42BEDBA4" w14:textId="77777777" w:rsidR="00B45328" w:rsidRDefault="00B45328" w:rsidP="00B45328">
            <w:pPr>
              <w:spacing w:beforeLines="50" w:before="190" w:afterLines="50" w:after="190"/>
              <w:rPr>
                <w:ins w:id="1033" w:author="李志成" w:date="2013-05-14T19:06:00Z"/>
                <w:szCs w:val="24"/>
              </w:rPr>
            </w:pPr>
            <w:ins w:id="1034" w:author="李志成" w:date="2013-05-14T19:06:00Z">
              <w:r>
                <w:rPr>
                  <w:noProof/>
                  <w:rPrChange w:id="1035" w:author="Unknown">
                    <w:rPr>
                      <w:rFonts w:ascii="Cambria" w:hAnsi="Cambria"/>
                      <w:b/>
                      <w:bCs/>
                      <w:noProof/>
                      <w:sz w:val="32"/>
                      <w:szCs w:val="32"/>
                    </w:rPr>
                  </w:rPrChange>
                </w:rPr>
                <w:lastRenderedPageBreak/>
                <w:drawing>
                  <wp:inline distT="0" distB="0" distL="0" distR="0" wp14:anchorId="78CD7B2F" wp14:editId="7DFBA059">
                    <wp:extent cx="2401200" cy="1800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946"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c>
          <w:tcPr>
            <w:tcW w:w="4303" w:type="dxa"/>
            <w:gridSpan w:val="2"/>
          </w:tcPr>
          <w:p w14:paraId="2EFD09C1" w14:textId="77777777" w:rsidR="00B45328" w:rsidRDefault="00B45328" w:rsidP="00B45328">
            <w:pPr>
              <w:spacing w:beforeLines="50" w:before="190" w:afterLines="50" w:after="190"/>
              <w:rPr>
                <w:ins w:id="1036" w:author="李志成" w:date="2013-05-14T19:06:00Z"/>
                <w:szCs w:val="24"/>
              </w:rPr>
            </w:pPr>
            <w:ins w:id="1037" w:author="李志成" w:date="2013-05-14T19:06:00Z">
              <w:r>
                <w:rPr>
                  <w:noProof/>
                  <w:rPrChange w:id="1038" w:author="Unknown">
                    <w:rPr>
                      <w:rFonts w:ascii="Cambria" w:hAnsi="Cambria"/>
                      <w:b/>
                      <w:bCs/>
                      <w:noProof/>
                      <w:sz w:val="32"/>
                      <w:szCs w:val="32"/>
                    </w:rPr>
                  </w:rPrChange>
                </w:rPr>
                <w:drawing>
                  <wp:inline distT="0" distB="0" distL="0" distR="0" wp14:anchorId="3943744A" wp14:editId="6BD0FB65">
                    <wp:extent cx="2300400" cy="18000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947" cstate="print">
                              <a:extLst>
                                <a:ext uri="{28A0092B-C50C-407E-A947-70E740481C1C}">
                                  <a14:useLocalDpi xmlns:a14="http://schemas.microsoft.com/office/drawing/2010/main" val="0"/>
                                </a:ext>
                              </a:extLst>
                            </a:blip>
                            <a:srcRect/>
                            <a:stretch>
                              <a:fillRect/>
                            </a:stretch>
                          </pic:blipFill>
                          <pic:spPr bwMode="auto">
                            <a:xfrm>
                              <a:off x="0" y="0"/>
                              <a:ext cx="2300400" cy="1800000"/>
                            </a:xfrm>
                            <a:prstGeom prst="rect">
                              <a:avLst/>
                            </a:prstGeom>
                            <a:noFill/>
                            <a:ln>
                              <a:noFill/>
                            </a:ln>
                          </pic:spPr>
                        </pic:pic>
                      </a:graphicData>
                    </a:graphic>
                  </wp:inline>
                </w:drawing>
              </w:r>
            </w:ins>
          </w:p>
        </w:tc>
      </w:tr>
      <w:tr w:rsidR="00B45328" w14:paraId="39C4BD69" w14:textId="77777777" w:rsidTr="00B45328">
        <w:trPr>
          <w:ins w:id="1039" w:author="李志成" w:date="2013-05-14T19:06:00Z"/>
        </w:trPr>
        <w:tc>
          <w:tcPr>
            <w:tcW w:w="2836" w:type="dxa"/>
          </w:tcPr>
          <w:p w14:paraId="189C5C6D" w14:textId="77777777" w:rsidR="00B45328" w:rsidRDefault="00B45328" w:rsidP="00B45328">
            <w:pPr>
              <w:spacing w:beforeLines="50" w:before="190" w:afterLines="50" w:after="190"/>
              <w:rPr>
                <w:ins w:id="1040" w:author="李志成" w:date="2013-05-14T19:06:00Z"/>
                <w:szCs w:val="24"/>
              </w:rPr>
            </w:pPr>
            <w:ins w:id="1041" w:author="李志成" w:date="2013-05-14T19:06:00Z">
              <w:r>
                <w:rPr>
                  <w:rFonts w:hint="eastAsia"/>
                  <w:szCs w:val="24"/>
                </w:rPr>
                <w:t>OLLA Delta</w:t>
              </w:r>
            </w:ins>
          </w:p>
        </w:tc>
        <w:tc>
          <w:tcPr>
            <w:tcW w:w="2851" w:type="dxa"/>
            <w:gridSpan w:val="2"/>
          </w:tcPr>
          <w:p w14:paraId="419285C8" w14:textId="77777777" w:rsidR="00B45328" w:rsidRDefault="00B45328" w:rsidP="00B45328">
            <w:pPr>
              <w:spacing w:beforeLines="50" w:before="190" w:afterLines="50" w:after="190"/>
              <w:rPr>
                <w:ins w:id="1042" w:author="李志成" w:date="2013-05-14T19:06:00Z"/>
                <w:szCs w:val="24"/>
              </w:rPr>
            </w:pPr>
            <w:ins w:id="1043" w:author="李志成" w:date="2013-05-14T19:06:00Z">
              <w:r>
                <w:rPr>
                  <w:rFonts w:hint="eastAsia"/>
                  <w:szCs w:val="24"/>
                </w:rPr>
                <w:t>SINR</w:t>
              </w:r>
            </w:ins>
          </w:p>
        </w:tc>
        <w:tc>
          <w:tcPr>
            <w:tcW w:w="2835" w:type="dxa"/>
          </w:tcPr>
          <w:p w14:paraId="2D232EBC" w14:textId="77777777" w:rsidR="00B45328" w:rsidRDefault="00B45328" w:rsidP="00B45328">
            <w:pPr>
              <w:spacing w:beforeLines="50" w:before="190" w:afterLines="50" w:after="190"/>
              <w:rPr>
                <w:ins w:id="1044" w:author="李志成" w:date="2013-05-14T19:06:00Z"/>
                <w:szCs w:val="24"/>
              </w:rPr>
            </w:pPr>
            <w:ins w:id="1045" w:author="李志成" w:date="2013-05-14T19:06:00Z">
              <w:r>
                <w:rPr>
                  <w:rFonts w:hint="eastAsia"/>
                  <w:szCs w:val="24"/>
                </w:rPr>
                <w:t>信号</w:t>
              </w:r>
              <w:r>
                <w:rPr>
                  <w:rFonts w:hint="eastAsia"/>
                  <w:szCs w:val="24"/>
                </w:rPr>
                <w:t>/</w:t>
              </w:r>
              <w:r>
                <w:rPr>
                  <w:rFonts w:hint="eastAsia"/>
                  <w:szCs w:val="24"/>
                </w:rPr>
                <w:t>干扰功率</w:t>
              </w:r>
            </w:ins>
          </w:p>
        </w:tc>
      </w:tr>
      <w:tr w:rsidR="00B45328" w14:paraId="16EA93BC" w14:textId="77777777" w:rsidTr="00B45328">
        <w:trPr>
          <w:ins w:id="1046" w:author="李志成" w:date="2013-05-14T19:06:00Z"/>
        </w:trPr>
        <w:tc>
          <w:tcPr>
            <w:tcW w:w="2836" w:type="dxa"/>
          </w:tcPr>
          <w:p w14:paraId="4BA33A30" w14:textId="77777777" w:rsidR="00B45328" w:rsidRDefault="00B45328" w:rsidP="00B45328">
            <w:pPr>
              <w:spacing w:beforeLines="50" w:before="190" w:afterLines="50" w:after="190"/>
              <w:rPr>
                <w:ins w:id="1047" w:author="李志成" w:date="2013-05-14T19:06:00Z"/>
                <w:szCs w:val="24"/>
              </w:rPr>
            </w:pPr>
            <w:ins w:id="1048" w:author="李志成" w:date="2013-05-14T19:06:00Z">
              <w:r>
                <w:rPr>
                  <w:rFonts w:hint="eastAsia"/>
                  <w:szCs w:val="24"/>
                </w:rPr>
                <w:t xml:space="preserve">UE ID 72 </w:t>
              </w:r>
            </w:ins>
          </w:p>
        </w:tc>
        <w:tc>
          <w:tcPr>
            <w:tcW w:w="5686" w:type="dxa"/>
            <w:gridSpan w:val="3"/>
          </w:tcPr>
          <w:p w14:paraId="4FFC237F" w14:textId="77777777" w:rsidR="00B45328" w:rsidRPr="00C35CE7" w:rsidRDefault="00B45328" w:rsidP="00B45328">
            <w:pPr>
              <w:spacing w:beforeLines="50" w:before="190" w:afterLines="50" w:after="190"/>
              <w:rPr>
                <w:ins w:id="1049" w:author="李志成" w:date="2013-05-14T19:06:00Z"/>
              </w:rPr>
            </w:pPr>
            <w:ins w:id="1050" w:author="李志成" w:date="2013-05-14T19:06:00Z">
              <w:r>
                <w:rPr>
                  <w:kern w:val="0"/>
                </w:rPr>
                <w:t>distance:235.957458</w:t>
              </w:r>
            </w:ins>
          </w:p>
        </w:tc>
      </w:tr>
      <w:tr w:rsidR="00B45328" w14:paraId="75ACE4F7" w14:textId="77777777" w:rsidTr="00B45328">
        <w:trPr>
          <w:ins w:id="1051" w:author="李志成" w:date="2013-05-14T19:06:00Z"/>
        </w:trPr>
        <w:tc>
          <w:tcPr>
            <w:tcW w:w="2836" w:type="dxa"/>
          </w:tcPr>
          <w:p w14:paraId="4032498C" w14:textId="77777777" w:rsidR="00B45328" w:rsidRDefault="00B45328" w:rsidP="00B45328">
            <w:pPr>
              <w:spacing w:beforeLines="50" w:before="190" w:afterLines="50" w:after="190"/>
              <w:rPr>
                <w:ins w:id="1052" w:author="李志成" w:date="2013-05-14T19:06:00Z"/>
                <w:szCs w:val="24"/>
              </w:rPr>
            </w:pPr>
            <w:ins w:id="1053" w:author="李志成" w:date="2013-05-14T19:06:00Z">
              <w:r>
                <w:rPr>
                  <w:noProof/>
                  <w:rPrChange w:id="1054" w:author="Unknown">
                    <w:rPr>
                      <w:rFonts w:ascii="Cambria" w:hAnsi="Cambria"/>
                      <w:b/>
                      <w:bCs/>
                      <w:noProof/>
                      <w:sz w:val="32"/>
                      <w:szCs w:val="32"/>
                    </w:rPr>
                  </w:rPrChange>
                </w:rPr>
                <w:drawing>
                  <wp:inline distT="0" distB="0" distL="0" distR="0" wp14:anchorId="4B493A97" wp14:editId="53599815">
                    <wp:extent cx="1800000" cy="1440000"/>
                    <wp:effectExtent l="0" t="0" r="0" b="0"/>
                    <wp:docPr id="179" name="图片 179"/>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939"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ins>
          </w:p>
        </w:tc>
        <w:tc>
          <w:tcPr>
            <w:tcW w:w="2851" w:type="dxa"/>
            <w:gridSpan w:val="2"/>
          </w:tcPr>
          <w:p w14:paraId="643C46D1" w14:textId="77777777" w:rsidR="00B45328" w:rsidRDefault="00B45328" w:rsidP="00B45328">
            <w:pPr>
              <w:spacing w:beforeLines="50" w:before="190" w:afterLines="50" w:after="190"/>
              <w:rPr>
                <w:ins w:id="1055" w:author="李志成" w:date="2013-05-14T19:06:00Z"/>
                <w:szCs w:val="24"/>
              </w:rPr>
            </w:pPr>
            <w:ins w:id="1056" w:author="李志成" w:date="2013-05-14T19:06:00Z">
              <w:r>
                <w:rPr>
                  <w:noProof/>
                  <w:rPrChange w:id="1057" w:author="Unknown">
                    <w:rPr>
                      <w:rFonts w:ascii="Cambria" w:hAnsi="Cambria"/>
                      <w:b/>
                      <w:bCs/>
                      <w:noProof/>
                      <w:sz w:val="32"/>
                      <w:szCs w:val="32"/>
                    </w:rPr>
                  </w:rPrChange>
                </w:rPr>
                <w:drawing>
                  <wp:inline distT="0" distB="0" distL="0" distR="0" wp14:anchorId="2F2C46AE" wp14:editId="50A04E03">
                    <wp:extent cx="1800000" cy="1440000"/>
                    <wp:effectExtent l="0" t="0" r="0" b="0"/>
                    <wp:docPr id="180" name="图片 180"/>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40"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ins>
          </w:p>
        </w:tc>
        <w:tc>
          <w:tcPr>
            <w:tcW w:w="2835" w:type="dxa"/>
          </w:tcPr>
          <w:p w14:paraId="77759A49" w14:textId="77777777" w:rsidR="00B45328" w:rsidRDefault="00B45328" w:rsidP="00B45328">
            <w:pPr>
              <w:spacing w:beforeLines="50" w:before="190" w:afterLines="50" w:after="190"/>
              <w:rPr>
                <w:ins w:id="1058" w:author="李志成" w:date="2013-05-14T19:06:00Z"/>
                <w:szCs w:val="24"/>
              </w:rPr>
            </w:pPr>
            <w:ins w:id="1059" w:author="李志成" w:date="2013-05-14T19:06:00Z">
              <w:r>
                <w:rPr>
                  <w:noProof/>
                  <w:rPrChange w:id="1060" w:author="Unknown">
                    <w:rPr>
                      <w:rFonts w:ascii="Cambria" w:hAnsi="Cambria"/>
                      <w:b/>
                      <w:bCs/>
                      <w:noProof/>
                      <w:sz w:val="32"/>
                      <w:szCs w:val="32"/>
                    </w:rPr>
                  </w:rPrChange>
                </w:rPr>
                <w:drawing>
                  <wp:inline distT="0" distB="0" distL="0" distR="0" wp14:anchorId="30DDA9E6" wp14:editId="42CBAA1B">
                    <wp:extent cx="1800000" cy="1440000"/>
                    <wp:effectExtent l="0" t="0" r="0" b="0"/>
                    <wp:docPr id="181" name="图片 18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941"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ins>
          </w:p>
        </w:tc>
      </w:tr>
      <w:tr w:rsidR="00B45328" w14:paraId="0F63E110" w14:textId="77777777" w:rsidTr="00B45328">
        <w:trPr>
          <w:ins w:id="1061" w:author="李志成" w:date="2013-05-14T19:06:00Z"/>
        </w:trPr>
        <w:tc>
          <w:tcPr>
            <w:tcW w:w="2836" w:type="dxa"/>
          </w:tcPr>
          <w:p w14:paraId="04D8E114" w14:textId="77777777" w:rsidR="00B45328" w:rsidRDefault="00B45328" w:rsidP="00B45328">
            <w:pPr>
              <w:spacing w:beforeLines="50" w:before="190" w:afterLines="50" w:after="190"/>
              <w:rPr>
                <w:ins w:id="1062" w:author="李志成" w:date="2013-05-14T19:06:00Z"/>
                <w:szCs w:val="24"/>
              </w:rPr>
            </w:pPr>
            <w:ins w:id="1063" w:author="李志成" w:date="2013-05-14T19:06:00Z">
              <w:r>
                <w:rPr>
                  <w:rFonts w:hint="eastAsia"/>
                  <w:szCs w:val="24"/>
                </w:rPr>
                <w:t>UE ID 472</w:t>
              </w:r>
            </w:ins>
          </w:p>
        </w:tc>
        <w:tc>
          <w:tcPr>
            <w:tcW w:w="5686" w:type="dxa"/>
            <w:gridSpan w:val="3"/>
          </w:tcPr>
          <w:p w14:paraId="0F3F6DCC" w14:textId="77777777" w:rsidR="00B45328" w:rsidRPr="00C35CE7" w:rsidRDefault="00B45328" w:rsidP="00B45328">
            <w:pPr>
              <w:spacing w:beforeLines="50" w:before="190" w:afterLines="50" w:after="190"/>
              <w:rPr>
                <w:ins w:id="1064" w:author="李志成" w:date="2013-05-14T19:06:00Z"/>
              </w:rPr>
            </w:pPr>
            <w:ins w:id="1065" w:author="李志成" w:date="2013-05-14T19:06:00Z">
              <w:r>
                <w:rPr>
                  <w:kern w:val="0"/>
                </w:rPr>
                <w:t>distance:194.288071</w:t>
              </w:r>
            </w:ins>
          </w:p>
        </w:tc>
      </w:tr>
      <w:tr w:rsidR="00B45328" w14:paraId="67E72455" w14:textId="77777777" w:rsidTr="00B45328">
        <w:trPr>
          <w:ins w:id="1066" w:author="李志成" w:date="2013-05-14T19:06:00Z"/>
        </w:trPr>
        <w:tc>
          <w:tcPr>
            <w:tcW w:w="2836" w:type="dxa"/>
          </w:tcPr>
          <w:p w14:paraId="05BDCDE6" w14:textId="77777777" w:rsidR="00B45328" w:rsidRDefault="00B45328" w:rsidP="00B45328">
            <w:pPr>
              <w:spacing w:beforeLines="50" w:before="190" w:afterLines="50" w:after="190"/>
              <w:rPr>
                <w:ins w:id="1067" w:author="李志成" w:date="2013-05-14T19:06:00Z"/>
                <w:szCs w:val="24"/>
              </w:rPr>
            </w:pPr>
            <w:ins w:id="1068" w:author="李志成" w:date="2013-05-14T19:06:00Z">
              <w:r>
                <w:rPr>
                  <w:noProof/>
                  <w:rPrChange w:id="1069" w:author="Unknown">
                    <w:rPr>
                      <w:rFonts w:ascii="Cambria" w:hAnsi="Cambria"/>
                      <w:b/>
                      <w:bCs/>
                      <w:noProof/>
                      <w:sz w:val="32"/>
                      <w:szCs w:val="32"/>
                    </w:rPr>
                  </w:rPrChange>
                </w:rPr>
                <w:drawing>
                  <wp:inline distT="0" distB="0" distL="0" distR="0" wp14:anchorId="1A49A793" wp14:editId="16AE7D1C">
                    <wp:extent cx="1800000" cy="1440000"/>
                    <wp:effectExtent l="0" t="0" r="0" b="0"/>
                    <wp:docPr id="182" name="图片 182"/>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948"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ins>
          </w:p>
        </w:tc>
        <w:tc>
          <w:tcPr>
            <w:tcW w:w="2851" w:type="dxa"/>
            <w:gridSpan w:val="2"/>
          </w:tcPr>
          <w:p w14:paraId="5D90B50A" w14:textId="77777777" w:rsidR="00B45328" w:rsidRDefault="00B45328" w:rsidP="00B45328">
            <w:pPr>
              <w:spacing w:beforeLines="50" w:before="190" w:afterLines="50" w:after="190"/>
              <w:rPr>
                <w:ins w:id="1070" w:author="李志成" w:date="2013-05-14T19:06:00Z"/>
                <w:szCs w:val="24"/>
              </w:rPr>
            </w:pPr>
            <w:ins w:id="1071" w:author="李志成" w:date="2013-05-14T19:06:00Z">
              <w:r>
                <w:rPr>
                  <w:noProof/>
                  <w:rPrChange w:id="1072" w:author="Unknown">
                    <w:rPr>
                      <w:rFonts w:ascii="Cambria" w:hAnsi="Cambria"/>
                      <w:b/>
                      <w:bCs/>
                      <w:noProof/>
                      <w:sz w:val="32"/>
                      <w:szCs w:val="32"/>
                    </w:rPr>
                  </w:rPrChange>
                </w:rPr>
                <w:drawing>
                  <wp:inline distT="0" distB="0" distL="0" distR="0" wp14:anchorId="3F025252" wp14:editId="571CE1A3">
                    <wp:extent cx="1800000" cy="1440000"/>
                    <wp:effectExtent l="0" t="0" r="0" b="0"/>
                    <wp:docPr id="183" name="图片 183"/>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949"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ins>
          </w:p>
        </w:tc>
        <w:tc>
          <w:tcPr>
            <w:tcW w:w="2835" w:type="dxa"/>
          </w:tcPr>
          <w:p w14:paraId="137E1B39" w14:textId="77777777" w:rsidR="00B45328" w:rsidRDefault="00B45328" w:rsidP="00B45328">
            <w:pPr>
              <w:spacing w:beforeLines="50" w:before="190" w:afterLines="50" w:after="190"/>
              <w:rPr>
                <w:ins w:id="1073" w:author="李志成" w:date="2013-05-14T19:06:00Z"/>
                <w:szCs w:val="24"/>
              </w:rPr>
            </w:pPr>
            <w:ins w:id="1074" w:author="李志成" w:date="2013-05-14T19:06:00Z">
              <w:r>
                <w:rPr>
                  <w:noProof/>
                  <w:rPrChange w:id="1075" w:author="Unknown">
                    <w:rPr>
                      <w:rFonts w:ascii="Cambria" w:hAnsi="Cambria"/>
                      <w:b/>
                      <w:bCs/>
                      <w:noProof/>
                      <w:sz w:val="32"/>
                      <w:szCs w:val="32"/>
                    </w:rPr>
                  </w:rPrChange>
                </w:rPr>
                <w:drawing>
                  <wp:inline distT="0" distB="0" distL="0" distR="0" wp14:anchorId="0A091FDB" wp14:editId="1B17CEC8">
                    <wp:extent cx="1800000" cy="1440000"/>
                    <wp:effectExtent l="0" t="0" r="0" b="0"/>
                    <wp:docPr id="184" name="图片 184"/>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950"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ins>
          </w:p>
        </w:tc>
      </w:tr>
    </w:tbl>
    <w:p w14:paraId="2969CDC9" w14:textId="77777777" w:rsidR="00B45328" w:rsidRDefault="00B45328" w:rsidP="00B45328">
      <w:pPr>
        <w:spacing w:beforeLines="50" w:before="190" w:afterLines="50" w:after="190"/>
        <w:rPr>
          <w:ins w:id="1076" w:author="李志成" w:date="2013-05-14T19:06:00Z"/>
          <w:szCs w:val="24"/>
        </w:rPr>
      </w:pPr>
    </w:p>
    <w:p w14:paraId="5B0869FD" w14:textId="77777777" w:rsidR="00B45328" w:rsidRDefault="006550EB" w:rsidP="006550EB">
      <w:pPr>
        <w:pStyle w:val="ad"/>
        <w:rPr>
          <w:ins w:id="1077" w:author="李志成" w:date="2013-05-14T19:06:00Z"/>
          <w:rFonts w:ascii="Times New Roman" w:hAnsi="Times New Roman"/>
          <w:sz w:val="24"/>
          <w:szCs w:val="24"/>
        </w:rPr>
      </w:pPr>
      <w:r>
        <w:rPr>
          <w:rFonts w:hint="eastAsia"/>
        </w:rPr>
        <w:t>表格</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4.4</w:t>
      </w:r>
      <w:r>
        <w:fldChar w:fldCharType="end"/>
      </w:r>
      <w:r>
        <w:rPr>
          <w:rFonts w:hint="eastAsia"/>
        </w:rP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2</w:instrText>
      </w:r>
      <w:r>
        <w:instrText xml:space="preserve"> </w:instrText>
      </w:r>
      <w:r>
        <w:fldChar w:fldCharType="separate"/>
      </w:r>
      <w:r>
        <w:rPr>
          <w:noProof/>
        </w:rPr>
        <w:t>6</w:t>
      </w:r>
      <w:r>
        <w:fldChar w:fldCharType="end"/>
      </w:r>
      <w:ins w:id="1078" w:author="李志成" w:date="2013-05-14T19:06:00Z">
        <w:r w:rsidR="00B45328">
          <w:rPr>
            <w:rFonts w:hint="eastAsia"/>
          </w:rPr>
          <w:t>CASE 1</w:t>
        </w:r>
        <w:r w:rsidR="00B45328">
          <w:rPr>
            <w:rFonts w:hint="eastAsia"/>
          </w:rPr>
          <w:t>仿真结果</w:t>
        </w:r>
      </w:ins>
    </w:p>
    <w:tbl>
      <w:tblPr>
        <w:tblStyle w:val="ac"/>
        <w:tblW w:w="0" w:type="auto"/>
        <w:tblLook w:val="04A0" w:firstRow="1" w:lastRow="0" w:firstColumn="1" w:lastColumn="0" w:noHBand="0" w:noVBand="1"/>
      </w:tblPr>
      <w:tblGrid>
        <w:gridCol w:w="3050"/>
        <w:gridCol w:w="1498"/>
        <w:gridCol w:w="1552"/>
        <w:gridCol w:w="3050"/>
      </w:tblGrid>
      <w:tr w:rsidR="00B45328" w14:paraId="04526F9C" w14:textId="77777777" w:rsidTr="00B45328">
        <w:trPr>
          <w:ins w:id="1079" w:author="李志成" w:date="2013-05-14T19:06:00Z"/>
        </w:trPr>
        <w:tc>
          <w:tcPr>
            <w:tcW w:w="4219" w:type="dxa"/>
            <w:gridSpan w:val="2"/>
          </w:tcPr>
          <w:p w14:paraId="6CD7042C" w14:textId="77777777" w:rsidR="00B45328" w:rsidRDefault="00B45328" w:rsidP="00B45328">
            <w:pPr>
              <w:spacing w:beforeLines="50" w:before="190" w:afterLines="50" w:after="190"/>
              <w:rPr>
                <w:ins w:id="1080" w:author="李志成" w:date="2013-05-14T19:06:00Z"/>
                <w:szCs w:val="24"/>
              </w:rPr>
            </w:pPr>
            <w:ins w:id="1081" w:author="李志成" w:date="2013-05-14T19:06:00Z">
              <w:r>
                <w:rPr>
                  <w:rFonts w:hint="eastAsia"/>
                  <w:szCs w:val="24"/>
                </w:rPr>
                <w:lastRenderedPageBreak/>
                <w:t>Throughput CDF</w:t>
              </w:r>
            </w:ins>
          </w:p>
        </w:tc>
        <w:tc>
          <w:tcPr>
            <w:tcW w:w="4303" w:type="dxa"/>
            <w:gridSpan w:val="2"/>
          </w:tcPr>
          <w:p w14:paraId="0FC7F018" w14:textId="77777777" w:rsidR="00B45328" w:rsidRDefault="00B45328" w:rsidP="00B45328">
            <w:pPr>
              <w:spacing w:beforeLines="50" w:before="190" w:afterLines="50" w:after="190"/>
              <w:rPr>
                <w:ins w:id="1082" w:author="李志成" w:date="2013-05-14T19:06:00Z"/>
                <w:szCs w:val="24"/>
              </w:rPr>
            </w:pPr>
            <w:ins w:id="1083" w:author="李志成" w:date="2013-05-14T19:06:00Z">
              <w:r>
                <w:rPr>
                  <w:rFonts w:hint="eastAsia"/>
                  <w:szCs w:val="24"/>
                </w:rPr>
                <w:t>SINR CDF</w:t>
              </w:r>
            </w:ins>
          </w:p>
        </w:tc>
      </w:tr>
      <w:tr w:rsidR="00B45328" w14:paraId="67F21683" w14:textId="77777777" w:rsidTr="00B45328">
        <w:trPr>
          <w:ins w:id="1084" w:author="李志成" w:date="2013-05-14T19:06:00Z"/>
        </w:trPr>
        <w:tc>
          <w:tcPr>
            <w:tcW w:w="4219" w:type="dxa"/>
            <w:gridSpan w:val="2"/>
          </w:tcPr>
          <w:p w14:paraId="6990718F" w14:textId="77777777" w:rsidR="00B45328" w:rsidRDefault="00B45328" w:rsidP="00B45328">
            <w:pPr>
              <w:spacing w:beforeLines="50" w:before="190" w:afterLines="50" w:after="190"/>
              <w:rPr>
                <w:ins w:id="1085" w:author="李志成" w:date="2013-05-14T19:06:00Z"/>
                <w:szCs w:val="24"/>
              </w:rPr>
            </w:pPr>
            <w:ins w:id="1086" w:author="李志成" w:date="2013-05-14T19:06:00Z">
              <w:r>
                <w:rPr>
                  <w:noProof/>
                  <w:rPrChange w:id="1087" w:author="Unknown">
                    <w:rPr>
                      <w:rFonts w:ascii="Cambria" w:hAnsi="Cambria"/>
                      <w:b/>
                      <w:bCs/>
                      <w:noProof/>
                      <w:sz w:val="32"/>
                      <w:szCs w:val="32"/>
                    </w:rPr>
                  </w:rPrChange>
                </w:rPr>
                <w:drawing>
                  <wp:inline distT="0" distB="0" distL="0" distR="0" wp14:anchorId="7B64874C" wp14:editId="5AA77B19">
                    <wp:extent cx="2401200" cy="180000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pic:nvPicPr>
                          <pic:blipFill>
                            <a:blip r:embed="rId951"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c>
          <w:tcPr>
            <w:tcW w:w="4303" w:type="dxa"/>
            <w:gridSpan w:val="2"/>
          </w:tcPr>
          <w:p w14:paraId="65617C80" w14:textId="77777777" w:rsidR="00B45328" w:rsidRDefault="00B45328" w:rsidP="00B45328">
            <w:pPr>
              <w:spacing w:beforeLines="50" w:before="190" w:afterLines="50" w:after="190"/>
              <w:rPr>
                <w:ins w:id="1088" w:author="李志成" w:date="2013-05-14T19:06:00Z"/>
                <w:szCs w:val="24"/>
              </w:rPr>
            </w:pPr>
            <w:ins w:id="1089" w:author="李志成" w:date="2013-05-14T19:06:00Z">
              <w:r>
                <w:rPr>
                  <w:noProof/>
                  <w:rPrChange w:id="1090" w:author="Unknown">
                    <w:rPr>
                      <w:rFonts w:ascii="Cambria" w:hAnsi="Cambria"/>
                      <w:b/>
                      <w:bCs/>
                      <w:noProof/>
                      <w:sz w:val="32"/>
                      <w:szCs w:val="32"/>
                    </w:rPr>
                  </w:rPrChange>
                </w:rPr>
                <w:drawing>
                  <wp:inline distT="0" distB="0" distL="0" distR="0" wp14:anchorId="662A5E19" wp14:editId="0268D421">
                    <wp:extent cx="2401200" cy="18000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952"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r>
      <w:tr w:rsidR="00B45328" w14:paraId="3525AF2E" w14:textId="77777777" w:rsidTr="00B45328">
        <w:trPr>
          <w:ins w:id="1091" w:author="李志成" w:date="2013-05-14T19:06:00Z"/>
        </w:trPr>
        <w:tc>
          <w:tcPr>
            <w:tcW w:w="4219" w:type="dxa"/>
            <w:gridSpan w:val="2"/>
          </w:tcPr>
          <w:p w14:paraId="4D567B87" w14:textId="77777777" w:rsidR="00B45328" w:rsidRDefault="00B45328" w:rsidP="00B45328">
            <w:pPr>
              <w:spacing w:beforeLines="50" w:before="190" w:afterLines="50" w:after="190"/>
              <w:rPr>
                <w:ins w:id="1092" w:author="李志成" w:date="2013-05-14T19:06:00Z"/>
                <w:szCs w:val="24"/>
              </w:rPr>
            </w:pPr>
            <w:ins w:id="1093" w:author="李志成" w:date="2013-05-14T19:06:00Z">
              <w:r>
                <w:rPr>
                  <w:rFonts w:hint="eastAsia"/>
                  <w:szCs w:val="24"/>
                </w:rPr>
                <w:t>MCS</w:t>
              </w:r>
            </w:ins>
          </w:p>
        </w:tc>
        <w:tc>
          <w:tcPr>
            <w:tcW w:w="4303" w:type="dxa"/>
            <w:gridSpan w:val="2"/>
          </w:tcPr>
          <w:p w14:paraId="09CDBF04" w14:textId="77777777" w:rsidR="00B45328" w:rsidRDefault="00B45328" w:rsidP="00B45328">
            <w:pPr>
              <w:spacing w:beforeLines="50" w:before="190" w:afterLines="50" w:after="190"/>
              <w:rPr>
                <w:ins w:id="1094" w:author="李志成" w:date="2013-05-14T19:06:00Z"/>
                <w:szCs w:val="24"/>
              </w:rPr>
            </w:pPr>
            <w:ins w:id="1095" w:author="李志成" w:date="2013-05-14T19:06:00Z">
              <w:r>
                <w:rPr>
                  <w:rFonts w:hint="eastAsia"/>
                  <w:szCs w:val="24"/>
                </w:rPr>
                <w:t>HARQ</w:t>
              </w:r>
            </w:ins>
          </w:p>
        </w:tc>
      </w:tr>
      <w:tr w:rsidR="00B45328" w14:paraId="598A7939" w14:textId="77777777" w:rsidTr="00B45328">
        <w:trPr>
          <w:ins w:id="1096" w:author="李志成" w:date="2013-05-14T19:06:00Z"/>
        </w:trPr>
        <w:tc>
          <w:tcPr>
            <w:tcW w:w="4219" w:type="dxa"/>
            <w:gridSpan w:val="2"/>
          </w:tcPr>
          <w:p w14:paraId="01BE506E" w14:textId="77777777" w:rsidR="00B45328" w:rsidRDefault="00B45328" w:rsidP="00B45328">
            <w:pPr>
              <w:spacing w:beforeLines="50" w:before="190" w:afterLines="50" w:after="190"/>
              <w:rPr>
                <w:ins w:id="1097" w:author="李志成" w:date="2013-05-14T19:06:00Z"/>
                <w:szCs w:val="24"/>
              </w:rPr>
            </w:pPr>
            <w:ins w:id="1098" w:author="李志成" w:date="2013-05-14T19:06:00Z">
              <w:r>
                <w:rPr>
                  <w:noProof/>
                  <w:rPrChange w:id="1099" w:author="Unknown">
                    <w:rPr>
                      <w:rFonts w:ascii="Cambria" w:hAnsi="Cambria"/>
                      <w:b/>
                      <w:bCs/>
                      <w:noProof/>
                      <w:sz w:val="32"/>
                      <w:szCs w:val="32"/>
                    </w:rPr>
                  </w:rPrChange>
                </w:rPr>
                <w:drawing>
                  <wp:inline distT="0" distB="0" distL="0" distR="0" wp14:anchorId="0A9EB0D0" wp14:editId="04F1BF3C">
                    <wp:extent cx="2401200" cy="1800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953"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c>
          <w:tcPr>
            <w:tcW w:w="4303" w:type="dxa"/>
            <w:gridSpan w:val="2"/>
          </w:tcPr>
          <w:p w14:paraId="7D2041D5" w14:textId="77777777" w:rsidR="00B45328" w:rsidRDefault="00B45328" w:rsidP="00B45328">
            <w:pPr>
              <w:spacing w:beforeLines="50" w:before="190" w:afterLines="50" w:after="190"/>
              <w:rPr>
                <w:ins w:id="1100" w:author="李志成" w:date="2013-05-14T19:06:00Z"/>
                <w:szCs w:val="24"/>
              </w:rPr>
            </w:pPr>
            <w:ins w:id="1101" w:author="李志成" w:date="2013-05-14T19:06:00Z">
              <w:r>
                <w:rPr>
                  <w:noProof/>
                  <w:rPrChange w:id="1102" w:author="Unknown">
                    <w:rPr>
                      <w:rFonts w:ascii="Cambria" w:hAnsi="Cambria"/>
                      <w:b/>
                      <w:bCs/>
                      <w:noProof/>
                      <w:sz w:val="32"/>
                      <w:szCs w:val="32"/>
                    </w:rPr>
                  </w:rPrChange>
                </w:rPr>
                <w:drawing>
                  <wp:inline distT="0" distB="0" distL="0" distR="0" wp14:anchorId="49421696" wp14:editId="0769531D">
                    <wp:extent cx="2300400" cy="18000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954" cstate="print">
                              <a:extLst>
                                <a:ext uri="{28A0092B-C50C-407E-A947-70E740481C1C}">
                                  <a14:useLocalDpi xmlns:a14="http://schemas.microsoft.com/office/drawing/2010/main" val="0"/>
                                </a:ext>
                              </a:extLst>
                            </a:blip>
                            <a:srcRect/>
                            <a:stretch>
                              <a:fillRect/>
                            </a:stretch>
                          </pic:blipFill>
                          <pic:spPr bwMode="auto">
                            <a:xfrm>
                              <a:off x="0" y="0"/>
                              <a:ext cx="2300400" cy="1800000"/>
                            </a:xfrm>
                            <a:prstGeom prst="rect">
                              <a:avLst/>
                            </a:prstGeom>
                            <a:noFill/>
                            <a:ln>
                              <a:noFill/>
                            </a:ln>
                          </pic:spPr>
                        </pic:pic>
                      </a:graphicData>
                    </a:graphic>
                  </wp:inline>
                </w:drawing>
              </w:r>
            </w:ins>
          </w:p>
        </w:tc>
      </w:tr>
      <w:tr w:rsidR="00B45328" w14:paraId="7585CB39" w14:textId="77777777" w:rsidTr="00B45328">
        <w:trPr>
          <w:ins w:id="1103" w:author="李志成" w:date="2013-05-14T19:06:00Z"/>
        </w:trPr>
        <w:tc>
          <w:tcPr>
            <w:tcW w:w="2836" w:type="dxa"/>
          </w:tcPr>
          <w:p w14:paraId="30595F64" w14:textId="77777777" w:rsidR="00B45328" w:rsidRDefault="00B45328" w:rsidP="00B45328">
            <w:pPr>
              <w:spacing w:beforeLines="50" w:before="190" w:afterLines="50" w:after="190"/>
              <w:rPr>
                <w:ins w:id="1104" w:author="李志成" w:date="2013-05-14T19:06:00Z"/>
                <w:szCs w:val="24"/>
              </w:rPr>
            </w:pPr>
            <w:ins w:id="1105" w:author="李志成" w:date="2013-05-14T19:06:00Z">
              <w:r>
                <w:rPr>
                  <w:rFonts w:hint="eastAsia"/>
                  <w:szCs w:val="24"/>
                </w:rPr>
                <w:t>OLLA Delta</w:t>
              </w:r>
            </w:ins>
          </w:p>
        </w:tc>
        <w:tc>
          <w:tcPr>
            <w:tcW w:w="2851" w:type="dxa"/>
            <w:gridSpan w:val="2"/>
          </w:tcPr>
          <w:p w14:paraId="6FAD5771" w14:textId="77777777" w:rsidR="00B45328" w:rsidRDefault="00B45328" w:rsidP="00B45328">
            <w:pPr>
              <w:spacing w:beforeLines="50" w:before="190" w:afterLines="50" w:after="190"/>
              <w:rPr>
                <w:ins w:id="1106" w:author="李志成" w:date="2013-05-14T19:06:00Z"/>
                <w:szCs w:val="24"/>
              </w:rPr>
            </w:pPr>
            <w:ins w:id="1107" w:author="李志成" w:date="2013-05-14T19:06:00Z">
              <w:r>
                <w:rPr>
                  <w:rFonts w:hint="eastAsia"/>
                  <w:szCs w:val="24"/>
                </w:rPr>
                <w:t>SINR</w:t>
              </w:r>
            </w:ins>
          </w:p>
        </w:tc>
        <w:tc>
          <w:tcPr>
            <w:tcW w:w="2835" w:type="dxa"/>
          </w:tcPr>
          <w:p w14:paraId="68007B44" w14:textId="77777777" w:rsidR="00B45328" w:rsidRDefault="00B45328" w:rsidP="00B45328">
            <w:pPr>
              <w:spacing w:beforeLines="50" w:before="190" w:afterLines="50" w:after="190"/>
              <w:rPr>
                <w:ins w:id="1108" w:author="李志成" w:date="2013-05-14T19:06:00Z"/>
                <w:szCs w:val="24"/>
              </w:rPr>
            </w:pPr>
            <w:ins w:id="1109" w:author="李志成" w:date="2013-05-14T19:06:00Z">
              <w:r>
                <w:rPr>
                  <w:rFonts w:hint="eastAsia"/>
                  <w:szCs w:val="24"/>
                </w:rPr>
                <w:t>信号</w:t>
              </w:r>
              <w:r>
                <w:rPr>
                  <w:rFonts w:hint="eastAsia"/>
                  <w:szCs w:val="24"/>
                </w:rPr>
                <w:t>/</w:t>
              </w:r>
              <w:r>
                <w:rPr>
                  <w:rFonts w:hint="eastAsia"/>
                  <w:szCs w:val="24"/>
                </w:rPr>
                <w:t>干扰功率</w:t>
              </w:r>
            </w:ins>
          </w:p>
        </w:tc>
      </w:tr>
      <w:tr w:rsidR="00B45328" w14:paraId="16AF22E9" w14:textId="77777777" w:rsidTr="00B45328">
        <w:trPr>
          <w:ins w:id="1110" w:author="李志成" w:date="2013-05-14T19:06:00Z"/>
        </w:trPr>
        <w:tc>
          <w:tcPr>
            <w:tcW w:w="2836" w:type="dxa"/>
          </w:tcPr>
          <w:p w14:paraId="28D23CA6" w14:textId="77777777" w:rsidR="00B45328" w:rsidRDefault="00B45328" w:rsidP="00B45328">
            <w:pPr>
              <w:spacing w:beforeLines="50" w:before="190" w:afterLines="50" w:after="190"/>
              <w:rPr>
                <w:ins w:id="1111" w:author="李志成" w:date="2013-05-14T19:06:00Z"/>
                <w:szCs w:val="24"/>
              </w:rPr>
            </w:pPr>
            <w:ins w:id="1112" w:author="李志成" w:date="2013-05-14T19:06:00Z">
              <w:r>
                <w:rPr>
                  <w:rFonts w:hint="eastAsia"/>
                  <w:szCs w:val="24"/>
                </w:rPr>
                <w:t xml:space="preserve">UE ID 72 </w:t>
              </w:r>
            </w:ins>
          </w:p>
        </w:tc>
        <w:tc>
          <w:tcPr>
            <w:tcW w:w="5686" w:type="dxa"/>
            <w:gridSpan w:val="3"/>
          </w:tcPr>
          <w:p w14:paraId="246D785C" w14:textId="77777777" w:rsidR="00B45328" w:rsidRPr="00C35CE7" w:rsidRDefault="00B45328" w:rsidP="00B45328">
            <w:pPr>
              <w:spacing w:beforeLines="50" w:before="190" w:afterLines="50" w:after="190"/>
              <w:rPr>
                <w:ins w:id="1113" w:author="李志成" w:date="2013-05-14T19:06:00Z"/>
              </w:rPr>
            </w:pPr>
            <w:ins w:id="1114" w:author="李志成" w:date="2013-05-14T19:06:00Z">
              <w:r>
                <w:rPr>
                  <w:kern w:val="0"/>
                </w:rPr>
                <w:t>distance:235.957458</w:t>
              </w:r>
            </w:ins>
          </w:p>
        </w:tc>
      </w:tr>
      <w:tr w:rsidR="00B45328" w14:paraId="0DEA3A7A" w14:textId="77777777" w:rsidTr="00B45328">
        <w:trPr>
          <w:ins w:id="1115" w:author="李志成" w:date="2013-05-14T19:06:00Z"/>
        </w:trPr>
        <w:tc>
          <w:tcPr>
            <w:tcW w:w="2836" w:type="dxa"/>
          </w:tcPr>
          <w:p w14:paraId="57DB150B" w14:textId="77777777" w:rsidR="00B45328" w:rsidRDefault="00B45328" w:rsidP="00B45328">
            <w:pPr>
              <w:spacing w:beforeLines="50" w:before="190" w:afterLines="50" w:after="190"/>
              <w:rPr>
                <w:ins w:id="1116" w:author="李志成" w:date="2013-05-14T19:06:00Z"/>
                <w:szCs w:val="24"/>
              </w:rPr>
            </w:pPr>
            <w:ins w:id="1117" w:author="李志成" w:date="2013-05-14T19:06:00Z">
              <w:r>
                <w:rPr>
                  <w:noProof/>
                  <w:rPrChange w:id="1118" w:author="Unknown">
                    <w:rPr>
                      <w:rFonts w:ascii="Cambria" w:hAnsi="Cambria"/>
                      <w:b/>
                      <w:bCs/>
                      <w:noProof/>
                      <w:sz w:val="32"/>
                      <w:szCs w:val="32"/>
                    </w:rPr>
                  </w:rPrChange>
                </w:rPr>
                <w:drawing>
                  <wp:inline distT="0" distB="0" distL="0" distR="0" wp14:anchorId="6EA62B37" wp14:editId="77D4D935">
                    <wp:extent cx="1800000" cy="1440000"/>
                    <wp:effectExtent l="0" t="0" r="0" b="0"/>
                    <wp:docPr id="189" name="图片 189"/>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955"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ins>
          </w:p>
        </w:tc>
        <w:tc>
          <w:tcPr>
            <w:tcW w:w="2851" w:type="dxa"/>
            <w:gridSpan w:val="2"/>
          </w:tcPr>
          <w:p w14:paraId="0AC31D04" w14:textId="77777777" w:rsidR="00B45328" w:rsidRDefault="00B45328" w:rsidP="00B45328">
            <w:pPr>
              <w:spacing w:beforeLines="50" w:before="190" w:afterLines="50" w:after="190"/>
              <w:rPr>
                <w:ins w:id="1119" w:author="李志成" w:date="2013-05-14T19:06:00Z"/>
                <w:szCs w:val="24"/>
              </w:rPr>
            </w:pPr>
            <w:ins w:id="1120" w:author="李志成" w:date="2013-05-14T19:06:00Z">
              <w:r>
                <w:rPr>
                  <w:noProof/>
                  <w:rPrChange w:id="1121" w:author="Unknown">
                    <w:rPr>
                      <w:rFonts w:ascii="Cambria" w:hAnsi="Cambria"/>
                      <w:b/>
                      <w:bCs/>
                      <w:noProof/>
                      <w:sz w:val="32"/>
                      <w:szCs w:val="32"/>
                    </w:rPr>
                  </w:rPrChange>
                </w:rPr>
                <w:drawing>
                  <wp:inline distT="0" distB="0" distL="0" distR="0" wp14:anchorId="3B9DCCC0" wp14:editId="2FC4BD63">
                    <wp:extent cx="1800000" cy="1440000"/>
                    <wp:effectExtent l="0" t="0" r="0" b="0"/>
                    <wp:docPr id="190" name="图片 190"/>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956"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ins>
          </w:p>
        </w:tc>
        <w:tc>
          <w:tcPr>
            <w:tcW w:w="2835" w:type="dxa"/>
          </w:tcPr>
          <w:p w14:paraId="7A3CEA02" w14:textId="77777777" w:rsidR="00B45328" w:rsidRDefault="00B45328" w:rsidP="00B45328">
            <w:pPr>
              <w:spacing w:beforeLines="50" w:before="190" w:afterLines="50" w:after="190"/>
              <w:rPr>
                <w:ins w:id="1122" w:author="李志成" w:date="2013-05-14T19:06:00Z"/>
                <w:szCs w:val="24"/>
              </w:rPr>
            </w:pPr>
            <w:ins w:id="1123" w:author="李志成" w:date="2013-05-14T19:06:00Z">
              <w:r>
                <w:rPr>
                  <w:noProof/>
                  <w:rPrChange w:id="1124" w:author="Unknown">
                    <w:rPr>
                      <w:rFonts w:ascii="Cambria" w:hAnsi="Cambria"/>
                      <w:b/>
                      <w:bCs/>
                      <w:noProof/>
                      <w:sz w:val="32"/>
                      <w:szCs w:val="32"/>
                    </w:rPr>
                  </w:rPrChange>
                </w:rPr>
                <w:drawing>
                  <wp:inline distT="0" distB="0" distL="0" distR="0" wp14:anchorId="29A25E6D" wp14:editId="550D3ECF">
                    <wp:extent cx="1800000" cy="1440000"/>
                    <wp:effectExtent l="0" t="0" r="0" b="0"/>
                    <wp:docPr id="191" name="图片 19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957"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ins>
          </w:p>
        </w:tc>
      </w:tr>
      <w:tr w:rsidR="00B45328" w14:paraId="37C002D3" w14:textId="77777777" w:rsidTr="00B45328">
        <w:trPr>
          <w:ins w:id="1125" w:author="李志成" w:date="2013-05-14T19:06:00Z"/>
        </w:trPr>
        <w:tc>
          <w:tcPr>
            <w:tcW w:w="2836" w:type="dxa"/>
          </w:tcPr>
          <w:p w14:paraId="6DD21596" w14:textId="77777777" w:rsidR="00B45328" w:rsidRDefault="00B45328" w:rsidP="00B45328">
            <w:pPr>
              <w:spacing w:beforeLines="50" w:before="190" w:afterLines="50" w:after="190"/>
              <w:rPr>
                <w:ins w:id="1126" w:author="李志成" w:date="2013-05-14T19:06:00Z"/>
                <w:szCs w:val="24"/>
              </w:rPr>
            </w:pPr>
            <w:ins w:id="1127" w:author="李志成" w:date="2013-05-14T19:06:00Z">
              <w:r>
                <w:rPr>
                  <w:rFonts w:hint="eastAsia"/>
                  <w:szCs w:val="24"/>
                </w:rPr>
                <w:lastRenderedPageBreak/>
                <w:t>UE ID 472</w:t>
              </w:r>
            </w:ins>
          </w:p>
        </w:tc>
        <w:tc>
          <w:tcPr>
            <w:tcW w:w="5686" w:type="dxa"/>
            <w:gridSpan w:val="3"/>
          </w:tcPr>
          <w:p w14:paraId="2F930F55" w14:textId="77777777" w:rsidR="00B45328" w:rsidRPr="00C35CE7" w:rsidRDefault="00B45328" w:rsidP="00B45328">
            <w:pPr>
              <w:spacing w:beforeLines="50" w:before="190" w:afterLines="50" w:after="190"/>
              <w:rPr>
                <w:ins w:id="1128" w:author="李志成" w:date="2013-05-14T19:06:00Z"/>
              </w:rPr>
            </w:pPr>
            <w:ins w:id="1129" w:author="李志成" w:date="2013-05-14T19:06:00Z">
              <w:r>
                <w:rPr>
                  <w:kern w:val="0"/>
                </w:rPr>
                <w:t>distance:194.288071</w:t>
              </w:r>
            </w:ins>
          </w:p>
        </w:tc>
      </w:tr>
      <w:tr w:rsidR="00B45328" w14:paraId="5937DFF8" w14:textId="77777777" w:rsidTr="00B45328">
        <w:trPr>
          <w:ins w:id="1130" w:author="李志成" w:date="2013-05-14T19:06:00Z"/>
        </w:trPr>
        <w:tc>
          <w:tcPr>
            <w:tcW w:w="2836" w:type="dxa"/>
          </w:tcPr>
          <w:p w14:paraId="5C39356A" w14:textId="77777777" w:rsidR="00B45328" w:rsidRDefault="00B45328" w:rsidP="00B45328">
            <w:pPr>
              <w:spacing w:beforeLines="50" w:before="190" w:afterLines="50" w:after="190"/>
              <w:rPr>
                <w:ins w:id="1131" w:author="李志成" w:date="2013-05-14T19:06:00Z"/>
                <w:szCs w:val="24"/>
              </w:rPr>
            </w:pPr>
            <w:ins w:id="1132" w:author="李志成" w:date="2013-05-14T19:06:00Z">
              <w:r>
                <w:rPr>
                  <w:noProof/>
                  <w:rPrChange w:id="1133" w:author="Unknown">
                    <w:rPr>
                      <w:rFonts w:ascii="Cambria" w:hAnsi="Cambria"/>
                      <w:b/>
                      <w:bCs/>
                      <w:noProof/>
                      <w:sz w:val="32"/>
                      <w:szCs w:val="32"/>
                    </w:rPr>
                  </w:rPrChange>
                </w:rPr>
                <w:drawing>
                  <wp:inline distT="0" distB="0" distL="0" distR="0" wp14:anchorId="782F626A" wp14:editId="4CDF66D5">
                    <wp:extent cx="1800000" cy="1440000"/>
                    <wp:effectExtent l="0" t="0" r="0" b="0"/>
                    <wp:docPr id="416" name="图片 416"/>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958"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ins>
          </w:p>
        </w:tc>
        <w:tc>
          <w:tcPr>
            <w:tcW w:w="2851" w:type="dxa"/>
            <w:gridSpan w:val="2"/>
          </w:tcPr>
          <w:p w14:paraId="19C2F867" w14:textId="77777777" w:rsidR="00B45328" w:rsidRDefault="00B45328" w:rsidP="00B45328">
            <w:pPr>
              <w:spacing w:beforeLines="50" w:before="190" w:afterLines="50" w:after="190"/>
              <w:rPr>
                <w:ins w:id="1134" w:author="李志成" w:date="2013-05-14T19:06:00Z"/>
                <w:szCs w:val="24"/>
              </w:rPr>
            </w:pPr>
            <w:ins w:id="1135" w:author="李志成" w:date="2013-05-14T19:06:00Z">
              <w:r>
                <w:rPr>
                  <w:noProof/>
                  <w:rPrChange w:id="1136" w:author="Unknown">
                    <w:rPr>
                      <w:rFonts w:ascii="Cambria" w:hAnsi="Cambria"/>
                      <w:b/>
                      <w:bCs/>
                      <w:noProof/>
                      <w:sz w:val="32"/>
                      <w:szCs w:val="32"/>
                    </w:rPr>
                  </w:rPrChange>
                </w:rPr>
                <w:drawing>
                  <wp:inline distT="0" distB="0" distL="0" distR="0" wp14:anchorId="3178C9A1" wp14:editId="01DBED93">
                    <wp:extent cx="1800000" cy="1440000"/>
                    <wp:effectExtent l="0" t="0" r="0" b="0"/>
                    <wp:docPr id="417" name="图片 417"/>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959"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ins>
          </w:p>
        </w:tc>
        <w:tc>
          <w:tcPr>
            <w:tcW w:w="2835" w:type="dxa"/>
          </w:tcPr>
          <w:p w14:paraId="67C0598A" w14:textId="77777777" w:rsidR="00B45328" w:rsidRDefault="00B45328" w:rsidP="00B45328">
            <w:pPr>
              <w:spacing w:beforeLines="50" w:before="190" w:afterLines="50" w:after="190"/>
              <w:rPr>
                <w:ins w:id="1137" w:author="李志成" w:date="2013-05-14T19:06:00Z"/>
                <w:szCs w:val="24"/>
              </w:rPr>
            </w:pPr>
            <w:ins w:id="1138" w:author="李志成" w:date="2013-05-14T19:06:00Z">
              <w:r>
                <w:rPr>
                  <w:noProof/>
                  <w:rPrChange w:id="1139" w:author="Unknown">
                    <w:rPr>
                      <w:rFonts w:ascii="Cambria" w:hAnsi="Cambria"/>
                      <w:b/>
                      <w:bCs/>
                      <w:noProof/>
                      <w:sz w:val="32"/>
                      <w:szCs w:val="32"/>
                    </w:rPr>
                  </w:rPrChange>
                </w:rPr>
                <w:drawing>
                  <wp:inline distT="0" distB="0" distL="0" distR="0" wp14:anchorId="6D35C9D6" wp14:editId="438D01BE">
                    <wp:extent cx="1800000" cy="1440000"/>
                    <wp:effectExtent l="0" t="0" r="0" b="0"/>
                    <wp:docPr id="418" name="图片 418"/>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960"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ins>
          </w:p>
        </w:tc>
      </w:tr>
    </w:tbl>
    <w:p w14:paraId="4F9808F5" w14:textId="77777777" w:rsidR="00B45328" w:rsidRDefault="00B45328" w:rsidP="00B45328">
      <w:pPr>
        <w:spacing w:beforeLines="50" w:before="190" w:afterLines="50" w:after="190"/>
        <w:rPr>
          <w:ins w:id="1140" w:author="李志成" w:date="2013-05-14T19:06:00Z"/>
          <w:szCs w:val="24"/>
        </w:rPr>
      </w:pPr>
    </w:p>
    <w:p w14:paraId="169C6D02" w14:textId="77777777" w:rsidR="00B45328" w:rsidRDefault="006550EB" w:rsidP="006550EB">
      <w:pPr>
        <w:pStyle w:val="ad"/>
        <w:rPr>
          <w:ins w:id="1141" w:author="李志成" w:date="2013-05-14T19:06:00Z"/>
          <w:rFonts w:ascii="Times New Roman" w:hAnsi="Times New Roman"/>
          <w:sz w:val="24"/>
          <w:szCs w:val="24"/>
        </w:rPr>
      </w:pPr>
      <w:r>
        <w:rPr>
          <w:rFonts w:hint="eastAsia"/>
        </w:rPr>
        <w:t>表格</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4.4</w:t>
      </w:r>
      <w:r>
        <w:fldChar w:fldCharType="end"/>
      </w:r>
      <w:r>
        <w:rPr>
          <w:rFonts w:hint="eastAsia"/>
        </w:rP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2</w:instrText>
      </w:r>
      <w:r>
        <w:instrText xml:space="preserve"> </w:instrText>
      </w:r>
      <w:r>
        <w:fldChar w:fldCharType="separate"/>
      </w:r>
      <w:r>
        <w:rPr>
          <w:noProof/>
        </w:rPr>
        <w:t>7</w:t>
      </w:r>
      <w:r>
        <w:fldChar w:fldCharType="end"/>
      </w:r>
      <w:ins w:id="1142" w:author="李志成" w:date="2013-05-14T19:06:00Z">
        <w:r w:rsidR="00B45328">
          <w:rPr>
            <w:rFonts w:hint="eastAsia"/>
          </w:rPr>
          <w:t>CASE 2</w:t>
        </w:r>
        <w:r w:rsidR="00B45328">
          <w:rPr>
            <w:rFonts w:hint="eastAsia"/>
          </w:rPr>
          <w:t>仿真结果</w:t>
        </w:r>
      </w:ins>
    </w:p>
    <w:tbl>
      <w:tblPr>
        <w:tblStyle w:val="ac"/>
        <w:tblW w:w="0" w:type="auto"/>
        <w:tblLook w:val="04A0" w:firstRow="1" w:lastRow="0" w:firstColumn="1" w:lastColumn="0" w:noHBand="0" w:noVBand="1"/>
      </w:tblPr>
      <w:tblGrid>
        <w:gridCol w:w="3050"/>
        <w:gridCol w:w="1509"/>
        <w:gridCol w:w="1541"/>
        <w:gridCol w:w="3050"/>
      </w:tblGrid>
      <w:tr w:rsidR="00B45328" w14:paraId="3692D7C8" w14:textId="77777777" w:rsidTr="00B45328">
        <w:trPr>
          <w:ins w:id="1143" w:author="李志成" w:date="2013-05-14T19:06:00Z"/>
        </w:trPr>
        <w:tc>
          <w:tcPr>
            <w:tcW w:w="4236" w:type="dxa"/>
            <w:gridSpan w:val="2"/>
          </w:tcPr>
          <w:p w14:paraId="0A0E9C94" w14:textId="77777777" w:rsidR="00B45328" w:rsidRDefault="00B45328" w:rsidP="00B45328">
            <w:pPr>
              <w:spacing w:beforeLines="50" w:before="190" w:afterLines="50" w:after="190"/>
              <w:rPr>
                <w:ins w:id="1144" w:author="李志成" w:date="2013-05-14T19:06:00Z"/>
                <w:szCs w:val="24"/>
              </w:rPr>
            </w:pPr>
            <w:ins w:id="1145" w:author="李志成" w:date="2013-05-14T19:06:00Z">
              <w:r>
                <w:rPr>
                  <w:rFonts w:hint="eastAsia"/>
                  <w:szCs w:val="24"/>
                </w:rPr>
                <w:t>Throughput CDF</w:t>
              </w:r>
            </w:ins>
          </w:p>
        </w:tc>
        <w:tc>
          <w:tcPr>
            <w:tcW w:w="4286" w:type="dxa"/>
            <w:gridSpan w:val="2"/>
          </w:tcPr>
          <w:p w14:paraId="6D998BBE" w14:textId="77777777" w:rsidR="00B45328" w:rsidRDefault="00B45328" w:rsidP="00B45328">
            <w:pPr>
              <w:spacing w:beforeLines="50" w:before="190" w:afterLines="50" w:after="190"/>
              <w:rPr>
                <w:ins w:id="1146" w:author="李志成" w:date="2013-05-14T19:06:00Z"/>
                <w:szCs w:val="24"/>
              </w:rPr>
            </w:pPr>
            <w:ins w:id="1147" w:author="李志成" w:date="2013-05-14T19:06:00Z">
              <w:r>
                <w:rPr>
                  <w:rFonts w:hint="eastAsia"/>
                  <w:szCs w:val="24"/>
                </w:rPr>
                <w:t>SINR CDF</w:t>
              </w:r>
            </w:ins>
          </w:p>
        </w:tc>
      </w:tr>
      <w:tr w:rsidR="00B45328" w14:paraId="514090B7" w14:textId="77777777" w:rsidTr="00B45328">
        <w:trPr>
          <w:ins w:id="1148" w:author="李志成" w:date="2013-05-14T19:06:00Z"/>
        </w:trPr>
        <w:tc>
          <w:tcPr>
            <w:tcW w:w="4219" w:type="dxa"/>
            <w:gridSpan w:val="2"/>
          </w:tcPr>
          <w:p w14:paraId="3A6CF2E4" w14:textId="77777777" w:rsidR="00B45328" w:rsidRDefault="00B45328" w:rsidP="00B45328">
            <w:pPr>
              <w:spacing w:beforeLines="50" w:before="190" w:afterLines="50" w:after="190"/>
              <w:rPr>
                <w:ins w:id="1149" w:author="李志成" w:date="2013-05-14T19:06:00Z"/>
                <w:szCs w:val="24"/>
              </w:rPr>
            </w:pPr>
            <w:ins w:id="1150" w:author="李志成" w:date="2013-05-14T19:06:00Z">
              <w:r>
                <w:rPr>
                  <w:noProof/>
                  <w:szCs w:val="24"/>
                  <w:rPrChange w:id="1151" w:author="Unknown">
                    <w:rPr>
                      <w:rFonts w:ascii="Cambria" w:hAnsi="Cambria"/>
                      <w:b/>
                      <w:bCs/>
                      <w:noProof/>
                      <w:sz w:val="32"/>
                      <w:szCs w:val="32"/>
                    </w:rPr>
                  </w:rPrChange>
                </w:rPr>
                <w:drawing>
                  <wp:inline distT="0" distB="0" distL="0" distR="0" wp14:anchorId="1388AF44" wp14:editId="7DB883FD">
                    <wp:extent cx="2397600" cy="180000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1"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ins>
          </w:p>
        </w:tc>
        <w:tc>
          <w:tcPr>
            <w:tcW w:w="4303" w:type="dxa"/>
            <w:gridSpan w:val="2"/>
          </w:tcPr>
          <w:p w14:paraId="00AEE980" w14:textId="77777777" w:rsidR="00B45328" w:rsidRDefault="00B45328" w:rsidP="00B45328">
            <w:pPr>
              <w:spacing w:beforeLines="50" w:before="190" w:afterLines="50" w:after="190"/>
              <w:rPr>
                <w:ins w:id="1152" w:author="李志成" w:date="2013-05-14T19:06:00Z"/>
                <w:szCs w:val="24"/>
              </w:rPr>
            </w:pPr>
            <w:ins w:id="1153" w:author="李志成" w:date="2013-05-14T19:06:00Z">
              <w:r>
                <w:rPr>
                  <w:noProof/>
                  <w:szCs w:val="24"/>
                  <w:rPrChange w:id="1154" w:author="Unknown">
                    <w:rPr>
                      <w:rFonts w:ascii="Cambria" w:hAnsi="Cambria"/>
                      <w:b/>
                      <w:bCs/>
                      <w:noProof/>
                      <w:sz w:val="32"/>
                      <w:szCs w:val="32"/>
                    </w:rPr>
                  </w:rPrChange>
                </w:rPr>
                <w:drawing>
                  <wp:inline distT="0" distB="0" distL="0" distR="0" wp14:anchorId="2AAC7B45" wp14:editId="3601D15F">
                    <wp:extent cx="2397600" cy="180000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2"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ins>
          </w:p>
        </w:tc>
      </w:tr>
      <w:tr w:rsidR="00B45328" w14:paraId="7C69B50D" w14:textId="77777777" w:rsidTr="00B45328">
        <w:trPr>
          <w:ins w:id="1155" w:author="李志成" w:date="2013-05-14T19:06:00Z"/>
        </w:trPr>
        <w:tc>
          <w:tcPr>
            <w:tcW w:w="4219" w:type="dxa"/>
            <w:gridSpan w:val="2"/>
          </w:tcPr>
          <w:p w14:paraId="34FCA5AF" w14:textId="77777777" w:rsidR="00B45328" w:rsidRDefault="00B45328" w:rsidP="00B45328">
            <w:pPr>
              <w:spacing w:beforeLines="50" w:before="190" w:afterLines="50" w:after="190"/>
              <w:rPr>
                <w:ins w:id="1156" w:author="李志成" w:date="2013-05-14T19:06:00Z"/>
                <w:szCs w:val="24"/>
              </w:rPr>
            </w:pPr>
            <w:ins w:id="1157" w:author="李志成" w:date="2013-05-14T19:06:00Z">
              <w:r>
                <w:rPr>
                  <w:rFonts w:hint="eastAsia"/>
                  <w:szCs w:val="24"/>
                </w:rPr>
                <w:t>MCS</w:t>
              </w:r>
            </w:ins>
          </w:p>
        </w:tc>
        <w:tc>
          <w:tcPr>
            <w:tcW w:w="4303" w:type="dxa"/>
            <w:gridSpan w:val="2"/>
          </w:tcPr>
          <w:p w14:paraId="5B6CEA69" w14:textId="77777777" w:rsidR="00B45328" w:rsidRDefault="00B45328" w:rsidP="00B45328">
            <w:pPr>
              <w:spacing w:beforeLines="50" w:before="190" w:afterLines="50" w:after="190"/>
              <w:rPr>
                <w:ins w:id="1158" w:author="李志成" w:date="2013-05-14T19:06:00Z"/>
                <w:szCs w:val="24"/>
              </w:rPr>
            </w:pPr>
            <w:ins w:id="1159" w:author="李志成" w:date="2013-05-14T19:06:00Z">
              <w:r>
                <w:rPr>
                  <w:rFonts w:hint="eastAsia"/>
                  <w:szCs w:val="24"/>
                </w:rPr>
                <w:t>HARQ</w:t>
              </w:r>
            </w:ins>
          </w:p>
        </w:tc>
      </w:tr>
      <w:tr w:rsidR="00B45328" w14:paraId="575D6203" w14:textId="77777777" w:rsidTr="00B45328">
        <w:trPr>
          <w:ins w:id="1160" w:author="李志成" w:date="2013-05-14T19:06:00Z"/>
        </w:trPr>
        <w:tc>
          <w:tcPr>
            <w:tcW w:w="4219" w:type="dxa"/>
            <w:gridSpan w:val="2"/>
          </w:tcPr>
          <w:p w14:paraId="7E53BE09" w14:textId="77777777" w:rsidR="00B45328" w:rsidRDefault="00B45328" w:rsidP="00B45328">
            <w:pPr>
              <w:spacing w:beforeLines="50" w:before="190" w:afterLines="50" w:after="190"/>
              <w:rPr>
                <w:ins w:id="1161" w:author="李志成" w:date="2013-05-14T19:06:00Z"/>
                <w:szCs w:val="24"/>
              </w:rPr>
            </w:pPr>
            <w:ins w:id="1162" w:author="李志成" w:date="2013-05-14T19:06:00Z">
              <w:r>
                <w:rPr>
                  <w:noProof/>
                  <w:szCs w:val="24"/>
                  <w:rPrChange w:id="1163" w:author="Unknown">
                    <w:rPr>
                      <w:rFonts w:ascii="Cambria" w:hAnsi="Cambria"/>
                      <w:b/>
                      <w:bCs/>
                      <w:noProof/>
                      <w:sz w:val="32"/>
                      <w:szCs w:val="32"/>
                    </w:rPr>
                  </w:rPrChange>
                </w:rPr>
                <w:lastRenderedPageBreak/>
                <w:drawing>
                  <wp:inline distT="0" distB="0" distL="0" distR="0" wp14:anchorId="7EC9F20A" wp14:editId="2457633E">
                    <wp:extent cx="2397600" cy="1800000"/>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3"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ins>
          </w:p>
        </w:tc>
        <w:tc>
          <w:tcPr>
            <w:tcW w:w="4303" w:type="dxa"/>
            <w:gridSpan w:val="2"/>
          </w:tcPr>
          <w:p w14:paraId="6DAE6B75" w14:textId="77777777" w:rsidR="00B45328" w:rsidRDefault="00B45328" w:rsidP="00B45328">
            <w:pPr>
              <w:spacing w:beforeLines="50" w:before="190" w:afterLines="50" w:after="190"/>
              <w:rPr>
                <w:ins w:id="1164" w:author="李志成" w:date="2013-05-14T19:06:00Z"/>
                <w:szCs w:val="24"/>
              </w:rPr>
            </w:pPr>
            <w:ins w:id="1165" w:author="李志成" w:date="2013-05-14T19:06:00Z">
              <w:r>
                <w:rPr>
                  <w:noProof/>
                  <w:szCs w:val="24"/>
                  <w:rPrChange w:id="1166" w:author="Unknown">
                    <w:rPr>
                      <w:rFonts w:ascii="Cambria" w:hAnsi="Cambria"/>
                      <w:b/>
                      <w:bCs/>
                      <w:noProof/>
                      <w:sz w:val="32"/>
                      <w:szCs w:val="32"/>
                    </w:rPr>
                  </w:rPrChange>
                </w:rPr>
                <w:drawing>
                  <wp:inline distT="0" distB="0" distL="0" distR="0" wp14:anchorId="478713DF" wp14:editId="24121D64">
                    <wp:extent cx="2397600" cy="18000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4"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ins>
          </w:p>
        </w:tc>
      </w:tr>
      <w:tr w:rsidR="00B45328" w14:paraId="5CFC2CA0" w14:textId="77777777" w:rsidTr="00B45328">
        <w:trPr>
          <w:ins w:id="1167" w:author="李志成" w:date="2013-05-14T19:06:00Z"/>
        </w:trPr>
        <w:tc>
          <w:tcPr>
            <w:tcW w:w="2836" w:type="dxa"/>
          </w:tcPr>
          <w:p w14:paraId="3485E655" w14:textId="77777777" w:rsidR="00B45328" w:rsidRDefault="00B45328" w:rsidP="00B45328">
            <w:pPr>
              <w:spacing w:beforeLines="50" w:before="190" w:afterLines="50" w:after="190"/>
              <w:rPr>
                <w:ins w:id="1168" w:author="李志成" w:date="2013-05-14T19:06:00Z"/>
                <w:szCs w:val="24"/>
              </w:rPr>
            </w:pPr>
            <w:ins w:id="1169" w:author="李志成" w:date="2013-05-14T19:06:00Z">
              <w:r>
                <w:rPr>
                  <w:rFonts w:hint="eastAsia"/>
                  <w:szCs w:val="24"/>
                </w:rPr>
                <w:t>OLLA Delta</w:t>
              </w:r>
            </w:ins>
          </w:p>
        </w:tc>
        <w:tc>
          <w:tcPr>
            <w:tcW w:w="2851" w:type="dxa"/>
            <w:gridSpan w:val="2"/>
          </w:tcPr>
          <w:p w14:paraId="0FE20B2C" w14:textId="77777777" w:rsidR="00B45328" w:rsidRDefault="00B45328" w:rsidP="00B45328">
            <w:pPr>
              <w:spacing w:beforeLines="50" w:before="190" w:afterLines="50" w:after="190"/>
              <w:rPr>
                <w:ins w:id="1170" w:author="李志成" w:date="2013-05-14T19:06:00Z"/>
                <w:szCs w:val="24"/>
              </w:rPr>
            </w:pPr>
            <w:ins w:id="1171" w:author="李志成" w:date="2013-05-14T19:06:00Z">
              <w:r>
                <w:rPr>
                  <w:rFonts w:hint="eastAsia"/>
                  <w:szCs w:val="24"/>
                </w:rPr>
                <w:t>SINR</w:t>
              </w:r>
            </w:ins>
          </w:p>
        </w:tc>
        <w:tc>
          <w:tcPr>
            <w:tcW w:w="2835" w:type="dxa"/>
          </w:tcPr>
          <w:p w14:paraId="6DD3449D" w14:textId="77777777" w:rsidR="00B45328" w:rsidRDefault="00B45328" w:rsidP="00B45328">
            <w:pPr>
              <w:spacing w:beforeLines="50" w:before="190" w:afterLines="50" w:after="190"/>
              <w:rPr>
                <w:ins w:id="1172" w:author="李志成" w:date="2013-05-14T19:06:00Z"/>
                <w:szCs w:val="24"/>
              </w:rPr>
            </w:pPr>
            <w:ins w:id="1173" w:author="李志成" w:date="2013-05-14T19:06:00Z">
              <w:r>
                <w:rPr>
                  <w:rFonts w:hint="eastAsia"/>
                  <w:szCs w:val="24"/>
                </w:rPr>
                <w:t>信号</w:t>
              </w:r>
              <w:r>
                <w:rPr>
                  <w:rFonts w:hint="eastAsia"/>
                  <w:szCs w:val="24"/>
                </w:rPr>
                <w:t>/</w:t>
              </w:r>
              <w:r>
                <w:rPr>
                  <w:rFonts w:hint="eastAsia"/>
                  <w:szCs w:val="24"/>
                </w:rPr>
                <w:t>干扰功率</w:t>
              </w:r>
            </w:ins>
          </w:p>
        </w:tc>
      </w:tr>
      <w:tr w:rsidR="00B45328" w14:paraId="6187F440" w14:textId="77777777" w:rsidTr="00B45328">
        <w:trPr>
          <w:ins w:id="1174" w:author="李志成" w:date="2013-05-14T19:06:00Z"/>
        </w:trPr>
        <w:tc>
          <w:tcPr>
            <w:tcW w:w="2836" w:type="dxa"/>
          </w:tcPr>
          <w:p w14:paraId="5148DE0D" w14:textId="77777777" w:rsidR="00B45328" w:rsidRDefault="00B45328" w:rsidP="00B45328">
            <w:pPr>
              <w:spacing w:beforeLines="50" w:before="190" w:afterLines="50" w:after="190"/>
              <w:rPr>
                <w:ins w:id="1175" w:author="李志成" w:date="2013-05-14T19:06:00Z"/>
                <w:szCs w:val="24"/>
              </w:rPr>
            </w:pPr>
            <w:ins w:id="1176" w:author="李志成" w:date="2013-05-14T19:06:00Z">
              <w:r>
                <w:rPr>
                  <w:rFonts w:hint="eastAsia"/>
                  <w:szCs w:val="24"/>
                </w:rPr>
                <w:t xml:space="preserve">UE ID 72 </w:t>
              </w:r>
            </w:ins>
          </w:p>
        </w:tc>
        <w:tc>
          <w:tcPr>
            <w:tcW w:w="5686" w:type="dxa"/>
            <w:gridSpan w:val="3"/>
          </w:tcPr>
          <w:p w14:paraId="737B7016" w14:textId="77777777" w:rsidR="00B45328" w:rsidRPr="00C35CE7" w:rsidRDefault="00B45328" w:rsidP="00B45328">
            <w:pPr>
              <w:spacing w:beforeLines="50" w:before="190" w:afterLines="50" w:after="190"/>
              <w:rPr>
                <w:ins w:id="1177" w:author="李志成" w:date="2013-05-14T19:06:00Z"/>
              </w:rPr>
            </w:pPr>
            <w:ins w:id="1178" w:author="李志成" w:date="2013-05-14T19:06:00Z">
              <w:r>
                <w:rPr>
                  <w:kern w:val="0"/>
                </w:rPr>
                <w:t>distance:235.957458</w:t>
              </w:r>
            </w:ins>
          </w:p>
        </w:tc>
      </w:tr>
      <w:tr w:rsidR="00B45328" w14:paraId="0AC4749C" w14:textId="77777777" w:rsidTr="00B45328">
        <w:trPr>
          <w:ins w:id="1179" w:author="李志成" w:date="2013-05-14T19:06:00Z"/>
        </w:trPr>
        <w:tc>
          <w:tcPr>
            <w:tcW w:w="2836" w:type="dxa"/>
          </w:tcPr>
          <w:p w14:paraId="37B2299F" w14:textId="77777777" w:rsidR="00B45328" w:rsidRDefault="00B45328" w:rsidP="00B45328">
            <w:pPr>
              <w:spacing w:beforeLines="50" w:before="190" w:afterLines="50" w:after="190"/>
              <w:rPr>
                <w:ins w:id="1180" w:author="李志成" w:date="2013-05-14T19:06:00Z"/>
                <w:szCs w:val="24"/>
              </w:rPr>
            </w:pPr>
            <w:ins w:id="1181" w:author="李志成" w:date="2013-05-14T19:06:00Z">
              <w:r>
                <w:rPr>
                  <w:noProof/>
                  <w:rPrChange w:id="1182" w:author="Unknown">
                    <w:rPr>
                      <w:rFonts w:ascii="Cambria" w:hAnsi="Cambria"/>
                      <w:b/>
                      <w:bCs/>
                      <w:noProof/>
                      <w:sz w:val="32"/>
                      <w:szCs w:val="32"/>
                    </w:rPr>
                  </w:rPrChange>
                </w:rPr>
                <w:drawing>
                  <wp:inline distT="0" distB="0" distL="0" distR="0" wp14:anchorId="65FE54D3" wp14:editId="69091823">
                    <wp:extent cx="1800000" cy="1440000"/>
                    <wp:effectExtent l="0" t="0" r="0" b="0"/>
                    <wp:docPr id="436" name="图片 436"/>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965"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ins>
          </w:p>
        </w:tc>
        <w:tc>
          <w:tcPr>
            <w:tcW w:w="2851" w:type="dxa"/>
            <w:gridSpan w:val="2"/>
          </w:tcPr>
          <w:p w14:paraId="48F38198" w14:textId="77777777" w:rsidR="00B45328" w:rsidRDefault="00B45328" w:rsidP="00B45328">
            <w:pPr>
              <w:spacing w:beforeLines="50" w:before="190" w:afterLines="50" w:after="190"/>
              <w:rPr>
                <w:ins w:id="1183" w:author="李志成" w:date="2013-05-14T19:06:00Z"/>
                <w:szCs w:val="24"/>
              </w:rPr>
            </w:pPr>
            <w:ins w:id="1184" w:author="李志成" w:date="2013-05-14T19:06:00Z">
              <w:r>
                <w:rPr>
                  <w:noProof/>
                  <w:rPrChange w:id="1185" w:author="Unknown">
                    <w:rPr>
                      <w:rFonts w:ascii="Cambria" w:hAnsi="Cambria"/>
                      <w:b/>
                      <w:bCs/>
                      <w:noProof/>
                      <w:sz w:val="32"/>
                      <w:szCs w:val="32"/>
                    </w:rPr>
                  </w:rPrChange>
                </w:rPr>
                <w:drawing>
                  <wp:inline distT="0" distB="0" distL="0" distR="0" wp14:anchorId="1CEFEFBA" wp14:editId="3BCC7375">
                    <wp:extent cx="1800000" cy="1440000"/>
                    <wp:effectExtent l="0" t="0" r="0" b="0"/>
                    <wp:docPr id="437" name="图片 437"/>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966"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ins>
          </w:p>
        </w:tc>
        <w:tc>
          <w:tcPr>
            <w:tcW w:w="2835" w:type="dxa"/>
          </w:tcPr>
          <w:p w14:paraId="40BF6CF9" w14:textId="77777777" w:rsidR="00B45328" w:rsidRDefault="00B45328" w:rsidP="00B45328">
            <w:pPr>
              <w:spacing w:beforeLines="50" w:before="190" w:afterLines="50" w:after="190"/>
              <w:rPr>
                <w:ins w:id="1186" w:author="李志成" w:date="2013-05-14T19:06:00Z"/>
                <w:szCs w:val="24"/>
              </w:rPr>
            </w:pPr>
            <w:ins w:id="1187" w:author="李志成" w:date="2013-05-14T19:06:00Z">
              <w:r>
                <w:rPr>
                  <w:noProof/>
                  <w:rPrChange w:id="1188" w:author="Unknown">
                    <w:rPr>
                      <w:rFonts w:ascii="Cambria" w:hAnsi="Cambria"/>
                      <w:b/>
                      <w:bCs/>
                      <w:noProof/>
                      <w:sz w:val="32"/>
                      <w:szCs w:val="32"/>
                    </w:rPr>
                  </w:rPrChange>
                </w:rPr>
                <w:drawing>
                  <wp:inline distT="0" distB="0" distL="0" distR="0" wp14:anchorId="2D7634E2" wp14:editId="2AD792BA">
                    <wp:extent cx="1800000" cy="1440000"/>
                    <wp:effectExtent l="0" t="0" r="0" b="0"/>
                    <wp:docPr id="438" name="图片 438"/>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967"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ins>
          </w:p>
        </w:tc>
      </w:tr>
      <w:tr w:rsidR="00B45328" w14:paraId="528271D0" w14:textId="77777777" w:rsidTr="00B45328">
        <w:trPr>
          <w:ins w:id="1189" w:author="李志成" w:date="2013-05-14T19:06:00Z"/>
        </w:trPr>
        <w:tc>
          <w:tcPr>
            <w:tcW w:w="2836" w:type="dxa"/>
          </w:tcPr>
          <w:p w14:paraId="2DBA4A95" w14:textId="77777777" w:rsidR="00B45328" w:rsidRDefault="00B45328" w:rsidP="00B45328">
            <w:pPr>
              <w:spacing w:beforeLines="50" w:before="190" w:afterLines="50" w:after="190"/>
              <w:rPr>
                <w:ins w:id="1190" w:author="李志成" w:date="2013-05-14T19:06:00Z"/>
                <w:szCs w:val="24"/>
              </w:rPr>
            </w:pPr>
            <w:ins w:id="1191" w:author="李志成" w:date="2013-05-14T19:06:00Z">
              <w:r>
                <w:rPr>
                  <w:rFonts w:hint="eastAsia"/>
                  <w:szCs w:val="24"/>
                </w:rPr>
                <w:t>UE ID 472</w:t>
              </w:r>
            </w:ins>
          </w:p>
        </w:tc>
        <w:tc>
          <w:tcPr>
            <w:tcW w:w="5686" w:type="dxa"/>
            <w:gridSpan w:val="3"/>
          </w:tcPr>
          <w:p w14:paraId="5ECBFBA9" w14:textId="77777777" w:rsidR="00B45328" w:rsidRPr="00C35CE7" w:rsidRDefault="00B45328" w:rsidP="00B45328">
            <w:pPr>
              <w:spacing w:beforeLines="50" w:before="190" w:afterLines="50" w:after="190"/>
              <w:rPr>
                <w:ins w:id="1192" w:author="李志成" w:date="2013-05-14T19:06:00Z"/>
              </w:rPr>
            </w:pPr>
            <w:ins w:id="1193" w:author="李志成" w:date="2013-05-14T19:06:00Z">
              <w:r>
                <w:rPr>
                  <w:kern w:val="0"/>
                </w:rPr>
                <w:t>distance:194.288071</w:t>
              </w:r>
            </w:ins>
          </w:p>
        </w:tc>
      </w:tr>
      <w:tr w:rsidR="00B45328" w14:paraId="6842647E" w14:textId="77777777" w:rsidTr="00B45328">
        <w:trPr>
          <w:ins w:id="1194" w:author="李志成" w:date="2013-05-14T19:06:00Z"/>
        </w:trPr>
        <w:tc>
          <w:tcPr>
            <w:tcW w:w="8522" w:type="dxa"/>
            <w:gridSpan w:val="4"/>
          </w:tcPr>
          <w:p w14:paraId="71551638" w14:textId="77777777" w:rsidR="00B45328" w:rsidRDefault="00B45328" w:rsidP="00B45328">
            <w:pPr>
              <w:spacing w:beforeLines="50" w:before="190" w:afterLines="50" w:after="190"/>
              <w:rPr>
                <w:ins w:id="1195" w:author="李志成" w:date="2013-05-14T19:06:00Z"/>
                <w:szCs w:val="24"/>
              </w:rPr>
            </w:pPr>
            <w:ins w:id="1196" w:author="李志成" w:date="2013-05-14T19:06:00Z">
              <w:r>
                <w:rPr>
                  <w:rFonts w:hint="eastAsia"/>
                  <w:szCs w:val="24"/>
                </w:rPr>
                <w:t>没调度</w:t>
              </w:r>
            </w:ins>
          </w:p>
        </w:tc>
      </w:tr>
    </w:tbl>
    <w:p w14:paraId="5616233E" w14:textId="77777777" w:rsidR="00B45328" w:rsidRDefault="00B45328" w:rsidP="00B45328">
      <w:pPr>
        <w:spacing w:beforeLines="50" w:before="190" w:afterLines="50" w:after="190"/>
        <w:rPr>
          <w:ins w:id="1197" w:author="李志成" w:date="2013-05-14T19:06:00Z"/>
          <w:szCs w:val="24"/>
        </w:rPr>
      </w:pPr>
    </w:p>
    <w:p w14:paraId="2A52E9D3" w14:textId="77777777" w:rsidR="00B45328" w:rsidRDefault="006550EB" w:rsidP="006550EB">
      <w:pPr>
        <w:pStyle w:val="ad"/>
        <w:rPr>
          <w:ins w:id="1198" w:author="李志成" w:date="2013-05-14T19:06:00Z"/>
          <w:rFonts w:ascii="Times New Roman" w:hAnsi="Times New Roman"/>
          <w:sz w:val="24"/>
          <w:szCs w:val="24"/>
        </w:rPr>
      </w:pPr>
      <w:r>
        <w:rPr>
          <w:rFonts w:hint="eastAsia"/>
        </w:rPr>
        <w:t>表格</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4.4</w:t>
      </w:r>
      <w:r>
        <w:fldChar w:fldCharType="end"/>
      </w:r>
      <w:r>
        <w:rPr>
          <w:rFonts w:hint="eastAsia"/>
        </w:rP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2</w:instrText>
      </w:r>
      <w:r>
        <w:instrText xml:space="preserve"> </w:instrText>
      </w:r>
      <w:r>
        <w:fldChar w:fldCharType="separate"/>
      </w:r>
      <w:r>
        <w:rPr>
          <w:noProof/>
        </w:rPr>
        <w:t>8</w:t>
      </w:r>
      <w:r>
        <w:fldChar w:fldCharType="end"/>
      </w:r>
      <w:ins w:id="1199" w:author="李志成" w:date="2013-05-14T19:06:00Z">
        <w:r w:rsidR="00B45328">
          <w:rPr>
            <w:rFonts w:hint="eastAsia"/>
          </w:rPr>
          <w:t>CASE 3</w:t>
        </w:r>
        <w:r w:rsidR="00B45328">
          <w:rPr>
            <w:rFonts w:hint="eastAsia"/>
          </w:rPr>
          <w:t>仿真结果</w:t>
        </w:r>
      </w:ins>
    </w:p>
    <w:tbl>
      <w:tblPr>
        <w:tblStyle w:val="ac"/>
        <w:tblW w:w="0" w:type="auto"/>
        <w:tblLook w:val="04A0" w:firstRow="1" w:lastRow="0" w:firstColumn="1" w:lastColumn="0" w:noHBand="0" w:noVBand="1"/>
      </w:tblPr>
      <w:tblGrid>
        <w:gridCol w:w="3050"/>
        <w:gridCol w:w="1498"/>
        <w:gridCol w:w="1552"/>
        <w:gridCol w:w="3050"/>
      </w:tblGrid>
      <w:tr w:rsidR="00B45328" w14:paraId="0B5BA38E" w14:textId="77777777" w:rsidTr="00B45328">
        <w:trPr>
          <w:ins w:id="1200" w:author="李志成" w:date="2013-05-14T19:06:00Z"/>
        </w:trPr>
        <w:tc>
          <w:tcPr>
            <w:tcW w:w="4219" w:type="dxa"/>
            <w:gridSpan w:val="2"/>
          </w:tcPr>
          <w:p w14:paraId="49E1177F" w14:textId="77777777" w:rsidR="00B45328" w:rsidRDefault="00B45328" w:rsidP="00B45328">
            <w:pPr>
              <w:spacing w:beforeLines="50" w:before="190" w:afterLines="50" w:after="190"/>
              <w:rPr>
                <w:ins w:id="1201" w:author="李志成" w:date="2013-05-14T19:06:00Z"/>
                <w:szCs w:val="24"/>
              </w:rPr>
            </w:pPr>
            <w:ins w:id="1202" w:author="李志成" w:date="2013-05-14T19:06:00Z">
              <w:r>
                <w:rPr>
                  <w:rFonts w:hint="eastAsia"/>
                  <w:szCs w:val="24"/>
                </w:rPr>
                <w:t>Throughput CDF</w:t>
              </w:r>
            </w:ins>
          </w:p>
        </w:tc>
        <w:tc>
          <w:tcPr>
            <w:tcW w:w="4303" w:type="dxa"/>
            <w:gridSpan w:val="2"/>
          </w:tcPr>
          <w:p w14:paraId="5B4F46CA" w14:textId="77777777" w:rsidR="00B45328" w:rsidRDefault="00B45328" w:rsidP="00B45328">
            <w:pPr>
              <w:spacing w:beforeLines="50" w:before="190" w:afterLines="50" w:after="190"/>
              <w:rPr>
                <w:ins w:id="1203" w:author="李志成" w:date="2013-05-14T19:06:00Z"/>
                <w:szCs w:val="24"/>
              </w:rPr>
            </w:pPr>
            <w:ins w:id="1204" w:author="李志成" w:date="2013-05-14T19:06:00Z">
              <w:r>
                <w:rPr>
                  <w:rFonts w:hint="eastAsia"/>
                  <w:szCs w:val="24"/>
                </w:rPr>
                <w:t>SINR CDF</w:t>
              </w:r>
            </w:ins>
          </w:p>
        </w:tc>
      </w:tr>
      <w:tr w:rsidR="00B45328" w14:paraId="7E1BE222" w14:textId="77777777" w:rsidTr="00B45328">
        <w:trPr>
          <w:ins w:id="1205" w:author="李志成" w:date="2013-05-14T19:06:00Z"/>
        </w:trPr>
        <w:tc>
          <w:tcPr>
            <w:tcW w:w="4219" w:type="dxa"/>
            <w:gridSpan w:val="2"/>
          </w:tcPr>
          <w:p w14:paraId="559E2ED7" w14:textId="77777777" w:rsidR="00B45328" w:rsidRDefault="00B45328" w:rsidP="00B45328">
            <w:pPr>
              <w:spacing w:beforeLines="50" w:before="190" w:afterLines="50" w:after="190"/>
              <w:rPr>
                <w:ins w:id="1206" w:author="李志成" w:date="2013-05-14T19:06:00Z"/>
                <w:szCs w:val="24"/>
              </w:rPr>
            </w:pPr>
            <w:ins w:id="1207" w:author="李志成" w:date="2013-05-14T19:06:00Z">
              <w:r>
                <w:rPr>
                  <w:noProof/>
                  <w:rPrChange w:id="1208" w:author="Unknown">
                    <w:rPr>
                      <w:rFonts w:ascii="Cambria" w:hAnsi="Cambria"/>
                      <w:b/>
                      <w:bCs/>
                      <w:noProof/>
                      <w:sz w:val="32"/>
                      <w:szCs w:val="32"/>
                    </w:rPr>
                  </w:rPrChange>
                </w:rPr>
                <w:lastRenderedPageBreak/>
                <w:drawing>
                  <wp:inline distT="0" distB="0" distL="0" distR="0" wp14:anchorId="2B24AE22" wp14:editId="3939098C">
                    <wp:extent cx="2401200" cy="180000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968"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c>
          <w:tcPr>
            <w:tcW w:w="4303" w:type="dxa"/>
            <w:gridSpan w:val="2"/>
          </w:tcPr>
          <w:p w14:paraId="3077C70C" w14:textId="77777777" w:rsidR="00B45328" w:rsidRDefault="00B45328" w:rsidP="00B45328">
            <w:pPr>
              <w:spacing w:beforeLines="50" w:before="190" w:afterLines="50" w:after="190"/>
              <w:rPr>
                <w:ins w:id="1209" w:author="李志成" w:date="2013-05-14T19:06:00Z"/>
                <w:szCs w:val="24"/>
              </w:rPr>
            </w:pPr>
            <w:ins w:id="1210" w:author="李志成" w:date="2013-05-14T19:06:00Z">
              <w:r>
                <w:rPr>
                  <w:noProof/>
                  <w:rPrChange w:id="1211" w:author="Unknown">
                    <w:rPr>
                      <w:rFonts w:ascii="Cambria" w:hAnsi="Cambria"/>
                      <w:b/>
                      <w:bCs/>
                      <w:noProof/>
                      <w:sz w:val="32"/>
                      <w:szCs w:val="32"/>
                    </w:rPr>
                  </w:rPrChange>
                </w:rPr>
                <w:drawing>
                  <wp:inline distT="0" distB="0" distL="0" distR="0" wp14:anchorId="5C30065E" wp14:editId="39711B11">
                    <wp:extent cx="2401200" cy="180000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969"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r>
      <w:tr w:rsidR="00B45328" w14:paraId="3B49B0B6" w14:textId="77777777" w:rsidTr="00B45328">
        <w:trPr>
          <w:ins w:id="1212" w:author="李志成" w:date="2013-05-14T19:06:00Z"/>
        </w:trPr>
        <w:tc>
          <w:tcPr>
            <w:tcW w:w="4219" w:type="dxa"/>
            <w:gridSpan w:val="2"/>
          </w:tcPr>
          <w:p w14:paraId="0EBF3D32" w14:textId="77777777" w:rsidR="00B45328" w:rsidRDefault="00B45328" w:rsidP="00B45328">
            <w:pPr>
              <w:spacing w:beforeLines="50" w:before="190" w:afterLines="50" w:after="190"/>
              <w:rPr>
                <w:ins w:id="1213" w:author="李志成" w:date="2013-05-14T19:06:00Z"/>
                <w:szCs w:val="24"/>
              </w:rPr>
            </w:pPr>
            <w:ins w:id="1214" w:author="李志成" w:date="2013-05-14T19:06:00Z">
              <w:r>
                <w:rPr>
                  <w:rFonts w:hint="eastAsia"/>
                  <w:szCs w:val="24"/>
                </w:rPr>
                <w:t>MCS</w:t>
              </w:r>
            </w:ins>
          </w:p>
        </w:tc>
        <w:tc>
          <w:tcPr>
            <w:tcW w:w="4303" w:type="dxa"/>
            <w:gridSpan w:val="2"/>
          </w:tcPr>
          <w:p w14:paraId="599B70F8" w14:textId="77777777" w:rsidR="00B45328" w:rsidRDefault="00B45328" w:rsidP="00B45328">
            <w:pPr>
              <w:spacing w:beforeLines="50" w:before="190" w:afterLines="50" w:after="190"/>
              <w:rPr>
                <w:ins w:id="1215" w:author="李志成" w:date="2013-05-14T19:06:00Z"/>
                <w:szCs w:val="24"/>
              </w:rPr>
            </w:pPr>
            <w:ins w:id="1216" w:author="李志成" w:date="2013-05-14T19:06:00Z">
              <w:r>
                <w:rPr>
                  <w:rFonts w:hint="eastAsia"/>
                  <w:szCs w:val="24"/>
                </w:rPr>
                <w:t>HARQ</w:t>
              </w:r>
            </w:ins>
          </w:p>
        </w:tc>
      </w:tr>
      <w:tr w:rsidR="00B45328" w14:paraId="075BFE8E" w14:textId="77777777" w:rsidTr="00B45328">
        <w:trPr>
          <w:ins w:id="1217" w:author="李志成" w:date="2013-05-14T19:06:00Z"/>
        </w:trPr>
        <w:tc>
          <w:tcPr>
            <w:tcW w:w="4219" w:type="dxa"/>
            <w:gridSpan w:val="2"/>
          </w:tcPr>
          <w:p w14:paraId="150D0F0F" w14:textId="77777777" w:rsidR="00B45328" w:rsidRDefault="00B45328" w:rsidP="00B45328">
            <w:pPr>
              <w:spacing w:beforeLines="50" w:before="190" w:afterLines="50" w:after="190"/>
              <w:rPr>
                <w:ins w:id="1218" w:author="李志成" w:date="2013-05-14T19:06:00Z"/>
                <w:szCs w:val="24"/>
              </w:rPr>
            </w:pPr>
            <w:ins w:id="1219" w:author="李志成" w:date="2013-05-14T19:06:00Z">
              <w:r>
                <w:rPr>
                  <w:noProof/>
                  <w:rPrChange w:id="1220" w:author="Unknown">
                    <w:rPr>
                      <w:rFonts w:ascii="Cambria" w:hAnsi="Cambria"/>
                      <w:b/>
                      <w:bCs/>
                      <w:noProof/>
                      <w:sz w:val="32"/>
                      <w:szCs w:val="32"/>
                    </w:rPr>
                  </w:rPrChange>
                </w:rPr>
                <w:drawing>
                  <wp:inline distT="0" distB="0" distL="0" distR="0" wp14:anchorId="432829A0" wp14:editId="76D1BFC8">
                    <wp:extent cx="2401200" cy="18000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970"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c>
          <w:tcPr>
            <w:tcW w:w="4303" w:type="dxa"/>
            <w:gridSpan w:val="2"/>
          </w:tcPr>
          <w:p w14:paraId="31077D3B" w14:textId="77777777" w:rsidR="00B45328" w:rsidRDefault="00B45328" w:rsidP="00B45328">
            <w:pPr>
              <w:spacing w:beforeLines="50" w:before="190" w:afterLines="50" w:after="190"/>
              <w:rPr>
                <w:ins w:id="1221" w:author="李志成" w:date="2013-05-14T19:06:00Z"/>
                <w:szCs w:val="24"/>
              </w:rPr>
            </w:pPr>
            <w:ins w:id="1222" w:author="李志成" w:date="2013-05-14T19:06:00Z">
              <w:r>
                <w:rPr>
                  <w:noProof/>
                  <w:rPrChange w:id="1223" w:author="Unknown">
                    <w:rPr>
                      <w:rFonts w:ascii="Cambria" w:hAnsi="Cambria"/>
                      <w:b/>
                      <w:bCs/>
                      <w:noProof/>
                      <w:sz w:val="32"/>
                      <w:szCs w:val="32"/>
                    </w:rPr>
                  </w:rPrChange>
                </w:rPr>
                <w:drawing>
                  <wp:inline distT="0" distB="0" distL="0" distR="0" wp14:anchorId="67B741A2" wp14:editId="7C5DC5EE">
                    <wp:extent cx="2300400" cy="180000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971" cstate="print">
                              <a:extLst>
                                <a:ext uri="{28A0092B-C50C-407E-A947-70E740481C1C}">
                                  <a14:useLocalDpi xmlns:a14="http://schemas.microsoft.com/office/drawing/2010/main" val="0"/>
                                </a:ext>
                              </a:extLst>
                            </a:blip>
                            <a:srcRect/>
                            <a:stretch>
                              <a:fillRect/>
                            </a:stretch>
                          </pic:blipFill>
                          <pic:spPr bwMode="auto">
                            <a:xfrm>
                              <a:off x="0" y="0"/>
                              <a:ext cx="2300400" cy="1800000"/>
                            </a:xfrm>
                            <a:prstGeom prst="rect">
                              <a:avLst/>
                            </a:prstGeom>
                            <a:noFill/>
                            <a:ln>
                              <a:noFill/>
                            </a:ln>
                          </pic:spPr>
                        </pic:pic>
                      </a:graphicData>
                    </a:graphic>
                  </wp:inline>
                </w:drawing>
              </w:r>
            </w:ins>
          </w:p>
        </w:tc>
      </w:tr>
      <w:tr w:rsidR="00B45328" w14:paraId="18638531" w14:textId="77777777" w:rsidTr="00B45328">
        <w:trPr>
          <w:ins w:id="1224" w:author="李志成" w:date="2013-05-14T19:06:00Z"/>
        </w:trPr>
        <w:tc>
          <w:tcPr>
            <w:tcW w:w="2836" w:type="dxa"/>
          </w:tcPr>
          <w:p w14:paraId="6F4130F3" w14:textId="77777777" w:rsidR="00B45328" w:rsidRDefault="00B45328" w:rsidP="00B45328">
            <w:pPr>
              <w:spacing w:beforeLines="50" w:before="190" w:afterLines="50" w:after="190"/>
              <w:rPr>
                <w:ins w:id="1225" w:author="李志成" w:date="2013-05-14T19:06:00Z"/>
                <w:szCs w:val="24"/>
              </w:rPr>
            </w:pPr>
            <w:ins w:id="1226" w:author="李志成" w:date="2013-05-14T19:06:00Z">
              <w:r>
                <w:rPr>
                  <w:rFonts w:hint="eastAsia"/>
                  <w:szCs w:val="24"/>
                </w:rPr>
                <w:t>OLLA Delta</w:t>
              </w:r>
            </w:ins>
          </w:p>
        </w:tc>
        <w:tc>
          <w:tcPr>
            <w:tcW w:w="2851" w:type="dxa"/>
            <w:gridSpan w:val="2"/>
          </w:tcPr>
          <w:p w14:paraId="32FFD04A" w14:textId="77777777" w:rsidR="00B45328" w:rsidRDefault="00B45328" w:rsidP="00B45328">
            <w:pPr>
              <w:spacing w:beforeLines="50" w:before="190" w:afterLines="50" w:after="190"/>
              <w:rPr>
                <w:ins w:id="1227" w:author="李志成" w:date="2013-05-14T19:06:00Z"/>
                <w:szCs w:val="24"/>
              </w:rPr>
            </w:pPr>
            <w:ins w:id="1228" w:author="李志成" w:date="2013-05-14T19:06:00Z">
              <w:r>
                <w:rPr>
                  <w:rFonts w:hint="eastAsia"/>
                  <w:szCs w:val="24"/>
                </w:rPr>
                <w:t>SINR</w:t>
              </w:r>
            </w:ins>
          </w:p>
        </w:tc>
        <w:tc>
          <w:tcPr>
            <w:tcW w:w="2835" w:type="dxa"/>
          </w:tcPr>
          <w:p w14:paraId="1AE68405" w14:textId="77777777" w:rsidR="00B45328" w:rsidRDefault="00B45328" w:rsidP="00B45328">
            <w:pPr>
              <w:spacing w:beforeLines="50" w:before="190" w:afterLines="50" w:after="190"/>
              <w:rPr>
                <w:ins w:id="1229" w:author="李志成" w:date="2013-05-14T19:06:00Z"/>
                <w:szCs w:val="24"/>
              </w:rPr>
            </w:pPr>
            <w:ins w:id="1230" w:author="李志成" w:date="2013-05-14T19:06:00Z">
              <w:r>
                <w:rPr>
                  <w:rFonts w:hint="eastAsia"/>
                  <w:szCs w:val="24"/>
                </w:rPr>
                <w:t>信号</w:t>
              </w:r>
              <w:r>
                <w:rPr>
                  <w:rFonts w:hint="eastAsia"/>
                  <w:szCs w:val="24"/>
                </w:rPr>
                <w:t>/</w:t>
              </w:r>
              <w:r>
                <w:rPr>
                  <w:rFonts w:hint="eastAsia"/>
                  <w:szCs w:val="24"/>
                </w:rPr>
                <w:t>干扰功率</w:t>
              </w:r>
            </w:ins>
          </w:p>
        </w:tc>
      </w:tr>
      <w:tr w:rsidR="00B45328" w14:paraId="4392D8F8" w14:textId="77777777" w:rsidTr="00B45328">
        <w:trPr>
          <w:ins w:id="1231" w:author="李志成" w:date="2013-05-14T19:06:00Z"/>
        </w:trPr>
        <w:tc>
          <w:tcPr>
            <w:tcW w:w="2836" w:type="dxa"/>
          </w:tcPr>
          <w:p w14:paraId="3CF96651" w14:textId="77777777" w:rsidR="00B45328" w:rsidRDefault="00B45328" w:rsidP="00B45328">
            <w:pPr>
              <w:spacing w:beforeLines="50" w:before="190" w:afterLines="50" w:after="190"/>
              <w:rPr>
                <w:ins w:id="1232" w:author="李志成" w:date="2013-05-14T19:06:00Z"/>
                <w:szCs w:val="24"/>
              </w:rPr>
            </w:pPr>
            <w:ins w:id="1233" w:author="李志成" w:date="2013-05-14T19:06:00Z">
              <w:r>
                <w:rPr>
                  <w:rFonts w:hint="eastAsia"/>
                  <w:szCs w:val="24"/>
                </w:rPr>
                <w:t xml:space="preserve">UE ID 72 </w:t>
              </w:r>
            </w:ins>
          </w:p>
        </w:tc>
        <w:tc>
          <w:tcPr>
            <w:tcW w:w="5686" w:type="dxa"/>
            <w:gridSpan w:val="3"/>
          </w:tcPr>
          <w:p w14:paraId="46D71023" w14:textId="77777777" w:rsidR="00B45328" w:rsidRPr="00C35CE7" w:rsidRDefault="00B45328" w:rsidP="00B45328">
            <w:pPr>
              <w:spacing w:beforeLines="50" w:before="190" w:afterLines="50" w:after="190"/>
              <w:rPr>
                <w:ins w:id="1234" w:author="李志成" w:date="2013-05-14T19:06:00Z"/>
              </w:rPr>
            </w:pPr>
            <w:ins w:id="1235" w:author="李志成" w:date="2013-05-14T19:06:00Z">
              <w:r>
                <w:rPr>
                  <w:kern w:val="0"/>
                </w:rPr>
                <w:t>distance:235.957458</w:t>
              </w:r>
            </w:ins>
          </w:p>
        </w:tc>
      </w:tr>
      <w:tr w:rsidR="00B45328" w14:paraId="2CE92FC0" w14:textId="77777777" w:rsidTr="00B45328">
        <w:trPr>
          <w:ins w:id="1236" w:author="李志成" w:date="2013-05-14T19:06:00Z"/>
        </w:trPr>
        <w:tc>
          <w:tcPr>
            <w:tcW w:w="2836" w:type="dxa"/>
          </w:tcPr>
          <w:p w14:paraId="739A7C28" w14:textId="77777777" w:rsidR="00B45328" w:rsidRDefault="00B45328" w:rsidP="00B45328">
            <w:pPr>
              <w:spacing w:beforeLines="50" w:before="190" w:afterLines="50" w:after="190"/>
              <w:rPr>
                <w:ins w:id="1237" w:author="李志成" w:date="2013-05-14T19:06:00Z"/>
                <w:szCs w:val="24"/>
              </w:rPr>
            </w:pPr>
            <w:ins w:id="1238" w:author="李志成" w:date="2013-05-14T19:06:00Z">
              <w:r>
                <w:rPr>
                  <w:noProof/>
                  <w:rPrChange w:id="1239" w:author="Unknown">
                    <w:rPr>
                      <w:rFonts w:ascii="Cambria" w:hAnsi="Cambria"/>
                      <w:b/>
                      <w:bCs/>
                      <w:noProof/>
                      <w:sz w:val="32"/>
                      <w:szCs w:val="32"/>
                    </w:rPr>
                  </w:rPrChange>
                </w:rPr>
                <w:drawing>
                  <wp:inline distT="0" distB="0" distL="0" distR="0" wp14:anchorId="347F32BF" wp14:editId="0ECAA9D3">
                    <wp:extent cx="1800000" cy="1440000"/>
                    <wp:effectExtent l="0" t="0" r="0" b="0"/>
                    <wp:docPr id="443" name="图片 443"/>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972"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ins>
          </w:p>
        </w:tc>
        <w:tc>
          <w:tcPr>
            <w:tcW w:w="2851" w:type="dxa"/>
            <w:gridSpan w:val="2"/>
          </w:tcPr>
          <w:p w14:paraId="0899F11D" w14:textId="77777777" w:rsidR="00B45328" w:rsidRDefault="00B45328" w:rsidP="00B45328">
            <w:pPr>
              <w:spacing w:beforeLines="50" w:before="190" w:afterLines="50" w:after="190"/>
              <w:rPr>
                <w:ins w:id="1240" w:author="李志成" w:date="2013-05-14T19:06:00Z"/>
                <w:szCs w:val="24"/>
              </w:rPr>
            </w:pPr>
            <w:ins w:id="1241" w:author="李志成" w:date="2013-05-14T19:06:00Z">
              <w:r>
                <w:rPr>
                  <w:noProof/>
                  <w:rPrChange w:id="1242" w:author="Unknown">
                    <w:rPr>
                      <w:rFonts w:ascii="Cambria" w:hAnsi="Cambria"/>
                      <w:b/>
                      <w:bCs/>
                      <w:noProof/>
                      <w:sz w:val="32"/>
                      <w:szCs w:val="32"/>
                    </w:rPr>
                  </w:rPrChange>
                </w:rPr>
                <w:drawing>
                  <wp:inline distT="0" distB="0" distL="0" distR="0" wp14:anchorId="0FE1AE5D" wp14:editId="5FEAEDCA">
                    <wp:extent cx="1800000" cy="1440000"/>
                    <wp:effectExtent l="0" t="0" r="0" b="0"/>
                    <wp:docPr id="444" name="图片 444"/>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973"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ins>
          </w:p>
        </w:tc>
        <w:tc>
          <w:tcPr>
            <w:tcW w:w="2835" w:type="dxa"/>
          </w:tcPr>
          <w:p w14:paraId="14C38C47" w14:textId="77777777" w:rsidR="00B45328" w:rsidRDefault="00B45328" w:rsidP="00B45328">
            <w:pPr>
              <w:spacing w:beforeLines="50" w:before="190" w:afterLines="50" w:after="190"/>
              <w:rPr>
                <w:ins w:id="1243" w:author="李志成" w:date="2013-05-14T19:06:00Z"/>
                <w:szCs w:val="24"/>
              </w:rPr>
            </w:pPr>
            <w:ins w:id="1244" w:author="李志成" w:date="2013-05-14T19:06:00Z">
              <w:r>
                <w:rPr>
                  <w:noProof/>
                  <w:rPrChange w:id="1245" w:author="Unknown">
                    <w:rPr>
                      <w:rFonts w:ascii="Cambria" w:hAnsi="Cambria"/>
                      <w:b/>
                      <w:bCs/>
                      <w:noProof/>
                      <w:sz w:val="32"/>
                      <w:szCs w:val="32"/>
                    </w:rPr>
                  </w:rPrChange>
                </w:rPr>
                <w:drawing>
                  <wp:inline distT="0" distB="0" distL="0" distR="0" wp14:anchorId="52B14D93" wp14:editId="76F9EF85">
                    <wp:extent cx="1800000" cy="1440000"/>
                    <wp:effectExtent l="0" t="0" r="0" b="0"/>
                    <wp:docPr id="445" name="图片 445"/>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974"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ins>
          </w:p>
        </w:tc>
      </w:tr>
      <w:tr w:rsidR="00B45328" w14:paraId="49A56A6B" w14:textId="77777777" w:rsidTr="00B45328">
        <w:trPr>
          <w:ins w:id="1246" w:author="李志成" w:date="2013-05-14T19:06:00Z"/>
        </w:trPr>
        <w:tc>
          <w:tcPr>
            <w:tcW w:w="2836" w:type="dxa"/>
          </w:tcPr>
          <w:p w14:paraId="08D995D2" w14:textId="77777777" w:rsidR="00B45328" w:rsidRDefault="00B45328" w:rsidP="00B45328">
            <w:pPr>
              <w:spacing w:beforeLines="50" w:before="190" w:afterLines="50" w:after="190"/>
              <w:rPr>
                <w:ins w:id="1247" w:author="李志成" w:date="2013-05-14T19:06:00Z"/>
                <w:szCs w:val="24"/>
              </w:rPr>
            </w:pPr>
            <w:ins w:id="1248" w:author="李志成" w:date="2013-05-14T19:06:00Z">
              <w:r>
                <w:rPr>
                  <w:rFonts w:hint="eastAsia"/>
                  <w:szCs w:val="24"/>
                </w:rPr>
                <w:t>UE ID 472</w:t>
              </w:r>
            </w:ins>
          </w:p>
        </w:tc>
        <w:tc>
          <w:tcPr>
            <w:tcW w:w="5686" w:type="dxa"/>
            <w:gridSpan w:val="3"/>
          </w:tcPr>
          <w:p w14:paraId="1E554E31" w14:textId="77777777" w:rsidR="00B45328" w:rsidRPr="00C35CE7" w:rsidRDefault="00B45328" w:rsidP="00B45328">
            <w:pPr>
              <w:spacing w:beforeLines="50" w:before="190" w:afterLines="50" w:after="190"/>
              <w:rPr>
                <w:ins w:id="1249" w:author="李志成" w:date="2013-05-14T19:06:00Z"/>
              </w:rPr>
            </w:pPr>
            <w:ins w:id="1250" w:author="李志成" w:date="2013-05-14T19:06:00Z">
              <w:r>
                <w:rPr>
                  <w:kern w:val="0"/>
                </w:rPr>
                <w:t>distance:194.288071</w:t>
              </w:r>
            </w:ins>
          </w:p>
        </w:tc>
      </w:tr>
      <w:tr w:rsidR="00B45328" w14:paraId="6782EDAE" w14:textId="77777777" w:rsidTr="00B45328">
        <w:trPr>
          <w:ins w:id="1251" w:author="李志成" w:date="2013-05-14T19:06:00Z"/>
        </w:trPr>
        <w:tc>
          <w:tcPr>
            <w:tcW w:w="2836" w:type="dxa"/>
          </w:tcPr>
          <w:p w14:paraId="69F062AF" w14:textId="77777777" w:rsidR="00B45328" w:rsidRDefault="00B45328" w:rsidP="00B45328">
            <w:pPr>
              <w:spacing w:beforeLines="50" w:before="190" w:afterLines="50" w:after="190"/>
              <w:rPr>
                <w:ins w:id="1252" w:author="李志成" w:date="2013-05-14T19:06:00Z"/>
                <w:szCs w:val="24"/>
              </w:rPr>
            </w:pPr>
            <w:ins w:id="1253" w:author="李志成" w:date="2013-05-14T19:06:00Z">
              <w:r>
                <w:rPr>
                  <w:noProof/>
                  <w:rPrChange w:id="1254" w:author="Unknown">
                    <w:rPr>
                      <w:rFonts w:ascii="Cambria" w:hAnsi="Cambria"/>
                      <w:b/>
                      <w:bCs/>
                      <w:noProof/>
                      <w:sz w:val="32"/>
                      <w:szCs w:val="32"/>
                    </w:rPr>
                  </w:rPrChange>
                </w:rPr>
                <w:lastRenderedPageBreak/>
                <w:drawing>
                  <wp:inline distT="0" distB="0" distL="0" distR="0" wp14:anchorId="6D66A977" wp14:editId="168026A8">
                    <wp:extent cx="1800000" cy="1440000"/>
                    <wp:effectExtent l="0" t="0" r="0" b="0"/>
                    <wp:docPr id="446" name="图片 446"/>
                    <wp:cNvGraphicFramePr/>
                    <a:graphic xmlns:a="http://schemas.openxmlformats.org/drawingml/2006/main">
                      <a:graphicData uri="http://schemas.openxmlformats.org/drawingml/2006/picture">
                        <pic:pic xmlns:pic="http://schemas.openxmlformats.org/drawingml/2006/picture">
                          <pic:nvPicPr>
                            <pic:cNvPr id="113" name="图片 113"/>
                            <pic:cNvPicPr/>
                          </pic:nvPicPr>
                          <pic:blipFill>
                            <a:blip r:embed="rId975"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ins>
          </w:p>
        </w:tc>
        <w:tc>
          <w:tcPr>
            <w:tcW w:w="2851" w:type="dxa"/>
            <w:gridSpan w:val="2"/>
          </w:tcPr>
          <w:p w14:paraId="4606CF48" w14:textId="77777777" w:rsidR="00B45328" w:rsidRDefault="00B45328" w:rsidP="00B45328">
            <w:pPr>
              <w:spacing w:beforeLines="50" w:before="190" w:afterLines="50" w:after="190"/>
              <w:rPr>
                <w:ins w:id="1255" w:author="李志成" w:date="2013-05-14T19:06:00Z"/>
                <w:szCs w:val="24"/>
              </w:rPr>
            </w:pPr>
            <w:ins w:id="1256" w:author="李志成" w:date="2013-05-14T19:06:00Z">
              <w:r>
                <w:rPr>
                  <w:noProof/>
                  <w:rPrChange w:id="1257" w:author="Unknown">
                    <w:rPr>
                      <w:rFonts w:ascii="Cambria" w:hAnsi="Cambria"/>
                      <w:b/>
                      <w:bCs/>
                      <w:noProof/>
                      <w:sz w:val="32"/>
                      <w:szCs w:val="32"/>
                    </w:rPr>
                  </w:rPrChange>
                </w:rPr>
                <w:drawing>
                  <wp:inline distT="0" distB="0" distL="0" distR="0" wp14:anchorId="4D57A836" wp14:editId="36DD0DC3">
                    <wp:extent cx="1800000" cy="1440000"/>
                    <wp:effectExtent l="0" t="0" r="0" b="0"/>
                    <wp:docPr id="447" name="图片 447"/>
                    <wp:cNvGraphicFramePr/>
                    <a:graphic xmlns:a="http://schemas.openxmlformats.org/drawingml/2006/main">
                      <a:graphicData uri="http://schemas.openxmlformats.org/drawingml/2006/picture">
                        <pic:pic xmlns:pic="http://schemas.openxmlformats.org/drawingml/2006/picture">
                          <pic:nvPicPr>
                            <pic:cNvPr id="114" name="图片 114"/>
                            <pic:cNvPicPr/>
                          </pic:nvPicPr>
                          <pic:blipFill>
                            <a:blip r:embed="rId976"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ins>
          </w:p>
        </w:tc>
        <w:tc>
          <w:tcPr>
            <w:tcW w:w="2835" w:type="dxa"/>
          </w:tcPr>
          <w:p w14:paraId="0E4AD2BA" w14:textId="77777777" w:rsidR="00B45328" w:rsidRDefault="00B45328" w:rsidP="00B45328">
            <w:pPr>
              <w:spacing w:beforeLines="50" w:before="190" w:afterLines="50" w:after="190"/>
              <w:rPr>
                <w:ins w:id="1258" w:author="李志成" w:date="2013-05-14T19:06:00Z"/>
                <w:szCs w:val="24"/>
              </w:rPr>
            </w:pPr>
            <w:ins w:id="1259" w:author="李志成" w:date="2013-05-14T19:06:00Z">
              <w:r>
                <w:rPr>
                  <w:noProof/>
                  <w:rPrChange w:id="1260" w:author="Unknown">
                    <w:rPr>
                      <w:rFonts w:ascii="Cambria" w:hAnsi="Cambria"/>
                      <w:b/>
                      <w:bCs/>
                      <w:noProof/>
                      <w:sz w:val="32"/>
                      <w:szCs w:val="32"/>
                    </w:rPr>
                  </w:rPrChange>
                </w:rPr>
                <w:drawing>
                  <wp:inline distT="0" distB="0" distL="0" distR="0" wp14:anchorId="5965CC21" wp14:editId="3154E31C">
                    <wp:extent cx="1800000" cy="1440000"/>
                    <wp:effectExtent l="0" t="0" r="0" b="0"/>
                    <wp:docPr id="448" name="图片 448"/>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977"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ins>
          </w:p>
        </w:tc>
      </w:tr>
    </w:tbl>
    <w:p w14:paraId="24E50A53" w14:textId="77777777" w:rsidR="00B45328" w:rsidRPr="00CE279D" w:rsidRDefault="00B45328" w:rsidP="00B45328">
      <w:pPr>
        <w:pStyle w:val="ab"/>
        <w:numPr>
          <w:ilvl w:val="0"/>
          <w:numId w:val="111"/>
        </w:numPr>
        <w:spacing w:beforeLines="50" w:before="190" w:afterLines="50" w:after="190" w:line="240" w:lineRule="auto"/>
        <w:ind w:firstLineChars="0"/>
        <w:rPr>
          <w:ins w:id="1261" w:author="李志成" w:date="2013-05-14T19:06:00Z"/>
          <w:b/>
          <w:sz w:val="24"/>
          <w:szCs w:val="24"/>
        </w:rPr>
      </w:pPr>
      <w:ins w:id="1262" w:author="李志成" w:date="2013-05-14T19:06:00Z">
        <w:r w:rsidRPr="00CE279D">
          <w:rPr>
            <w:rFonts w:hint="eastAsia"/>
            <w:b/>
            <w:sz w:val="24"/>
            <w:szCs w:val="24"/>
          </w:rPr>
          <w:t>常用参数配置</w:t>
        </w:r>
        <w:r>
          <w:rPr>
            <w:rFonts w:hint="eastAsia"/>
            <w:b/>
            <w:sz w:val="24"/>
            <w:szCs w:val="24"/>
          </w:rPr>
          <w:t>仿真</w:t>
        </w:r>
      </w:ins>
    </w:p>
    <w:p w14:paraId="01C9CB07" w14:textId="77777777" w:rsidR="00B45328" w:rsidRDefault="00B45328" w:rsidP="00B45328">
      <w:pPr>
        <w:spacing w:beforeLines="50" w:before="190" w:afterLines="50" w:after="190"/>
        <w:ind w:firstLine="420"/>
        <w:rPr>
          <w:ins w:id="1263" w:author="李志成" w:date="2013-05-14T19:06:00Z"/>
          <w:szCs w:val="24"/>
        </w:rPr>
      </w:pPr>
      <w:ins w:id="1264" w:author="李志成" w:date="2013-05-14T19:06:00Z">
        <w:r w:rsidRPr="008C00E9">
          <w:rPr>
            <w:rFonts w:hint="eastAsia"/>
            <w:szCs w:val="24"/>
          </w:rPr>
          <w:t>对以下几个仿真</w:t>
        </w:r>
        <w:r w:rsidRPr="008C00E9">
          <w:rPr>
            <w:rFonts w:hint="eastAsia"/>
            <w:szCs w:val="24"/>
          </w:rPr>
          <w:t>CASE</w:t>
        </w:r>
        <w:r w:rsidRPr="008C00E9">
          <w:rPr>
            <w:rFonts w:hint="eastAsia"/>
            <w:szCs w:val="24"/>
          </w:rPr>
          <w:t>进行比较：</w:t>
        </w:r>
      </w:ins>
    </w:p>
    <w:p w14:paraId="357E79DA" w14:textId="77777777" w:rsidR="00B45328" w:rsidRPr="0057733D" w:rsidRDefault="00B45328" w:rsidP="00B45328">
      <w:pPr>
        <w:spacing w:beforeLines="50" w:before="190" w:afterLines="50" w:after="190"/>
        <w:ind w:firstLine="420"/>
        <w:rPr>
          <w:ins w:id="1265" w:author="李志成" w:date="2013-05-14T19:06:00Z"/>
          <w:sz w:val="22"/>
          <w:szCs w:val="24"/>
        </w:rPr>
      </w:pPr>
      <w:ins w:id="1266" w:author="李志成" w:date="2013-05-14T19:06:00Z">
        <w:r w:rsidRPr="0057733D">
          <w:rPr>
            <w:rFonts w:hint="eastAsia"/>
            <w:szCs w:val="24"/>
          </w:rPr>
          <w:t>注：</w:t>
        </w:r>
        <w:r w:rsidRPr="0057733D">
          <w:rPr>
            <w:rFonts w:hint="eastAsia"/>
            <w:szCs w:val="24"/>
          </w:rPr>
          <w:t xml:space="preserve">CASE 0 3 4 5 </w:t>
        </w:r>
        <w:r w:rsidRPr="0057733D">
          <w:rPr>
            <w:rFonts w:hint="eastAsia"/>
            <w:szCs w:val="24"/>
          </w:rPr>
          <w:t>是在</w:t>
        </w:r>
        <w:r w:rsidRPr="0057733D">
          <w:rPr>
            <w:rFonts w:hint="eastAsia"/>
            <w:szCs w:val="24"/>
          </w:rPr>
          <w:t>CQI</w:t>
        </w:r>
        <w:r w:rsidRPr="0057733D">
          <w:rPr>
            <w:rFonts w:hint="eastAsia"/>
            <w:szCs w:val="24"/>
          </w:rPr>
          <w:t>修改</w:t>
        </w:r>
        <w:r w:rsidRPr="0057733D">
          <w:rPr>
            <w:rFonts w:hint="eastAsia"/>
            <w:szCs w:val="24"/>
          </w:rPr>
          <w:t>BUG</w:t>
        </w:r>
        <w:r w:rsidRPr="0057733D">
          <w:rPr>
            <w:rFonts w:hint="eastAsia"/>
            <w:szCs w:val="24"/>
          </w:rPr>
          <w:t>后的结果，</w:t>
        </w:r>
        <w:r w:rsidRPr="0057733D">
          <w:rPr>
            <w:rFonts w:hint="eastAsia"/>
            <w:szCs w:val="24"/>
          </w:rPr>
          <w:t>CASE 1 2</w:t>
        </w:r>
        <w:r w:rsidRPr="0057733D">
          <w:rPr>
            <w:rFonts w:hint="eastAsia"/>
            <w:szCs w:val="24"/>
          </w:rPr>
          <w:t>是在修改</w:t>
        </w:r>
        <w:r w:rsidRPr="0057733D">
          <w:rPr>
            <w:rFonts w:hint="eastAsia"/>
            <w:szCs w:val="24"/>
          </w:rPr>
          <w:t xml:space="preserve"> CQI BUG</w:t>
        </w:r>
        <w:r w:rsidRPr="0057733D">
          <w:rPr>
            <w:rFonts w:hint="eastAsia"/>
            <w:szCs w:val="24"/>
          </w:rPr>
          <w:t>前的结果。修改后结果略微下降，</w:t>
        </w:r>
        <w:r w:rsidRPr="0057733D">
          <w:rPr>
            <w:rFonts w:hint="eastAsia"/>
            <w:szCs w:val="24"/>
          </w:rPr>
          <w:t>HARQ</w:t>
        </w:r>
        <w:r w:rsidRPr="0057733D">
          <w:rPr>
            <w:rFonts w:hint="eastAsia"/>
            <w:szCs w:val="24"/>
          </w:rPr>
          <w:t>下降。</w:t>
        </w:r>
      </w:ins>
    </w:p>
    <w:p w14:paraId="50155D6A" w14:textId="77777777" w:rsidR="00B45328" w:rsidRDefault="00B45328" w:rsidP="00B45328">
      <w:pPr>
        <w:spacing w:beforeLines="50" w:before="190" w:afterLines="50" w:after="190"/>
        <w:ind w:firstLine="420"/>
        <w:rPr>
          <w:ins w:id="1267" w:author="李志成" w:date="2013-05-14T19:06:00Z"/>
          <w:szCs w:val="24"/>
        </w:rPr>
      </w:pPr>
    </w:p>
    <w:p w14:paraId="5EAD8558" w14:textId="77777777" w:rsidR="00B45328" w:rsidRPr="008C00E9" w:rsidRDefault="006550EB" w:rsidP="006550EB">
      <w:pPr>
        <w:pStyle w:val="ad"/>
        <w:rPr>
          <w:ins w:id="1268" w:author="李志成" w:date="2013-05-14T19:06:00Z"/>
          <w:rFonts w:ascii="Times New Roman" w:hAnsi="Times New Roman"/>
          <w:sz w:val="24"/>
          <w:szCs w:val="24"/>
        </w:rPr>
      </w:pPr>
      <w:r>
        <w:rPr>
          <w:rFonts w:hint="eastAsia"/>
        </w:rPr>
        <w:t>表格</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4.4</w:t>
      </w:r>
      <w:r>
        <w:fldChar w:fldCharType="end"/>
      </w:r>
      <w:r>
        <w:rPr>
          <w:rFonts w:hint="eastAsia"/>
        </w:rP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2</w:instrText>
      </w:r>
      <w:r>
        <w:instrText xml:space="preserve"> </w:instrText>
      </w:r>
      <w:r>
        <w:fldChar w:fldCharType="separate"/>
      </w:r>
      <w:r>
        <w:rPr>
          <w:noProof/>
        </w:rPr>
        <w:t>9</w:t>
      </w:r>
      <w:r>
        <w:fldChar w:fldCharType="end"/>
      </w:r>
      <w:ins w:id="1269" w:author="李志成" w:date="2013-05-14T19:06:00Z">
        <w:r w:rsidR="00B45328">
          <w:rPr>
            <w:rFonts w:hint="eastAsia"/>
          </w:rPr>
          <w:t>不同仿真</w:t>
        </w:r>
        <w:r w:rsidR="00B45328">
          <w:rPr>
            <w:rFonts w:hint="eastAsia"/>
          </w:rPr>
          <w:t>CASE</w:t>
        </w:r>
      </w:ins>
    </w:p>
    <w:tbl>
      <w:tblPr>
        <w:tblStyle w:val="ac"/>
        <w:tblW w:w="0" w:type="auto"/>
        <w:tblInd w:w="392" w:type="dxa"/>
        <w:tblLook w:val="04A0" w:firstRow="1" w:lastRow="0" w:firstColumn="1" w:lastColumn="0" w:noHBand="0" w:noVBand="1"/>
      </w:tblPr>
      <w:tblGrid>
        <w:gridCol w:w="1276"/>
        <w:gridCol w:w="1559"/>
        <w:gridCol w:w="1701"/>
        <w:gridCol w:w="1843"/>
        <w:gridCol w:w="1559"/>
      </w:tblGrid>
      <w:tr w:rsidR="00B45328" w14:paraId="1DCCD650" w14:textId="77777777" w:rsidTr="00B45328">
        <w:trPr>
          <w:ins w:id="1270" w:author="李志成" w:date="2013-05-14T19:06:00Z"/>
        </w:trPr>
        <w:tc>
          <w:tcPr>
            <w:tcW w:w="1276" w:type="dxa"/>
            <w:vAlign w:val="center"/>
          </w:tcPr>
          <w:p w14:paraId="41E17901" w14:textId="77777777" w:rsidR="00B45328" w:rsidRDefault="00B45328" w:rsidP="00B45328">
            <w:pPr>
              <w:spacing w:before="50" w:after="50"/>
              <w:jc w:val="center"/>
              <w:rPr>
                <w:ins w:id="1271" w:author="李志成" w:date="2013-05-14T19:06:00Z"/>
                <w:szCs w:val="24"/>
              </w:rPr>
            </w:pPr>
            <w:ins w:id="1272" w:author="李志成" w:date="2013-05-14T19:06:00Z">
              <w:r>
                <w:rPr>
                  <w:rFonts w:hint="eastAsia"/>
                  <w:szCs w:val="24"/>
                </w:rPr>
                <w:t>仿真实例</w:t>
              </w:r>
            </w:ins>
          </w:p>
        </w:tc>
        <w:tc>
          <w:tcPr>
            <w:tcW w:w="1559" w:type="dxa"/>
            <w:vAlign w:val="center"/>
          </w:tcPr>
          <w:p w14:paraId="01EBF4C2" w14:textId="77777777" w:rsidR="00B45328" w:rsidRDefault="00B45328" w:rsidP="00B45328">
            <w:pPr>
              <w:spacing w:before="50" w:after="50"/>
              <w:jc w:val="center"/>
              <w:rPr>
                <w:ins w:id="1273" w:author="李志成" w:date="2013-05-14T19:06:00Z"/>
                <w:szCs w:val="24"/>
              </w:rPr>
            </w:pPr>
            <w:ins w:id="1274" w:author="李志成" w:date="2013-05-14T19:06:00Z">
              <w:r>
                <w:rPr>
                  <w:rFonts w:hint="eastAsia"/>
                  <w:szCs w:val="24"/>
                </w:rPr>
                <w:t>OLLA</w:t>
              </w:r>
              <w:r>
                <w:rPr>
                  <w:rFonts w:hint="eastAsia"/>
                  <w:szCs w:val="24"/>
                </w:rPr>
                <w:t>开关</w:t>
              </w:r>
            </w:ins>
          </w:p>
        </w:tc>
        <w:tc>
          <w:tcPr>
            <w:tcW w:w="1701" w:type="dxa"/>
            <w:vAlign w:val="center"/>
          </w:tcPr>
          <w:p w14:paraId="54195E56" w14:textId="77777777" w:rsidR="00B45328" w:rsidRDefault="00B45328" w:rsidP="00B45328">
            <w:pPr>
              <w:spacing w:before="50" w:after="50"/>
              <w:jc w:val="center"/>
              <w:rPr>
                <w:ins w:id="1275" w:author="李志成" w:date="2013-05-14T19:06:00Z"/>
                <w:szCs w:val="24"/>
              </w:rPr>
            </w:pPr>
            <w:ins w:id="1276" w:author="李志成" w:date="2013-05-14T19:06:00Z">
              <w:r>
                <w:rPr>
                  <w:rFonts w:hint="eastAsia"/>
                  <w:szCs w:val="24"/>
                </w:rPr>
                <w:t>反馈干扰计算</w:t>
              </w:r>
            </w:ins>
          </w:p>
        </w:tc>
        <w:tc>
          <w:tcPr>
            <w:tcW w:w="1843" w:type="dxa"/>
            <w:vAlign w:val="center"/>
          </w:tcPr>
          <w:p w14:paraId="6C44FB5C" w14:textId="77777777" w:rsidR="00B45328" w:rsidRDefault="00B45328" w:rsidP="00B45328">
            <w:pPr>
              <w:spacing w:before="50" w:after="50"/>
              <w:jc w:val="center"/>
              <w:rPr>
                <w:ins w:id="1277" w:author="李志成" w:date="2013-05-14T19:06:00Z"/>
                <w:szCs w:val="24"/>
              </w:rPr>
            </w:pPr>
            <w:ins w:id="1278" w:author="李志成" w:date="2013-05-14T19:06:00Z">
              <w:r>
                <w:rPr>
                  <w:rFonts w:hint="eastAsia"/>
                  <w:szCs w:val="24"/>
                </w:rPr>
                <w:t>干扰平均方式</w:t>
              </w:r>
            </w:ins>
          </w:p>
        </w:tc>
        <w:tc>
          <w:tcPr>
            <w:tcW w:w="1559" w:type="dxa"/>
            <w:vAlign w:val="center"/>
          </w:tcPr>
          <w:p w14:paraId="2D6BDB67" w14:textId="77777777" w:rsidR="00B45328" w:rsidRDefault="00B45328" w:rsidP="00B45328">
            <w:pPr>
              <w:spacing w:before="50" w:after="50"/>
              <w:jc w:val="center"/>
              <w:rPr>
                <w:ins w:id="1279" w:author="李志成" w:date="2013-05-14T19:06:00Z"/>
                <w:szCs w:val="24"/>
              </w:rPr>
            </w:pPr>
            <w:ins w:id="1280" w:author="李志成" w:date="2013-05-14T19:06:00Z">
              <w:r>
                <w:rPr>
                  <w:rFonts w:hint="eastAsia"/>
                  <w:szCs w:val="24"/>
                </w:rPr>
                <w:t>OLLA</w:t>
              </w:r>
              <w:r>
                <w:rPr>
                  <w:rFonts w:hint="eastAsia"/>
                  <w:szCs w:val="24"/>
                </w:rPr>
                <w:t>参数</w:t>
              </w:r>
            </w:ins>
          </w:p>
        </w:tc>
      </w:tr>
      <w:tr w:rsidR="00B45328" w14:paraId="76BB228B" w14:textId="77777777" w:rsidTr="00B45328">
        <w:trPr>
          <w:trHeight w:val="158"/>
          <w:ins w:id="1281" w:author="李志成" w:date="2013-05-14T19:06:00Z"/>
        </w:trPr>
        <w:tc>
          <w:tcPr>
            <w:tcW w:w="1276" w:type="dxa"/>
            <w:vMerge w:val="restart"/>
            <w:vAlign w:val="center"/>
          </w:tcPr>
          <w:p w14:paraId="56467103" w14:textId="77777777" w:rsidR="00B45328" w:rsidRDefault="00B45328" w:rsidP="00B45328">
            <w:pPr>
              <w:spacing w:before="50" w:after="50"/>
              <w:jc w:val="center"/>
              <w:rPr>
                <w:ins w:id="1282" w:author="李志成" w:date="2013-05-14T19:06:00Z"/>
                <w:szCs w:val="24"/>
              </w:rPr>
            </w:pPr>
            <w:ins w:id="1283" w:author="李志成" w:date="2013-05-14T19:06:00Z">
              <w:r>
                <w:rPr>
                  <w:rFonts w:hint="eastAsia"/>
                  <w:szCs w:val="24"/>
                </w:rPr>
                <w:t>CASE 0</w:t>
              </w:r>
            </w:ins>
          </w:p>
        </w:tc>
        <w:tc>
          <w:tcPr>
            <w:tcW w:w="1559" w:type="dxa"/>
            <w:vAlign w:val="center"/>
          </w:tcPr>
          <w:p w14:paraId="676A5189" w14:textId="77777777" w:rsidR="00B45328" w:rsidRDefault="00B45328" w:rsidP="00B45328">
            <w:pPr>
              <w:spacing w:before="50" w:after="50"/>
              <w:jc w:val="center"/>
              <w:rPr>
                <w:ins w:id="1284" w:author="李志成" w:date="2013-05-14T19:06:00Z"/>
                <w:szCs w:val="24"/>
              </w:rPr>
            </w:pPr>
            <w:ins w:id="1285" w:author="李志成" w:date="2013-05-14T19:06:00Z">
              <w:r>
                <w:rPr>
                  <w:szCs w:val="24"/>
                </w:rPr>
                <w:t>O</w:t>
              </w:r>
              <w:r>
                <w:rPr>
                  <w:rFonts w:hint="eastAsia"/>
                  <w:szCs w:val="24"/>
                </w:rPr>
                <w:t>ff</w:t>
              </w:r>
            </w:ins>
          </w:p>
        </w:tc>
        <w:tc>
          <w:tcPr>
            <w:tcW w:w="1701" w:type="dxa"/>
            <w:vMerge w:val="restart"/>
            <w:vAlign w:val="center"/>
          </w:tcPr>
          <w:p w14:paraId="74C6DF9D" w14:textId="77777777" w:rsidR="00B45328" w:rsidRDefault="00B45328" w:rsidP="00B45328">
            <w:pPr>
              <w:spacing w:before="50" w:after="50"/>
              <w:jc w:val="center"/>
              <w:rPr>
                <w:ins w:id="1286" w:author="李志成" w:date="2013-05-14T19:06:00Z"/>
                <w:szCs w:val="24"/>
              </w:rPr>
            </w:pPr>
            <w:ins w:id="1287" w:author="李志成" w:date="2013-05-14T19:06:00Z">
              <w:r>
                <w:rPr>
                  <w:rFonts w:hint="eastAsia"/>
                  <w:szCs w:val="24"/>
                </w:rPr>
                <w:t>含小尺度</w:t>
              </w:r>
            </w:ins>
          </w:p>
        </w:tc>
        <w:tc>
          <w:tcPr>
            <w:tcW w:w="1843" w:type="dxa"/>
            <w:vMerge w:val="restart"/>
            <w:vAlign w:val="center"/>
          </w:tcPr>
          <w:p w14:paraId="0C7D8AFD" w14:textId="77777777" w:rsidR="00B45328" w:rsidRDefault="00B45328" w:rsidP="00B45328">
            <w:pPr>
              <w:spacing w:before="50" w:after="50"/>
              <w:jc w:val="center"/>
              <w:rPr>
                <w:ins w:id="1288" w:author="李志成" w:date="2013-05-14T19:06:00Z"/>
                <w:szCs w:val="24"/>
              </w:rPr>
            </w:pPr>
            <w:ins w:id="1289" w:author="李志成" w:date="2013-05-14T19:06:00Z">
              <w:r>
                <w:rPr>
                  <w:rFonts w:hint="eastAsia"/>
                  <w:szCs w:val="24"/>
                </w:rPr>
                <w:t>不平均</w:t>
              </w:r>
            </w:ins>
          </w:p>
        </w:tc>
        <w:tc>
          <w:tcPr>
            <w:tcW w:w="1559" w:type="dxa"/>
            <w:vMerge w:val="restart"/>
            <w:vAlign w:val="center"/>
          </w:tcPr>
          <w:p w14:paraId="4749D69D" w14:textId="77777777" w:rsidR="00B45328" w:rsidRDefault="00B45328" w:rsidP="00B45328">
            <w:pPr>
              <w:spacing w:before="50" w:after="50"/>
              <w:jc w:val="center"/>
              <w:rPr>
                <w:ins w:id="1290" w:author="李志成" w:date="2013-05-14T19:06:00Z"/>
                <w:szCs w:val="24"/>
              </w:rPr>
            </w:pPr>
            <w:ins w:id="1291" w:author="李志成" w:date="2013-05-14T19:06:00Z">
              <w:r>
                <w:rPr>
                  <w:rFonts w:hint="eastAsia"/>
                  <w:szCs w:val="24"/>
                </w:rPr>
                <w:t>+0.05 / -0.45</w:t>
              </w:r>
            </w:ins>
          </w:p>
        </w:tc>
      </w:tr>
      <w:tr w:rsidR="00B45328" w14:paraId="6D2B8AED" w14:textId="77777777" w:rsidTr="00B45328">
        <w:trPr>
          <w:trHeight w:val="157"/>
          <w:ins w:id="1292" w:author="李志成" w:date="2013-05-14T19:06:00Z"/>
        </w:trPr>
        <w:tc>
          <w:tcPr>
            <w:tcW w:w="1276" w:type="dxa"/>
            <w:vMerge/>
            <w:vAlign w:val="center"/>
          </w:tcPr>
          <w:p w14:paraId="042922B7" w14:textId="77777777" w:rsidR="00B45328" w:rsidRDefault="00B45328" w:rsidP="00B45328">
            <w:pPr>
              <w:spacing w:before="50" w:after="50"/>
              <w:jc w:val="center"/>
              <w:rPr>
                <w:ins w:id="1293" w:author="李志成" w:date="2013-05-14T19:06:00Z"/>
                <w:szCs w:val="24"/>
              </w:rPr>
            </w:pPr>
          </w:p>
        </w:tc>
        <w:tc>
          <w:tcPr>
            <w:tcW w:w="1559" w:type="dxa"/>
            <w:vAlign w:val="center"/>
          </w:tcPr>
          <w:p w14:paraId="39256F78" w14:textId="77777777" w:rsidR="00B45328" w:rsidRDefault="00B45328" w:rsidP="00B45328">
            <w:pPr>
              <w:spacing w:before="50" w:after="50"/>
              <w:jc w:val="center"/>
              <w:rPr>
                <w:ins w:id="1294" w:author="李志成" w:date="2013-05-14T19:06:00Z"/>
                <w:szCs w:val="24"/>
              </w:rPr>
            </w:pPr>
            <w:ins w:id="1295" w:author="李志成" w:date="2013-05-14T19:06:00Z">
              <w:r>
                <w:rPr>
                  <w:szCs w:val="24"/>
                </w:rPr>
                <w:t>O</w:t>
              </w:r>
              <w:r>
                <w:rPr>
                  <w:rFonts w:hint="eastAsia"/>
                  <w:szCs w:val="24"/>
                </w:rPr>
                <w:t>n</w:t>
              </w:r>
            </w:ins>
          </w:p>
        </w:tc>
        <w:tc>
          <w:tcPr>
            <w:tcW w:w="1701" w:type="dxa"/>
            <w:vMerge/>
            <w:vAlign w:val="center"/>
          </w:tcPr>
          <w:p w14:paraId="6C320FC7" w14:textId="77777777" w:rsidR="00B45328" w:rsidRDefault="00B45328" w:rsidP="00B45328">
            <w:pPr>
              <w:spacing w:before="50" w:after="50"/>
              <w:jc w:val="center"/>
              <w:rPr>
                <w:ins w:id="1296" w:author="李志成" w:date="2013-05-14T19:06:00Z"/>
                <w:szCs w:val="24"/>
              </w:rPr>
            </w:pPr>
          </w:p>
        </w:tc>
        <w:tc>
          <w:tcPr>
            <w:tcW w:w="1843" w:type="dxa"/>
            <w:vMerge/>
            <w:vAlign w:val="center"/>
          </w:tcPr>
          <w:p w14:paraId="5794468B" w14:textId="77777777" w:rsidR="00B45328" w:rsidRDefault="00B45328" w:rsidP="00B45328">
            <w:pPr>
              <w:spacing w:before="50" w:after="50"/>
              <w:jc w:val="center"/>
              <w:rPr>
                <w:ins w:id="1297" w:author="李志成" w:date="2013-05-14T19:06:00Z"/>
                <w:szCs w:val="24"/>
              </w:rPr>
            </w:pPr>
          </w:p>
        </w:tc>
        <w:tc>
          <w:tcPr>
            <w:tcW w:w="1559" w:type="dxa"/>
            <w:vMerge/>
            <w:vAlign w:val="center"/>
          </w:tcPr>
          <w:p w14:paraId="6E632912" w14:textId="77777777" w:rsidR="00B45328" w:rsidRDefault="00B45328" w:rsidP="00B45328">
            <w:pPr>
              <w:spacing w:before="50" w:after="50"/>
              <w:jc w:val="center"/>
              <w:rPr>
                <w:ins w:id="1298" w:author="李志成" w:date="2013-05-14T19:06:00Z"/>
                <w:szCs w:val="24"/>
              </w:rPr>
            </w:pPr>
          </w:p>
        </w:tc>
      </w:tr>
      <w:tr w:rsidR="00B45328" w14:paraId="2A668AB1" w14:textId="77777777" w:rsidTr="00B45328">
        <w:trPr>
          <w:trHeight w:val="158"/>
          <w:ins w:id="1299" w:author="李志成" w:date="2013-05-14T19:06:00Z"/>
        </w:trPr>
        <w:tc>
          <w:tcPr>
            <w:tcW w:w="1276" w:type="dxa"/>
            <w:vMerge w:val="restart"/>
            <w:vAlign w:val="center"/>
          </w:tcPr>
          <w:p w14:paraId="3A7D9BD0" w14:textId="77777777" w:rsidR="00B45328" w:rsidRDefault="00B45328" w:rsidP="00B45328">
            <w:pPr>
              <w:spacing w:before="50" w:after="50"/>
              <w:jc w:val="center"/>
              <w:rPr>
                <w:ins w:id="1300" w:author="李志成" w:date="2013-05-14T19:06:00Z"/>
                <w:szCs w:val="24"/>
              </w:rPr>
            </w:pPr>
            <w:ins w:id="1301" w:author="李志成" w:date="2013-05-14T19:06:00Z">
              <w:r>
                <w:rPr>
                  <w:rFonts w:hint="eastAsia"/>
                  <w:szCs w:val="24"/>
                </w:rPr>
                <w:t>CASE 1</w:t>
              </w:r>
            </w:ins>
          </w:p>
        </w:tc>
        <w:tc>
          <w:tcPr>
            <w:tcW w:w="1559" w:type="dxa"/>
            <w:vAlign w:val="center"/>
          </w:tcPr>
          <w:p w14:paraId="7FCF3BD2" w14:textId="77777777" w:rsidR="00B45328" w:rsidRDefault="00B45328" w:rsidP="00B45328">
            <w:pPr>
              <w:spacing w:before="50" w:after="50"/>
              <w:jc w:val="center"/>
              <w:rPr>
                <w:ins w:id="1302" w:author="李志成" w:date="2013-05-14T19:06:00Z"/>
                <w:szCs w:val="24"/>
              </w:rPr>
            </w:pPr>
            <w:ins w:id="1303" w:author="李志成" w:date="2013-05-14T19:06:00Z">
              <w:r>
                <w:rPr>
                  <w:szCs w:val="24"/>
                </w:rPr>
                <w:t>O</w:t>
              </w:r>
              <w:r>
                <w:rPr>
                  <w:rFonts w:hint="eastAsia"/>
                  <w:szCs w:val="24"/>
                </w:rPr>
                <w:t>ff</w:t>
              </w:r>
            </w:ins>
          </w:p>
        </w:tc>
        <w:tc>
          <w:tcPr>
            <w:tcW w:w="1701" w:type="dxa"/>
            <w:vMerge w:val="restart"/>
            <w:vAlign w:val="center"/>
          </w:tcPr>
          <w:p w14:paraId="4C36EF82" w14:textId="77777777" w:rsidR="00B45328" w:rsidRDefault="00B45328" w:rsidP="00B45328">
            <w:pPr>
              <w:spacing w:before="50" w:after="50"/>
              <w:jc w:val="center"/>
              <w:rPr>
                <w:ins w:id="1304" w:author="李志成" w:date="2013-05-14T19:06:00Z"/>
                <w:szCs w:val="24"/>
              </w:rPr>
            </w:pPr>
            <w:ins w:id="1305" w:author="李志成" w:date="2013-05-14T19:06:00Z">
              <w:r>
                <w:rPr>
                  <w:rFonts w:hint="eastAsia"/>
                  <w:szCs w:val="24"/>
                </w:rPr>
                <w:t>不含小尺度</w:t>
              </w:r>
            </w:ins>
          </w:p>
        </w:tc>
        <w:tc>
          <w:tcPr>
            <w:tcW w:w="1843" w:type="dxa"/>
            <w:vMerge/>
            <w:vAlign w:val="center"/>
          </w:tcPr>
          <w:p w14:paraId="728F30C1" w14:textId="77777777" w:rsidR="00B45328" w:rsidRDefault="00B45328" w:rsidP="00B45328">
            <w:pPr>
              <w:spacing w:before="50" w:after="50"/>
              <w:jc w:val="center"/>
              <w:rPr>
                <w:ins w:id="1306" w:author="李志成" w:date="2013-05-14T19:06:00Z"/>
                <w:szCs w:val="24"/>
              </w:rPr>
            </w:pPr>
          </w:p>
        </w:tc>
        <w:tc>
          <w:tcPr>
            <w:tcW w:w="1559" w:type="dxa"/>
            <w:vMerge/>
            <w:vAlign w:val="center"/>
          </w:tcPr>
          <w:p w14:paraId="7A4E56D8" w14:textId="77777777" w:rsidR="00B45328" w:rsidRDefault="00B45328" w:rsidP="00B45328">
            <w:pPr>
              <w:spacing w:before="50" w:after="50"/>
              <w:jc w:val="center"/>
              <w:rPr>
                <w:ins w:id="1307" w:author="李志成" w:date="2013-05-14T19:06:00Z"/>
                <w:szCs w:val="24"/>
              </w:rPr>
            </w:pPr>
          </w:p>
        </w:tc>
      </w:tr>
      <w:tr w:rsidR="00B45328" w14:paraId="097232E2" w14:textId="77777777" w:rsidTr="00B45328">
        <w:trPr>
          <w:trHeight w:val="157"/>
          <w:ins w:id="1308" w:author="李志成" w:date="2013-05-14T19:06:00Z"/>
        </w:trPr>
        <w:tc>
          <w:tcPr>
            <w:tcW w:w="1276" w:type="dxa"/>
            <w:vMerge/>
            <w:vAlign w:val="center"/>
          </w:tcPr>
          <w:p w14:paraId="3AE36345" w14:textId="77777777" w:rsidR="00B45328" w:rsidRDefault="00B45328" w:rsidP="00B45328">
            <w:pPr>
              <w:spacing w:before="50" w:after="50"/>
              <w:jc w:val="center"/>
              <w:rPr>
                <w:ins w:id="1309" w:author="李志成" w:date="2013-05-14T19:06:00Z"/>
                <w:szCs w:val="24"/>
              </w:rPr>
            </w:pPr>
          </w:p>
        </w:tc>
        <w:tc>
          <w:tcPr>
            <w:tcW w:w="1559" w:type="dxa"/>
            <w:vAlign w:val="center"/>
          </w:tcPr>
          <w:p w14:paraId="40642608" w14:textId="77777777" w:rsidR="00B45328" w:rsidRDefault="00B45328" w:rsidP="00B45328">
            <w:pPr>
              <w:spacing w:before="50" w:after="50"/>
              <w:jc w:val="center"/>
              <w:rPr>
                <w:ins w:id="1310" w:author="李志成" w:date="2013-05-14T19:06:00Z"/>
                <w:szCs w:val="24"/>
              </w:rPr>
            </w:pPr>
            <w:ins w:id="1311" w:author="李志成" w:date="2013-05-14T19:06:00Z">
              <w:r>
                <w:rPr>
                  <w:rFonts w:hint="eastAsia"/>
                  <w:szCs w:val="24"/>
                </w:rPr>
                <w:t>On</w:t>
              </w:r>
            </w:ins>
          </w:p>
        </w:tc>
        <w:tc>
          <w:tcPr>
            <w:tcW w:w="1701" w:type="dxa"/>
            <w:vMerge/>
            <w:vAlign w:val="center"/>
          </w:tcPr>
          <w:p w14:paraId="5D13E42F" w14:textId="77777777" w:rsidR="00B45328" w:rsidRDefault="00B45328" w:rsidP="00B45328">
            <w:pPr>
              <w:spacing w:before="50" w:after="50"/>
              <w:jc w:val="center"/>
              <w:rPr>
                <w:ins w:id="1312" w:author="李志成" w:date="2013-05-14T19:06:00Z"/>
                <w:szCs w:val="24"/>
              </w:rPr>
            </w:pPr>
          </w:p>
        </w:tc>
        <w:tc>
          <w:tcPr>
            <w:tcW w:w="1843" w:type="dxa"/>
            <w:vMerge/>
            <w:vAlign w:val="center"/>
          </w:tcPr>
          <w:p w14:paraId="5F25D2C3" w14:textId="77777777" w:rsidR="00B45328" w:rsidRDefault="00B45328" w:rsidP="00B45328">
            <w:pPr>
              <w:spacing w:before="50" w:after="50"/>
              <w:jc w:val="center"/>
              <w:rPr>
                <w:ins w:id="1313" w:author="李志成" w:date="2013-05-14T19:06:00Z"/>
                <w:szCs w:val="24"/>
              </w:rPr>
            </w:pPr>
          </w:p>
        </w:tc>
        <w:tc>
          <w:tcPr>
            <w:tcW w:w="1559" w:type="dxa"/>
            <w:vMerge/>
            <w:vAlign w:val="center"/>
          </w:tcPr>
          <w:p w14:paraId="49136E10" w14:textId="77777777" w:rsidR="00B45328" w:rsidRDefault="00B45328" w:rsidP="00B45328">
            <w:pPr>
              <w:spacing w:before="50" w:after="50"/>
              <w:jc w:val="center"/>
              <w:rPr>
                <w:ins w:id="1314" w:author="李志成" w:date="2013-05-14T19:06:00Z"/>
                <w:szCs w:val="24"/>
              </w:rPr>
            </w:pPr>
          </w:p>
        </w:tc>
      </w:tr>
      <w:tr w:rsidR="00B45328" w14:paraId="7B9B99BA" w14:textId="77777777" w:rsidTr="00B45328">
        <w:trPr>
          <w:trHeight w:val="158"/>
          <w:ins w:id="1315" w:author="李志成" w:date="2013-05-14T19:06:00Z"/>
        </w:trPr>
        <w:tc>
          <w:tcPr>
            <w:tcW w:w="1276" w:type="dxa"/>
            <w:vMerge w:val="restart"/>
            <w:vAlign w:val="center"/>
          </w:tcPr>
          <w:p w14:paraId="7D16BE1F" w14:textId="77777777" w:rsidR="00B45328" w:rsidRDefault="00B45328" w:rsidP="00B45328">
            <w:pPr>
              <w:spacing w:before="50" w:after="50"/>
              <w:jc w:val="center"/>
              <w:rPr>
                <w:ins w:id="1316" w:author="李志成" w:date="2013-05-14T19:06:00Z"/>
                <w:szCs w:val="24"/>
              </w:rPr>
            </w:pPr>
            <w:ins w:id="1317" w:author="李志成" w:date="2013-05-14T19:06:00Z">
              <w:r>
                <w:rPr>
                  <w:rFonts w:hint="eastAsia"/>
                  <w:szCs w:val="24"/>
                </w:rPr>
                <w:t>CASE 2</w:t>
              </w:r>
            </w:ins>
          </w:p>
        </w:tc>
        <w:tc>
          <w:tcPr>
            <w:tcW w:w="1559" w:type="dxa"/>
            <w:vAlign w:val="center"/>
          </w:tcPr>
          <w:p w14:paraId="6C88AA0A" w14:textId="77777777" w:rsidR="00B45328" w:rsidRDefault="00B45328" w:rsidP="00B45328">
            <w:pPr>
              <w:spacing w:before="50" w:after="50"/>
              <w:jc w:val="center"/>
              <w:rPr>
                <w:ins w:id="1318" w:author="李志成" w:date="2013-05-14T19:06:00Z"/>
                <w:szCs w:val="24"/>
              </w:rPr>
            </w:pPr>
            <w:ins w:id="1319" w:author="李志成" w:date="2013-05-14T19:06:00Z">
              <w:r>
                <w:rPr>
                  <w:szCs w:val="24"/>
                </w:rPr>
                <w:t>O</w:t>
              </w:r>
              <w:r>
                <w:rPr>
                  <w:rFonts w:hint="eastAsia"/>
                  <w:szCs w:val="24"/>
                </w:rPr>
                <w:t>ff</w:t>
              </w:r>
            </w:ins>
          </w:p>
        </w:tc>
        <w:tc>
          <w:tcPr>
            <w:tcW w:w="1701" w:type="dxa"/>
            <w:vMerge w:val="restart"/>
            <w:vAlign w:val="center"/>
          </w:tcPr>
          <w:p w14:paraId="51F0285C" w14:textId="77777777" w:rsidR="00B45328" w:rsidRDefault="00B45328" w:rsidP="00B45328">
            <w:pPr>
              <w:spacing w:before="50" w:after="50"/>
              <w:jc w:val="center"/>
              <w:rPr>
                <w:ins w:id="1320" w:author="李志成" w:date="2013-05-14T19:06:00Z"/>
                <w:szCs w:val="24"/>
              </w:rPr>
            </w:pPr>
            <w:ins w:id="1321" w:author="李志成" w:date="2013-05-14T19:06:00Z">
              <w:r>
                <w:rPr>
                  <w:rFonts w:hint="eastAsia"/>
                  <w:szCs w:val="24"/>
                </w:rPr>
                <w:t>含小尺度</w:t>
              </w:r>
            </w:ins>
          </w:p>
        </w:tc>
        <w:tc>
          <w:tcPr>
            <w:tcW w:w="1843" w:type="dxa"/>
            <w:vMerge w:val="restart"/>
            <w:vAlign w:val="center"/>
          </w:tcPr>
          <w:p w14:paraId="05492C77" w14:textId="77777777" w:rsidR="00B45328" w:rsidRDefault="00B45328" w:rsidP="00B45328">
            <w:pPr>
              <w:spacing w:before="50" w:after="50"/>
              <w:jc w:val="center"/>
              <w:rPr>
                <w:ins w:id="1322" w:author="李志成" w:date="2013-05-14T19:06:00Z"/>
                <w:szCs w:val="24"/>
              </w:rPr>
            </w:pPr>
            <w:ins w:id="1323" w:author="李志成" w:date="2013-05-14T19:06:00Z">
              <w:r>
                <w:rPr>
                  <w:rFonts w:hint="eastAsia"/>
                  <w:szCs w:val="24"/>
                </w:rPr>
                <w:t>全频域平均</w:t>
              </w:r>
            </w:ins>
          </w:p>
        </w:tc>
        <w:tc>
          <w:tcPr>
            <w:tcW w:w="1559" w:type="dxa"/>
            <w:vMerge/>
            <w:vAlign w:val="center"/>
          </w:tcPr>
          <w:p w14:paraId="633B78F1" w14:textId="77777777" w:rsidR="00B45328" w:rsidRDefault="00B45328" w:rsidP="00B45328">
            <w:pPr>
              <w:spacing w:before="50" w:after="50"/>
              <w:jc w:val="center"/>
              <w:rPr>
                <w:ins w:id="1324" w:author="李志成" w:date="2013-05-14T19:06:00Z"/>
                <w:szCs w:val="24"/>
              </w:rPr>
            </w:pPr>
          </w:p>
        </w:tc>
      </w:tr>
      <w:tr w:rsidR="00B45328" w14:paraId="2AABBE33" w14:textId="77777777" w:rsidTr="00B45328">
        <w:trPr>
          <w:trHeight w:val="70"/>
          <w:ins w:id="1325" w:author="李志成" w:date="2013-05-14T19:06:00Z"/>
        </w:trPr>
        <w:tc>
          <w:tcPr>
            <w:tcW w:w="1276" w:type="dxa"/>
            <w:vMerge/>
            <w:vAlign w:val="center"/>
          </w:tcPr>
          <w:p w14:paraId="1B656F28" w14:textId="77777777" w:rsidR="00B45328" w:rsidRDefault="00B45328" w:rsidP="00B45328">
            <w:pPr>
              <w:spacing w:before="50" w:after="50"/>
              <w:jc w:val="center"/>
              <w:rPr>
                <w:ins w:id="1326" w:author="李志成" w:date="2013-05-14T19:06:00Z"/>
                <w:szCs w:val="24"/>
              </w:rPr>
            </w:pPr>
          </w:p>
        </w:tc>
        <w:tc>
          <w:tcPr>
            <w:tcW w:w="1559" w:type="dxa"/>
            <w:vAlign w:val="center"/>
          </w:tcPr>
          <w:p w14:paraId="1D660B4E" w14:textId="77777777" w:rsidR="00B45328" w:rsidRDefault="00B45328" w:rsidP="00B45328">
            <w:pPr>
              <w:spacing w:before="50" w:after="50"/>
              <w:jc w:val="center"/>
              <w:rPr>
                <w:ins w:id="1327" w:author="李志成" w:date="2013-05-14T19:06:00Z"/>
                <w:szCs w:val="24"/>
              </w:rPr>
            </w:pPr>
            <w:ins w:id="1328" w:author="李志成" w:date="2013-05-14T19:06:00Z">
              <w:r>
                <w:rPr>
                  <w:rFonts w:hint="eastAsia"/>
                  <w:szCs w:val="24"/>
                </w:rPr>
                <w:t>On</w:t>
              </w:r>
            </w:ins>
          </w:p>
        </w:tc>
        <w:tc>
          <w:tcPr>
            <w:tcW w:w="1701" w:type="dxa"/>
            <w:vMerge/>
            <w:vAlign w:val="center"/>
          </w:tcPr>
          <w:p w14:paraId="6ECC6488" w14:textId="77777777" w:rsidR="00B45328" w:rsidRDefault="00B45328" w:rsidP="00B45328">
            <w:pPr>
              <w:spacing w:before="50" w:after="50"/>
              <w:jc w:val="center"/>
              <w:rPr>
                <w:ins w:id="1329" w:author="李志成" w:date="2013-05-14T19:06:00Z"/>
                <w:szCs w:val="24"/>
              </w:rPr>
            </w:pPr>
          </w:p>
        </w:tc>
        <w:tc>
          <w:tcPr>
            <w:tcW w:w="1843" w:type="dxa"/>
            <w:vMerge/>
            <w:vAlign w:val="center"/>
          </w:tcPr>
          <w:p w14:paraId="3239B443" w14:textId="77777777" w:rsidR="00B45328" w:rsidRDefault="00B45328" w:rsidP="00B45328">
            <w:pPr>
              <w:spacing w:before="50" w:after="50"/>
              <w:jc w:val="center"/>
              <w:rPr>
                <w:ins w:id="1330" w:author="李志成" w:date="2013-05-14T19:06:00Z"/>
                <w:szCs w:val="24"/>
              </w:rPr>
            </w:pPr>
          </w:p>
        </w:tc>
        <w:tc>
          <w:tcPr>
            <w:tcW w:w="1559" w:type="dxa"/>
            <w:vMerge/>
            <w:vAlign w:val="center"/>
          </w:tcPr>
          <w:p w14:paraId="6AC535BF" w14:textId="77777777" w:rsidR="00B45328" w:rsidRDefault="00B45328" w:rsidP="00B45328">
            <w:pPr>
              <w:spacing w:before="50" w:after="50"/>
              <w:jc w:val="center"/>
              <w:rPr>
                <w:ins w:id="1331" w:author="李志成" w:date="2013-05-14T19:06:00Z"/>
                <w:szCs w:val="24"/>
              </w:rPr>
            </w:pPr>
          </w:p>
        </w:tc>
      </w:tr>
      <w:tr w:rsidR="00B45328" w14:paraId="51552018" w14:textId="77777777" w:rsidTr="00B45328">
        <w:trPr>
          <w:trHeight w:val="158"/>
          <w:ins w:id="1332" w:author="李志成" w:date="2013-05-14T19:06:00Z"/>
        </w:trPr>
        <w:tc>
          <w:tcPr>
            <w:tcW w:w="1276" w:type="dxa"/>
            <w:vMerge w:val="restart"/>
            <w:vAlign w:val="center"/>
          </w:tcPr>
          <w:p w14:paraId="19AC6DE4" w14:textId="77777777" w:rsidR="00B45328" w:rsidRDefault="00B45328" w:rsidP="00B45328">
            <w:pPr>
              <w:spacing w:before="50" w:after="50"/>
              <w:jc w:val="center"/>
              <w:rPr>
                <w:ins w:id="1333" w:author="李志成" w:date="2013-05-14T19:06:00Z"/>
                <w:szCs w:val="24"/>
              </w:rPr>
            </w:pPr>
            <w:ins w:id="1334" w:author="李志成" w:date="2013-05-14T19:06:00Z">
              <w:r>
                <w:rPr>
                  <w:rFonts w:hint="eastAsia"/>
                  <w:szCs w:val="24"/>
                </w:rPr>
                <w:t>CASE 3</w:t>
              </w:r>
            </w:ins>
          </w:p>
        </w:tc>
        <w:tc>
          <w:tcPr>
            <w:tcW w:w="1559" w:type="dxa"/>
            <w:vAlign w:val="center"/>
          </w:tcPr>
          <w:p w14:paraId="0700829F" w14:textId="77777777" w:rsidR="00B45328" w:rsidRDefault="00B45328" w:rsidP="00B45328">
            <w:pPr>
              <w:spacing w:before="50" w:after="50"/>
              <w:jc w:val="center"/>
              <w:rPr>
                <w:ins w:id="1335" w:author="李志成" w:date="2013-05-14T19:06:00Z"/>
                <w:szCs w:val="24"/>
              </w:rPr>
            </w:pPr>
            <w:ins w:id="1336" w:author="李志成" w:date="2013-05-14T19:06:00Z">
              <w:r>
                <w:rPr>
                  <w:szCs w:val="24"/>
                </w:rPr>
                <w:t>O</w:t>
              </w:r>
              <w:r>
                <w:rPr>
                  <w:rFonts w:hint="eastAsia"/>
                  <w:szCs w:val="24"/>
                </w:rPr>
                <w:t>ff</w:t>
              </w:r>
            </w:ins>
          </w:p>
        </w:tc>
        <w:tc>
          <w:tcPr>
            <w:tcW w:w="1701" w:type="dxa"/>
            <w:vMerge/>
            <w:vAlign w:val="center"/>
          </w:tcPr>
          <w:p w14:paraId="399FC97B" w14:textId="77777777" w:rsidR="00B45328" w:rsidRDefault="00B45328" w:rsidP="00B45328">
            <w:pPr>
              <w:spacing w:before="50" w:after="50"/>
              <w:jc w:val="center"/>
              <w:rPr>
                <w:ins w:id="1337" w:author="李志成" w:date="2013-05-14T19:06:00Z"/>
                <w:szCs w:val="24"/>
              </w:rPr>
            </w:pPr>
          </w:p>
        </w:tc>
        <w:tc>
          <w:tcPr>
            <w:tcW w:w="1843" w:type="dxa"/>
            <w:vMerge w:val="restart"/>
            <w:vAlign w:val="center"/>
          </w:tcPr>
          <w:p w14:paraId="4201449B" w14:textId="77777777" w:rsidR="00B45328" w:rsidRDefault="00B45328" w:rsidP="00B45328">
            <w:pPr>
              <w:spacing w:before="50" w:after="50"/>
              <w:jc w:val="center"/>
              <w:rPr>
                <w:ins w:id="1338" w:author="李志成" w:date="2013-05-14T19:06:00Z"/>
                <w:szCs w:val="24"/>
              </w:rPr>
            </w:pPr>
            <w:ins w:id="1339" w:author="李志成" w:date="2013-05-14T19:06:00Z">
              <w:r>
                <w:rPr>
                  <w:rFonts w:hint="eastAsia"/>
                  <w:szCs w:val="24"/>
                </w:rPr>
                <w:t>时域</w:t>
              </w:r>
              <w:r>
                <w:rPr>
                  <w:rFonts w:hint="eastAsia"/>
                  <w:szCs w:val="24"/>
                </w:rPr>
                <w:t>3CRS</w:t>
              </w:r>
              <w:r>
                <w:rPr>
                  <w:rFonts w:hint="eastAsia"/>
                  <w:szCs w:val="24"/>
                </w:rPr>
                <w:t>平均</w:t>
              </w:r>
            </w:ins>
          </w:p>
        </w:tc>
        <w:tc>
          <w:tcPr>
            <w:tcW w:w="1559" w:type="dxa"/>
            <w:vMerge/>
            <w:vAlign w:val="center"/>
          </w:tcPr>
          <w:p w14:paraId="45B1CEBE" w14:textId="77777777" w:rsidR="00B45328" w:rsidRDefault="00B45328" w:rsidP="00B45328">
            <w:pPr>
              <w:spacing w:before="50" w:after="50"/>
              <w:jc w:val="center"/>
              <w:rPr>
                <w:ins w:id="1340" w:author="李志成" w:date="2013-05-14T19:06:00Z"/>
                <w:szCs w:val="24"/>
              </w:rPr>
            </w:pPr>
          </w:p>
        </w:tc>
      </w:tr>
      <w:tr w:rsidR="00B45328" w14:paraId="52F60D84" w14:textId="77777777" w:rsidTr="00B45328">
        <w:trPr>
          <w:trHeight w:val="157"/>
          <w:ins w:id="1341" w:author="李志成" w:date="2013-05-14T19:06:00Z"/>
        </w:trPr>
        <w:tc>
          <w:tcPr>
            <w:tcW w:w="1276" w:type="dxa"/>
            <w:vMerge/>
            <w:vAlign w:val="center"/>
          </w:tcPr>
          <w:p w14:paraId="49BD2716" w14:textId="77777777" w:rsidR="00B45328" w:rsidRDefault="00B45328" w:rsidP="00B45328">
            <w:pPr>
              <w:spacing w:before="50" w:after="50"/>
              <w:jc w:val="center"/>
              <w:rPr>
                <w:ins w:id="1342" w:author="李志成" w:date="2013-05-14T19:06:00Z"/>
                <w:szCs w:val="24"/>
              </w:rPr>
            </w:pPr>
          </w:p>
        </w:tc>
        <w:tc>
          <w:tcPr>
            <w:tcW w:w="1559" w:type="dxa"/>
            <w:vAlign w:val="center"/>
          </w:tcPr>
          <w:p w14:paraId="7891662F" w14:textId="77777777" w:rsidR="00B45328" w:rsidRDefault="00B45328" w:rsidP="00B45328">
            <w:pPr>
              <w:spacing w:before="50" w:after="50"/>
              <w:jc w:val="center"/>
              <w:rPr>
                <w:ins w:id="1343" w:author="李志成" w:date="2013-05-14T19:06:00Z"/>
                <w:szCs w:val="24"/>
              </w:rPr>
            </w:pPr>
            <w:ins w:id="1344" w:author="李志成" w:date="2013-05-14T19:06:00Z">
              <w:r>
                <w:rPr>
                  <w:szCs w:val="24"/>
                </w:rPr>
                <w:t>O</w:t>
              </w:r>
              <w:r>
                <w:rPr>
                  <w:rFonts w:hint="eastAsia"/>
                  <w:szCs w:val="24"/>
                </w:rPr>
                <w:t>n</w:t>
              </w:r>
            </w:ins>
          </w:p>
        </w:tc>
        <w:tc>
          <w:tcPr>
            <w:tcW w:w="1701" w:type="dxa"/>
            <w:vMerge/>
            <w:vAlign w:val="center"/>
          </w:tcPr>
          <w:p w14:paraId="7D0A0831" w14:textId="77777777" w:rsidR="00B45328" w:rsidRDefault="00B45328" w:rsidP="00B45328">
            <w:pPr>
              <w:spacing w:before="50" w:after="50"/>
              <w:jc w:val="center"/>
              <w:rPr>
                <w:ins w:id="1345" w:author="李志成" w:date="2013-05-14T19:06:00Z"/>
                <w:szCs w:val="24"/>
              </w:rPr>
            </w:pPr>
          </w:p>
        </w:tc>
        <w:tc>
          <w:tcPr>
            <w:tcW w:w="1843" w:type="dxa"/>
            <w:vMerge/>
            <w:vAlign w:val="center"/>
          </w:tcPr>
          <w:p w14:paraId="04E92808" w14:textId="77777777" w:rsidR="00B45328" w:rsidRDefault="00B45328" w:rsidP="00B45328">
            <w:pPr>
              <w:spacing w:before="50" w:after="50"/>
              <w:jc w:val="center"/>
              <w:rPr>
                <w:ins w:id="1346" w:author="李志成" w:date="2013-05-14T19:06:00Z"/>
                <w:szCs w:val="24"/>
              </w:rPr>
            </w:pPr>
          </w:p>
        </w:tc>
        <w:tc>
          <w:tcPr>
            <w:tcW w:w="1559" w:type="dxa"/>
            <w:vMerge/>
            <w:vAlign w:val="center"/>
          </w:tcPr>
          <w:p w14:paraId="7FB1617E" w14:textId="77777777" w:rsidR="00B45328" w:rsidRDefault="00B45328" w:rsidP="00B45328">
            <w:pPr>
              <w:spacing w:before="50" w:after="50"/>
              <w:jc w:val="center"/>
              <w:rPr>
                <w:ins w:id="1347" w:author="李志成" w:date="2013-05-14T19:06:00Z"/>
                <w:szCs w:val="24"/>
              </w:rPr>
            </w:pPr>
          </w:p>
        </w:tc>
      </w:tr>
      <w:tr w:rsidR="00B45328" w14:paraId="19D2D07D" w14:textId="77777777" w:rsidTr="00B45328">
        <w:trPr>
          <w:ins w:id="1348" w:author="李志成" w:date="2013-05-14T19:06:00Z"/>
        </w:trPr>
        <w:tc>
          <w:tcPr>
            <w:tcW w:w="1276" w:type="dxa"/>
            <w:vAlign w:val="center"/>
          </w:tcPr>
          <w:p w14:paraId="44716CC6" w14:textId="77777777" w:rsidR="00B45328" w:rsidRDefault="00B45328" w:rsidP="00B45328">
            <w:pPr>
              <w:spacing w:before="50" w:after="50"/>
              <w:jc w:val="center"/>
              <w:rPr>
                <w:ins w:id="1349" w:author="李志成" w:date="2013-05-14T19:06:00Z"/>
                <w:szCs w:val="24"/>
              </w:rPr>
            </w:pPr>
            <w:ins w:id="1350" w:author="李志成" w:date="2013-05-14T19:06:00Z">
              <w:r>
                <w:rPr>
                  <w:rFonts w:hint="eastAsia"/>
                  <w:szCs w:val="24"/>
                </w:rPr>
                <w:t>CASE 4</w:t>
              </w:r>
            </w:ins>
          </w:p>
        </w:tc>
        <w:tc>
          <w:tcPr>
            <w:tcW w:w="1559" w:type="dxa"/>
            <w:vAlign w:val="center"/>
          </w:tcPr>
          <w:p w14:paraId="4E66D061" w14:textId="77777777" w:rsidR="00B45328" w:rsidRDefault="00B45328" w:rsidP="00B45328">
            <w:pPr>
              <w:spacing w:before="50" w:after="50"/>
              <w:jc w:val="center"/>
              <w:rPr>
                <w:ins w:id="1351" w:author="李志成" w:date="2013-05-14T19:06:00Z"/>
                <w:szCs w:val="24"/>
              </w:rPr>
            </w:pPr>
            <w:ins w:id="1352" w:author="李志成" w:date="2013-05-14T19:06:00Z">
              <w:r>
                <w:rPr>
                  <w:szCs w:val="24"/>
                </w:rPr>
                <w:t>O</w:t>
              </w:r>
              <w:r>
                <w:rPr>
                  <w:rFonts w:hint="eastAsia"/>
                  <w:szCs w:val="24"/>
                </w:rPr>
                <w:t>n</w:t>
              </w:r>
            </w:ins>
          </w:p>
        </w:tc>
        <w:tc>
          <w:tcPr>
            <w:tcW w:w="1701" w:type="dxa"/>
            <w:vMerge/>
            <w:vAlign w:val="center"/>
          </w:tcPr>
          <w:p w14:paraId="5954FB05" w14:textId="77777777" w:rsidR="00B45328" w:rsidRDefault="00B45328" w:rsidP="00B45328">
            <w:pPr>
              <w:spacing w:before="50" w:after="50"/>
              <w:jc w:val="center"/>
              <w:rPr>
                <w:ins w:id="1353" w:author="李志成" w:date="2013-05-14T19:06:00Z"/>
                <w:szCs w:val="24"/>
              </w:rPr>
            </w:pPr>
          </w:p>
        </w:tc>
        <w:tc>
          <w:tcPr>
            <w:tcW w:w="1843" w:type="dxa"/>
            <w:vMerge/>
            <w:vAlign w:val="center"/>
          </w:tcPr>
          <w:p w14:paraId="2C2ECA3B" w14:textId="77777777" w:rsidR="00B45328" w:rsidRDefault="00B45328" w:rsidP="00B45328">
            <w:pPr>
              <w:spacing w:before="50" w:after="50"/>
              <w:jc w:val="center"/>
              <w:rPr>
                <w:ins w:id="1354" w:author="李志成" w:date="2013-05-14T19:06:00Z"/>
                <w:szCs w:val="24"/>
              </w:rPr>
            </w:pPr>
          </w:p>
        </w:tc>
        <w:tc>
          <w:tcPr>
            <w:tcW w:w="1559" w:type="dxa"/>
            <w:vMerge w:val="restart"/>
            <w:vAlign w:val="center"/>
          </w:tcPr>
          <w:p w14:paraId="1A1103FD" w14:textId="77777777" w:rsidR="00B45328" w:rsidRDefault="00B45328" w:rsidP="00B45328">
            <w:pPr>
              <w:spacing w:before="50" w:after="50"/>
              <w:jc w:val="center"/>
              <w:rPr>
                <w:ins w:id="1355" w:author="李志成" w:date="2013-05-14T19:06:00Z"/>
                <w:szCs w:val="24"/>
              </w:rPr>
            </w:pPr>
            <w:ins w:id="1356" w:author="李志成" w:date="2013-05-14T19:06:00Z">
              <w:r>
                <w:rPr>
                  <w:rFonts w:hint="eastAsia"/>
                  <w:szCs w:val="24"/>
                </w:rPr>
                <w:t>+0.1 / -0.25</w:t>
              </w:r>
            </w:ins>
          </w:p>
        </w:tc>
      </w:tr>
      <w:tr w:rsidR="00B45328" w14:paraId="4ACB8FD6" w14:textId="77777777" w:rsidTr="00B45328">
        <w:trPr>
          <w:ins w:id="1357" w:author="李志成" w:date="2013-05-14T19:06:00Z"/>
        </w:trPr>
        <w:tc>
          <w:tcPr>
            <w:tcW w:w="1276" w:type="dxa"/>
            <w:vAlign w:val="center"/>
          </w:tcPr>
          <w:p w14:paraId="4794FB24" w14:textId="77777777" w:rsidR="00B45328" w:rsidRDefault="00B45328" w:rsidP="00B45328">
            <w:pPr>
              <w:spacing w:before="50" w:after="50"/>
              <w:jc w:val="center"/>
              <w:rPr>
                <w:ins w:id="1358" w:author="李志成" w:date="2013-05-14T19:06:00Z"/>
                <w:szCs w:val="24"/>
              </w:rPr>
            </w:pPr>
            <w:ins w:id="1359" w:author="李志成" w:date="2013-05-14T19:06:00Z">
              <w:r>
                <w:rPr>
                  <w:rFonts w:hint="eastAsia"/>
                  <w:szCs w:val="24"/>
                </w:rPr>
                <w:lastRenderedPageBreak/>
                <w:t>CASE 5</w:t>
              </w:r>
            </w:ins>
          </w:p>
        </w:tc>
        <w:tc>
          <w:tcPr>
            <w:tcW w:w="1559" w:type="dxa"/>
            <w:vAlign w:val="center"/>
          </w:tcPr>
          <w:p w14:paraId="3973629B" w14:textId="77777777" w:rsidR="00B45328" w:rsidRDefault="00B45328" w:rsidP="00B45328">
            <w:pPr>
              <w:spacing w:before="50" w:after="50"/>
              <w:jc w:val="center"/>
              <w:rPr>
                <w:ins w:id="1360" w:author="李志成" w:date="2013-05-14T19:06:00Z"/>
                <w:szCs w:val="24"/>
              </w:rPr>
            </w:pPr>
            <w:ins w:id="1361" w:author="李志成" w:date="2013-05-14T19:06:00Z">
              <w:r>
                <w:rPr>
                  <w:szCs w:val="24"/>
                </w:rPr>
                <w:t>O</w:t>
              </w:r>
              <w:r>
                <w:rPr>
                  <w:rFonts w:hint="eastAsia"/>
                  <w:szCs w:val="24"/>
                </w:rPr>
                <w:t>n</w:t>
              </w:r>
            </w:ins>
          </w:p>
        </w:tc>
        <w:tc>
          <w:tcPr>
            <w:tcW w:w="1701" w:type="dxa"/>
            <w:vMerge/>
            <w:vAlign w:val="center"/>
          </w:tcPr>
          <w:p w14:paraId="1A9A9593" w14:textId="77777777" w:rsidR="00B45328" w:rsidRDefault="00B45328" w:rsidP="00B45328">
            <w:pPr>
              <w:spacing w:before="50" w:after="50"/>
              <w:jc w:val="center"/>
              <w:rPr>
                <w:ins w:id="1362" w:author="李志成" w:date="2013-05-14T19:06:00Z"/>
                <w:szCs w:val="24"/>
              </w:rPr>
            </w:pPr>
          </w:p>
        </w:tc>
        <w:tc>
          <w:tcPr>
            <w:tcW w:w="1843" w:type="dxa"/>
            <w:vAlign w:val="center"/>
          </w:tcPr>
          <w:p w14:paraId="3768E3E5" w14:textId="77777777" w:rsidR="00B45328" w:rsidRDefault="00B45328" w:rsidP="00B45328">
            <w:pPr>
              <w:spacing w:before="50" w:after="50"/>
              <w:jc w:val="center"/>
              <w:rPr>
                <w:ins w:id="1363" w:author="李志成" w:date="2013-05-14T19:06:00Z"/>
                <w:szCs w:val="24"/>
              </w:rPr>
            </w:pPr>
            <w:ins w:id="1364" w:author="李志成" w:date="2013-05-14T19:06:00Z">
              <w:r>
                <w:rPr>
                  <w:rFonts w:hint="eastAsia"/>
                  <w:szCs w:val="24"/>
                </w:rPr>
                <w:t>不平均</w:t>
              </w:r>
            </w:ins>
          </w:p>
        </w:tc>
        <w:tc>
          <w:tcPr>
            <w:tcW w:w="1559" w:type="dxa"/>
            <w:vMerge/>
            <w:vAlign w:val="center"/>
          </w:tcPr>
          <w:p w14:paraId="4DFBAA92" w14:textId="77777777" w:rsidR="00B45328" w:rsidRDefault="00B45328" w:rsidP="00B45328">
            <w:pPr>
              <w:spacing w:before="50" w:after="50"/>
              <w:jc w:val="center"/>
              <w:rPr>
                <w:ins w:id="1365" w:author="李志成" w:date="2013-05-14T19:06:00Z"/>
                <w:szCs w:val="24"/>
              </w:rPr>
            </w:pPr>
          </w:p>
        </w:tc>
      </w:tr>
    </w:tbl>
    <w:p w14:paraId="7E59D4B0" w14:textId="77777777" w:rsidR="00B45328" w:rsidRDefault="00B45328" w:rsidP="00B45328">
      <w:pPr>
        <w:spacing w:beforeLines="50" w:before="190" w:afterLines="50" w:after="190"/>
        <w:rPr>
          <w:ins w:id="1366" w:author="李志成" w:date="2013-05-14T19:06:00Z"/>
          <w:szCs w:val="24"/>
        </w:rPr>
      </w:pPr>
    </w:p>
    <w:p w14:paraId="57415CDF" w14:textId="77777777" w:rsidR="00B45328" w:rsidRDefault="006550EB" w:rsidP="006550EB">
      <w:pPr>
        <w:pStyle w:val="ad"/>
        <w:rPr>
          <w:ins w:id="1367" w:author="李志成" w:date="2013-05-14T19:06:00Z"/>
          <w:rFonts w:ascii="Times New Roman" w:hAnsi="Times New Roman"/>
          <w:sz w:val="24"/>
          <w:szCs w:val="24"/>
        </w:rPr>
      </w:pPr>
      <w:r>
        <w:rPr>
          <w:rFonts w:hint="eastAsia"/>
        </w:rPr>
        <w:t>表格</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4.4</w:t>
      </w:r>
      <w:r>
        <w:fldChar w:fldCharType="end"/>
      </w:r>
      <w:r>
        <w:rPr>
          <w:rFonts w:hint="eastAsia"/>
        </w:rP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2</w:instrText>
      </w:r>
      <w:r>
        <w:instrText xml:space="preserve"> </w:instrText>
      </w:r>
      <w:r>
        <w:fldChar w:fldCharType="separate"/>
      </w:r>
      <w:r>
        <w:rPr>
          <w:noProof/>
        </w:rPr>
        <w:t>10</w:t>
      </w:r>
      <w:r>
        <w:fldChar w:fldCharType="end"/>
      </w:r>
      <w:ins w:id="1368" w:author="李志成" w:date="2013-05-14T19:06:00Z">
        <w:r w:rsidR="00B45328">
          <w:rPr>
            <w:rFonts w:hint="eastAsia"/>
          </w:rPr>
          <w:t>不同</w:t>
        </w:r>
        <w:r w:rsidR="00B45328">
          <w:rPr>
            <w:rFonts w:hint="eastAsia"/>
          </w:rPr>
          <w:t>CASE</w:t>
        </w:r>
        <w:r w:rsidR="00B45328">
          <w:rPr>
            <w:rFonts w:hint="eastAsia"/>
          </w:rPr>
          <w:t>的吞吐量仿真结果</w:t>
        </w:r>
      </w:ins>
    </w:p>
    <w:tbl>
      <w:tblPr>
        <w:tblStyle w:val="ac"/>
        <w:tblW w:w="9640" w:type="dxa"/>
        <w:tblInd w:w="-176" w:type="dxa"/>
        <w:tblLayout w:type="fixed"/>
        <w:tblLook w:val="04A0" w:firstRow="1" w:lastRow="0" w:firstColumn="1" w:lastColumn="0" w:noHBand="0" w:noVBand="1"/>
      </w:tblPr>
      <w:tblGrid>
        <w:gridCol w:w="1135"/>
        <w:gridCol w:w="850"/>
        <w:gridCol w:w="851"/>
        <w:gridCol w:w="850"/>
        <w:gridCol w:w="851"/>
        <w:gridCol w:w="850"/>
        <w:gridCol w:w="828"/>
        <w:gridCol w:w="873"/>
        <w:gridCol w:w="851"/>
        <w:gridCol w:w="850"/>
        <w:gridCol w:w="851"/>
      </w:tblGrid>
      <w:tr w:rsidR="00B45328" w14:paraId="7B866E2D" w14:textId="77777777" w:rsidTr="00B45328">
        <w:trPr>
          <w:trHeight w:val="315"/>
          <w:ins w:id="1369" w:author="李志成" w:date="2013-05-14T19:06:00Z"/>
        </w:trPr>
        <w:tc>
          <w:tcPr>
            <w:tcW w:w="1135" w:type="dxa"/>
            <w:vMerge w:val="restart"/>
            <w:vAlign w:val="center"/>
          </w:tcPr>
          <w:p w14:paraId="0194B773" w14:textId="77777777" w:rsidR="00B45328" w:rsidRDefault="00B45328" w:rsidP="00B45328">
            <w:pPr>
              <w:spacing w:before="50" w:after="50"/>
              <w:jc w:val="center"/>
              <w:rPr>
                <w:ins w:id="1370" w:author="李志成" w:date="2013-05-14T19:06:00Z"/>
                <w:szCs w:val="24"/>
              </w:rPr>
            </w:pPr>
            <w:ins w:id="1371" w:author="李志成" w:date="2013-05-14T19:06:00Z">
              <w:r w:rsidRPr="00B47270">
                <w:rPr>
                  <w:rFonts w:hint="eastAsia"/>
                  <w:sz w:val="20"/>
                  <w:szCs w:val="24"/>
                </w:rPr>
                <w:t>throughput</w:t>
              </w:r>
            </w:ins>
          </w:p>
        </w:tc>
        <w:tc>
          <w:tcPr>
            <w:tcW w:w="1701" w:type="dxa"/>
            <w:gridSpan w:val="2"/>
            <w:vAlign w:val="center"/>
          </w:tcPr>
          <w:p w14:paraId="414E617D" w14:textId="77777777" w:rsidR="00B45328" w:rsidRPr="00B47270" w:rsidRDefault="00B45328" w:rsidP="00B45328">
            <w:pPr>
              <w:spacing w:before="50" w:after="50"/>
              <w:jc w:val="center"/>
              <w:rPr>
                <w:ins w:id="1372" w:author="李志成" w:date="2013-05-14T19:06:00Z"/>
                <w:sz w:val="20"/>
                <w:szCs w:val="24"/>
              </w:rPr>
            </w:pPr>
            <w:ins w:id="1373" w:author="李志成" w:date="2013-05-14T19:06:00Z">
              <w:r w:rsidRPr="00B47270">
                <w:rPr>
                  <w:rFonts w:hint="eastAsia"/>
                  <w:sz w:val="20"/>
                  <w:szCs w:val="24"/>
                </w:rPr>
                <w:t>CASE 0</w:t>
              </w:r>
            </w:ins>
          </w:p>
        </w:tc>
        <w:tc>
          <w:tcPr>
            <w:tcW w:w="1701" w:type="dxa"/>
            <w:gridSpan w:val="2"/>
            <w:vAlign w:val="center"/>
          </w:tcPr>
          <w:p w14:paraId="76FEC06A" w14:textId="77777777" w:rsidR="00B45328" w:rsidRPr="00B47270" w:rsidRDefault="00B45328" w:rsidP="00B45328">
            <w:pPr>
              <w:spacing w:before="50" w:after="50"/>
              <w:jc w:val="center"/>
              <w:rPr>
                <w:ins w:id="1374" w:author="李志成" w:date="2013-05-14T19:06:00Z"/>
                <w:sz w:val="20"/>
                <w:szCs w:val="24"/>
              </w:rPr>
            </w:pPr>
            <w:ins w:id="1375" w:author="李志成" w:date="2013-05-14T19:06:00Z">
              <w:r w:rsidRPr="00B47270">
                <w:rPr>
                  <w:rFonts w:hint="eastAsia"/>
                  <w:sz w:val="20"/>
                  <w:szCs w:val="24"/>
                </w:rPr>
                <w:t>CASE 1</w:t>
              </w:r>
            </w:ins>
          </w:p>
        </w:tc>
        <w:tc>
          <w:tcPr>
            <w:tcW w:w="1678" w:type="dxa"/>
            <w:gridSpan w:val="2"/>
            <w:vAlign w:val="center"/>
          </w:tcPr>
          <w:p w14:paraId="26289D2B" w14:textId="77777777" w:rsidR="00B45328" w:rsidRPr="00E82BD4" w:rsidRDefault="00B45328" w:rsidP="00B45328">
            <w:pPr>
              <w:spacing w:before="50" w:after="50"/>
              <w:jc w:val="center"/>
              <w:rPr>
                <w:ins w:id="1376" w:author="李志成" w:date="2013-05-14T19:06:00Z"/>
                <w:sz w:val="20"/>
                <w:szCs w:val="24"/>
              </w:rPr>
            </w:pPr>
            <w:ins w:id="1377" w:author="李志成" w:date="2013-05-14T19:06:00Z">
              <w:r w:rsidRPr="00E82BD4">
                <w:rPr>
                  <w:rFonts w:hint="eastAsia"/>
                  <w:sz w:val="20"/>
                  <w:szCs w:val="24"/>
                </w:rPr>
                <w:t>CASE 2</w:t>
              </w:r>
            </w:ins>
          </w:p>
        </w:tc>
        <w:tc>
          <w:tcPr>
            <w:tcW w:w="1724" w:type="dxa"/>
            <w:gridSpan w:val="2"/>
            <w:vAlign w:val="center"/>
          </w:tcPr>
          <w:p w14:paraId="7F223B6E" w14:textId="77777777" w:rsidR="00B45328" w:rsidRPr="00B47270" w:rsidRDefault="00B45328" w:rsidP="00B45328">
            <w:pPr>
              <w:spacing w:before="50" w:after="50"/>
              <w:jc w:val="center"/>
              <w:rPr>
                <w:ins w:id="1378" w:author="李志成" w:date="2013-05-14T19:06:00Z"/>
                <w:sz w:val="20"/>
                <w:szCs w:val="24"/>
              </w:rPr>
            </w:pPr>
            <w:ins w:id="1379" w:author="李志成" w:date="2013-05-14T19:06:00Z">
              <w:r w:rsidRPr="00B47270">
                <w:rPr>
                  <w:rFonts w:hint="eastAsia"/>
                  <w:sz w:val="20"/>
                  <w:szCs w:val="24"/>
                </w:rPr>
                <w:t>CASE 3</w:t>
              </w:r>
            </w:ins>
          </w:p>
        </w:tc>
        <w:tc>
          <w:tcPr>
            <w:tcW w:w="850" w:type="dxa"/>
            <w:vMerge w:val="restart"/>
            <w:vAlign w:val="center"/>
          </w:tcPr>
          <w:p w14:paraId="5F4EEFBB" w14:textId="77777777" w:rsidR="00B45328" w:rsidRPr="00B47270" w:rsidRDefault="00B45328" w:rsidP="00B45328">
            <w:pPr>
              <w:spacing w:before="50" w:after="50"/>
              <w:jc w:val="center"/>
              <w:rPr>
                <w:ins w:id="1380" w:author="李志成" w:date="2013-05-14T19:06:00Z"/>
                <w:sz w:val="18"/>
                <w:szCs w:val="24"/>
              </w:rPr>
            </w:pPr>
            <w:ins w:id="1381" w:author="李志成" w:date="2013-05-14T19:06:00Z">
              <w:r w:rsidRPr="00B47270">
                <w:rPr>
                  <w:rFonts w:hint="eastAsia"/>
                  <w:sz w:val="18"/>
                  <w:szCs w:val="24"/>
                </w:rPr>
                <w:t>CASE 4</w:t>
              </w:r>
            </w:ins>
          </w:p>
        </w:tc>
        <w:tc>
          <w:tcPr>
            <w:tcW w:w="851" w:type="dxa"/>
            <w:vMerge w:val="restart"/>
            <w:vAlign w:val="center"/>
          </w:tcPr>
          <w:p w14:paraId="724FD40A" w14:textId="77777777" w:rsidR="00B45328" w:rsidRPr="00B47270" w:rsidRDefault="00B45328" w:rsidP="00B45328">
            <w:pPr>
              <w:spacing w:before="50" w:after="50"/>
              <w:jc w:val="center"/>
              <w:rPr>
                <w:ins w:id="1382" w:author="李志成" w:date="2013-05-14T19:06:00Z"/>
                <w:sz w:val="18"/>
                <w:szCs w:val="24"/>
              </w:rPr>
            </w:pPr>
            <w:ins w:id="1383" w:author="李志成" w:date="2013-05-14T19:06:00Z">
              <w:r w:rsidRPr="00B47270">
                <w:rPr>
                  <w:rFonts w:hint="eastAsia"/>
                  <w:sz w:val="18"/>
                  <w:szCs w:val="24"/>
                </w:rPr>
                <w:t>CASE 5</w:t>
              </w:r>
            </w:ins>
          </w:p>
        </w:tc>
      </w:tr>
      <w:tr w:rsidR="00B45328" w14:paraId="732B006F" w14:textId="77777777" w:rsidTr="00B45328">
        <w:trPr>
          <w:trHeight w:val="315"/>
          <w:ins w:id="1384" w:author="李志成" w:date="2013-05-14T19:06:00Z"/>
        </w:trPr>
        <w:tc>
          <w:tcPr>
            <w:tcW w:w="1135" w:type="dxa"/>
            <w:vMerge/>
            <w:vAlign w:val="center"/>
          </w:tcPr>
          <w:p w14:paraId="6F3DBFF0" w14:textId="77777777" w:rsidR="00B45328" w:rsidRDefault="00B45328" w:rsidP="00B45328">
            <w:pPr>
              <w:spacing w:before="50" w:after="50"/>
              <w:jc w:val="center"/>
              <w:rPr>
                <w:ins w:id="1385" w:author="李志成" w:date="2013-05-14T19:06:00Z"/>
                <w:szCs w:val="24"/>
              </w:rPr>
            </w:pPr>
          </w:p>
        </w:tc>
        <w:tc>
          <w:tcPr>
            <w:tcW w:w="850" w:type="dxa"/>
            <w:vAlign w:val="center"/>
          </w:tcPr>
          <w:p w14:paraId="2EF94350" w14:textId="77777777" w:rsidR="00B45328" w:rsidRDefault="00B45328" w:rsidP="00B45328">
            <w:pPr>
              <w:spacing w:before="50" w:after="50"/>
              <w:jc w:val="center"/>
              <w:rPr>
                <w:ins w:id="1386" w:author="李志成" w:date="2013-05-14T19:06:00Z"/>
                <w:szCs w:val="24"/>
              </w:rPr>
            </w:pPr>
            <w:ins w:id="1387" w:author="李志成" w:date="2013-05-14T19:06:00Z">
              <w:r>
                <w:rPr>
                  <w:rFonts w:hint="eastAsia"/>
                  <w:szCs w:val="24"/>
                </w:rPr>
                <w:t>off</w:t>
              </w:r>
            </w:ins>
          </w:p>
        </w:tc>
        <w:tc>
          <w:tcPr>
            <w:tcW w:w="851" w:type="dxa"/>
            <w:vAlign w:val="center"/>
          </w:tcPr>
          <w:p w14:paraId="2B9827E9" w14:textId="77777777" w:rsidR="00B45328" w:rsidRDefault="00B45328" w:rsidP="00B45328">
            <w:pPr>
              <w:spacing w:before="50" w:after="50"/>
              <w:jc w:val="center"/>
              <w:rPr>
                <w:ins w:id="1388" w:author="李志成" w:date="2013-05-14T19:06:00Z"/>
                <w:szCs w:val="24"/>
              </w:rPr>
            </w:pPr>
            <w:ins w:id="1389" w:author="李志成" w:date="2013-05-14T19:06:00Z">
              <w:r>
                <w:rPr>
                  <w:rFonts w:hint="eastAsia"/>
                  <w:szCs w:val="24"/>
                </w:rPr>
                <w:t>on</w:t>
              </w:r>
            </w:ins>
          </w:p>
        </w:tc>
        <w:tc>
          <w:tcPr>
            <w:tcW w:w="850" w:type="dxa"/>
            <w:vAlign w:val="center"/>
          </w:tcPr>
          <w:p w14:paraId="073FD2F1" w14:textId="77777777" w:rsidR="00B45328" w:rsidRDefault="00B45328" w:rsidP="00B45328">
            <w:pPr>
              <w:spacing w:before="50" w:after="50"/>
              <w:jc w:val="center"/>
              <w:rPr>
                <w:ins w:id="1390" w:author="李志成" w:date="2013-05-14T19:06:00Z"/>
                <w:szCs w:val="24"/>
              </w:rPr>
            </w:pPr>
            <w:ins w:id="1391" w:author="李志成" w:date="2013-05-14T19:06:00Z">
              <w:r>
                <w:rPr>
                  <w:rFonts w:hint="eastAsia"/>
                  <w:szCs w:val="24"/>
                </w:rPr>
                <w:t>off</w:t>
              </w:r>
            </w:ins>
          </w:p>
        </w:tc>
        <w:tc>
          <w:tcPr>
            <w:tcW w:w="851" w:type="dxa"/>
            <w:vAlign w:val="center"/>
          </w:tcPr>
          <w:p w14:paraId="368C0AFE" w14:textId="77777777" w:rsidR="00B45328" w:rsidRDefault="00B45328" w:rsidP="00B45328">
            <w:pPr>
              <w:spacing w:before="50" w:after="50"/>
              <w:jc w:val="center"/>
              <w:rPr>
                <w:ins w:id="1392" w:author="李志成" w:date="2013-05-14T19:06:00Z"/>
                <w:szCs w:val="24"/>
              </w:rPr>
            </w:pPr>
            <w:ins w:id="1393" w:author="李志成" w:date="2013-05-14T19:06:00Z">
              <w:r>
                <w:rPr>
                  <w:rFonts w:hint="eastAsia"/>
                  <w:szCs w:val="24"/>
                </w:rPr>
                <w:t>on</w:t>
              </w:r>
            </w:ins>
          </w:p>
        </w:tc>
        <w:tc>
          <w:tcPr>
            <w:tcW w:w="850" w:type="dxa"/>
            <w:vAlign w:val="center"/>
          </w:tcPr>
          <w:p w14:paraId="358E88E4" w14:textId="77777777" w:rsidR="00B45328" w:rsidRDefault="00B45328" w:rsidP="00B45328">
            <w:pPr>
              <w:spacing w:before="50" w:after="50"/>
              <w:jc w:val="center"/>
              <w:rPr>
                <w:ins w:id="1394" w:author="李志成" w:date="2013-05-14T19:06:00Z"/>
                <w:szCs w:val="24"/>
              </w:rPr>
            </w:pPr>
            <w:ins w:id="1395" w:author="李志成" w:date="2013-05-14T19:06:00Z">
              <w:r>
                <w:rPr>
                  <w:rFonts w:hint="eastAsia"/>
                  <w:szCs w:val="24"/>
                </w:rPr>
                <w:t>off</w:t>
              </w:r>
            </w:ins>
          </w:p>
        </w:tc>
        <w:tc>
          <w:tcPr>
            <w:tcW w:w="828" w:type="dxa"/>
            <w:vAlign w:val="center"/>
          </w:tcPr>
          <w:p w14:paraId="38266BC5" w14:textId="77777777" w:rsidR="00B45328" w:rsidRDefault="00B45328" w:rsidP="00B45328">
            <w:pPr>
              <w:spacing w:before="50" w:after="50"/>
              <w:jc w:val="center"/>
              <w:rPr>
                <w:ins w:id="1396" w:author="李志成" w:date="2013-05-14T19:06:00Z"/>
                <w:szCs w:val="24"/>
              </w:rPr>
            </w:pPr>
            <w:ins w:id="1397" w:author="李志成" w:date="2013-05-14T19:06:00Z">
              <w:r>
                <w:rPr>
                  <w:rFonts w:hint="eastAsia"/>
                  <w:szCs w:val="24"/>
                </w:rPr>
                <w:t>on</w:t>
              </w:r>
            </w:ins>
          </w:p>
        </w:tc>
        <w:tc>
          <w:tcPr>
            <w:tcW w:w="873" w:type="dxa"/>
            <w:vAlign w:val="center"/>
          </w:tcPr>
          <w:p w14:paraId="35012F59" w14:textId="77777777" w:rsidR="00B45328" w:rsidRDefault="00B45328" w:rsidP="00B45328">
            <w:pPr>
              <w:spacing w:before="50" w:after="50"/>
              <w:jc w:val="center"/>
              <w:rPr>
                <w:ins w:id="1398" w:author="李志成" w:date="2013-05-14T19:06:00Z"/>
                <w:szCs w:val="24"/>
              </w:rPr>
            </w:pPr>
            <w:ins w:id="1399" w:author="李志成" w:date="2013-05-14T19:06:00Z">
              <w:r>
                <w:rPr>
                  <w:rFonts w:hint="eastAsia"/>
                  <w:szCs w:val="24"/>
                </w:rPr>
                <w:t>off</w:t>
              </w:r>
            </w:ins>
          </w:p>
        </w:tc>
        <w:tc>
          <w:tcPr>
            <w:tcW w:w="851" w:type="dxa"/>
            <w:vAlign w:val="center"/>
          </w:tcPr>
          <w:p w14:paraId="09822774" w14:textId="77777777" w:rsidR="00B45328" w:rsidRDefault="00B45328" w:rsidP="00B45328">
            <w:pPr>
              <w:spacing w:before="50" w:after="50"/>
              <w:jc w:val="center"/>
              <w:rPr>
                <w:ins w:id="1400" w:author="李志成" w:date="2013-05-14T19:06:00Z"/>
                <w:szCs w:val="24"/>
              </w:rPr>
            </w:pPr>
            <w:ins w:id="1401" w:author="李志成" w:date="2013-05-14T19:06:00Z">
              <w:r>
                <w:rPr>
                  <w:rFonts w:hint="eastAsia"/>
                  <w:szCs w:val="24"/>
                </w:rPr>
                <w:t>on</w:t>
              </w:r>
            </w:ins>
          </w:p>
        </w:tc>
        <w:tc>
          <w:tcPr>
            <w:tcW w:w="850" w:type="dxa"/>
            <w:vMerge/>
            <w:vAlign w:val="center"/>
          </w:tcPr>
          <w:p w14:paraId="61303081" w14:textId="77777777" w:rsidR="00B45328" w:rsidRDefault="00B45328" w:rsidP="00B45328">
            <w:pPr>
              <w:spacing w:before="50" w:after="50"/>
              <w:jc w:val="center"/>
              <w:rPr>
                <w:ins w:id="1402" w:author="李志成" w:date="2013-05-14T19:06:00Z"/>
                <w:szCs w:val="24"/>
              </w:rPr>
            </w:pPr>
          </w:p>
        </w:tc>
        <w:tc>
          <w:tcPr>
            <w:tcW w:w="851" w:type="dxa"/>
            <w:vMerge/>
            <w:vAlign w:val="center"/>
          </w:tcPr>
          <w:p w14:paraId="10C1BAE1" w14:textId="77777777" w:rsidR="00B45328" w:rsidRDefault="00B45328" w:rsidP="00B45328">
            <w:pPr>
              <w:spacing w:before="50" w:after="50"/>
              <w:jc w:val="center"/>
              <w:rPr>
                <w:ins w:id="1403" w:author="李志成" w:date="2013-05-14T19:06:00Z"/>
                <w:szCs w:val="24"/>
              </w:rPr>
            </w:pPr>
          </w:p>
        </w:tc>
      </w:tr>
      <w:tr w:rsidR="00B45328" w14:paraId="28EF964D" w14:textId="77777777" w:rsidTr="00B45328">
        <w:trPr>
          <w:ins w:id="1404" w:author="李志成" w:date="2013-05-14T19:06:00Z"/>
        </w:trPr>
        <w:tc>
          <w:tcPr>
            <w:tcW w:w="1135" w:type="dxa"/>
            <w:vAlign w:val="center"/>
          </w:tcPr>
          <w:p w14:paraId="53BC9317" w14:textId="77777777" w:rsidR="00B45328" w:rsidRPr="00B47270" w:rsidRDefault="00B45328" w:rsidP="00B45328">
            <w:pPr>
              <w:spacing w:before="50" w:after="50"/>
              <w:jc w:val="center"/>
              <w:rPr>
                <w:ins w:id="1405" w:author="李志成" w:date="2013-05-14T19:06:00Z"/>
                <w:sz w:val="22"/>
                <w:szCs w:val="24"/>
              </w:rPr>
            </w:pPr>
            <w:ins w:id="1406" w:author="李志成" w:date="2013-05-14T19:06:00Z">
              <w:r w:rsidRPr="00B47270">
                <w:rPr>
                  <w:sz w:val="22"/>
                  <w:szCs w:val="24"/>
                </w:rPr>
                <w:t>C</w:t>
              </w:r>
              <w:r w:rsidRPr="00B47270">
                <w:rPr>
                  <w:rFonts w:hint="eastAsia"/>
                  <w:sz w:val="22"/>
                  <w:szCs w:val="24"/>
                </w:rPr>
                <w:t>ell ave</w:t>
              </w:r>
            </w:ins>
          </w:p>
        </w:tc>
        <w:tc>
          <w:tcPr>
            <w:tcW w:w="850" w:type="dxa"/>
            <w:vAlign w:val="center"/>
          </w:tcPr>
          <w:p w14:paraId="0463C16F" w14:textId="77777777" w:rsidR="00B45328" w:rsidRDefault="00B45328" w:rsidP="00B45328">
            <w:pPr>
              <w:spacing w:before="50" w:after="50"/>
              <w:jc w:val="center"/>
              <w:rPr>
                <w:ins w:id="1407" w:author="李志成" w:date="2013-05-14T19:06:00Z"/>
              </w:rPr>
            </w:pPr>
            <w:ins w:id="1408" w:author="李志成" w:date="2013-05-14T19:06:00Z">
              <w:r>
                <w:t>1.4988</w:t>
              </w:r>
            </w:ins>
          </w:p>
        </w:tc>
        <w:tc>
          <w:tcPr>
            <w:tcW w:w="851" w:type="dxa"/>
            <w:vAlign w:val="center"/>
          </w:tcPr>
          <w:p w14:paraId="02007E45" w14:textId="77777777" w:rsidR="00B45328" w:rsidRDefault="00B45328" w:rsidP="00B45328">
            <w:pPr>
              <w:spacing w:before="50" w:after="50"/>
              <w:jc w:val="center"/>
              <w:rPr>
                <w:ins w:id="1409" w:author="李志成" w:date="2013-05-14T19:06:00Z"/>
              </w:rPr>
            </w:pPr>
            <w:ins w:id="1410" w:author="李志成" w:date="2013-05-14T19:06:00Z">
              <w:r>
                <w:t>1.5903</w:t>
              </w:r>
            </w:ins>
          </w:p>
        </w:tc>
        <w:tc>
          <w:tcPr>
            <w:tcW w:w="850" w:type="dxa"/>
            <w:vAlign w:val="center"/>
          </w:tcPr>
          <w:p w14:paraId="67F8C05B" w14:textId="77777777" w:rsidR="00B45328" w:rsidRPr="00830DDF" w:rsidRDefault="00B45328" w:rsidP="00B45328">
            <w:pPr>
              <w:spacing w:before="50" w:after="50"/>
              <w:jc w:val="center"/>
              <w:rPr>
                <w:ins w:id="1411" w:author="李志成" w:date="2013-05-14T19:06:00Z"/>
              </w:rPr>
            </w:pPr>
            <w:ins w:id="1412" w:author="李志成" w:date="2013-05-14T19:06:00Z">
              <w:r>
                <w:rPr>
                  <w:rFonts w:hint="eastAsia"/>
                </w:rPr>
                <w:t>0.8108</w:t>
              </w:r>
            </w:ins>
          </w:p>
        </w:tc>
        <w:tc>
          <w:tcPr>
            <w:tcW w:w="851" w:type="dxa"/>
            <w:vAlign w:val="center"/>
          </w:tcPr>
          <w:p w14:paraId="4CF8521B" w14:textId="77777777" w:rsidR="00B45328" w:rsidRPr="00830DDF" w:rsidRDefault="00B45328" w:rsidP="00B45328">
            <w:pPr>
              <w:spacing w:before="50" w:after="50"/>
              <w:jc w:val="center"/>
              <w:rPr>
                <w:ins w:id="1413" w:author="李志成" w:date="2013-05-14T19:06:00Z"/>
              </w:rPr>
            </w:pPr>
            <w:ins w:id="1414" w:author="李志成" w:date="2013-05-14T19:06:00Z">
              <w:r>
                <w:rPr>
                  <w:rFonts w:hint="eastAsia"/>
                </w:rPr>
                <w:t>1.4375</w:t>
              </w:r>
            </w:ins>
          </w:p>
        </w:tc>
        <w:tc>
          <w:tcPr>
            <w:tcW w:w="850" w:type="dxa"/>
            <w:vAlign w:val="center"/>
          </w:tcPr>
          <w:p w14:paraId="6D72A7A1" w14:textId="77777777" w:rsidR="00B45328" w:rsidRPr="00830DDF" w:rsidRDefault="00B45328" w:rsidP="00B45328">
            <w:pPr>
              <w:spacing w:before="50" w:after="50"/>
              <w:jc w:val="center"/>
              <w:rPr>
                <w:ins w:id="1415" w:author="李志成" w:date="2013-05-14T19:06:00Z"/>
              </w:rPr>
            </w:pPr>
            <w:ins w:id="1416" w:author="李志成" w:date="2013-05-14T19:06:00Z">
              <w:r>
                <w:rPr>
                  <w:rFonts w:hint="eastAsia"/>
                </w:rPr>
                <w:t>1.7754</w:t>
              </w:r>
            </w:ins>
          </w:p>
        </w:tc>
        <w:tc>
          <w:tcPr>
            <w:tcW w:w="828" w:type="dxa"/>
            <w:vAlign w:val="center"/>
          </w:tcPr>
          <w:p w14:paraId="6295B2D0" w14:textId="77777777" w:rsidR="00B45328" w:rsidRPr="00B47270" w:rsidRDefault="00B45328" w:rsidP="00B45328">
            <w:pPr>
              <w:spacing w:before="50" w:after="50"/>
              <w:jc w:val="center"/>
              <w:rPr>
                <w:ins w:id="1417" w:author="李志成" w:date="2013-05-14T19:06:00Z"/>
              </w:rPr>
            </w:pPr>
            <w:ins w:id="1418" w:author="李志成" w:date="2013-05-14T19:06:00Z">
              <w:r w:rsidRPr="00B47270">
                <w:rPr>
                  <w:rFonts w:hint="eastAsia"/>
                </w:rPr>
                <w:t>1.6688</w:t>
              </w:r>
            </w:ins>
          </w:p>
        </w:tc>
        <w:tc>
          <w:tcPr>
            <w:tcW w:w="873" w:type="dxa"/>
            <w:vAlign w:val="center"/>
          </w:tcPr>
          <w:p w14:paraId="23F9C1FC" w14:textId="77777777" w:rsidR="00B45328" w:rsidRPr="00830DDF" w:rsidRDefault="00B45328" w:rsidP="00B45328">
            <w:pPr>
              <w:spacing w:before="50" w:after="50"/>
              <w:jc w:val="center"/>
              <w:rPr>
                <w:ins w:id="1419" w:author="李志成" w:date="2013-05-14T19:06:00Z"/>
              </w:rPr>
            </w:pPr>
            <w:ins w:id="1420" w:author="李志成" w:date="2013-05-14T19:06:00Z">
              <w:r w:rsidRPr="00830DDF">
                <w:t>1.6080</w:t>
              </w:r>
            </w:ins>
          </w:p>
        </w:tc>
        <w:tc>
          <w:tcPr>
            <w:tcW w:w="851" w:type="dxa"/>
            <w:vAlign w:val="center"/>
          </w:tcPr>
          <w:p w14:paraId="3F93B404" w14:textId="77777777" w:rsidR="00B45328" w:rsidRPr="00830DDF" w:rsidRDefault="00B45328" w:rsidP="00B45328">
            <w:pPr>
              <w:spacing w:before="50" w:after="50"/>
              <w:jc w:val="center"/>
              <w:rPr>
                <w:ins w:id="1421" w:author="李志成" w:date="2013-05-14T19:06:00Z"/>
              </w:rPr>
            </w:pPr>
            <w:ins w:id="1422" w:author="李志成" w:date="2013-05-14T19:06:00Z">
              <w:r w:rsidRPr="00830DDF">
                <w:t>1.6853</w:t>
              </w:r>
            </w:ins>
          </w:p>
        </w:tc>
        <w:tc>
          <w:tcPr>
            <w:tcW w:w="850" w:type="dxa"/>
            <w:vAlign w:val="center"/>
          </w:tcPr>
          <w:p w14:paraId="206DE4A2" w14:textId="77777777" w:rsidR="00B45328" w:rsidRPr="00830DDF" w:rsidRDefault="00B45328" w:rsidP="00B45328">
            <w:pPr>
              <w:spacing w:before="50" w:after="50"/>
              <w:jc w:val="center"/>
              <w:rPr>
                <w:ins w:id="1423" w:author="李志成" w:date="2013-05-14T19:06:00Z"/>
              </w:rPr>
            </w:pPr>
            <w:ins w:id="1424" w:author="李志成" w:date="2013-05-14T19:06:00Z">
              <w:r w:rsidRPr="00830DDF">
                <w:t>1.6841</w:t>
              </w:r>
            </w:ins>
          </w:p>
        </w:tc>
        <w:tc>
          <w:tcPr>
            <w:tcW w:w="851" w:type="dxa"/>
            <w:vAlign w:val="center"/>
          </w:tcPr>
          <w:p w14:paraId="32E8D2E6" w14:textId="77777777" w:rsidR="00B45328" w:rsidRPr="00830DDF" w:rsidRDefault="00B45328" w:rsidP="00B45328">
            <w:pPr>
              <w:spacing w:before="50" w:after="50"/>
              <w:jc w:val="center"/>
              <w:rPr>
                <w:ins w:id="1425" w:author="李志成" w:date="2013-05-14T19:06:00Z"/>
              </w:rPr>
            </w:pPr>
            <w:ins w:id="1426" w:author="李志成" w:date="2013-05-14T19:06:00Z">
              <w:r w:rsidRPr="00830DDF">
                <w:t>1.7400</w:t>
              </w:r>
            </w:ins>
          </w:p>
        </w:tc>
      </w:tr>
      <w:tr w:rsidR="00B45328" w14:paraId="3E58D9B9" w14:textId="77777777" w:rsidTr="00B45328">
        <w:trPr>
          <w:ins w:id="1427" w:author="李志成" w:date="2013-05-14T19:06:00Z"/>
        </w:trPr>
        <w:tc>
          <w:tcPr>
            <w:tcW w:w="1135" w:type="dxa"/>
            <w:vAlign w:val="center"/>
          </w:tcPr>
          <w:p w14:paraId="0A65CC29" w14:textId="77777777" w:rsidR="00B45328" w:rsidRPr="00B47270" w:rsidRDefault="00B45328" w:rsidP="00B45328">
            <w:pPr>
              <w:spacing w:before="50" w:after="50"/>
              <w:jc w:val="center"/>
              <w:rPr>
                <w:ins w:id="1428" w:author="李志成" w:date="2013-05-14T19:06:00Z"/>
                <w:sz w:val="22"/>
                <w:szCs w:val="24"/>
              </w:rPr>
            </w:pPr>
            <w:ins w:id="1429" w:author="李志成" w:date="2013-05-14T19:06:00Z">
              <w:r w:rsidRPr="00B47270">
                <w:rPr>
                  <w:sz w:val="22"/>
                  <w:szCs w:val="24"/>
                </w:rPr>
                <w:t>C</w:t>
              </w:r>
              <w:r w:rsidRPr="00B47270">
                <w:rPr>
                  <w:rFonts w:hint="eastAsia"/>
                  <w:sz w:val="22"/>
                  <w:szCs w:val="24"/>
                </w:rPr>
                <w:t>ell edge</w:t>
              </w:r>
            </w:ins>
          </w:p>
        </w:tc>
        <w:tc>
          <w:tcPr>
            <w:tcW w:w="850" w:type="dxa"/>
            <w:vAlign w:val="center"/>
          </w:tcPr>
          <w:p w14:paraId="7E55FF9B" w14:textId="77777777" w:rsidR="00B45328" w:rsidRDefault="00B45328" w:rsidP="00B45328">
            <w:pPr>
              <w:spacing w:before="50" w:after="50"/>
              <w:jc w:val="center"/>
              <w:rPr>
                <w:ins w:id="1430" w:author="李志成" w:date="2013-05-14T19:06:00Z"/>
              </w:rPr>
            </w:pPr>
            <w:ins w:id="1431" w:author="李志成" w:date="2013-05-14T19:06:00Z">
              <w:r>
                <w:t>0.0390</w:t>
              </w:r>
            </w:ins>
          </w:p>
        </w:tc>
        <w:tc>
          <w:tcPr>
            <w:tcW w:w="851" w:type="dxa"/>
            <w:vAlign w:val="center"/>
          </w:tcPr>
          <w:p w14:paraId="443BDEC9" w14:textId="77777777" w:rsidR="00B45328" w:rsidRDefault="00B45328" w:rsidP="00B45328">
            <w:pPr>
              <w:spacing w:before="50" w:after="50"/>
              <w:jc w:val="center"/>
              <w:rPr>
                <w:ins w:id="1432" w:author="李志成" w:date="2013-05-14T19:06:00Z"/>
              </w:rPr>
            </w:pPr>
            <w:ins w:id="1433" w:author="李志成" w:date="2013-05-14T19:06:00Z">
              <w:r>
                <w:t>0.0409</w:t>
              </w:r>
            </w:ins>
          </w:p>
        </w:tc>
        <w:tc>
          <w:tcPr>
            <w:tcW w:w="850" w:type="dxa"/>
            <w:vAlign w:val="center"/>
          </w:tcPr>
          <w:p w14:paraId="47DE9A10" w14:textId="77777777" w:rsidR="00B45328" w:rsidRPr="00830DDF" w:rsidRDefault="00B45328" w:rsidP="00B45328">
            <w:pPr>
              <w:spacing w:before="50" w:after="50"/>
              <w:jc w:val="center"/>
              <w:rPr>
                <w:ins w:id="1434" w:author="李志成" w:date="2013-05-14T19:06:00Z"/>
              </w:rPr>
            </w:pPr>
            <w:ins w:id="1435" w:author="李志成" w:date="2013-05-14T19:06:00Z">
              <w:r>
                <w:rPr>
                  <w:rFonts w:hint="eastAsia"/>
                </w:rPr>
                <w:t>0</w:t>
              </w:r>
            </w:ins>
          </w:p>
        </w:tc>
        <w:tc>
          <w:tcPr>
            <w:tcW w:w="851" w:type="dxa"/>
            <w:vAlign w:val="center"/>
          </w:tcPr>
          <w:p w14:paraId="41C937DF" w14:textId="77777777" w:rsidR="00B45328" w:rsidRPr="00830DDF" w:rsidRDefault="00B45328" w:rsidP="00B45328">
            <w:pPr>
              <w:spacing w:before="50" w:after="50"/>
              <w:jc w:val="center"/>
              <w:rPr>
                <w:ins w:id="1436" w:author="李志成" w:date="2013-05-14T19:06:00Z"/>
              </w:rPr>
            </w:pPr>
            <w:ins w:id="1437" w:author="李志成" w:date="2013-05-14T19:06:00Z">
              <w:r>
                <w:rPr>
                  <w:rFonts w:hint="eastAsia"/>
                </w:rPr>
                <w:t>0.0391</w:t>
              </w:r>
            </w:ins>
          </w:p>
        </w:tc>
        <w:tc>
          <w:tcPr>
            <w:tcW w:w="850" w:type="dxa"/>
            <w:vAlign w:val="center"/>
          </w:tcPr>
          <w:p w14:paraId="5F713A9B" w14:textId="77777777" w:rsidR="00B45328" w:rsidRPr="00830DDF" w:rsidRDefault="00B45328" w:rsidP="00B45328">
            <w:pPr>
              <w:spacing w:before="50" w:after="50"/>
              <w:jc w:val="center"/>
              <w:rPr>
                <w:ins w:id="1438" w:author="李志成" w:date="2013-05-14T19:06:00Z"/>
              </w:rPr>
            </w:pPr>
            <w:ins w:id="1439" w:author="李志成" w:date="2013-05-14T19:06:00Z">
              <w:r>
                <w:rPr>
                  <w:rFonts w:hint="eastAsia"/>
                </w:rPr>
                <w:t>0.0357</w:t>
              </w:r>
            </w:ins>
          </w:p>
        </w:tc>
        <w:tc>
          <w:tcPr>
            <w:tcW w:w="828" w:type="dxa"/>
            <w:vAlign w:val="center"/>
          </w:tcPr>
          <w:p w14:paraId="15E228EC" w14:textId="77777777" w:rsidR="00B45328" w:rsidRPr="00B47270" w:rsidRDefault="00B45328" w:rsidP="00B45328">
            <w:pPr>
              <w:spacing w:before="50" w:after="50"/>
              <w:jc w:val="center"/>
              <w:rPr>
                <w:ins w:id="1440" w:author="李志成" w:date="2013-05-14T19:06:00Z"/>
              </w:rPr>
            </w:pPr>
            <w:ins w:id="1441" w:author="李志成" w:date="2013-05-14T19:06:00Z">
              <w:r w:rsidRPr="00B47270">
                <w:rPr>
                  <w:rFonts w:hint="eastAsia"/>
                </w:rPr>
                <w:t>0.0314</w:t>
              </w:r>
            </w:ins>
          </w:p>
        </w:tc>
        <w:tc>
          <w:tcPr>
            <w:tcW w:w="873" w:type="dxa"/>
            <w:vAlign w:val="center"/>
          </w:tcPr>
          <w:p w14:paraId="2048ACB2" w14:textId="77777777" w:rsidR="00B45328" w:rsidRPr="00830DDF" w:rsidRDefault="00B45328" w:rsidP="00B45328">
            <w:pPr>
              <w:spacing w:before="50" w:after="50"/>
              <w:jc w:val="center"/>
              <w:rPr>
                <w:ins w:id="1442" w:author="李志成" w:date="2013-05-14T19:06:00Z"/>
              </w:rPr>
            </w:pPr>
            <w:ins w:id="1443" w:author="李志成" w:date="2013-05-14T19:06:00Z">
              <w:r w:rsidRPr="00830DDF">
                <w:t>0.0422</w:t>
              </w:r>
            </w:ins>
          </w:p>
        </w:tc>
        <w:tc>
          <w:tcPr>
            <w:tcW w:w="851" w:type="dxa"/>
            <w:vAlign w:val="center"/>
          </w:tcPr>
          <w:p w14:paraId="1F15DCAB" w14:textId="77777777" w:rsidR="00B45328" w:rsidRPr="00830DDF" w:rsidRDefault="00B45328" w:rsidP="00B45328">
            <w:pPr>
              <w:spacing w:before="50" w:after="50"/>
              <w:jc w:val="center"/>
              <w:rPr>
                <w:ins w:id="1444" w:author="李志成" w:date="2013-05-14T19:06:00Z"/>
              </w:rPr>
            </w:pPr>
            <w:ins w:id="1445" w:author="李志成" w:date="2013-05-14T19:06:00Z">
              <w:r w:rsidRPr="00830DDF">
                <w:t>0.0403</w:t>
              </w:r>
            </w:ins>
          </w:p>
        </w:tc>
        <w:tc>
          <w:tcPr>
            <w:tcW w:w="850" w:type="dxa"/>
            <w:vAlign w:val="center"/>
          </w:tcPr>
          <w:p w14:paraId="24BF41D9" w14:textId="77777777" w:rsidR="00B45328" w:rsidRPr="00830DDF" w:rsidRDefault="00B45328" w:rsidP="00B45328">
            <w:pPr>
              <w:spacing w:before="50" w:after="50"/>
              <w:jc w:val="center"/>
              <w:rPr>
                <w:ins w:id="1446" w:author="李志成" w:date="2013-05-14T19:06:00Z"/>
              </w:rPr>
            </w:pPr>
            <w:ins w:id="1447" w:author="李志成" w:date="2013-05-14T19:06:00Z">
              <w:r w:rsidRPr="00830DDF">
                <w:t>0.0447</w:t>
              </w:r>
            </w:ins>
          </w:p>
        </w:tc>
        <w:tc>
          <w:tcPr>
            <w:tcW w:w="851" w:type="dxa"/>
            <w:vAlign w:val="center"/>
          </w:tcPr>
          <w:p w14:paraId="584DDE5F" w14:textId="77777777" w:rsidR="00B45328" w:rsidRPr="00830DDF" w:rsidRDefault="00B45328" w:rsidP="00B45328">
            <w:pPr>
              <w:spacing w:before="50" w:after="50"/>
              <w:jc w:val="center"/>
              <w:rPr>
                <w:ins w:id="1448" w:author="李志成" w:date="2013-05-14T19:06:00Z"/>
              </w:rPr>
            </w:pPr>
            <w:ins w:id="1449" w:author="李志成" w:date="2013-05-14T19:06:00Z">
              <w:r w:rsidRPr="00830DDF">
                <w:t>0.0440</w:t>
              </w:r>
            </w:ins>
          </w:p>
        </w:tc>
      </w:tr>
    </w:tbl>
    <w:p w14:paraId="71A567AB" w14:textId="77777777" w:rsidR="00B45328" w:rsidRDefault="00B45328" w:rsidP="00B45328">
      <w:pPr>
        <w:spacing w:beforeLines="50" w:before="190" w:afterLines="50" w:after="190"/>
        <w:rPr>
          <w:ins w:id="1450" w:author="李志成" w:date="2013-05-14T19:06:00Z"/>
          <w:szCs w:val="24"/>
        </w:rPr>
      </w:pPr>
      <w:ins w:id="1451" w:author="李志成" w:date="2013-05-14T19:06:00Z">
        <w:r>
          <w:rPr>
            <w:rFonts w:hint="eastAsia"/>
            <w:szCs w:val="24"/>
          </w:rPr>
          <w:tab/>
        </w:r>
        <w:r>
          <w:rPr>
            <w:rFonts w:hint="eastAsia"/>
            <w:szCs w:val="24"/>
          </w:rPr>
          <w:t>从</w:t>
        </w:r>
        <w:r>
          <w:rPr>
            <w:rFonts w:hint="eastAsia"/>
            <w:szCs w:val="24"/>
          </w:rPr>
          <w:t>CASE 0</w:t>
        </w:r>
        <w:r>
          <w:rPr>
            <w:szCs w:val="24"/>
          </w:rPr>
          <w:t>—</w:t>
        </w:r>
        <w:r>
          <w:rPr>
            <w:rFonts w:hint="eastAsia"/>
            <w:szCs w:val="24"/>
          </w:rPr>
          <w:t>3 OLLA Off</w:t>
        </w:r>
        <w:r>
          <w:rPr>
            <w:rFonts w:hint="eastAsia"/>
            <w:szCs w:val="24"/>
          </w:rPr>
          <w:t>的吞吐量结果来看，</w:t>
        </w:r>
        <w:r w:rsidRPr="00E82BD4">
          <w:rPr>
            <w:rFonts w:hint="eastAsia"/>
          </w:rPr>
          <w:t>反馈干扰计算包含小尺度最优，干扰不进行平均和进行时域</w:t>
        </w:r>
        <w:r w:rsidRPr="00E82BD4">
          <w:rPr>
            <w:rFonts w:hint="eastAsia"/>
          </w:rPr>
          <w:t>3CRS</w:t>
        </w:r>
        <w:r w:rsidRPr="00E82BD4">
          <w:rPr>
            <w:rFonts w:hint="eastAsia"/>
          </w:rPr>
          <w:t>平均较优。</w:t>
        </w:r>
        <w:r>
          <w:rPr>
            <w:rFonts w:hint="eastAsia"/>
            <w:szCs w:val="24"/>
          </w:rPr>
          <w:t>相对于</w:t>
        </w:r>
        <w:r>
          <w:rPr>
            <w:rFonts w:hint="eastAsia"/>
            <w:szCs w:val="24"/>
          </w:rPr>
          <w:t>CASE 0</w:t>
        </w:r>
        <w:r>
          <w:rPr>
            <w:rFonts w:hint="eastAsia"/>
            <w:szCs w:val="24"/>
          </w:rPr>
          <w:t>，</w:t>
        </w:r>
        <w:r>
          <w:rPr>
            <w:rFonts w:hint="eastAsia"/>
            <w:szCs w:val="24"/>
          </w:rPr>
          <w:t>CASE 1</w:t>
        </w:r>
        <w:r>
          <w:rPr>
            <w:rFonts w:hint="eastAsia"/>
            <w:szCs w:val="24"/>
          </w:rPr>
          <w:t>的载干比</w:t>
        </w:r>
        <w:r>
          <w:rPr>
            <w:rFonts w:hint="eastAsia"/>
            <w:szCs w:val="24"/>
          </w:rPr>
          <w:t>CDF</w:t>
        </w:r>
        <w:r>
          <w:rPr>
            <w:rFonts w:hint="eastAsia"/>
            <w:szCs w:val="24"/>
          </w:rPr>
          <w:t>左翼</w:t>
        </w:r>
        <w:r>
          <w:rPr>
            <w:rFonts w:hint="eastAsia"/>
            <w:szCs w:val="24"/>
          </w:rPr>
          <w:t>4</w:t>
        </w:r>
        <w:r>
          <w:rPr>
            <w:szCs w:val="24"/>
          </w:rPr>
          <w:t>—</w:t>
        </w:r>
        <w:r>
          <w:rPr>
            <w:rFonts w:hint="eastAsia"/>
            <w:szCs w:val="24"/>
          </w:rPr>
          <w:t>6dB</w:t>
        </w:r>
        <w:r>
          <w:rPr>
            <w:rFonts w:hint="eastAsia"/>
            <w:szCs w:val="24"/>
          </w:rPr>
          <w:t>，</w:t>
        </w:r>
        <w:r>
          <w:rPr>
            <w:rFonts w:hint="eastAsia"/>
            <w:szCs w:val="24"/>
          </w:rPr>
          <w:t>CASE 2</w:t>
        </w:r>
        <w:r>
          <w:rPr>
            <w:rFonts w:hint="eastAsia"/>
            <w:szCs w:val="24"/>
          </w:rPr>
          <w:t>右移</w:t>
        </w:r>
        <w:r>
          <w:rPr>
            <w:rFonts w:hint="eastAsia"/>
            <w:szCs w:val="24"/>
          </w:rPr>
          <w:t>1</w:t>
        </w:r>
        <w:r>
          <w:rPr>
            <w:szCs w:val="24"/>
          </w:rPr>
          <w:t>—</w:t>
        </w:r>
        <w:r>
          <w:rPr>
            <w:rFonts w:hint="eastAsia"/>
            <w:szCs w:val="24"/>
          </w:rPr>
          <w:t>2 dB</w:t>
        </w:r>
        <w:r>
          <w:rPr>
            <w:rFonts w:hint="eastAsia"/>
            <w:szCs w:val="24"/>
          </w:rPr>
          <w:t>，</w:t>
        </w:r>
        <w:r>
          <w:rPr>
            <w:rFonts w:hint="eastAsia"/>
            <w:szCs w:val="24"/>
          </w:rPr>
          <w:t>CASE3</w:t>
        </w:r>
        <w:r>
          <w:rPr>
            <w:rFonts w:hint="eastAsia"/>
            <w:szCs w:val="24"/>
          </w:rPr>
          <w:t>基本一致。</w:t>
        </w:r>
        <w:r>
          <w:rPr>
            <w:rFonts w:hint="eastAsia"/>
            <w:szCs w:val="24"/>
          </w:rPr>
          <w:t>CASE 0</w:t>
        </w:r>
        <w:r>
          <w:rPr>
            <w:rFonts w:hint="eastAsia"/>
            <w:szCs w:val="24"/>
          </w:rPr>
          <w:t>、</w:t>
        </w:r>
        <w:r>
          <w:rPr>
            <w:rFonts w:hint="eastAsia"/>
            <w:szCs w:val="24"/>
          </w:rPr>
          <w:t>CASE 1</w:t>
        </w:r>
        <w:r>
          <w:rPr>
            <w:rFonts w:hint="eastAsia"/>
            <w:szCs w:val="24"/>
          </w:rPr>
          <w:t>、</w:t>
        </w:r>
        <w:r>
          <w:rPr>
            <w:rFonts w:hint="eastAsia"/>
            <w:szCs w:val="24"/>
          </w:rPr>
          <w:t>CASE 3</w:t>
        </w:r>
        <w:r>
          <w:rPr>
            <w:rFonts w:hint="eastAsia"/>
            <w:szCs w:val="24"/>
          </w:rPr>
          <w:t>的</w:t>
        </w:r>
        <w:r>
          <w:rPr>
            <w:rFonts w:hint="eastAsia"/>
            <w:szCs w:val="24"/>
          </w:rPr>
          <w:t>HARQ</w:t>
        </w:r>
        <w:r>
          <w:rPr>
            <w:rFonts w:hint="eastAsia"/>
            <w:szCs w:val="24"/>
          </w:rPr>
          <w:t>初传成功概率均在</w:t>
        </w:r>
        <w:r>
          <w:rPr>
            <w:rFonts w:hint="eastAsia"/>
            <w:szCs w:val="24"/>
          </w:rPr>
          <w:t>60%</w:t>
        </w:r>
        <w:r>
          <w:rPr>
            <w:rFonts w:hint="eastAsia"/>
            <w:szCs w:val="24"/>
          </w:rPr>
          <w:t>，而</w:t>
        </w:r>
        <w:r>
          <w:rPr>
            <w:rFonts w:hint="eastAsia"/>
            <w:szCs w:val="24"/>
          </w:rPr>
          <w:t>CASE 2</w:t>
        </w:r>
        <w:r>
          <w:rPr>
            <w:rFonts w:hint="eastAsia"/>
            <w:szCs w:val="24"/>
          </w:rPr>
          <w:t>的初传成功概率达到</w:t>
        </w:r>
        <w:r>
          <w:rPr>
            <w:rFonts w:hint="eastAsia"/>
            <w:szCs w:val="24"/>
          </w:rPr>
          <w:t>91%</w:t>
        </w:r>
        <w:r>
          <w:rPr>
            <w:rFonts w:hint="eastAsia"/>
            <w:szCs w:val="24"/>
          </w:rPr>
          <w:t>。</w:t>
        </w:r>
        <w:r>
          <w:rPr>
            <w:rFonts w:hint="eastAsia"/>
            <w:szCs w:val="24"/>
          </w:rPr>
          <w:t>4</w:t>
        </w:r>
        <w:r>
          <w:rPr>
            <w:rFonts w:hint="eastAsia"/>
            <w:szCs w:val="24"/>
          </w:rPr>
          <w:t>个</w:t>
        </w:r>
        <w:r>
          <w:rPr>
            <w:rFonts w:hint="eastAsia"/>
            <w:szCs w:val="24"/>
          </w:rPr>
          <w:t>CASE</w:t>
        </w:r>
        <w:r>
          <w:rPr>
            <w:rFonts w:hint="eastAsia"/>
            <w:szCs w:val="24"/>
          </w:rPr>
          <w:t>的</w:t>
        </w:r>
        <w:r>
          <w:rPr>
            <w:rFonts w:hint="eastAsia"/>
            <w:szCs w:val="24"/>
          </w:rPr>
          <w:t>MCS</w:t>
        </w:r>
        <w:r>
          <w:rPr>
            <w:rFonts w:hint="eastAsia"/>
            <w:szCs w:val="24"/>
          </w:rPr>
          <w:t>最高等级比例均在</w:t>
        </w:r>
        <w:r>
          <w:rPr>
            <w:rFonts w:hint="eastAsia"/>
            <w:szCs w:val="24"/>
          </w:rPr>
          <w:t>0.3</w:t>
        </w:r>
        <w:r>
          <w:rPr>
            <w:rFonts w:hint="eastAsia"/>
            <w:szCs w:val="24"/>
          </w:rPr>
          <w:t>左右，其中</w:t>
        </w:r>
        <w:r>
          <w:rPr>
            <w:rFonts w:hint="eastAsia"/>
            <w:szCs w:val="24"/>
          </w:rPr>
          <w:t>CASE 3</w:t>
        </w:r>
        <w:r>
          <w:rPr>
            <w:rFonts w:hint="eastAsia"/>
            <w:szCs w:val="24"/>
          </w:rPr>
          <w:t>稍低一些。从上述的比较可以看出，</w:t>
        </w:r>
        <w:r>
          <w:rPr>
            <w:rFonts w:hint="eastAsia"/>
            <w:szCs w:val="24"/>
          </w:rPr>
          <w:t>CASE 1</w:t>
        </w:r>
        <w:r>
          <w:rPr>
            <w:rFonts w:hint="eastAsia"/>
            <w:szCs w:val="24"/>
          </w:rPr>
          <w:t>的反馈干扰不含小尺度使得干扰估计大部分偏小，使得</w:t>
        </w:r>
        <w:r>
          <w:rPr>
            <w:rFonts w:hint="eastAsia"/>
            <w:szCs w:val="24"/>
          </w:rPr>
          <w:t>MCS</w:t>
        </w:r>
        <w:r>
          <w:rPr>
            <w:rFonts w:hint="eastAsia"/>
            <w:szCs w:val="24"/>
          </w:rPr>
          <w:t>等级选择偏高，导致</w:t>
        </w:r>
        <w:r>
          <w:rPr>
            <w:rFonts w:hint="eastAsia"/>
            <w:szCs w:val="24"/>
          </w:rPr>
          <w:t>HARQ</w:t>
        </w:r>
        <w:r>
          <w:rPr>
            <w:rFonts w:hint="eastAsia"/>
            <w:szCs w:val="24"/>
          </w:rPr>
          <w:t>较低的时候吞吐量下降严重。从</w:t>
        </w:r>
        <w:r>
          <w:rPr>
            <w:rFonts w:hint="eastAsia"/>
            <w:szCs w:val="24"/>
          </w:rPr>
          <w:t>CASE 3</w:t>
        </w:r>
        <w:r>
          <w:rPr>
            <w:rFonts w:hint="eastAsia"/>
            <w:szCs w:val="24"/>
          </w:rPr>
          <w:t>的</w:t>
        </w:r>
        <w:r>
          <w:rPr>
            <w:rFonts w:hint="eastAsia"/>
            <w:szCs w:val="24"/>
          </w:rPr>
          <w:t>HARQ</w:t>
        </w:r>
        <w:r>
          <w:rPr>
            <w:rFonts w:hint="eastAsia"/>
            <w:szCs w:val="24"/>
          </w:rPr>
          <w:t>初传成功概率较高和边缘用户吞吐量上获得的</w:t>
        </w:r>
        <w:r>
          <w:rPr>
            <w:rFonts w:hint="eastAsia"/>
            <w:szCs w:val="24"/>
          </w:rPr>
          <w:t>8%</w:t>
        </w:r>
        <w:r>
          <w:rPr>
            <w:rFonts w:hint="eastAsia"/>
            <w:szCs w:val="24"/>
          </w:rPr>
          <w:t>增益可以看出反馈干扰进行时域平均对边缘用户有好处。</w:t>
        </w:r>
      </w:ins>
    </w:p>
    <w:p w14:paraId="718706AD" w14:textId="77777777" w:rsidR="00B45328" w:rsidRDefault="00B45328" w:rsidP="00B45328">
      <w:pPr>
        <w:spacing w:beforeLines="50" w:before="190" w:afterLines="50" w:after="190"/>
        <w:rPr>
          <w:ins w:id="1452" w:author="李志成" w:date="2013-05-14T19:06:00Z"/>
          <w:szCs w:val="24"/>
        </w:rPr>
      </w:pPr>
      <w:ins w:id="1453" w:author="李志成" w:date="2013-05-14T19:06:00Z">
        <w:r>
          <w:rPr>
            <w:rFonts w:hint="eastAsia"/>
            <w:szCs w:val="24"/>
          </w:rPr>
          <w:tab/>
        </w:r>
        <w:r>
          <w:rPr>
            <w:rFonts w:hint="eastAsia"/>
            <w:szCs w:val="24"/>
          </w:rPr>
          <w:t>从</w:t>
        </w:r>
        <w:r>
          <w:rPr>
            <w:rFonts w:hint="eastAsia"/>
            <w:szCs w:val="24"/>
          </w:rPr>
          <w:t>OLLA on</w:t>
        </w:r>
        <w:r>
          <w:rPr>
            <w:rFonts w:hint="eastAsia"/>
            <w:szCs w:val="24"/>
          </w:rPr>
          <w:t>的结果看，</w:t>
        </w:r>
        <w:r>
          <w:rPr>
            <w:rFonts w:hint="eastAsia"/>
            <w:szCs w:val="24"/>
          </w:rPr>
          <w:t>OLLA</w:t>
        </w:r>
        <w:r>
          <w:rPr>
            <w:rFonts w:hint="eastAsia"/>
            <w:szCs w:val="24"/>
          </w:rPr>
          <w:t>在很大程度上是降低</w:t>
        </w:r>
        <w:r>
          <w:rPr>
            <w:rFonts w:hint="eastAsia"/>
            <w:szCs w:val="24"/>
          </w:rPr>
          <w:t>MCS</w:t>
        </w:r>
        <w:r>
          <w:rPr>
            <w:rFonts w:hint="eastAsia"/>
            <w:szCs w:val="24"/>
          </w:rPr>
          <w:t>等级从而提高</w:t>
        </w:r>
        <w:r>
          <w:rPr>
            <w:rFonts w:hint="eastAsia"/>
            <w:szCs w:val="24"/>
          </w:rPr>
          <w:t>HARQ</w:t>
        </w:r>
        <w:r>
          <w:rPr>
            <w:rFonts w:hint="eastAsia"/>
            <w:szCs w:val="24"/>
          </w:rPr>
          <w:t>传输成功概率，从而提高系统性能。对比</w:t>
        </w:r>
        <w:r>
          <w:rPr>
            <w:rFonts w:hint="eastAsia"/>
            <w:szCs w:val="24"/>
          </w:rPr>
          <w:t>CASE 0</w:t>
        </w:r>
        <w:r>
          <w:rPr>
            <w:rFonts w:hint="eastAsia"/>
            <w:szCs w:val="24"/>
          </w:rPr>
          <w:t>与</w:t>
        </w:r>
        <w:r>
          <w:rPr>
            <w:rFonts w:hint="eastAsia"/>
            <w:szCs w:val="24"/>
          </w:rPr>
          <w:t>CASE 5</w:t>
        </w:r>
        <w:r>
          <w:rPr>
            <w:rFonts w:hint="eastAsia"/>
            <w:szCs w:val="24"/>
          </w:rPr>
          <w:t>，</w:t>
        </w:r>
        <w:r>
          <w:rPr>
            <w:rFonts w:hint="eastAsia"/>
            <w:szCs w:val="24"/>
          </w:rPr>
          <w:t>CASE 3</w:t>
        </w:r>
        <w:r>
          <w:rPr>
            <w:rFonts w:hint="eastAsia"/>
            <w:szCs w:val="24"/>
          </w:rPr>
          <w:t>与</w:t>
        </w:r>
        <w:r>
          <w:rPr>
            <w:rFonts w:hint="eastAsia"/>
            <w:szCs w:val="24"/>
          </w:rPr>
          <w:t>CASE 4</w:t>
        </w:r>
        <w:r>
          <w:rPr>
            <w:rFonts w:hint="eastAsia"/>
            <w:szCs w:val="24"/>
          </w:rPr>
          <w:t>可以看出，</w:t>
        </w:r>
        <w:r>
          <w:rPr>
            <w:rFonts w:hint="eastAsia"/>
            <w:szCs w:val="24"/>
          </w:rPr>
          <w:t>OLLA</w:t>
        </w:r>
        <w:r>
          <w:rPr>
            <w:rFonts w:hint="eastAsia"/>
            <w:szCs w:val="24"/>
          </w:rPr>
          <w:t>参数</w:t>
        </w:r>
        <w:r>
          <w:rPr>
            <w:rFonts w:hint="eastAsia"/>
            <w:szCs w:val="24"/>
          </w:rPr>
          <w:t>+0.05/-0.45</w:t>
        </w:r>
        <w:r>
          <w:rPr>
            <w:rFonts w:hint="eastAsia"/>
            <w:szCs w:val="24"/>
          </w:rPr>
          <w:t>可以显著提高</w:t>
        </w:r>
        <w:r>
          <w:rPr>
            <w:rFonts w:hint="eastAsia"/>
            <w:szCs w:val="24"/>
          </w:rPr>
          <w:t>HARQ</w:t>
        </w:r>
        <w:r>
          <w:rPr>
            <w:rFonts w:hint="eastAsia"/>
            <w:szCs w:val="24"/>
          </w:rPr>
          <w:t>首次传输成功概率至</w:t>
        </w:r>
        <w:r>
          <w:rPr>
            <w:rFonts w:hint="eastAsia"/>
            <w:szCs w:val="24"/>
          </w:rPr>
          <w:t>90%</w:t>
        </w:r>
        <w:r>
          <w:rPr>
            <w:rFonts w:hint="eastAsia"/>
            <w:szCs w:val="24"/>
          </w:rPr>
          <w:t>左右，</w:t>
        </w:r>
        <w:r>
          <w:rPr>
            <w:rFonts w:hint="eastAsia"/>
            <w:szCs w:val="24"/>
          </w:rPr>
          <w:t>+0.1/-0.25</w:t>
        </w:r>
        <w:r>
          <w:rPr>
            <w:rFonts w:hint="eastAsia"/>
            <w:szCs w:val="24"/>
          </w:rPr>
          <w:t>可以提高</w:t>
        </w:r>
        <w:r>
          <w:rPr>
            <w:rFonts w:hint="eastAsia"/>
            <w:szCs w:val="24"/>
          </w:rPr>
          <w:t>HARQ</w:t>
        </w:r>
        <w:r>
          <w:rPr>
            <w:rFonts w:hint="eastAsia"/>
            <w:szCs w:val="24"/>
          </w:rPr>
          <w:t>首次传输成功概率</w:t>
        </w:r>
        <w:r>
          <w:rPr>
            <w:rFonts w:hint="eastAsia"/>
            <w:szCs w:val="24"/>
          </w:rPr>
          <w:t>74%</w:t>
        </w:r>
        <w:r>
          <w:rPr>
            <w:rFonts w:hint="eastAsia"/>
            <w:szCs w:val="24"/>
          </w:rPr>
          <w:t>，后者的</w:t>
        </w:r>
        <w:r>
          <w:rPr>
            <w:rFonts w:hint="eastAsia"/>
            <w:szCs w:val="24"/>
          </w:rPr>
          <w:t>MCS</w:t>
        </w:r>
        <w:r>
          <w:rPr>
            <w:rFonts w:hint="eastAsia"/>
            <w:szCs w:val="24"/>
          </w:rPr>
          <w:t>等级整体高于前者，扇区平均吞吐量和小区边缘吞吐量</w:t>
        </w:r>
        <w:r>
          <w:rPr>
            <w:rFonts w:hint="eastAsia"/>
            <w:szCs w:val="24"/>
          </w:rPr>
          <w:lastRenderedPageBreak/>
          <w:t>均是后者高于前者。为获得吞吐量增益，</w:t>
        </w:r>
        <w:r>
          <w:rPr>
            <w:rFonts w:hint="eastAsia"/>
            <w:szCs w:val="24"/>
          </w:rPr>
          <w:t>OLLA</w:t>
        </w:r>
        <w:r>
          <w:rPr>
            <w:rFonts w:hint="eastAsia"/>
            <w:szCs w:val="24"/>
          </w:rPr>
          <w:t>参数配置是在</w:t>
        </w:r>
        <w:r>
          <w:rPr>
            <w:rFonts w:hint="eastAsia"/>
            <w:szCs w:val="24"/>
          </w:rPr>
          <w:t>HARQ</w:t>
        </w:r>
        <w:r>
          <w:rPr>
            <w:rFonts w:hint="eastAsia"/>
            <w:szCs w:val="24"/>
          </w:rPr>
          <w:t>和</w:t>
        </w:r>
        <w:r>
          <w:rPr>
            <w:rFonts w:hint="eastAsia"/>
            <w:szCs w:val="24"/>
          </w:rPr>
          <w:t>MCS</w:t>
        </w:r>
        <w:r>
          <w:rPr>
            <w:rFonts w:hint="eastAsia"/>
            <w:szCs w:val="24"/>
          </w:rPr>
          <w:t>等级间的折中，因此，</w:t>
        </w:r>
        <w:r w:rsidRPr="005C7BBF">
          <w:rPr>
            <w:rFonts w:hint="eastAsia"/>
            <w:b/>
            <w:szCs w:val="24"/>
            <w:u w:val="single"/>
          </w:rPr>
          <w:t>参数</w:t>
        </w:r>
        <w:r w:rsidRPr="005C7BBF">
          <w:rPr>
            <w:b/>
            <w:szCs w:val="24"/>
            <w:u w:val="single"/>
          </w:rPr>
          <w:t>+0.1/-0.25</w:t>
        </w:r>
        <w:r w:rsidRPr="005C7BBF">
          <w:rPr>
            <w:rFonts w:hint="eastAsia"/>
            <w:b/>
            <w:szCs w:val="24"/>
            <w:u w:val="single"/>
          </w:rPr>
          <w:t>较为适合本系统平台的仿真场景。</w:t>
        </w:r>
        <w:r w:rsidRPr="005C7BBF">
          <w:rPr>
            <w:rFonts w:hint="eastAsia"/>
            <w:szCs w:val="24"/>
          </w:rPr>
          <w:t>同时，</w:t>
        </w:r>
        <w:r>
          <w:rPr>
            <w:rFonts w:hint="eastAsia"/>
            <w:szCs w:val="24"/>
          </w:rPr>
          <w:t>对于</w:t>
        </w:r>
        <w:r>
          <w:rPr>
            <w:rFonts w:hint="eastAsia"/>
            <w:szCs w:val="24"/>
          </w:rPr>
          <w:t>Full buffer</w:t>
        </w:r>
        <w:r w:rsidRPr="005C7BBF">
          <w:rPr>
            <w:rFonts w:hint="eastAsia"/>
            <w:szCs w:val="24"/>
          </w:rPr>
          <w:t>建议采用</w:t>
        </w:r>
        <w:commentRangeStart w:id="1454"/>
        <w:r w:rsidRPr="005C7BBF">
          <w:rPr>
            <w:rFonts w:hint="eastAsia"/>
            <w:szCs w:val="24"/>
          </w:rPr>
          <w:t>以下</w:t>
        </w:r>
        <w:commentRangeEnd w:id="1454"/>
        <w:r>
          <w:rPr>
            <w:rStyle w:val="af3"/>
          </w:rPr>
          <w:commentReference w:id="1454"/>
        </w:r>
        <w:r w:rsidRPr="005C7BBF">
          <w:rPr>
            <w:rFonts w:hint="eastAsia"/>
            <w:szCs w:val="24"/>
          </w:rPr>
          <w:t>配置：</w:t>
        </w:r>
      </w:ins>
    </w:p>
    <w:p w14:paraId="641808EA" w14:textId="77777777" w:rsidR="00B45328" w:rsidRDefault="00B45328" w:rsidP="00B45328">
      <w:pPr>
        <w:pStyle w:val="ab"/>
        <w:numPr>
          <w:ilvl w:val="0"/>
          <w:numId w:val="112"/>
        </w:numPr>
        <w:spacing w:beforeLines="50" w:before="190" w:afterLines="50" w:after="190" w:line="240" w:lineRule="auto"/>
        <w:ind w:firstLineChars="0"/>
        <w:rPr>
          <w:ins w:id="1455" w:author="李志成" w:date="2013-05-14T19:06:00Z"/>
          <w:sz w:val="24"/>
          <w:szCs w:val="24"/>
        </w:rPr>
      </w:pPr>
      <w:ins w:id="1456" w:author="李志成" w:date="2013-05-14T19:06:00Z">
        <w:r w:rsidRPr="005C7BBF">
          <w:rPr>
            <w:rFonts w:hint="eastAsia"/>
            <w:sz w:val="24"/>
            <w:szCs w:val="24"/>
          </w:rPr>
          <w:t>干扰计算含</w:t>
        </w:r>
        <w:r>
          <w:rPr>
            <w:rFonts w:hint="eastAsia"/>
            <w:sz w:val="24"/>
            <w:szCs w:val="24"/>
          </w:rPr>
          <w:t>小尺度</w:t>
        </w:r>
      </w:ins>
    </w:p>
    <w:p w14:paraId="091AF2C5" w14:textId="77777777" w:rsidR="00B45328" w:rsidRDefault="00B45328" w:rsidP="00B45328">
      <w:pPr>
        <w:pStyle w:val="ab"/>
        <w:numPr>
          <w:ilvl w:val="0"/>
          <w:numId w:val="112"/>
        </w:numPr>
        <w:spacing w:beforeLines="50" w:before="190" w:afterLines="50" w:after="190" w:line="240" w:lineRule="auto"/>
        <w:ind w:firstLineChars="0"/>
        <w:rPr>
          <w:ins w:id="1457" w:author="李志成" w:date="2013-05-14T19:06:00Z"/>
          <w:sz w:val="24"/>
          <w:szCs w:val="24"/>
        </w:rPr>
      </w:pPr>
      <w:ins w:id="1458" w:author="李志成" w:date="2013-05-14T19:06:00Z">
        <w:r>
          <w:rPr>
            <w:rFonts w:hint="eastAsia"/>
            <w:sz w:val="24"/>
            <w:szCs w:val="24"/>
          </w:rPr>
          <w:t>干扰不进行频域平均</w:t>
        </w:r>
      </w:ins>
    </w:p>
    <w:p w14:paraId="69E02969" w14:textId="77777777" w:rsidR="00B45328" w:rsidRDefault="00B45328" w:rsidP="00B45328">
      <w:pPr>
        <w:pStyle w:val="ab"/>
        <w:numPr>
          <w:ilvl w:val="0"/>
          <w:numId w:val="112"/>
        </w:numPr>
        <w:spacing w:beforeLines="50" w:before="190" w:afterLines="50" w:after="190" w:line="240" w:lineRule="auto"/>
        <w:ind w:firstLineChars="0"/>
        <w:rPr>
          <w:ins w:id="1459" w:author="李志成" w:date="2013-05-14T19:06:00Z"/>
          <w:sz w:val="24"/>
          <w:szCs w:val="24"/>
        </w:rPr>
      </w:pPr>
      <w:ins w:id="1460" w:author="李志成" w:date="2013-05-14T19:06:00Z">
        <w:r>
          <w:rPr>
            <w:rFonts w:hint="eastAsia"/>
            <w:sz w:val="24"/>
            <w:szCs w:val="24"/>
          </w:rPr>
          <w:t>干扰不进行时域平均</w:t>
        </w:r>
      </w:ins>
    </w:p>
    <w:p w14:paraId="57A183AD" w14:textId="77777777" w:rsidR="00B45328" w:rsidRDefault="00B45328" w:rsidP="00B45328">
      <w:pPr>
        <w:spacing w:beforeLines="50" w:before="190" w:afterLines="50" w:after="190"/>
        <w:rPr>
          <w:ins w:id="1461" w:author="李志成" w:date="2013-05-14T19:06:00Z"/>
          <w:szCs w:val="24"/>
        </w:rPr>
      </w:pPr>
    </w:p>
    <w:p w14:paraId="6A455837" w14:textId="77777777" w:rsidR="00B45328" w:rsidRDefault="006550EB" w:rsidP="006550EB">
      <w:pPr>
        <w:pStyle w:val="ad"/>
        <w:rPr>
          <w:ins w:id="1462" w:author="李志成" w:date="2013-05-14T19:06:00Z"/>
          <w:rFonts w:ascii="Times New Roman" w:hAnsi="Times New Roman"/>
          <w:sz w:val="24"/>
          <w:szCs w:val="24"/>
        </w:rPr>
      </w:pPr>
      <w:r>
        <w:rPr>
          <w:rFonts w:hint="eastAsia"/>
        </w:rPr>
        <w:t>表格</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4.4</w:t>
      </w:r>
      <w:r>
        <w:fldChar w:fldCharType="end"/>
      </w:r>
      <w:r>
        <w:rPr>
          <w:rFonts w:hint="eastAsia"/>
        </w:rP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2</w:instrText>
      </w:r>
      <w:r>
        <w:instrText xml:space="preserve"> </w:instrText>
      </w:r>
      <w:r>
        <w:fldChar w:fldCharType="separate"/>
      </w:r>
      <w:r>
        <w:rPr>
          <w:noProof/>
        </w:rPr>
        <w:t>11</w:t>
      </w:r>
      <w:r>
        <w:fldChar w:fldCharType="end"/>
      </w:r>
      <w:ins w:id="1463" w:author="李志成" w:date="2013-05-14T19:06:00Z">
        <w:r w:rsidR="00B45328">
          <w:rPr>
            <w:rFonts w:hint="eastAsia"/>
          </w:rPr>
          <w:t>CASE 0</w:t>
        </w:r>
        <w:r w:rsidR="00B45328">
          <w:rPr>
            <w:rFonts w:hint="eastAsia"/>
          </w:rPr>
          <w:t>仿真结果</w:t>
        </w:r>
      </w:ins>
    </w:p>
    <w:tbl>
      <w:tblPr>
        <w:tblStyle w:val="ac"/>
        <w:tblW w:w="0" w:type="auto"/>
        <w:tblLook w:val="04A0" w:firstRow="1" w:lastRow="0" w:firstColumn="1" w:lastColumn="0" w:noHBand="0" w:noVBand="1"/>
      </w:tblPr>
      <w:tblGrid>
        <w:gridCol w:w="4261"/>
        <w:gridCol w:w="4261"/>
      </w:tblGrid>
      <w:tr w:rsidR="00B45328" w14:paraId="60B1DA0B" w14:textId="77777777" w:rsidTr="00B45328">
        <w:trPr>
          <w:ins w:id="1464" w:author="李志成" w:date="2013-05-14T19:06:00Z"/>
        </w:trPr>
        <w:tc>
          <w:tcPr>
            <w:tcW w:w="8522" w:type="dxa"/>
            <w:gridSpan w:val="2"/>
          </w:tcPr>
          <w:p w14:paraId="0156240E" w14:textId="77777777" w:rsidR="00B45328" w:rsidRDefault="00B45328" w:rsidP="00B45328">
            <w:pPr>
              <w:spacing w:before="50" w:after="50"/>
              <w:rPr>
                <w:ins w:id="1465" w:author="李志成" w:date="2013-05-14T19:06:00Z"/>
                <w:szCs w:val="24"/>
              </w:rPr>
            </w:pPr>
            <w:ins w:id="1466" w:author="李志成" w:date="2013-05-14T19:06:00Z">
              <w:r>
                <w:rPr>
                  <w:rFonts w:hint="eastAsia"/>
                  <w:szCs w:val="24"/>
                </w:rPr>
                <w:t>OLLA Off</w:t>
              </w:r>
            </w:ins>
          </w:p>
        </w:tc>
      </w:tr>
      <w:tr w:rsidR="00B45328" w14:paraId="6A8FA8FC" w14:textId="77777777" w:rsidTr="00B45328">
        <w:trPr>
          <w:ins w:id="1467" w:author="李志成" w:date="2013-05-14T19:06:00Z"/>
        </w:trPr>
        <w:tc>
          <w:tcPr>
            <w:tcW w:w="4261" w:type="dxa"/>
          </w:tcPr>
          <w:p w14:paraId="2206B13D" w14:textId="77777777" w:rsidR="00B45328" w:rsidRDefault="00B45328" w:rsidP="00B45328">
            <w:pPr>
              <w:spacing w:before="50" w:after="50"/>
              <w:rPr>
                <w:ins w:id="1468" w:author="李志成" w:date="2013-05-14T19:06:00Z"/>
                <w:szCs w:val="24"/>
              </w:rPr>
            </w:pPr>
            <w:ins w:id="1469" w:author="李志成" w:date="2013-05-14T19:06:00Z">
              <w:r>
                <w:rPr>
                  <w:rFonts w:hint="eastAsia"/>
                  <w:szCs w:val="24"/>
                </w:rPr>
                <w:t>Throughput CDF</w:t>
              </w:r>
            </w:ins>
          </w:p>
        </w:tc>
        <w:tc>
          <w:tcPr>
            <w:tcW w:w="4261" w:type="dxa"/>
          </w:tcPr>
          <w:p w14:paraId="75CA3CE9" w14:textId="77777777" w:rsidR="00B45328" w:rsidRDefault="00B45328" w:rsidP="00B45328">
            <w:pPr>
              <w:spacing w:before="50" w:after="50"/>
              <w:rPr>
                <w:ins w:id="1470" w:author="李志成" w:date="2013-05-14T19:06:00Z"/>
                <w:szCs w:val="24"/>
              </w:rPr>
            </w:pPr>
            <w:ins w:id="1471" w:author="李志成" w:date="2013-05-14T19:06:00Z">
              <w:r>
                <w:rPr>
                  <w:rFonts w:hint="eastAsia"/>
                  <w:szCs w:val="24"/>
                </w:rPr>
                <w:t>SINR CDF</w:t>
              </w:r>
            </w:ins>
          </w:p>
        </w:tc>
      </w:tr>
      <w:tr w:rsidR="00B45328" w14:paraId="0D17341D" w14:textId="77777777" w:rsidTr="00B45328">
        <w:trPr>
          <w:ins w:id="1472" w:author="李志成" w:date="2013-05-14T19:06:00Z"/>
        </w:trPr>
        <w:tc>
          <w:tcPr>
            <w:tcW w:w="4261" w:type="dxa"/>
          </w:tcPr>
          <w:p w14:paraId="2452AC95" w14:textId="77777777" w:rsidR="00B45328" w:rsidRDefault="00B45328" w:rsidP="00B45328">
            <w:pPr>
              <w:spacing w:before="50" w:after="50"/>
              <w:rPr>
                <w:ins w:id="1473" w:author="李志成" w:date="2013-05-14T19:06:00Z"/>
                <w:szCs w:val="24"/>
              </w:rPr>
            </w:pPr>
            <w:ins w:id="1474" w:author="李志成" w:date="2013-05-14T19:06:00Z">
              <w:r>
                <w:rPr>
                  <w:noProof/>
                  <w:rPrChange w:id="1475" w:author="Unknown">
                    <w:rPr>
                      <w:rFonts w:ascii="Cambria" w:hAnsi="Cambria"/>
                      <w:b/>
                      <w:bCs/>
                      <w:noProof/>
                      <w:sz w:val="32"/>
                      <w:szCs w:val="32"/>
                    </w:rPr>
                  </w:rPrChange>
                </w:rPr>
                <w:drawing>
                  <wp:inline distT="0" distB="0" distL="0" distR="0" wp14:anchorId="209969D6" wp14:editId="387E0737">
                    <wp:extent cx="2401200" cy="18000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978"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c>
          <w:tcPr>
            <w:tcW w:w="4261" w:type="dxa"/>
          </w:tcPr>
          <w:p w14:paraId="12B38C39" w14:textId="77777777" w:rsidR="00B45328" w:rsidRDefault="00B45328" w:rsidP="00B45328">
            <w:pPr>
              <w:spacing w:before="50" w:after="50"/>
              <w:rPr>
                <w:ins w:id="1476" w:author="李志成" w:date="2013-05-14T19:06:00Z"/>
                <w:szCs w:val="24"/>
              </w:rPr>
            </w:pPr>
            <w:ins w:id="1477" w:author="李志成" w:date="2013-05-14T19:06:00Z">
              <w:r>
                <w:rPr>
                  <w:noProof/>
                  <w:rPrChange w:id="1478" w:author="Unknown">
                    <w:rPr>
                      <w:rFonts w:ascii="Cambria" w:hAnsi="Cambria"/>
                      <w:b/>
                      <w:bCs/>
                      <w:noProof/>
                      <w:sz w:val="32"/>
                      <w:szCs w:val="32"/>
                    </w:rPr>
                  </w:rPrChange>
                </w:rPr>
                <w:drawing>
                  <wp:inline distT="0" distB="0" distL="0" distR="0" wp14:anchorId="55E7A5F7" wp14:editId="32D6DE88">
                    <wp:extent cx="2401200" cy="18000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979"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r>
      <w:tr w:rsidR="00B45328" w14:paraId="61F6DCAC" w14:textId="77777777" w:rsidTr="00B45328">
        <w:trPr>
          <w:ins w:id="1479" w:author="李志成" w:date="2013-05-14T19:06:00Z"/>
        </w:trPr>
        <w:tc>
          <w:tcPr>
            <w:tcW w:w="4261" w:type="dxa"/>
          </w:tcPr>
          <w:p w14:paraId="4E36E200" w14:textId="77777777" w:rsidR="00B45328" w:rsidRDefault="00B45328" w:rsidP="00B45328">
            <w:pPr>
              <w:spacing w:before="50" w:after="50"/>
              <w:rPr>
                <w:ins w:id="1480" w:author="李志成" w:date="2013-05-14T19:06:00Z"/>
                <w:szCs w:val="24"/>
              </w:rPr>
            </w:pPr>
            <w:ins w:id="1481" w:author="李志成" w:date="2013-05-14T19:06:00Z">
              <w:r>
                <w:rPr>
                  <w:rFonts w:hint="eastAsia"/>
                  <w:szCs w:val="24"/>
                </w:rPr>
                <w:t>MCS</w:t>
              </w:r>
            </w:ins>
          </w:p>
        </w:tc>
        <w:tc>
          <w:tcPr>
            <w:tcW w:w="4261" w:type="dxa"/>
          </w:tcPr>
          <w:p w14:paraId="2A88ECF2" w14:textId="77777777" w:rsidR="00B45328" w:rsidRDefault="00B45328" w:rsidP="00B45328">
            <w:pPr>
              <w:spacing w:before="50" w:after="50"/>
              <w:rPr>
                <w:ins w:id="1482" w:author="李志成" w:date="2013-05-14T19:06:00Z"/>
                <w:szCs w:val="24"/>
              </w:rPr>
            </w:pPr>
            <w:ins w:id="1483" w:author="李志成" w:date="2013-05-14T19:06:00Z">
              <w:r>
                <w:rPr>
                  <w:rFonts w:hint="eastAsia"/>
                  <w:szCs w:val="24"/>
                </w:rPr>
                <w:t>HARQ</w:t>
              </w:r>
            </w:ins>
          </w:p>
        </w:tc>
      </w:tr>
      <w:tr w:rsidR="00B45328" w14:paraId="20D17C48" w14:textId="77777777" w:rsidTr="00B45328">
        <w:trPr>
          <w:ins w:id="1484" w:author="李志成" w:date="2013-05-14T19:06:00Z"/>
        </w:trPr>
        <w:tc>
          <w:tcPr>
            <w:tcW w:w="4261" w:type="dxa"/>
          </w:tcPr>
          <w:p w14:paraId="567CADBE" w14:textId="77777777" w:rsidR="00B45328" w:rsidRDefault="00B45328" w:rsidP="00B45328">
            <w:pPr>
              <w:spacing w:before="50" w:after="50"/>
              <w:rPr>
                <w:ins w:id="1485" w:author="李志成" w:date="2013-05-14T19:06:00Z"/>
                <w:szCs w:val="24"/>
              </w:rPr>
            </w:pPr>
            <w:ins w:id="1486" w:author="李志成" w:date="2013-05-14T19:06:00Z">
              <w:r>
                <w:rPr>
                  <w:noProof/>
                  <w:rPrChange w:id="1487" w:author="Unknown">
                    <w:rPr>
                      <w:rFonts w:ascii="Cambria" w:hAnsi="Cambria"/>
                      <w:b/>
                      <w:bCs/>
                      <w:noProof/>
                      <w:sz w:val="32"/>
                      <w:szCs w:val="32"/>
                    </w:rPr>
                  </w:rPrChange>
                </w:rPr>
                <w:drawing>
                  <wp:inline distT="0" distB="0" distL="0" distR="0" wp14:anchorId="7823CD29" wp14:editId="1082A239">
                    <wp:extent cx="2401200" cy="180000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980"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c>
          <w:tcPr>
            <w:tcW w:w="4261" w:type="dxa"/>
          </w:tcPr>
          <w:p w14:paraId="08222426" w14:textId="77777777" w:rsidR="00B45328" w:rsidRDefault="00B45328" w:rsidP="00B45328">
            <w:pPr>
              <w:spacing w:before="50" w:after="50"/>
              <w:rPr>
                <w:ins w:id="1488" w:author="李志成" w:date="2013-05-14T19:06:00Z"/>
                <w:szCs w:val="24"/>
              </w:rPr>
            </w:pPr>
            <w:ins w:id="1489" w:author="李志成" w:date="2013-05-14T19:06:00Z">
              <w:r>
                <w:rPr>
                  <w:noProof/>
                  <w:rPrChange w:id="1490" w:author="Unknown">
                    <w:rPr>
                      <w:rFonts w:ascii="Cambria" w:hAnsi="Cambria"/>
                      <w:b/>
                      <w:bCs/>
                      <w:noProof/>
                      <w:sz w:val="32"/>
                      <w:szCs w:val="32"/>
                    </w:rPr>
                  </w:rPrChange>
                </w:rPr>
                <w:drawing>
                  <wp:inline distT="0" distB="0" distL="0" distR="0" wp14:anchorId="7E960FCA" wp14:editId="5DE8A33B">
                    <wp:extent cx="2300400" cy="180000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981" cstate="print">
                              <a:extLst>
                                <a:ext uri="{28A0092B-C50C-407E-A947-70E740481C1C}">
                                  <a14:useLocalDpi xmlns:a14="http://schemas.microsoft.com/office/drawing/2010/main" val="0"/>
                                </a:ext>
                              </a:extLst>
                            </a:blip>
                            <a:srcRect/>
                            <a:stretch>
                              <a:fillRect/>
                            </a:stretch>
                          </pic:blipFill>
                          <pic:spPr bwMode="auto">
                            <a:xfrm>
                              <a:off x="0" y="0"/>
                              <a:ext cx="2300400" cy="1800000"/>
                            </a:xfrm>
                            <a:prstGeom prst="rect">
                              <a:avLst/>
                            </a:prstGeom>
                            <a:noFill/>
                            <a:ln>
                              <a:noFill/>
                            </a:ln>
                          </pic:spPr>
                        </pic:pic>
                      </a:graphicData>
                    </a:graphic>
                  </wp:inline>
                </w:drawing>
              </w:r>
            </w:ins>
          </w:p>
        </w:tc>
      </w:tr>
      <w:tr w:rsidR="00B45328" w14:paraId="608F7A08" w14:textId="77777777" w:rsidTr="00B45328">
        <w:trPr>
          <w:ins w:id="1491" w:author="李志成" w:date="2013-05-14T19:06:00Z"/>
        </w:trPr>
        <w:tc>
          <w:tcPr>
            <w:tcW w:w="8522" w:type="dxa"/>
            <w:gridSpan w:val="2"/>
          </w:tcPr>
          <w:p w14:paraId="1F998BA8" w14:textId="77777777" w:rsidR="00B45328" w:rsidRDefault="00B45328" w:rsidP="00B45328">
            <w:pPr>
              <w:spacing w:before="50" w:after="50"/>
              <w:rPr>
                <w:ins w:id="1492" w:author="李志成" w:date="2013-05-14T19:06:00Z"/>
                <w:szCs w:val="24"/>
              </w:rPr>
            </w:pPr>
            <w:ins w:id="1493" w:author="李志成" w:date="2013-05-14T19:06:00Z">
              <w:r>
                <w:rPr>
                  <w:rFonts w:hint="eastAsia"/>
                  <w:szCs w:val="24"/>
                </w:rPr>
                <w:lastRenderedPageBreak/>
                <w:t>OLLA On</w:t>
              </w:r>
            </w:ins>
          </w:p>
        </w:tc>
      </w:tr>
      <w:tr w:rsidR="00B45328" w14:paraId="1B4490FF" w14:textId="77777777" w:rsidTr="00B45328">
        <w:trPr>
          <w:ins w:id="1494" w:author="李志成" w:date="2013-05-14T19:06:00Z"/>
        </w:trPr>
        <w:tc>
          <w:tcPr>
            <w:tcW w:w="4261" w:type="dxa"/>
          </w:tcPr>
          <w:p w14:paraId="7B49621D" w14:textId="77777777" w:rsidR="00B45328" w:rsidRDefault="00B45328" w:rsidP="00B45328">
            <w:pPr>
              <w:spacing w:before="50" w:after="50"/>
              <w:rPr>
                <w:ins w:id="1495" w:author="李志成" w:date="2013-05-14T19:06:00Z"/>
                <w:szCs w:val="24"/>
              </w:rPr>
            </w:pPr>
            <w:ins w:id="1496" w:author="李志成" w:date="2013-05-14T19:06:00Z">
              <w:r>
                <w:rPr>
                  <w:rFonts w:hint="eastAsia"/>
                  <w:szCs w:val="24"/>
                </w:rPr>
                <w:t>Throughput CDF</w:t>
              </w:r>
            </w:ins>
          </w:p>
        </w:tc>
        <w:tc>
          <w:tcPr>
            <w:tcW w:w="4261" w:type="dxa"/>
          </w:tcPr>
          <w:p w14:paraId="4945F13D" w14:textId="77777777" w:rsidR="00B45328" w:rsidRDefault="00B45328" w:rsidP="00B45328">
            <w:pPr>
              <w:spacing w:before="50" w:after="50"/>
              <w:rPr>
                <w:ins w:id="1497" w:author="李志成" w:date="2013-05-14T19:06:00Z"/>
                <w:szCs w:val="24"/>
              </w:rPr>
            </w:pPr>
            <w:ins w:id="1498" w:author="李志成" w:date="2013-05-14T19:06:00Z">
              <w:r>
                <w:rPr>
                  <w:rFonts w:hint="eastAsia"/>
                  <w:szCs w:val="24"/>
                </w:rPr>
                <w:t>SINR CDF</w:t>
              </w:r>
            </w:ins>
          </w:p>
        </w:tc>
      </w:tr>
      <w:tr w:rsidR="00B45328" w14:paraId="03F502D3" w14:textId="77777777" w:rsidTr="00B45328">
        <w:trPr>
          <w:ins w:id="1499" w:author="李志成" w:date="2013-05-14T19:06:00Z"/>
        </w:trPr>
        <w:tc>
          <w:tcPr>
            <w:tcW w:w="4261" w:type="dxa"/>
          </w:tcPr>
          <w:p w14:paraId="307B4654" w14:textId="77777777" w:rsidR="00B45328" w:rsidRDefault="00B45328" w:rsidP="00B45328">
            <w:pPr>
              <w:spacing w:before="50" w:after="50"/>
              <w:rPr>
                <w:ins w:id="1500" w:author="李志成" w:date="2013-05-14T19:06:00Z"/>
                <w:szCs w:val="24"/>
              </w:rPr>
            </w:pPr>
            <w:ins w:id="1501" w:author="李志成" w:date="2013-05-14T19:06:00Z">
              <w:r>
                <w:rPr>
                  <w:noProof/>
                  <w:rPrChange w:id="1502" w:author="Unknown">
                    <w:rPr>
                      <w:rFonts w:ascii="Cambria" w:hAnsi="Cambria"/>
                      <w:b/>
                      <w:bCs/>
                      <w:noProof/>
                      <w:sz w:val="32"/>
                      <w:szCs w:val="32"/>
                    </w:rPr>
                  </w:rPrChange>
                </w:rPr>
                <w:drawing>
                  <wp:inline distT="0" distB="0" distL="0" distR="0" wp14:anchorId="40CAE92C" wp14:editId="4360158D">
                    <wp:extent cx="2401200" cy="180000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982"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c>
          <w:tcPr>
            <w:tcW w:w="4261" w:type="dxa"/>
          </w:tcPr>
          <w:p w14:paraId="0445C721" w14:textId="77777777" w:rsidR="00B45328" w:rsidRDefault="00B45328" w:rsidP="00B45328">
            <w:pPr>
              <w:spacing w:before="50" w:after="50"/>
              <w:rPr>
                <w:ins w:id="1503" w:author="李志成" w:date="2013-05-14T19:06:00Z"/>
                <w:szCs w:val="24"/>
              </w:rPr>
            </w:pPr>
            <w:ins w:id="1504" w:author="李志成" w:date="2013-05-14T19:06:00Z">
              <w:r>
                <w:rPr>
                  <w:noProof/>
                  <w:rPrChange w:id="1505" w:author="Unknown">
                    <w:rPr>
                      <w:rFonts w:ascii="Cambria" w:hAnsi="Cambria"/>
                      <w:b/>
                      <w:bCs/>
                      <w:noProof/>
                      <w:sz w:val="32"/>
                      <w:szCs w:val="32"/>
                    </w:rPr>
                  </w:rPrChange>
                </w:rPr>
                <w:drawing>
                  <wp:inline distT="0" distB="0" distL="0" distR="0" wp14:anchorId="58279086" wp14:editId="00E03768">
                    <wp:extent cx="2401200" cy="180000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983"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r>
      <w:tr w:rsidR="00B45328" w14:paraId="33F0A79A" w14:textId="77777777" w:rsidTr="00B45328">
        <w:trPr>
          <w:ins w:id="1506" w:author="李志成" w:date="2013-05-14T19:06:00Z"/>
        </w:trPr>
        <w:tc>
          <w:tcPr>
            <w:tcW w:w="4261" w:type="dxa"/>
          </w:tcPr>
          <w:p w14:paraId="697A1737" w14:textId="77777777" w:rsidR="00B45328" w:rsidRDefault="00B45328" w:rsidP="00B45328">
            <w:pPr>
              <w:spacing w:before="50" w:after="50"/>
              <w:rPr>
                <w:ins w:id="1507" w:author="李志成" w:date="2013-05-14T19:06:00Z"/>
                <w:szCs w:val="24"/>
              </w:rPr>
            </w:pPr>
            <w:ins w:id="1508" w:author="李志成" w:date="2013-05-14T19:06:00Z">
              <w:r>
                <w:rPr>
                  <w:rFonts w:hint="eastAsia"/>
                  <w:szCs w:val="24"/>
                </w:rPr>
                <w:t>MCS</w:t>
              </w:r>
            </w:ins>
          </w:p>
        </w:tc>
        <w:tc>
          <w:tcPr>
            <w:tcW w:w="4261" w:type="dxa"/>
          </w:tcPr>
          <w:p w14:paraId="0BD98C86" w14:textId="77777777" w:rsidR="00B45328" w:rsidRDefault="00B45328" w:rsidP="00B45328">
            <w:pPr>
              <w:spacing w:before="50" w:after="50"/>
              <w:rPr>
                <w:ins w:id="1509" w:author="李志成" w:date="2013-05-14T19:06:00Z"/>
                <w:szCs w:val="24"/>
              </w:rPr>
            </w:pPr>
            <w:ins w:id="1510" w:author="李志成" w:date="2013-05-14T19:06:00Z">
              <w:r>
                <w:rPr>
                  <w:rFonts w:hint="eastAsia"/>
                  <w:szCs w:val="24"/>
                </w:rPr>
                <w:t>HARQ</w:t>
              </w:r>
            </w:ins>
          </w:p>
        </w:tc>
      </w:tr>
      <w:tr w:rsidR="00B45328" w14:paraId="1ECE19B6" w14:textId="77777777" w:rsidTr="00B45328">
        <w:trPr>
          <w:ins w:id="1511" w:author="李志成" w:date="2013-05-14T19:06:00Z"/>
        </w:trPr>
        <w:tc>
          <w:tcPr>
            <w:tcW w:w="4261" w:type="dxa"/>
          </w:tcPr>
          <w:p w14:paraId="325A9E41" w14:textId="77777777" w:rsidR="00B45328" w:rsidRDefault="00B45328" w:rsidP="00B45328">
            <w:pPr>
              <w:spacing w:before="50" w:after="50"/>
              <w:rPr>
                <w:ins w:id="1512" w:author="李志成" w:date="2013-05-14T19:06:00Z"/>
                <w:szCs w:val="24"/>
              </w:rPr>
            </w:pPr>
            <w:ins w:id="1513" w:author="李志成" w:date="2013-05-14T19:06:00Z">
              <w:r>
                <w:rPr>
                  <w:noProof/>
                  <w:rPrChange w:id="1514" w:author="Unknown">
                    <w:rPr>
                      <w:rFonts w:ascii="Cambria" w:hAnsi="Cambria"/>
                      <w:b/>
                      <w:bCs/>
                      <w:noProof/>
                      <w:sz w:val="32"/>
                      <w:szCs w:val="32"/>
                    </w:rPr>
                  </w:rPrChange>
                </w:rPr>
                <w:drawing>
                  <wp:inline distT="0" distB="0" distL="0" distR="0" wp14:anchorId="34BA3246" wp14:editId="662788B0">
                    <wp:extent cx="2401200" cy="18000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984"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c>
          <w:tcPr>
            <w:tcW w:w="4261" w:type="dxa"/>
          </w:tcPr>
          <w:p w14:paraId="5975FF40" w14:textId="77777777" w:rsidR="00B45328" w:rsidRDefault="00B45328" w:rsidP="00B45328">
            <w:pPr>
              <w:spacing w:before="50" w:after="50"/>
              <w:rPr>
                <w:ins w:id="1515" w:author="李志成" w:date="2013-05-14T19:06:00Z"/>
                <w:szCs w:val="24"/>
              </w:rPr>
            </w:pPr>
            <w:ins w:id="1516" w:author="李志成" w:date="2013-05-14T19:06:00Z">
              <w:r>
                <w:rPr>
                  <w:noProof/>
                  <w:rPrChange w:id="1517" w:author="Unknown">
                    <w:rPr>
                      <w:rFonts w:ascii="Cambria" w:hAnsi="Cambria"/>
                      <w:b/>
                      <w:bCs/>
                      <w:noProof/>
                      <w:sz w:val="32"/>
                      <w:szCs w:val="32"/>
                    </w:rPr>
                  </w:rPrChange>
                </w:rPr>
                <w:drawing>
                  <wp:inline distT="0" distB="0" distL="0" distR="0" wp14:anchorId="15B3A470" wp14:editId="27B82C6A">
                    <wp:extent cx="2300400" cy="1800000"/>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985" cstate="print">
                              <a:extLst>
                                <a:ext uri="{28A0092B-C50C-407E-A947-70E740481C1C}">
                                  <a14:useLocalDpi xmlns:a14="http://schemas.microsoft.com/office/drawing/2010/main" val="0"/>
                                </a:ext>
                              </a:extLst>
                            </a:blip>
                            <a:srcRect/>
                            <a:stretch>
                              <a:fillRect/>
                            </a:stretch>
                          </pic:blipFill>
                          <pic:spPr bwMode="auto">
                            <a:xfrm>
                              <a:off x="0" y="0"/>
                              <a:ext cx="2300400" cy="1800000"/>
                            </a:xfrm>
                            <a:prstGeom prst="rect">
                              <a:avLst/>
                            </a:prstGeom>
                            <a:noFill/>
                            <a:ln>
                              <a:noFill/>
                            </a:ln>
                          </pic:spPr>
                        </pic:pic>
                      </a:graphicData>
                    </a:graphic>
                  </wp:inline>
                </w:drawing>
              </w:r>
            </w:ins>
          </w:p>
        </w:tc>
      </w:tr>
    </w:tbl>
    <w:p w14:paraId="63BD1E53" w14:textId="77777777" w:rsidR="00B45328" w:rsidRDefault="00B45328" w:rsidP="00B45328">
      <w:pPr>
        <w:spacing w:beforeLines="50" w:before="190" w:afterLines="50" w:after="190"/>
        <w:rPr>
          <w:ins w:id="1518" w:author="李志成" w:date="2013-05-14T19:06:00Z"/>
          <w:szCs w:val="24"/>
        </w:rPr>
      </w:pPr>
    </w:p>
    <w:p w14:paraId="694153BB" w14:textId="77777777" w:rsidR="00B45328" w:rsidRDefault="003A4670" w:rsidP="00B45328">
      <w:pPr>
        <w:pStyle w:val="ad"/>
        <w:spacing w:before="50" w:after="50"/>
        <w:rPr>
          <w:ins w:id="1519" w:author="李志成" w:date="2013-05-14T19:06:00Z"/>
          <w:rFonts w:ascii="Times New Roman" w:hAnsi="Times New Roman"/>
          <w:sz w:val="24"/>
          <w:szCs w:val="24"/>
        </w:rPr>
      </w:pPr>
      <w:r>
        <w:rPr>
          <w:rFonts w:hint="eastAsia"/>
        </w:rPr>
        <w:t>图表</w:t>
      </w:r>
      <w:r>
        <w:rPr>
          <w:rFonts w:hint="eastAsia"/>
        </w:rPr>
        <w:t xml:space="preserve"> 3.2</w:t>
      </w:r>
      <w:ins w:id="1520" w:author="李志成" w:date="2013-05-14T19:06:00Z">
        <w:r w:rsidR="00B45328">
          <w:rPr>
            <w:rFonts w:hint="eastAsia"/>
          </w:rPr>
          <w:t xml:space="preserve"> </w:t>
        </w:r>
      </w:ins>
      <w:ins w:id="1521"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4.4</w:t>
      </w:r>
      <w:ins w:id="1522"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1523" w:author="李志成" w:date="2013-05-14T20:25:00Z">
        <w:r>
          <w:rPr>
            <w:noProof/>
          </w:rPr>
          <w:t>10</w:t>
        </w:r>
        <w:r>
          <w:fldChar w:fldCharType="end"/>
        </w:r>
      </w:ins>
      <w:ins w:id="1524" w:author="李志成" w:date="2013-05-14T19:06:00Z">
        <w:r w:rsidR="00B45328">
          <w:rPr>
            <w:rFonts w:hint="eastAsia"/>
          </w:rPr>
          <w:t xml:space="preserve"> CASE 1</w:t>
        </w:r>
        <w:r w:rsidR="00B45328">
          <w:rPr>
            <w:rFonts w:hint="eastAsia"/>
          </w:rPr>
          <w:t>仿真结果</w:t>
        </w:r>
      </w:ins>
    </w:p>
    <w:tbl>
      <w:tblPr>
        <w:tblStyle w:val="ac"/>
        <w:tblW w:w="0" w:type="auto"/>
        <w:tblLook w:val="04A0" w:firstRow="1" w:lastRow="0" w:firstColumn="1" w:lastColumn="0" w:noHBand="0" w:noVBand="1"/>
      </w:tblPr>
      <w:tblGrid>
        <w:gridCol w:w="4261"/>
        <w:gridCol w:w="4261"/>
      </w:tblGrid>
      <w:tr w:rsidR="00B45328" w14:paraId="58270F26" w14:textId="77777777" w:rsidTr="00B45328">
        <w:trPr>
          <w:ins w:id="1525" w:author="李志成" w:date="2013-05-14T19:06:00Z"/>
        </w:trPr>
        <w:tc>
          <w:tcPr>
            <w:tcW w:w="8522" w:type="dxa"/>
            <w:gridSpan w:val="2"/>
          </w:tcPr>
          <w:p w14:paraId="0A361743" w14:textId="77777777" w:rsidR="00B45328" w:rsidRDefault="00B45328" w:rsidP="00B45328">
            <w:pPr>
              <w:spacing w:before="50" w:after="50"/>
              <w:rPr>
                <w:ins w:id="1526" w:author="李志成" w:date="2013-05-14T19:06:00Z"/>
                <w:szCs w:val="24"/>
              </w:rPr>
            </w:pPr>
            <w:ins w:id="1527" w:author="李志成" w:date="2013-05-14T19:06:00Z">
              <w:r>
                <w:rPr>
                  <w:rFonts w:hint="eastAsia"/>
                  <w:szCs w:val="24"/>
                </w:rPr>
                <w:t>OLLA Off</w:t>
              </w:r>
            </w:ins>
          </w:p>
        </w:tc>
      </w:tr>
      <w:tr w:rsidR="00B45328" w14:paraId="31229587" w14:textId="77777777" w:rsidTr="00B45328">
        <w:trPr>
          <w:ins w:id="1528" w:author="李志成" w:date="2013-05-14T19:06:00Z"/>
        </w:trPr>
        <w:tc>
          <w:tcPr>
            <w:tcW w:w="4261" w:type="dxa"/>
          </w:tcPr>
          <w:p w14:paraId="6D7D0C47" w14:textId="77777777" w:rsidR="00B45328" w:rsidRDefault="00B45328" w:rsidP="00B45328">
            <w:pPr>
              <w:spacing w:before="50" w:after="50"/>
              <w:rPr>
                <w:ins w:id="1529" w:author="李志成" w:date="2013-05-14T19:06:00Z"/>
                <w:szCs w:val="24"/>
              </w:rPr>
            </w:pPr>
            <w:ins w:id="1530" w:author="李志成" w:date="2013-05-14T19:06:00Z">
              <w:r>
                <w:rPr>
                  <w:rFonts w:hint="eastAsia"/>
                  <w:szCs w:val="24"/>
                </w:rPr>
                <w:t>Throughput CDF</w:t>
              </w:r>
            </w:ins>
          </w:p>
        </w:tc>
        <w:tc>
          <w:tcPr>
            <w:tcW w:w="4261" w:type="dxa"/>
          </w:tcPr>
          <w:p w14:paraId="714CFA13" w14:textId="77777777" w:rsidR="00B45328" w:rsidRDefault="00B45328" w:rsidP="00B45328">
            <w:pPr>
              <w:spacing w:before="50" w:after="50"/>
              <w:rPr>
                <w:ins w:id="1531" w:author="李志成" w:date="2013-05-14T19:06:00Z"/>
                <w:szCs w:val="24"/>
              </w:rPr>
            </w:pPr>
            <w:ins w:id="1532" w:author="李志成" w:date="2013-05-14T19:06:00Z">
              <w:r>
                <w:rPr>
                  <w:rFonts w:hint="eastAsia"/>
                  <w:szCs w:val="24"/>
                </w:rPr>
                <w:t>SINR CDF</w:t>
              </w:r>
            </w:ins>
          </w:p>
        </w:tc>
      </w:tr>
      <w:tr w:rsidR="00B45328" w14:paraId="6534DA9F" w14:textId="77777777" w:rsidTr="00B45328">
        <w:trPr>
          <w:ins w:id="1533" w:author="李志成" w:date="2013-05-14T19:06:00Z"/>
        </w:trPr>
        <w:tc>
          <w:tcPr>
            <w:tcW w:w="4261" w:type="dxa"/>
          </w:tcPr>
          <w:p w14:paraId="16CF21CE" w14:textId="77777777" w:rsidR="00B45328" w:rsidRDefault="00B45328" w:rsidP="00B45328">
            <w:pPr>
              <w:spacing w:before="50" w:after="50"/>
              <w:rPr>
                <w:ins w:id="1534" w:author="李志成" w:date="2013-05-14T19:06:00Z"/>
                <w:szCs w:val="24"/>
              </w:rPr>
            </w:pPr>
            <w:ins w:id="1535" w:author="李志成" w:date="2013-05-14T19:06:00Z">
              <w:r>
                <w:rPr>
                  <w:noProof/>
                  <w:rPrChange w:id="1536" w:author="Unknown">
                    <w:rPr>
                      <w:rFonts w:ascii="Cambria" w:hAnsi="Cambria"/>
                      <w:b/>
                      <w:bCs/>
                      <w:noProof/>
                      <w:sz w:val="32"/>
                      <w:szCs w:val="32"/>
                    </w:rPr>
                  </w:rPrChange>
                </w:rPr>
                <w:lastRenderedPageBreak/>
                <w:drawing>
                  <wp:inline distT="0" distB="0" distL="0" distR="0" wp14:anchorId="5F8C9C2C" wp14:editId="305030A2">
                    <wp:extent cx="2401200" cy="1800000"/>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6"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c>
          <w:tcPr>
            <w:tcW w:w="4261" w:type="dxa"/>
          </w:tcPr>
          <w:p w14:paraId="2350936F" w14:textId="77777777" w:rsidR="00B45328" w:rsidRDefault="00B45328" w:rsidP="00B45328">
            <w:pPr>
              <w:spacing w:before="50" w:after="50"/>
              <w:rPr>
                <w:ins w:id="1537" w:author="李志成" w:date="2013-05-14T19:06:00Z"/>
                <w:szCs w:val="24"/>
              </w:rPr>
            </w:pPr>
            <w:ins w:id="1538" w:author="李志成" w:date="2013-05-14T19:06:00Z">
              <w:r>
                <w:rPr>
                  <w:noProof/>
                  <w:rPrChange w:id="1539" w:author="Unknown">
                    <w:rPr>
                      <w:rFonts w:ascii="Cambria" w:hAnsi="Cambria"/>
                      <w:b/>
                      <w:bCs/>
                      <w:noProof/>
                      <w:sz w:val="32"/>
                      <w:szCs w:val="32"/>
                    </w:rPr>
                  </w:rPrChange>
                </w:rPr>
                <w:drawing>
                  <wp:inline distT="0" distB="0" distL="0" distR="0" wp14:anchorId="0F6678DE" wp14:editId="69379119">
                    <wp:extent cx="2401200" cy="180000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7"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r>
      <w:tr w:rsidR="00B45328" w14:paraId="5D50C44E" w14:textId="77777777" w:rsidTr="00B45328">
        <w:trPr>
          <w:ins w:id="1540" w:author="李志成" w:date="2013-05-14T19:06:00Z"/>
        </w:trPr>
        <w:tc>
          <w:tcPr>
            <w:tcW w:w="4261" w:type="dxa"/>
          </w:tcPr>
          <w:p w14:paraId="37B3E2AC" w14:textId="77777777" w:rsidR="00B45328" w:rsidRDefault="00B45328" w:rsidP="00B45328">
            <w:pPr>
              <w:spacing w:before="50" w:after="50"/>
              <w:rPr>
                <w:ins w:id="1541" w:author="李志成" w:date="2013-05-14T19:06:00Z"/>
                <w:szCs w:val="24"/>
              </w:rPr>
            </w:pPr>
            <w:ins w:id="1542" w:author="李志成" w:date="2013-05-14T19:06:00Z">
              <w:r>
                <w:rPr>
                  <w:rFonts w:hint="eastAsia"/>
                  <w:szCs w:val="24"/>
                </w:rPr>
                <w:t>MCS</w:t>
              </w:r>
            </w:ins>
          </w:p>
        </w:tc>
        <w:tc>
          <w:tcPr>
            <w:tcW w:w="4261" w:type="dxa"/>
          </w:tcPr>
          <w:p w14:paraId="0B0BC351" w14:textId="77777777" w:rsidR="00B45328" w:rsidRDefault="00B45328" w:rsidP="00B45328">
            <w:pPr>
              <w:spacing w:before="50" w:after="50"/>
              <w:rPr>
                <w:ins w:id="1543" w:author="李志成" w:date="2013-05-14T19:06:00Z"/>
                <w:szCs w:val="24"/>
              </w:rPr>
            </w:pPr>
            <w:ins w:id="1544" w:author="李志成" w:date="2013-05-14T19:06:00Z">
              <w:r>
                <w:rPr>
                  <w:rFonts w:hint="eastAsia"/>
                  <w:szCs w:val="24"/>
                </w:rPr>
                <w:t>HARQ</w:t>
              </w:r>
            </w:ins>
          </w:p>
        </w:tc>
      </w:tr>
      <w:tr w:rsidR="00B45328" w14:paraId="3423C5BD" w14:textId="77777777" w:rsidTr="00B45328">
        <w:trPr>
          <w:ins w:id="1545" w:author="李志成" w:date="2013-05-14T19:06:00Z"/>
        </w:trPr>
        <w:tc>
          <w:tcPr>
            <w:tcW w:w="4261" w:type="dxa"/>
          </w:tcPr>
          <w:p w14:paraId="7E87C1EB" w14:textId="77777777" w:rsidR="00B45328" w:rsidRDefault="00B45328" w:rsidP="00B45328">
            <w:pPr>
              <w:spacing w:before="50" w:after="50"/>
              <w:rPr>
                <w:ins w:id="1546" w:author="李志成" w:date="2013-05-14T19:06:00Z"/>
                <w:szCs w:val="24"/>
              </w:rPr>
            </w:pPr>
            <w:ins w:id="1547" w:author="李志成" w:date="2013-05-14T19:06:00Z">
              <w:r>
                <w:rPr>
                  <w:noProof/>
                  <w:rPrChange w:id="1548" w:author="Unknown">
                    <w:rPr>
                      <w:rFonts w:ascii="Cambria" w:hAnsi="Cambria"/>
                      <w:b/>
                      <w:bCs/>
                      <w:noProof/>
                      <w:sz w:val="32"/>
                      <w:szCs w:val="32"/>
                    </w:rPr>
                  </w:rPrChange>
                </w:rPr>
                <w:drawing>
                  <wp:inline distT="0" distB="0" distL="0" distR="0" wp14:anchorId="13C64B9E" wp14:editId="394FB694">
                    <wp:extent cx="2401200" cy="18000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8"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c>
          <w:tcPr>
            <w:tcW w:w="4261" w:type="dxa"/>
          </w:tcPr>
          <w:p w14:paraId="39274F8E" w14:textId="77777777" w:rsidR="00B45328" w:rsidRDefault="00B45328" w:rsidP="00B45328">
            <w:pPr>
              <w:spacing w:before="50" w:after="50"/>
              <w:rPr>
                <w:ins w:id="1549" w:author="李志成" w:date="2013-05-14T19:06:00Z"/>
                <w:szCs w:val="24"/>
              </w:rPr>
            </w:pPr>
            <w:ins w:id="1550" w:author="李志成" w:date="2013-05-14T19:06:00Z">
              <w:r>
                <w:rPr>
                  <w:noProof/>
                  <w:rPrChange w:id="1551" w:author="Unknown">
                    <w:rPr>
                      <w:rFonts w:ascii="Cambria" w:hAnsi="Cambria"/>
                      <w:b/>
                      <w:bCs/>
                      <w:noProof/>
                      <w:sz w:val="32"/>
                      <w:szCs w:val="32"/>
                    </w:rPr>
                  </w:rPrChange>
                </w:rPr>
                <w:drawing>
                  <wp:inline distT="0" distB="0" distL="0" distR="0" wp14:anchorId="421C1EDC" wp14:editId="4BD8C89F">
                    <wp:extent cx="2426400" cy="180000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9" cstate="print">
                              <a:extLst>
                                <a:ext uri="{28A0092B-C50C-407E-A947-70E740481C1C}">
                                  <a14:useLocalDpi xmlns:a14="http://schemas.microsoft.com/office/drawing/2010/main" val="0"/>
                                </a:ext>
                              </a:extLst>
                            </a:blip>
                            <a:srcRect/>
                            <a:stretch>
                              <a:fillRect/>
                            </a:stretch>
                          </pic:blipFill>
                          <pic:spPr bwMode="auto">
                            <a:xfrm>
                              <a:off x="0" y="0"/>
                              <a:ext cx="2426400" cy="1800000"/>
                            </a:xfrm>
                            <a:prstGeom prst="rect">
                              <a:avLst/>
                            </a:prstGeom>
                            <a:noFill/>
                            <a:ln>
                              <a:noFill/>
                            </a:ln>
                          </pic:spPr>
                        </pic:pic>
                      </a:graphicData>
                    </a:graphic>
                  </wp:inline>
                </w:drawing>
              </w:r>
            </w:ins>
          </w:p>
        </w:tc>
      </w:tr>
      <w:tr w:rsidR="00B45328" w14:paraId="6A34BCE2" w14:textId="77777777" w:rsidTr="00B45328">
        <w:trPr>
          <w:ins w:id="1552" w:author="李志成" w:date="2013-05-14T19:06:00Z"/>
        </w:trPr>
        <w:tc>
          <w:tcPr>
            <w:tcW w:w="8522" w:type="dxa"/>
            <w:gridSpan w:val="2"/>
          </w:tcPr>
          <w:p w14:paraId="5B65C49E" w14:textId="77777777" w:rsidR="00B45328" w:rsidRDefault="00B45328" w:rsidP="00B45328">
            <w:pPr>
              <w:spacing w:before="50" w:after="50"/>
              <w:rPr>
                <w:ins w:id="1553" w:author="李志成" w:date="2013-05-14T19:06:00Z"/>
                <w:szCs w:val="24"/>
              </w:rPr>
            </w:pPr>
            <w:ins w:id="1554" w:author="李志成" w:date="2013-05-14T19:06:00Z">
              <w:r>
                <w:rPr>
                  <w:rFonts w:hint="eastAsia"/>
                  <w:szCs w:val="24"/>
                </w:rPr>
                <w:t>OLLA On</w:t>
              </w:r>
            </w:ins>
          </w:p>
        </w:tc>
      </w:tr>
      <w:tr w:rsidR="00B45328" w14:paraId="13527041" w14:textId="77777777" w:rsidTr="00B45328">
        <w:trPr>
          <w:ins w:id="1555" w:author="李志成" w:date="2013-05-14T19:06:00Z"/>
        </w:trPr>
        <w:tc>
          <w:tcPr>
            <w:tcW w:w="4261" w:type="dxa"/>
          </w:tcPr>
          <w:p w14:paraId="043F21FE" w14:textId="77777777" w:rsidR="00B45328" w:rsidRDefault="00B45328" w:rsidP="00B45328">
            <w:pPr>
              <w:spacing w:before="50" w:after="50"/>
              <w:rPr>
                <w:ins w:id="1556" w:author="李志成" w:date="2013-05-14T19:06:00Z"/>
                <w:szCs w:val="24"/>
              </w:rPr>
            </w:pPr>
            <w:ins w:id="1557" w:author="李志成" w:date="2013-05-14T19:06:00Z">
              <w:r>
                <w:rPr>
                  <w:rFonts w:hint="eastAsia"/>
                  <w:szCs w:val="24"/>
                </w:rPr>
                <w:t>Throughput CDF</w:t>
              </w:r>
            </w:ins>
          </w:p>
        </w:tc>
        <w:tc>
          <w:tcPr>
            <w:tcW w:w="4261" w:type="dxa"/>
          </w:tcPr>
          <w:p w14:paraId="0507B25E" w14:textId="77777777" w:rsidR="00B45328" w:rsidRDefault="00B45328" w:rsidP="00B45328">
            <w:pPr>
              <w:spacing w:before="50" w:after="50"/>
              <w:rPr>
                <w:ins w:id="1558" w:author="李志成" w:date="2013-05-14T19:06:00Z"/>
                <w:szCs w:val="24"/>
              </w:rPr>
            </w:pPr>
            <w:ins w:id="1559" w:author="李志成" w:date="2013-05-14T19:06:00Z">
              <w:r>
                <w:rPr>
                  <w:rFonts w:hint="eastAsia"/>
                  <w:szCs w:val="24"/>
                </w:rPr>
                <w:t>SINR CDF</w:t>
              </w:r>
            </w:ins>
          </w:p>
        </w:tc>
      </w:tr>
      <w:tr w:rsidR="00B45328" w14:paraId="59946499" w14:textId="77777777" w:rsidTr="00B45328">
        <w:trPr>
          <w:ins w:id="1560" w:author="李志成" w:date="2013-05-14T19:06:00Z"/>
        </w:trPr>
        <w:tc>
          <w:tcPr>
            <w:tcW w:w="4261" w:type="dxa"/>
          </w:tcPr>
          <w:p w14:paraId="5CA9389D" w14:textId="77777777" w:rsidR="00B45328" w:rsidRDefault="00B45328" w:rsidP="00B45328">
            <w:pPr>
              <w:spacing w:before="50" w:after="50"/>
              <w:rPr>
                <w:ins w:id="1561" w:author="李志成" w:date="2013-05-14T19:06:00Z"/>
                <w:szCs w:val="24"/>
              </w:rPr>
            </w:pPr>
            <w:ins w:id="1562" w:author="李志成" w:date="2013-05-14T19:06:00Z">
              <w:r>
                <w:rPr>
                  <w:noProof/>
                  <w:rPrChange w:id="1563" w:author="Unknown">
                    <w:rPr>
                      <w:rFonts w:ascii="Cambria" w:hAnsi="Cambria"/>
                      <w:b/>
                      <w:bCs/>
                      <w:noProof/>
                      <w:sz w:val="32"/>
                      <w:szCs w:val="32"/>
                    </w:rPr>
                  </w:rPrChange>
                </w:rPr>
                <w:drawing>
                  <wp:inline distT="0" distB="0" distL="0" distR="0" wp14:anchorId="5695486A" wp14:editId="3807DD61">
                    <wp:extent cx="2401200" cy="180000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0"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c>
          <w:tcPr>
            <w:tcW w:w="4261" w:type="dxa"/>
          </w:tcPr>
          <w:p w14:paraId="62EDD86B" w14:textId="77777777" w:rsidR="00B45328" w:rsidRDefault="00B45328" w:rsidP="00B45328">
            <w:pPr>
              <w:spacing w:before="50" w:after="50"/>
              <w:rPr>
                <w:ins w:id="1564" w:author="李志成" w:date="2013-05-14T19:06:00Z"/>
                <w:szCs w:val="24"/>
              </w:rPr>
            </w:pPr>
            <w:ins w:id="1565" w:author="李志成" w:date="2013-05-14T19:06:00Z">
              <w:r>
                <w:rPr>
                  <w:noProof/>
                  <w:rPrChange w:id="1566" w:author="Unknown">
                    <w:rPr>
                      <w:rFonts w:ascii="Cambria" w:hAnsi="Cambria"/>
                      <w:b/>
                      <w:bCs/>
                      <w:noProof/>
                      <w:sz w:val="32"/>
                      <w:szCs w:val="32"/>
                    </w:rPr>
                  </w:rPrChange>
                </w:rPr>
                <w:drawing>
                  <wp:inline distT="0" distB="0" distL="0" distR="0" wp14:anchorId="20C4A809" wp14:editId="336F13EC">
                    <wp:extent cx="2401200" cy="1800000"/>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1"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r>
      <w:tr w:rsidR="00B45328" w14:paraId="7C4C8BEB" w14:textId="77777777" w:rsidTr="00B45328">
        <w:trPr>
          <w:ins w:id="1567" w:author="李志成" w:date="2013-05-14T19:06:00Z"/>
        </w:trPr>
        <w:tc>
          <w:tcPr>
            <w:tcW w:w="4261" w:type="dxa"/>
          </w:tcPr>
          <w:p w14:paraId="2CE438B8" w14:textId="77777777" w:rsidR="00B45328" w:rsidRDefault="00B45328" w:rsidP="00B45328">
            <w:pPr>
              <w:spacing w:before="50" w:after="50"/>
              <w:rPr>
                <w:ins w:id="1568" w:author="李志成" w:date="2013-05-14T19:06:00Z"/>
                <w:szCs w:val="24"/>
              </w:rPr>
            </w:pPr>
            <w:ins w:id="1569" w:author="李志成" w:date="2013-05-14T19:06:00Z">
              <w:r>
                <w:rPr>
                  <w:rFonts w:hint="eastAsia"/>
                  <w:szCs w:val="24"/>
                </w:rPr>
                <w:t>MCS</w:t>
              </w:r>
            </w:ins>
          </w:p>
        </w:tc>
        <w:tc>
          <w:tcPr>
            <w:tcW w:w="4261" w:type="dxa"/>
          </w:tcPr>
          <w:p w14:paraId="4A60BD57" w14:textId="77777777" w:rsidR="00B45328" w:rsidRDefault="00B45328" w:rsidP="00B45328">
            <w:pPr>
              <w:spacing w:before="50" w:after="50"/>
              <w:rPr>
                <w:ins w:id="1570" w:author="李志成" w:date="2013-05-14T19:06:00Z"/>
                <w:szCs w:val="24"/>
              </w:rPr>
            </w:pPr>
            <w:ins w:id="1571" w:author="李志成" w:date="2013-05-14T19:06:00Z">
              <w:r>
                <w:rPr>
                  <w:rFonts w:hint="eastAsia"/>
                  <w:szCs w:val="24"/>
                </w:rPr>
                <w:t>HARQ</w:t>
              </w:r>
            </w:ins>
          </w:p>
        </w:tc>
      </w:tr>
      <w:tr w:rsidR="00B45328" w14:paraId="1447B848" w14:textId="77777777" w:rsidTr="00B45328">
        <w:trPr>
          <w:ins w:id="1572" w:author="李志成" w:date="2013-05-14T19:06:00Z"/>
        </w:trPr>
        <w:tc>
          <w:tcPr>
            <w:tcW w:w="4261" w:type="dxa"/>
          </w:tcPr>
          <w:p w14:paraId="1FA0A3FE" w14:textId="77777777" w:rsidR="00B45328" w:rsidRDefault="00B45328" w:rsidP="00B45328">
            <w:pPr>
              <w:spacing w:before="50" w:after="50"/>
              <w:rPr>
                <w:ins w:id="1573" w:author="李志成" w:date="2013-05-14T19:06:00Z"/>
                <w:szCs w:val="24"/>
              </w:rPr>
            </w:pPr>
            <w:ins w:id="1574" w:author="李志成" w:date="2013-05-14T19:06:00Z">
              <w:r>
                <w:rPr>
                  <w:noProof/>
                  <w:rPrChange w:id="1575" w:author="Unknown">
                    <w:rPr>
                      <w:rFonts w:ascii="Cambria" w:hAnsi="Cambria"/>
                      <w:b/>
                      <w:bCs/>
                      <w:noProof/>
                      <w:sz w:val="32"/>
                      <w:szCs w:val="32"/>
                    </w:rPr>
                  </w:rPrChange>
                </w:rPr>
                <w:lastRenderedPageBreak/>
                <w:drawing>
                  <wp:inline distT="0" distB="0" distL="0" distR="0" wp14:anchorId="475C167B" wp14:editId="32D74D0B">
                    <wp:extent cx="2401200" cy="18000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2"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c>
          <w:tcPr>
            <w:tcW w:w="4261" w:type="dxa"/>
          </w:tcPr>
          <w:p w14:paraId="70C01738" w14:textId="77777777" w:rsidR="00B45328" w:rsidRDefault="00B45328" w:rsidP="00B45328">
            <w:pPr>
              <w:spacing w:before="50" w:after="50"/>
              <w:rPr>
                <w:ins w:id="1576" w:author="李志成" w:date="2013-05-14T19:06:00Z"/>
                <w:szCs w:val="24"/>
              </w:rPr>
            </w:pPr>
            <w:ins w:id="1577" w:author="李志成" w:date="2013-05-14T19:06:00Z">
              <w:r>
                <w:rPr>
                  <w:noProof/>
                  <w:rPrChange w:id="1578" w:author="Unknown">
                    <w:rPr>
                      <w:rFonts w:ascii="Cambria" w:hAnsi="Cambria"/>
                      <w:b/>
                      <w:bCs/>
                      <w:noProof/>
                      <w:sz w:val="32"/>
                      <w:szCs w:val="32"/>
                    </w:rPr>
                  </w:rPrChange>
                </w:rPr>
                <w:drawing>
                  <wp:inline distT="0" distB="0" distL="0" distR="0" wp14:anchorId="08B3691B" wp14:editId="65D3D692">
                    <wp:extent cx="2426400" cy="1800000"/>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3" cstate="print">
                              <a:extLst>
                                <a:ext uri="{28A0092B-C50C-407E-A947-70E740481C1C}">
                                  <a14:useLocalDpi xmlns:a14="http://schemas.microsoft.com/office/drawing/2010/main" val="0"/>
                                </a:ext>
                              </a:extLst>
                            </a:blip>
                            <a:srcRect/>
                            <a:stretch>
                              <a:fillRect/>
                            </a:stretch>
                          </pic:blipFill>
                          <pic:spPr bwMode="auto">
                            <a:xfrm>
                              <a:off x="0" y="0"/>
                              <a:ext cx="2426400" cy="1800000"/>
                            </a:xfrm>
                            <a:prstGeom prst="rect">
                              <a:avLst/>
                            </a:prstGeom>
                            <a:noFill/>
                            <a:ln>
                              <a:noFill/>
                            </a:ln>
                          </pic:spPr>
                        </pic:pic>
                      </a:graphicData>
                    </a:graphic>
                  </wp:inline>
                </w:drawing>
              </w:r>
            </w:ins>
          </w:p>
        </w:tc>
      </w:tr>
    </w:tbl>
    <w:p w14:paraId="1E755C3A" w14:textId="77777777" w:rsidR="00B45328" w:rsidRPr="008C00E9" w:rsidRDefault="00B45328" w:rsidP="00B45328">
      <w:pPr>
        <w:spacing w:beforeLines="50" w:before="190" w:afterLines="50" w:after="190"/>
        <w:rPr>
          <w:ins w:id="1579" w:author="李志成" w:date="2013-05-14T19:06:00Z"/>
          <w:szCs w:val="24"/>
        </w:rPr>
      </w:pPr>
    </w:p>
    <w:p w14:paraId="175FEE25" w14:textId="77777777" w:rsidR="00B45328" w:rsidRDefault="006550EB" w:rsidP="006550EB">
      <w:pPr>
        <w:pStyle w:val="ad"/>
        <w:rPr>
          <w:ins w:id="1580" w:author="李志成" w:date="2013-05-14T19:06:00Z"/>
          <w:rFonts w:ascii="Times New Roman" w:hAnsi="Times New Roman"/>
          <w:sz w:val="24"/>
          <w:szCs w:val="24"/>
        </w:rPr>
      </w:pPr>
      <w:r>
        <w:rPr>
          <w:rFonts w:hint="eastAsia"/>
        </w:rPr>
        <w:t>表格</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4.4</w:t>
      </w:r>
      <w:r>
        <w:fldChar w:fldCharType="end"/>
      </w:r>
      <w:r>
        <w:rPr>
          <w:rFonts w:hint="eastAsia"/>
        </w:rP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2</w:instrText>
      </w:r>
      <w:r>
        <w:instrText xml:space="preserve"> </w:instrText>
      </w:r>
      <w:r>
        <w:fldChar w:fldCharType="separate"/>
      </w:r>
      <w:r>
        <w:rPr>
          <w:noProof/>
        </w:rPr>
        <w:t>12</w:t>
      </w:r>
      <w:r>
        <w:fldChar w:fldCharType="end"/>
      </w:r>
      <w:ins w:id="1581" w:author="李志成" w:date="2013-05-14T19:06:00Z">
        <w:r w:rsidR="00B45328">
          <w:rPr>
            <w:rFonts w:hint="eastAsia"/>
          </w:rPr>
          <w:t>CASE 2</w:t>
        </w:r>
        <w:r w:rsidR="00B45328">
          <w:rPr>
            <w:rFonts w:hint="eastAsia"/>
          </w:rPr>
          <w:t>仿真结果</w:t>
        </w:r>
      </w:ins>
    </w:p>
    <w:tbl>
      <w:tblPr>
        <w:tblStyle w:val="ac"/>
        <w:tblW w:w="0" w:type="auto"/>
        <w:tblLook w:val="04A0" w:firstRow="1" w:lastRow="0" w:firstColumn="1" w:lastColumn="0" w:noHBand="0" w:noVBand="1"/>
      </w:tblPr>
      <w:tblGrid>
        <w:gridCol w:w="4261"/>
        <w:gridCol w:w="4261"/>
      </w:tblGrid>
      <w:tr w:rsidR="00B45328" w14:paraId="6820099B" w14:textId="77777777" w:rsidTr="00B45328">
        <w:trPr>
          <w:ins w:id="1582" w:author="李志成" w:date="2013-05-14T19:06:00Z"/>
        </w:trPr>
        <w:tc>
          <w:tcPr>
            <w:tcW w:w="8522" w:type="dxa"/>
            <w:gridSpan w:val="2"/>
          </w:tcPr>
          <w:p w14:paraId="563FC972" w14:textId="77777777" w:rsidR="00B45328" w:rsidRDefault="00B45328" w:rsidP="00B45328">
            <w:pPr>
              <w:spacing w:before="50" w:after="50"/>
              <w:rPr>
                <w:ins w:id="1583" w:author="李志成" w:date="2013-05-14T19:06:00Z"/>
                <w:szCs w:val="24"/>
              </w:rPr>
            </w:pPr>
            <w:ins w:id="1584" w:author="李志成" w:date="2013-05-14T19:06:00Z">
              <w:r>
                <w:rPr>
                  <w:rFonts w:hint="eastAsia"/>
                  <w:szCs w:val="24"/>
                </w:rPr>
                <w:t>OLLA Off</w:t>
              </w:r>
            </w:ins>
          </w:p>
        </w:tc>
      </w:tr>
      <w:tr w:rsidR="00B45328" w14:paraId="5F2812A8" w14:textId="77777777" w:rsidTr="00B45328">
        <w:trPr>
          <w:ins w:id="1585" w:author="李志成" w:date="2013-05-14T19:06:00Z"/>
        </w:trPr>
        <w:tc>
          <w:tcPr>
            <w:tcW w:w="4261" w:type="dxa"/>
          </w:tcPr>
          <w:p w14:paraId="301D6E6E" w14:textId="77777777" w:rsidR="00B45328" w:rsidRDefault="00B45328" w:rsidP="00B45328">
            <w:pPr>
              <w:spacing w:before="50" w:after="50"/>
              <w:rPr>
                <w:ins w:id="1586" w:author="李志成" w:date="2013-05-14T19:06:00Z"/>
                <w:szCs w:val="24"/>
              </w:rPr>
            </w:pPr>
            <w:ins w:id="1587" w:author="李志成" w:date="2013-05-14T19:06:00Z">
              <w:r>
                <w:rPr>
                  <w:rFonts w:hint="eastAsia"/>
                  <w:szCs w:val="24"/>
                </w:rPr>
                <w:t>Throughput CDF</w:t>
              </w:r>
            </w:ins>
          </w:p>
        </w:tc>
        <w:tc>
          <w:tcPr>
            <w:tcW w:w="4261" w:type="dxa"/>
          </w:tcPr>
          <w:p w14:paraId="742233BF" w14:textId="77777777" w:rsidR="00B45328" w:rsidRDefault="00B45328" w:rsidP="00B45328">
            <w:pPr>
              <w:spacing w:before="50" w:after="50"/>
              <w:rPr>
                <w:ins w:id="1588" w:author="李志成" w:date="2013-05-14T19:06:00Z"/>
                <w:szCs w:val="24"/>
              </w:rPr>
            </w:pPr>
            <w:ins w:id="1589" w:author="李志成" w:date="2013-05-14T19:06:00Z">
              <w:r>
                <w:rPr>
                  <w:rFonts w:hint="eastAsia"/>
                  <w:szCs w:val="24"/>
                </w:rPr>
                <w:t>SINR CDF</w:t>
              </w:r>
            </w:ins>
          </w:p>
        </w:tc>
      </w:tr>
      <w:tr w:rsidR="00B45328" w14:paraId="738C0880" w14:textId="77777777" w:rsidTr="00B45328">
        <w:trPr>
          <w:ins w:id="1590" w:author="李志成" w:date="2013-05-14T19:06:00Z"/>
        </w:trPr>
        <w:tc>
          <w:tcPr>
            <w:tcW w:w="4261" w:type="dxa"/>
          </w:tcPr>
          <w:p w14:paraId="1F60A301" w14:textId="77777777" w:rsidR="00B45328" w:rsidRDefault="00B45328" w:rsidP="00B45328">
            <w:pPr>
              <w:spacing w:before="50" w:after="50"/>
              <w:rPr>
                <w:ins w:id="1591" w:author="李志成" w:date="2013-05-14T19:06:00Z"/>
                <w:szCs w:val="24"/>
              </w:rPr>
            </w:pPr>
            <w:ins w:id="1592" w:author="李志成" w:date="2013-05-14T19:06:00Z">
              <w:r>
                <w:rPr>
                  <w:noProof/>
                  <w:rPrChange w:id="1593" w:author="Unknown">
                    <w:rPr>
                      <w:rFonts w:ascii="Cambria" w:hAnsi="Cambria"/>
                      <w:b/>
                      <w:bCs/>
                      <w:noProof/>
                      <w:sz w:val="32"/>
                      <w:szCs w:val="32"/>
                    </w:rPr>
                  </w:rPrChange>
                </w:rPr>
                <w:drawing>
                  <wp:inline distT="0" distB="0" distL="0" distR="0" wp14:anchorId="0ADB8DDD" wp14:editId="23DDFD33">
                    <wp:extent cx="2401200" cy="180000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4"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c>
          <w:tcPr>
            <w:tcW w:w="4261" w:type="dxa"/>
          </w:tcPr>
          <w:p w14:paraId="595A2D63" w14:textId="77777777" w:rsidR="00B45328" w:rsidRDefault="00B45328" w:rsidP="00B45328">
            <w:pPr>
              <w:spacing w:before="50" w:after="50"/>
              <w:rPr>
                <w:ins w:id="1594" w:author="李志成" w:date="2013-05-14T19:06:00Z"/>
                <w:szCs w:val="24"/>
              </w:rPr>
            </w:pPr>
            <w:ins w:id="1595" w:author="李志成" w:date="2013-05-14T19:06:00Z">
              <w:r>
                <w:rPr>
                  <w:noProof/>
                  <w:rPrChange w:id="1596" w:author="Unknown">
                    <w:rPr>
                      <w:rFonts w:ascii="Cambria" w:hAnsi="Cambria"/>
                      <w:b/>
                      <w:bCs/>
                      <w:noProof/>
                      <w:sz w:val="32"/>
                      <w:szCs w:val="32"/>
                    </w:rPr>
                  </w:rPrChange>
                </w:rPr>
                <w:drawing>
                  <wp:inline distT="0" distB="0" distL="0" distR="0" wp14:anchorId="164763EC" wp14:editId="4BD118C5">
                    <wp:extent cx="2401200" cy="180000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5"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r>
      <w:tr w:rsidR="00B45328" w14:paraId="5B68D68D" w14:textId="77777777" w:rsidTr="00B45328">
        <w:trPr>
          <w:ins w:id="1597" w:author="李志成" w:date="2013-05-14T19:06:00Z"/>
        </w:trPr>
        <w:tc>
          <w:tcPr>
            <w:tcW w:w="4261" w:type="dxa"/>
          </w:tcPr>
          <w:p w14:paraId="5E2F1906" w14:textId="77777777" w:rsidR="00B45328" w:rsidRDefault="00B45328" w:rsidP="00B45328">
            <w:pPr>
              <w:spacing w:before="50" w:after="50"/>
              <w:rPr>
                <w:ins w:id="1598" w:author="李志成" w:date="2013-05-14T19:06:00Z"/>
                <w:szCs w:val="24"/>
              </w:rPr>
            </w:pPr>
            <w:ins w:id="1599" w:author="李志成" w:date="2013-05-14T19:06:00Z">
              <w:r>
                <w:rPr>
                  <w:rFonts w:hint="eastAsia"/>
                  <w:szCs w:val="24"/>
                </w:rPr>
                <w:t>MCS</w:t>
              </w:r>
            </w:ins>
          </w:p>
        </w:tc>
        <w:tc>
          <w:tcPr>
            <w:tcW w:w="4261" w:type="dxa"/>
          </w:tcPr>
          <w:p w14:paraId="4FDFE534" w14:textId="77777777" w:rsidR="00B45328" w:rsidRDefault="00B45328" w:rsidP="00B45328">
            <w:pPr>
              <w:spacing w:before="50" w:after="50"/>
              <w:rPr>
                <w:ins w:id="1600" w:author="李志成" w:date="2013-05-14T19:06:00Z"/>
                <w:szCs w:val="24"/>
              </w:rPr>
            </w:pPr>
            <w:ins w:id="1601" w:author="李志成" w:date="2013-05-14T19:06:00Z">
              <w:r>
                <w:rPr>
                  <w:rFonts w:hint="eastAsia"/>
                  <w:szCs w:val="24"/>
                </w:rPr>
                <w:t>HARQ</w:t>
              </w:r>
            </w:ins>
          </w:p>
        </w:tc>
      </w:tr>
      <w:tr w:rsidR="00B45328" w14:paraId="179BF27C" w14:textId="77777777" w:rsidTr="00B45328">
        <w:trPr>
          <w:ins w:id="1602" w:author="李志成" w:date="2013-05-14T19:06:00Z"/>
        </w:trPr>
        <w:tc>
          <w:tcPr>
            <w:tcW w:w="4261" w:type="dxa"/>
          </w:tcPr>
          <w:p w14:paraId="5FFBD72E" w14:textId="77777777" w:rsidR="00B45328" w:rsidRDefault="00B45328" w:rsidP="00B45328">
            <w:pPr>
              <w:spacing w:before="50" w:after="50"/>
              <w:rPr>
                <w:ins w:id="1603" w:author="李志成" w:date="2013-05-14T19:06:00Z"/>
                <w:szCs w:val="24"/>
              </w:rPr>
            </w:pPr>
            <w:ins w:id="1604" w:author="李志成" w:date="2013-05-14T19:06:00Z">
              <w:r>
                <w:rPr>
                  <w:noProof/>
                  <w:rPrChange w:id="1605" w:author="Unknown">
                    <w:rPr>
                      <w:rFonts w:ascii="Cambria" w:hAnsi="Cambria"/>
                      <w:b/>
                      <w:bCs/>
                      <w:noProof/>
                      <w:sz w:val="32"/>
                      <w:szCs w:val="32"/>
                    </w:rPr>
                  </w:rPrChange>
                </w:rPr>
                <w:drawing>
                  <wp:inline distT="0" distB="0" distL="0" distR="0" wp14:anchorId="2FB014B6" wp14:editId="1117471D">
                    <wp:extent cx="2401200" cy="180000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6"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c>
          <w:tcPr>
            <w:tcW w:w="4261" w:type="dxa"/>
          </w:tcPr>
          <w:p w14:paraId="5B7AF87E" w14:textId="77777777" w:rsidR="00B45328" w:rsidRDefault="00B45328" w:rsidP="00B45328">
            <w:pPr>
              <w:spacing w:before="50" w:after="50"/>
              <w:rPr>
                <w:ins w:id="1606" w:author="李志成" w:date="2013-05-14T19:06:00Z"/>
                <w:szCs w:val="24"/>
              </w:rPr>
            </w:pPr>
            <w:ins w:id="1607" w:author="李志成" w:date="2013-05-14T19:06:00Z">
              <w:r>
                <w:rPr>
                  <w:noProof/>
                  <w:rPrChange w:id="1608" w:author="Unknown">
                    <w:rPr>
                      <w:rFonts w:ascii="Cambria" w:hAnsi="Cambria"/>
                      <w:b/>
                      <w:bCs/>
                      <w:noProof/>
                      <w:sz w:val="32"/>
                      <w:szCs w:val="32"/>
                    </w:rPr>
                  </w:rPrChange>
                </w:rPr>
                <w:drawing>
                  <wp:inline distT="0" distB="0" distL="0" distR="0" wp14:anchorId="450FD177" wp14:editId="0AE3A956">
                    <wp:extent cx="2426400" cy="18000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7" cstate="print">
                              <a:extLst>
                                <a:ext uri="{28A0092B-C50C-407E-A947-70E740481C1C}">
                                  <a14:useLocalDpi xmlns:a14="http://schemas.microsoft.com/office/drawing/2010/main" val="0"/>
                                </a:ext>
                              </a:extLst>
                            </a:blip>
                            <a:srcRect/>
                            <a:stretch>
                              <a:fillRect/>
                            </a:stretch>
                          </pic:blipFill>
                          <pic:spPr bwMode="auto">
                            <a:xfrm>
                              <a:off x="0" y="0"/>
                              <a:ext cx="2426400" cy="1800000"/>
                            </a:xfrm>
                            <a:prstGeom prst="rect">
                              <a:avLst/>
                            </a:prstGeom>
                            <a:noFill/>
                            <a:ln>
                              <a:noFill/>
                            </a:ln>
                          </pic:spPr>
                        </pic:pic>
                      </a:graphicData>
                    </a:graphic>
                  </wp:inline>
                </w:drawing>
              </w:r>
            </w:ins>
          </w:p>
        </w:tc>
      </w:tr>
      <w:tr w:rsidR="00B45328" w14:paraId="56DE0718" w14:textId="77777777" w:rsidTr="00B45328">
        <w:trPr>
          <w:ins w:id="1609" w:author="李志成" w:date="2013-05-14T19:06:00Z"/>
        </w:trPr>
        <w:tc>
          <w:tcPr>
            <w:tcW w:w="8522" w:type="dxa"/>
            <w:gridSpan w:val="2"/>
          </w:tcPr>
          <w:p w14:paraId="54B24A6C" w14:textId="77777777" w:rsidR="00B45328" w:rsidRDefault="00B45328" w:rsidP="00B45328">
            <w:pPr>
              <w:spacing w:before="50" w:after="50"/>
              <w:rPr>
                <w:ins w:id="1610" w:author="李志成" w:date="2013-05-14T19:06:00Z"/>
                <w:szCs w:val="24"/>
              </w:rPr>
            </w:pPr>
            <w:ins w:id="1611" w:author="李志成" w:date="2013-05-14T19:06:00Z">
              <w:r>
                <w:rPr>
                  <w:rFonts w:hint="eastAsia"/>
                  <w:szCs w:val="24"/>
                </w:rPr>
                <w:t>OLLA On</w:t>
              </w:r>
            </w:ins>
          </w:p>
        </w:tc>
      </w:tr>
      <w:tr w:rsidR="00B45328" w14:paraId="5E4FD6CE" w14:textId="77777777" w:rsidTr="00B45328">
        <w:trPr>
          <w:ins w:id="1612" w:author="李志成" w:date="2013-05-14T19:06:00Z"/>
        </w:trPr>
        <w:tc>
          <w:tcPr>
            <w:tcW w:w="4261" w:type="dxa"/>
          </w:tcPr>
          <w:p w14:paraId="1EC31935" w14:textId="77777777" w:rsidR="00B45328" w:rsidRDefault="00B45328" w:rsidP="00B45328">
            <w:pPr>
              <w:spacing w:before="50" w:after="50"/>
              <w:rPr>
                <w:ins w:id="1613" w:author="李志成" w:date="2013-05-14T19:06:00Z"/>
                <w:szCs w:val="24"/>
              </w:rPr>
            </w:pPr>
            <w:ins w:id="1614" w:author="李志成" w:date="2013-05-14T19:06:00Z">
              <w:r>
                <w:rPr>
                  <w:rFonts w:hint="eastAsia"/>
                  <w:szCs w:val="24"/>
                </w:rPr>
                <w:lastRenderedPageBreak/>
                <w:t>Throughput CDF</w:t>
              </w:r>
            </w:ins>
          </w:p>
        </w:tc>
        <w:tc>
          <w:tcPr>
            <w:tcW w:w="4261" w:type="dxa"/>
          </w:tcPr>
          <w:p w14:paraId="3DAAD8E6" w14:textId="77777777" w:rsidR="00B45328" w:rsidRDefault="00B45328" w:rsidP="00B45328">
            <w:pPr>
              <w:spacing w:before="50" w:after="50"/>
              <w:rPr>
                <w:ins w:id="1615" w:author="李志成" w:date="2013-05-14T19:06:00Z"/>
                <w:szCs w:val="24"/>
              </w:rPr>
            </w:pPr>
            <w:ins w:id="1616" w:author="李志成" w:date="2013-05-14T19:06:00Z">
              <w:r>
                <w:rPr>
                  <w:rFonts w:hint="eastAsia"/>
                  <w:szCs w:val="24"/>
                </w:rPr>
                <w:t>SINR CDF</w:t>
              </w:r>
            </w:ins>
          </w:p>
        </w:tc>
      </w:tr>
      <w:tr w:rsidR="00B45328" w14:paraId="0BAE26DF" w14:textId="77777777" w:rsidTr="00B45328">
        <w:trPr>
          <w:ins w:id="1617" w:author="李志成" w:date="2013-05-14T19:06:00Z"/>
        </w:trPr>
        <w:tc>
          <w:tcPr>
            <w:tcW w:w="4261" w:type="dxa"/>
          </w:tcPr>
          <w:p w14:paraId="37F08237" w14:textId="77777777" w:rsidR="00B45328" w:rsidRDefault="00B45328" w:rsidP="00B45328">
            <w:pPr>
              <w:spacing w:before="50" w:after="50"/>
              <w:rPr>
                <w:ins w:id="1618" w:author="李志成" w:date="2013-05-14T19:06:00Z"/>
                <w:szCs w:val="24"/>
              </w:rPr>
            </w:pPr>
            <w:ins w:id="1619" w:author="李志成" w:date="2013-05-14T19:06:00Z">
              <w:r>
                <w:rPr>
                  <w:noProof/>
                  <w:rPrChange w:id="1620" w:author="Unknown">
                    <w:rPr>
                      <w:rFonts w:ascii="Cambria" w:hAnsi="Cambria"/>
                      <w:b/>
                      <w:bCs/>
                      <w:noProof/>
                      <w:sz w:val="32"/>
                      <w:szCs w:val="32"/>
                    </w:rPr>
                  </w:rPrChange>
                </w:rPr>
                <w:drawing>
                  <wp:inline distT="0" distB="0" distL="0" distR="0" wp14:anchorId="5AE3F952" wp14:editId="76E097A7">
                    <wp:extent cx="2401200" cy="18000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98"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c>
          <w:tcPr>
            <w:tcW w:w="4261" w:type="dxa"/>
          </w:tcPr>
          <w:p w14:paraId="20C0489B" w14:textId="77777777" w:rsidR="00B45328" w:rsidRDefault="00B45328" w:rsidP="00B45328">
            <w:pPr>
              <w:spacing w:before="50" w:after="50"/>
              <w:rPr>
                <w:ins w:id="1621" w:author="李志成" w:date="2013-05-14T19:06:00Z"/>
                <w:szCs w:val="24"/>
              </w:rPr>
            </w:pPr>
            <w:ins w:id="1622" w:author="李志成" w:date="2013-05-14T19:06:00Z">
              <w:r>
                <w:rPr>
                  <w:noProof/>
                  <w:rPrChange w:id="1623" w:author="Unknown">
                    <w:rPr>
                      <w:rFonts w:ascii="Cambria" w:hAnsi="Cambria"/>
                      <w:b/>
                      <w:bCs/>
                      <w:noProof/>
                      <w:sz w:val="32"/>
                      <w:szCs w:val="32"/>
                    </w:rPr>
                  </w:rPrChange>
                </w:rPr>
                <w:drawing>
                  <wp:inline distT="0" distB="0" distL="0" distR="0" wp14:anchorId="2126CBD8" wp14:editId="6866DFC7">
                    <wp:extent cx="2401200" cy="18000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9"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r>
      <w:tr w:rsidR="00B45328" w14:paraId="623B1EC1" w14:textId="77777777" w:rsidTr="00B45328">
        <w:trPr>
          <w:ins w:id="1624" w:author="李志成" w:date="2013-05-14T19:06:00Z"/>
        </w:trPr>
        <w:tc>
          <w:tcPr>
            <w:tcW w:w="4261" w:type="dxa"/>
          </w:tcPr>
          <w:p w14:paraId="3315F435" w14:textId="77777777" w:rsidR="00B45328" w:rsidRDefault="00B45328" w:rsidP="00B45328">
            <w:pPr>
              <w:spacing w:before="50" w:after="50"/>
              <w:rPr>
                <w:ins w:id="1625" w:author="李志成" w:date="2013-05-14T19:06:00Z"/>
                <w:szCs w:val="24"/>
              </w:rPr>
            </w:pPr>
            <w:ins w:id="1626" w:author="李志成" w:date="2013-05-14T19:06:00Z">
              <w:r>
                <w:rPr>
                  <w:rFonts w:hint="eastAsia"/>
                  <w:szCs w:val="24"/>
                </w:rPr>
                <w:t>MCS</w:t>
              </w:r>
            </w:ins>
          </w:p>
        </w:tc>
        <w:tc>
          <w:tcPr>
            <w:tcW w:w="4261" w:type="dxa"/>
          </w:tcPr>
          <w:p w14:paraId="6C465BC2" w14:textId="77777777" w:rsidR="00B45328" w:rsidRDefault="00B45328" w:rsidP="00B45328">
            <w:pPr>
              <w:spacing w:before="50" w:after="50"/>
              <w:rPr>
                <w:ins w:id="1627" w:author="李志成" w:date="2013-05-14T19:06:00Z"/>
                <w:szCs w:val="24"/>
              </w:rPr>
            </w:pPr>
            <w:ins w:id="1628" w:author="李志成" w:date="2013-05-14T19:06:00Z">
              <w:r>
                <w:rPr>
                  <w:rFonts w:hint="eastAsia"/>
                  <w:szCs w:val="24"/>
                </w:rPr>
                <w:t>HARQ</w:t>
              </w:r>
            </w:ins>
          </w:p>
        </w:tc>
      </w:tr>
      <w:tr w:rsidR="00B45328" w14:paraId="5D6E9C17" w14:textId="77777777" w:rsidTr="00B45328">
        <w:trPr>
          <w:ins w:id="1629" w:author="李志成" w:date="2013-05-14T19:06:00Z"/>
        </w:trPr>
        <w:tc>
          <w:tcPr>
            <w:tcW w:w="4261" w:type="dxa"/>
          </w:tcPr>
          <w:p w14:paraId="1117C6EE" w14:textId="77777777" w:rsidR="00B45328" w:rsidRDefault="00B45328" w:rsidP="00B45328">
            <w:pPr>
              <w:spacing w:before="50" w:after="50"/>
              <w:rPr>
                <w:ins w:id="1630" w:author="李志成" w:date="2013-05-14T19:06:00Z"/>
                <w:szCs w:val="24"/>
              </w:rPr>
            </w:pPr>
            <w:ins w:id="1631" w:author="李志成" w:date="2013-05-14T19:06:00Z">
              <w:r>
                <w:rPr>
                  <w:noProof/>
                  <w:rPrChange w:id="1632" w:author="Unknown">
                    <w:rPr>
                      <w:rFonts w:ascii="Cambria" w:hAnsi="Cambria"/>
                      <w:b/>
                      <w:bCs/>
                      <w:noProof/>
                      <w:sz w:val="32"/>
                      <w:szCs w:val="32"/>
                    </w:rPr>
                  </w:rPrChange>
                </w:rPr>
                <w:drawing>
                  <wp:inline distT="0" distB="0" distL="0" distR="0" wp14:anchorId="4DA3CBFB" wp14:editId="1FD52B3C">
                    <wp:extent cx="2401200" cy="18000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0"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c>
          <w:tcPr>
            <w:tcW w:w="4261" w:type="dxa"/>
          </w:tcPr>
          <w:p w14:paraId="583752C1" w14:textId="77777777" w:rsidR="00B45328" w:rsidRDefault="00B45328" w:rsidP="00B45328">
            <w:pPr>
              <w:spacing w:before="50" w:after="50"/>
              <w:rPr>
                <w:ins w:id="1633" w:author="李志成" w:date="2013-05-14T19:06:00Z"/>
                <w:szCs w:val="24"/>
              </w:rPr>
            </w:pPr>
            <w:ins w:id="1634" w:author="李志成" w:date="2013-05-14T19:06:00Z">
              <w:r>
                <w:rPr>
                  <w:noProof/>
                  <w:rPrChange w:id="1635" w:author="Unknown">
                    <w:rPr>
                      <w:rFonts w:ascii="Cambria" w:hAnsi="Cambria"/>
                      <w:b/>
                      <w:bCs/>
                      <w:noProof/>
                      <w:sz w:val="32"/>
                      <w:szCs w:val="32"/>
                    </w:rPr>
                  </w:rPrChange>
                </w:rPr>
                <w:drawing>
                  <wp:inline distT="0" distB="0" distL="0" distR="0" wp14:anchorId="4FE86879" wp14:editId="21FCD555">
                    <wp:extent cx="2426400" cy="18000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01" cstate="print">
                              <a:extLst>
                                <a:ext uri="{28A0092B-C50C-407E-A947-70E740481C1C}">
                                  <a14:useLocalDpi xmlns:a14="http://schemas.microsoft.com/office/drawing/2010/main" val="0"/>
                                </a:ext>
                              </a:extLst>
                            </a:blip>
                            <a:srcRect/>
                            <a:stretch>
                              <a:fillRect/>
                            </a:stretch>
                          </pic:blipFill>
                          <pic:spPr bwMode="auto">
                            <a:xfrm>
                              <a:off x="0" y="0"/>
                              <a:ext cx="2426400" cy="1800000"/>
                            </a:xfrm>
                            <a:prstGeom prst="rect">
                              <a:avLst/>
                            </a:prstGeom>
                            <a:noFill/>
                            <a:ln>
                              <a:noFill/>
                            </a:ln>
                          </pic:spPr>
                        </pic:pic>
                      </a:graphicData>
                    </a:graphic>
                  </wp:inline>
                </w:drawing>
              </w:r>
            </w:ins>
          </w:p>
        </w:tc>
      </w:tr>
    </w:tbl>
    <w:p w14:paraId="7767005C" w14:textId="77777777" w:rsidR="00B45328" w:rsidRDefault="00B45328" w:rsidP="00B45328">
      <w:pPr>
        <w:spacing w:beforeLines="50" w:before="190" w:afterLines="50" w:after="190"/>
        <w:rPr>
          <w:ins w:id="1636" w:author="李志成" w:date="2013-05-14T19:06:00Z"/>
          <w:szCs w:val="24"/>
        </w:rPr>
      </w:pPr>
    </w:p>
    <w:p w14:paraId="4585B9BD" w14:textId="77777777" w:rsidR="00B45328" w:rsidRDefault="006550EB" w:rsidP="006550EB">
      <w:pPr>
        <w:pStyle w:val="ad"/>
        <w:rPr>
          <w:ins w:id="1637" w:author="李志成" w:date="2013-05-14T19:06:00Z"/>
          <w:rFonts w:ascii="Times New Roman" w:hAnsi="Times New Roman"/>
          <w:sz w:val="24"/>
          <w:szCs w:val="24"/>
        </w:rPr>
      </w:pPr>
      <w:r>
        <w:rPr>
          <w:rFonts w:hint="eastAsia"/>
        </w:rPr>
        <w:t>表格</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4.4</w:t>
      </w:r>
      <w:r>
        <w:fldChar w:fldCharType="end"/>
      </w:r>
      <w:r>
        <w:rPr>
          <w:rFonts w:hint="eastAsia"/>
        </w:rP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2</w:instrText>
      </w:r>
      <w:r>
        <w:instrText xml:space="preserve"> </w:instrText>
      </w:r>
      <w:r>
        <w:fldChar w:fldCharType="separate"/>
      </w:r>
      <w:r>
        <w:rPr>
          <w:noProof/>
        </w:rPr>
        <w:t>13</w:t>
      </w:r>
      <w:r>
        <w:fldChar w:fldCharType="end"/>
      </w:r>
      <w:ins w:id="1638" w:author="李志成" w:date="2013-05-14T19:06:00Z">
        <w:r w:rsidR="00B45328">
          <w:rPr>
            <w:rFonts w:hint="eastAsia"/>
          </w:rPr>
          <w:t>CASE 3</w:t>
        </w:r>
        <w:r w:rsidR="00B45328">
          <w:rPr>
            <w:rFonts w:hint="eastAsia"/>
          </w:rPr>
          <w:t>仿真结果</w:t>
        </w:r>
      </w:ins>
    </w:p>
    <w:tbl>
      <w:tblPr>
        <w:tblStyle w:val="ac"/>
        <w:tblW w:w="0" w:type="auto"/>
        <w:tblLook w:val="04A0" w:firstRow="1" w:lastRow="0" w:firstColumn="1" w:lastColumn="0" w:noHBand="0" w:noVBand="1"/>
      </w:tblPr>
      <w:tblGrid>
        <w:gridCol w:w="4261"/>
        <w:gridCol w:w="4261"/>
      </w:tblGrid>
      <w:tr w:rsidR="00B45328" w14:paraId="6DCE2A8C" w14:textId="77777777" w:rsidTr="00B45328">
        <w:trPr>
          <w:ins w:id="1639" w:author="李志成" w:date="2013-05-14T19:06:00Z"/>
        </w:trPr>
        <w:tc>
          <w:tcPr>
            <w:tcW w:w="8522" w:type="dxa"/>
            <w:gridSpan w:val="2"/>
          </w:tcPr>
          <w:p w14:paraId="36336C4A" w14:textId="77777777" w:rsidR="00B45328" w:rsidRDefault="00B45328" w:rsidP="00B45328">
            <w:pPr>
              <w:spacing w:before="50" w:after="50"/>
              <w:rPr>
                <w:ins w:id="1640" w:author="李志成" w:date="2013-05-14T19:06:00Z"/>
                <w:szCs w:val="24"/>
              </w:rPr>
            </w:pPr>
            <w:ins w:id="1641" w:author="李志成" w:date="2013-05-14T19:06:00Z">
              <w:r>
                <w:rPr>
                  <w:rFonts w:hint="eastAsia"/>
                  <w:szCs w:val="24"/>
                </w:rPr>
                <w:t>OLLA Off</w:t>
              </w:r>
            </w:ins>
          </w:p>
        </w:tc>
      </w:tr>
      <w:tr w:rsidR="00B45328" w14:paraId="36FD6D34" w14:textId="77777777" w:rsidTr="00B45328">
        <w:trPr>
          <w:ins w:id="1642" w:author="李志成" w:date="2013-05-14T19:06:00Z"/>
        </w:trPr>
        <w:tc>
          <w:tcPr>
            <w:tcW w:w="4261" w:type="dxa"/>
          </w:tcPr>
          <w:p w14:paraId="19432AA2" w14:textId="77777777" w:rsidR="00B45328" w:rsidRDefault="00B45328" w:rsidP="00B45328">
            <w:pPr>
              <w:spacing w:before="50" w:after="50"/>
              <w:rPr>
                <w:ins w:id="1643" w:author="李志成" w:date="2013-05-14T19:06:00Z"/>
                <w:szCs w:val="24"/>
              </w:rPr>
            </w:pPr>
            <w:ins w:id="1644" w:author="李志成" w:date="2013-05-14T19:06:00Z">
              <w:r>
                <w:rPr>
                  <w:rFonts w:hint="eastAsia"/>
                  <w:szCs w:val="24"/>
                </w:rPr>
                <w:t>Throughput CDF</w:t>
              </w:r>
            </w:ins>
          </w:p>
        </w:tc>
        <w:tc>
          <w:tcPr>
            <w:tcW w:w="4261" w:type="dxa"/>
          </w:tcPr>
          <w:p w14:paraId="40C74060" w14:textId="77777777" w:rsidR="00B45328" w:rsidRDefault="00B45328" w:rsidP="00B45328">
            <w:pPr>
              <w:spacing w:before="50" w:after="50"/>
              <w:rPr>
                <w:ins w:id="1645" w:author="李志成" w:date="2013-05-14T19:06:00Z"/>
                <w:szCs w:val="24"/>
              </w:rPr>
            </w:pPr>
            <w:ins w:id="1646" w:author="李志成" w:date="2013-05-14T19:06:00Z">
              <w:r>
                <w:rPr>
                  <w:rFonts w:hint="eastAsia"/>
                  <w:szCs w:val="24"/>
                </w:rPr>
                <w:t>SINR CDF</w:t>
              </w:r>
            </w:ins>
          </w:p>
        </w:tc>
      </w:tr>
      <w:tr w:rsidR="00B45328" w14:paraId="26AFC934" w14:textId="77777777" w:rsidTr="00B45328">
        <w:trPr>
          <w:ins w:id="1647" w:author="李志成" w:date="2013-05-14T19:06:00Z"/>
        </w:trPr>
        <w:tc>
          <w:tcPr>
            <w:tcW w:w="4261" w:type="dxa"/>
          </w:tcPr>
          <w:p w14:paraId="335344ED" w14:textId="77777777" w:rsidR="00B45328" w:rsidRDefault="00B45328" w:rsidP="00B45328">
            <w:pPr>
              <w:spacing w:before="50" w:after="50"/>
              <w:rPr>
                <w:ins w:id="1648" w:author="李志成" w:date="2013-05-14T19:06:00Z"/>
                <w:szCs w:val="24"/>
              </w:rPr>
            </w:pPr>
            <w:ins w:id="1649" w:author="李志成" w:date="2013-05-14T19:06:00Z">
              <w:r>
                <w:rPr>
                  <w:noProof/>
                  <w:rPrChange w:id="1650" w:author="Unknown">
                    <w:rPr>
                      <w:rFonts w:ascii="Cambria" w:hAnsi="Cambria"/>
                      <w:b/>
                      <w:bCs/>
                      <w:noProof/>
                      <w:sz w:val="32"/>
                      <w:szCs w:val="32"/>
                    </w:rPr>
                  </w:rPrChange>
                </w:rPr>
                <w:drawing>
                  <wp:inline distT="0" distB="0" distL="0" distR="0" wp14:anchorId="7B90DC84" wp14:editId="7F68AE75">
                    <wp:extent cx="2401200" cy="18000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2"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c>
          <w:tcPr>
            <w:tcW w:w="4261" w:type="dxa"/>
          </w:tcPr>
          <w:p w14:paraId="1C87F431" w14:textId="77777777" w:rsidR="00B45328" w:rsidRDefault="00B45328" w:rsidP="00B45328">
            <w:pPr>
              <w:spacing w:before="50" w:after="50"/>
              <w:rPr>
                <w:ins w:id="1651" w:author="李志成" w:date="2013-05-14T19:06:00Z"/>
                <w:szCs w:val="24"/>
              </w:rPr>
            </w:pPr>
            <w:ins w:id="1652" w:author="李志成" w:date="2013-05-14T19:06:00Z">
              <w:r>
                <w:rPr>
                  <w:noProof/>
                  <w:rPrChange w:id="1653" w:author="Unknown">
                    <w:rPr>
                      <w:rFonts w:ascii="Cambria" w:hAnsi="Cambria"/>
                      <w:b/>
                      <w:bCs/>
                      <w:noProof/>
                      <w:sz w:val="32"/>
                      <w:szCs w:val="32"/>
                    </w:rPr>
                  </w:rPrChange>
                </w:rPr>
                <w:drawing>
                  <wp:inline distT="0" distB="0" distL="0" distR="0" wp14:anchorId="6DF9BE1B" wp14:editId="20FEF88A">
                    <wp:extent cx="2401200" cy="18000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3"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r>
      <w:tr w:rsidR="00B45328" w14:paraId="19348626" w14:textId="77777777" w:rsidTr="00B45328">
        <w:trPr>
          <w:ins w:id="1654" w:author="李志成" w:date="2013-05-14T19:06:00Z"/>
        </w:trPr>
        <w:tc>
          <w:tcPr>
            <w:tcW w:w="4261" w:type="dxa"/>
          </w:tcPr>
          <w:p w14:paraId="40C69BB8" w14:textId="77777777" w:rsidR="00B45328" w:rsidRDefault="00B45328" w:rsidP="00B45328">
            <w:pPr>
              <w:spacing w:before="50" w:after="50"/>
              <w:rPr>
                <w:ins w:id="1655" w:author="李志成" w:date="2013-05-14T19:06:00Z"/>
                <w:szCs w:val="24"/>
              </w:rPr>
            </w:pPr>
            <w:ins w:id="1656" w:author="李志成" w:date="2013-05-14T19:06:00Z">
              <w:r>
                <w:rPr>
                  <w:rFonts w:hint="eastAsia"/>
                  <w:szCs w:val="24"/>
                </w:rPr>
                <w:lastRenderedPageBreak/>
                <w:t>MCS</w:t>
              </w:r>
            </w:ins>
          </w:p>
        </w:tc>
        <w:tc>
          <w:tcPr>
            <w:tcW w:w="4261" w:type="dxa"/>
          </w:tcPr>
          <w:p w14:paraId="1E50B4CB" w14:textId="77777777" w:rsidR="00B45328" w:rsidRDefault="00B45328" w:rsidP="00B45328">
            <w:pPr>
              <w:spacing w:before="50" w:after="50"/>
              <w:rPr>
                <w:ins w:id="1657" w:author="李志成" w:date="2013-05-14T19:06:00Z"/>
                <w:szCs w:val="24"/>
              </w:rPr>
            </w:pPr>
            <w:ins w:id="1658" w:author="李志成" w:date="2013-05-14T19:06:00Z">
              <w:r>
                <w:rPr>
                  <w:rFonts w:hint="eastAsia"/>
                  <w:szCs w:val="24"/>
                </w:rPr>
                <w:t>HARQ</w:t>
              </w:r>
            </w:ins>
          </w:p>
        </w:tc>
      </w:tr>
      <w:tr w:rsidR="00B45328" w14:paraId="2F538B9F" w14:textId="77777777" w:rsidTr="00B45328">
        <w:trPr>
          <w:ins w:id="1659" w:author="李志成" w:date="2013-05-14T19:06:00Z"/>
        </w:trPr>
        <w:tc>
          <w:tcPr>
            <w:tcW w:w="4261" w:type="dxa"/>
          </w:tcPr>
          <w:p w14:paraId="0F0B0E57" w14:textId="77777777" w:rsidR="00B45328" w:rsidRDefault="00B45328" w:rsidP="00B45328">
            <w:pPr>
              <w:spacing w:before="50" w:after="50"/>
              <w:rPr>
                <w:ins w:id="1660" w:author="李志成" w:date="2013-05-14T19:06:00Z"/>
                <w:szCs w:val="24"/>
              </w:rPr>
            </w:pPr>
            <w:ins w:id="1661" w:author="李志成" w:date="2013-05-14T19:06:00Z">
              <w:r>
                <w:rPr>
                  <w:noProof/>
                  <w:rPrChange w:id="1662" w:author="Unknown">
                    <w:rPr>
                      <w:rFonts w:ascii="Cambria" w:hAnsi="Cambria"/>
                      <w:b/>
                      <w:bCs/>
                      <w:noProof/>
                      <w:sz w:val="32"/>
                      <w:szCs w:val="32"/>
                    </w:rPr>
                  </w:rPrChange>
                </w:rPr>
                <w:drawing>
                  <wp:inline distT="0" distB="0" distL="0" distR="0" wp14:anchorId="70917ACE" wp14:editId="18212547">
                    <wp:extent cx="2401200" cy="18000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4"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c>
          <w:tcPr>
            <w:tcW w:w="4261" w:type="dxa"/>
          </w:tcPr>
          <w:p w14:paraId="3631CB5D" w14:textId="77777777" w:rsidR="00B45328" w:rsidRDefault="00B45328" w:rsidP="00B45328">
            <w:pPr>
              <w:spacing w:before="50" w:after="50"/>
              <w:rPr>
                <w:ins w:id="1663" w:author="李志成" w:date="2013-05-14T19:06:00Z"/>
                <w:szCs w:val="24"/>
              </w:rPr>
            </w:pPr>
            <w:ins w:id="1664" w:author="李志成" w:date="2013-05-14T19:06:00Z">
              <w:r>
                <w:rPr>
                  <w:noProof/>
                  <w:rPrChange w:id="1665" w:author="Unknown">
                    <w:rPr>
                      <w:rFonts w:ascii="Cambria" w:hAnsi="Cambria"/>
                      <w:b/>
                      <w:bCs/>
                      <w:noProof/>
                      <w:sz w:val="32"/>
                      <w:szCs w:val="32"/>
                    </w:rPr>
                  </w:rPrChange>
                </w:rPr>
                <w:drawing>
                  <wp:inline distT="0" distB="0" distL="0" distR="0" wp14:anchorId="4A9FD2C2" wp14:editId="70653EA1">
                    <wp:extent cx="2520000" cy="1800000"/>
                    <wp:effectExtent l="0" t="0" r="0" b="0"/>
                    <wp:docPr id="472" name="图片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0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ins>
          </w:p>
        </w:tc>
      </w:tr>
      <w:tr w:rsidR="00B45328" w14:paraId="74A97E1F" w14:textId="77777777" w:rsidTr="00B45328">
        <w:trPr>
          <w:ins w:id="1666" w:author="李志成" w:date="2013-05-14T19:06:00Z"/>
        </w:trPr>
        <w:tc>
          <w:tcPr>
            <w:tcW w:w="8522" w:type="dxa"/>
            <w:gridSpan w:val="2"/>
          </w:tcPr>
          <w:p w14:paraId="33202EA0" w14:textId="77777777" w:rsidR="00B45328" w:rsidRDefault="00B45328" w:rsidP="00B45328">
            <w:pPr>
              <w:spacing w:before="50" w:after="50"/>
              <w:rPr>
                <w:ins w:id="1667" w:author="李志成" w:date="2013-05-14T19:06:00Z"/>
                <w:szCs w:val="24"/>
              </w:rPr>
            </w:pPr>
            <w:ins w:id="1668" w:author="李志成" w:date="2013-05-14T19:06:00Z">
              <w:r>
                <w:rPr>
                  <w:rFonts w:hint="eastAsia"/>
                  <w:szCs w:val="24"/>
                </w:rPr>
                <w:t>OLLA On</w:t>
              </w:r>
            </w:ins>
          </w:p>
        </w:tc>
      </w:tr>
      <w:tr w:rsidR="00B45328" w14:paraId="52C16563" w14:textId="77777777" w:rsidTr="00B45328">
        <w:trPr>
          <w:ins w:id="1669" w:author="李志成" w:date="2013-05-14T19:06:00Z"/>
        </w:trPr>
        <w:tc>
          <w:tcPr>
            <w:tcW w:w="4261" w:type="dxa"/>
          </w:tcPr>
          <w:p w14:paraId="25586ED6" w14:textId="77777777" w:rsidR="00B45328" w:rsidRDefault="00B45328" w:rsidP="00B45328">
            <w:pPr>
              <w:spacing w:before="50" w:after="50"/>
              <w:rPr>
                <w:ins w:id="1670" w:author="李志成" w:date="2013-05-14T19:06:00Z"/>
                <w:szCs w:val="24"/>
              </w:rPr>
            </w:pPr>
            <w:ins w:id="1671" w:author="李志成" w:date="2013-05-14T19:06:00Z">
              <w:r>
                <w:rPr>
                  <w:rFonts w:hint="eastAsia"/>
                  <w:szCs w:val="24"/>
                </w:rPr>
                <w:t>Throughput CDF</w:t>
              </w:r>
            </w:ins>
          </w:p>
        </w:tc>
        <w:tc>
          <w:tcPr>
            <w:tcW w:w="4261" w:type="dxa"/>
          </w:tcPr>
          <w:p w14:paraId="4CA0E015" w14:textId="77777777" w:rsidR="00B45328" w:rsidRDefault="00B45328" w:rsidP="00B45328">
            <w:pPr>
              <w:spacing w:before="50" w:after="50"/>
              <w:rPr>
                <w:ins w:id="1672" w:author="李志成" w:date="2013-05-14T19:06:00Z"/>
                <w:szCs w:val="24"/>
              </w:rPr>
            </w:pPr>
            <w:ins w:id="1673" w:author="李志成" w:date="2013-05-14T19:06:00Z">
              <w:r>
                <w:rPr>
                  <w:rFonts w:hint="eastAsia"/>
                  <w:szCs w:val="24"/>
                </w:rPr>
                <w:t>SINR CDF</w:t>
              </w:r>
            </w:ins>
          </w:p>
        </w:tc>
      </w:tr>
      <w:tr w:rsidR="00B45328" w14:paraId="5AFE98F6" w14:textId="77777777" w:rsidTr="00B45328">
        <w:trPr>
          <w:ins w:id="1674" w:author="李志成" w:date="2013-05-14T19:06:00Z"/>
        </w:trPr>
        <w:tc>
          <w:tcPr>
            <w:tcW w:w="4261" w:type="dxa"/>
          </w:tcPr>
          <w:p w14:paraId="605B660C" w14:textId="77777777" w:rsidR="00B45328" w:rsidRDefault="00B45328" w:rsidP="00B45328">
            <w:pPr>
              <w:spacing w:before="50" w:after="50"/>
              <w:rPr>
                <w:ins w:id="1675" w:author="李志成" w:date="2013-05-14T19:06:00Z"/>
                <w:szCs w:val="24"/>
              </w:rPr>
            </w:pPr>
            <w:ins w:id="1676" w:author="李志成" w:date="2013-05-14T19:06:00Z">
              <w:r>
                <w:rPr>
                  <w:noProof/>
                  <w:rPrChange w:id="1677" w:author="Unknown">
                    <w:rPr>
                      <w:rFonts w:ascii="Cambria" w:hAnsi="Cambria"/>
                      <w:b/>
                      <w:bCs/>
                      <w:noProof/>
                      <w:sz w:val="32"/>
                      <w:szCs w:val="32"/>
                    </w:rPr>
                  </w:rPrChange>
                </w:rPr>
                <w:drawing>
                  <wp:inline distT="0" distB="0" distL="0" distR="0" wp14:anchorId="7720A4BD" wp14:editId="3A5CE969">
                    <wp:extent cx="2397600" cy="18000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6"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ins>
          </w:p>
        </w:tc>
        <w:tc>
          <w:tcPr>
            <w:tcW w:w="4261" w:type="dxa"/>
          </w:tcPr>
          <w:p w14:paraId="2D66C775" w14:textId="77777777" w:rsidR="00B45328" w:rsidRDefault="00B45328" w:rsidP="00B45328">
            <w:pPr>
              <w:spacing w:before="50" w:after="50"/>
              <w:rPr>
                <w:ins w:id="1678" w:author="李志成" w:date="2013-05-14T19:06:00Z"/>
                <w:szCs w:val="24"/>
              </w:rPr>
            </w:pPr>
            <w:ins w:id="1679" w:author="李志成" w:date="2013-05-14T19:06:00Z">
              <w:r>
                <w:rPr>
                  <w:noProof/>
                  <w:rPrChange w:id="1680" w:author="Unknown">
                    <w:rPr>
                      <w:rFonts w:ascii="Cambria" w:hAnsi="Cambria"/>
                      <w:b/>
                      <w:bCs/>
                      <w:noProof/>
                      <w:sz w:val="32"/>
                      <w:szCs w:val="32"/>
                    </w:rPr>
                  </w:rPrChange>
                </w:rPr>
                <w:drawing>
                  <wp:inline distT="0" distB="0" distL="0" distR="0" wp14:anchorId="197339A3" wp14:editId="7476E98B">
                    <wp:extent cx="2397600" cy="18000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7"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ins>
          </w:p>
        </w:tc>
      </w:tr>
      <w:tr w:rsidR="00B45328" w14:paraId="1306273F" w14:textId="77777777" w:rsidTr="00B45328">
        <w:trPr>
          <w:ins w:id="1681" w:author="李志成" w:date="2013-05-14T19:06:00Z"/>
        </w:trPr>
        <w:tc>
          <w:tcPr>
            <w:tcW w:w="4261" w:type="dxa"/>
          </w:tcPr>
          <w:p w14:paraId="743EFDD0" w14:textId="77777777" w:rsidR="00B45328" w:rsidRDefault="00B45328" w:rsidP="00B45328">
            <w:pPr>
              <w:spacing w:before="50" w:after="50"/>
              <w:rPr>
                <w:ins w:id="1682" w:author="李志成" w:date="2013-05-14T19:06:00Z"/>
                <w:szCs w:val="24"/>
              </w:rPr>
            </w:pPr>
            <w:ins w:id="1683" w:author="李志成" w:date="2013-05-14T19:06:00Z">
              <w:r>
                <w:rPr>
                  <w:rFonts w:hint="eastAsia"/>
                  <w:szCs w:val="24"/>
                </w:rPr>
                <w:t>MCS</w:t>
              </w:r>
            </w:ins>
          </w:p>
        </w:tc>
        <w:tc>
          <w:tcPr>
            <w:tcW w:w="4261" w:type="dxa"/>
          </w:tcPr>
          <w:p w14:paraId="2F9C1CB5" w14:textId="77777777" w:rsidR="00B45328" w:rsidRDefault="00B45328" w:rsidP="00B45328">
            <w:pPr>
              <w:spacing w:before="50" w:after="50"/>
              <w:rPr>
                <w:ins w:id="1684" w:author="李志成" w:date="2013-05-14T19:06:00Z"/>
                <w:szCs w:val="24"/>
              </w:rPr>
            </w:pPr>
            <w:ins w:id="1685" w:author="李志成" w:date="2013-05-14T19:06:00Z">
              <w:r>
                <w:rPr>
                  <w:rFonts w:hint="eastAsia"/>
                  <w:szCs w:val="24"/>
                </w:rPr>
                <w:t>HARQ</w:t>
              </w:r>
            </w:ins>
          </w:p>
        </w:tc>
      </w:tr>
      <w:tr w:rsidR="00B45328" w14:paraId="67819C1A" w14:textId="77777777" w:rsidTr="00B45328">
        <w:trPr>
          <w:ins w:id="1686" w:author="李志成" w:date="2013-05-14T19:06:00Z"/>
        </w:trPr>
        <w:tc>
          <w:tcPr>
            <w:tcW w:w="4261" w:type="dxa"/>
          </w:tcPr>
          <w:p w14:paraId="6E1C470B" w14:textId="77777777" w:rsidR="00B45328" w:rsidRDefault="00B45328" w:rsidP="00B45328">
            <w:pPr>
              <w:spacing w:before="50" w:after="50"/>
              <w:rPr>
                <w:ins w:id="1687" w:author="李志成" w:date="2013-05-14T19:06:00Z"/>
                <w:szCs w:val="24"/>
              </w:rPr>
            </w:pPr>
            <w:ins w:id="1688" w:author="李志成" w:date="2013-05-14T19:06:00Z">
              <w:r>
                <w:rPr>
                  <w:noProof/>
                  <w:rPrChange w:id="1689" w:author="Unknown">
                    <w:rPr>
                      <w:rFonts w:ascii="Cambria" w:hAnsi="Cambria"/>
                      <w:b/>
                      <w:bCs/>
                      <w:noProof/>
                      <w:sz w:val="32"/>
                      <w:szCs w:val="32"/>
                    </w:rPr>
                  </w:rPrChange>
                </w:rPr>
                <w:drawing>
                  <wp:inline distT="0" distB="0" distL="0" distR="0" wp14:anchorId="10EA76B4" wp14:editId="0DD89EF3">
                    <wp:extent cx="2397600" cy="180000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8"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ins>
          </w:p>
        </w:tc>
        <w:tc>
          <w:tcPr>
            <w:tcW w:w="4261" w:type="dxa"/>
          </w:tcPr>
          <w:p w14:paraId="4DDE62D0" w14:textId="77777777" w:rsidR="00B45328" w:rsidRDefault="00B45328" w:rsidP="00B45328">
            <w:pPr>
              <w:spacing w:before="50" w:after="50"/>
              <w:rPr>
                <w:ins w:id="1690" w:author="李志成" w:date="2013-05-14T19:06:00Z"/>
                <w:szCs w:val="24"/>
              </w:rPr>
            </w:pPr>
            <w:ins w:id="1691" w:author="李志成" w:date="2013-05-14T19:06:00Z">
              <w:r>
                <w:rPr>
                  <w:noProof/>
                  <w:rPrChange w:id="1692" w:author="Unknown">
                    <w:rPr>
                      <w:rFonts w:ascii="Cambria" w:hAnsi="Cambria"/>
                      <w:b/>
                      <w:bCs/>
                      <w:noProof/>
                      <w:sz w:val="32"/>
                      <w:szCs w:val="32"/>
                    </w:rPr>
                  </w:rPrChange>
                </w:rPr>
                <w:drawing>
                  <wp:inline distT="0" distB="0" distL="0" distR="0" wp14:anchorId="4A5695A9" wp14:editId="76B855E0">
                    <wp:extent cx="2300400" cy="180000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9" cstate="print">
                              <a:extLst>
                                <a:ext uri="{28A0092B-C50C-407E-A947-70E740481C1C}">
                                  <a14:useLocalDpi xmlns:a14="http://schemas.microsoft.com/office/drawing/2010/main" val="0"/>
                                </a:ext>
                              </a:extLst>
                            </a:blip>
                            <a:srcRect/>
                            <a:stretch>
                              <a:fillRect/>
                            </a:stretch>
                          </pic:blipFill>
                          <pic:spPr bwMode="auto">
                            <a:xfrm>
                              <a:off x="0" y="0"/>
                              <a:ext cx="2300400" cy="1800000"/>
                            </a:xfrm>
                            <a:prstGeom prst="rect">
                              <a:avLst/>
                            </a:prstGeom>
                            <a:noFill/>
                            <a:ln>
                              <a:noFill/>
                            </a:ln>
                          </pic:spPr>
                        </pic:pic>
                      </a:graphicData>
                    </a:graphic>
                  </wp:inline>
                </w:drawing>
              </w:r>
            </w:ins>
          </w:p>
        </w:tc>
      </w:tr>
    </w:tbl>
    <w:p w14:paraId="724E89C7" w14:textId="77777777" w:rsidR="00B45328" w:rsidRDefault="00B45328" w:rsidP="00B45328">
      <w:pPr>
        <w:spacing w:beforeLines="50" w:before="190" w:afterLines="50" w:after="190"/>
        <w:rPr>
          <w:ins w:id="1693" w:author="李志成" w:date="2013-05-14T19:06:00Z"/>
          <w:szCs w:val="24"/>
        </w:rPr>
      </w:pPr>
    </w:p>
    <w:p w14:paraId="4A088C8E" w14:textId="77777777" w:rsidR="00B45328" w:rsidRDefault="006550EB" w:rsidP="006550EB">
      <w:pPr>
        <w:pStyle w:val="ad"/>
        <w:rPr>
          <w:ins w:id="1694" w:author="李志成" w:date="2013-05-14T19:06:00Z"/>
          <w:rFonts w:ascii="Times New Roman" w:hAnsi="Times New Roman"/>
          <w:sz w:val="24"/>
          <w:szCs w:val="24"/>
        </w:rPr>
      </w:pPr>
      <w:r>
        <w:rPr>
          <w:rFonts w:hint="eastAsia"/>
        </w:rPr>
        <w:t>表格</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4.4</w:t>
      </w:r>
      <w:r>
        <w:fldChar w:fldCharType="end"/>
      </w:r>
      <w:r>
        <w:rPr>
          <w:rFonts w:hint="eastAsia"/>
        </w:rP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2</w:instrText>
      </w:r>
      <w:r>
        <w:instrText xml:space="preserve"> </w:instrText>
      </w:r>
      <w:r>
        <w:fldChar w:fldCharType="separate"/>
      </w:r>
      <w:r>
        <w:rPr>
          <w:noProof/>
        </w:rPr>
        <w:t>14</w:t>
      </w:r>
      <w:r>
        <w:fldChar w:fldCharType="end"/>
      </w:r>
      <w:ins w:id="1695" w:author="李志成" w:date="2013-05-14T19:06:00Z">
        <w:r w:rsidR="00B45328">
          <w:rPr>
            <w:rFonts w:hint="eastAsia"/>
          </w:rPr>
          <w:t>CASE 4</w:t>
        </w:r>
        <w:r w:rsidR="00B45328">
          <w:rPr>
            <w:rFonts w:hint="eastAsia"/>
          </w:rPr>
          <w:t>仿真结果</w:t>
        </w:r>
      </w:ins>
    </w:p>
    <w:tbl>
      <w:tblPr>
        <w:tblStyle w:val="ac"/>
        <w:tblW w:w="0" w:type="auto"/>
        <w:tblLook w:val="04A0" w:firstRow="1" w:lastRow="0" w:firstColumn="1" w:lastColumn="0" w:noHBand="0" w:noVBand="1"/>
      </w:tblPr>
      <w:tblGrid>
        <w:gridCol w:w="4261"/>
        <w:gridCol w:w="4261"/>
      </w:tblGrid>
      <w:tr w:rsidR="00B45328" w14:paraId="6D07BE6C" w14:textId="77777777" w:rsidTr="00B45328">
        <w:trPr>
          <w:ins w:id="1696" w:author="李志成" w:date="2013-05-14T19:06:00Z"/>
        </w:trPr>
        <w:tc>
          <w:tcPr>
            <w:tcW w:w="8522" w:type="dxa"/>
            <w:gridSpan w:val="2"/>
          </w:tcPr>
          <w:p w14:paraId="450507C4" w14:textId="77777777" w:rsidR="00B45328" w:rsidRDefault="00B45328" w:rsidP="00B45328">
            <w:pPr>
              <w:spacing w:before="50" w:after="50"/>
              <w:rPr>
                <w:ins w:id="1697" w:author="李志成" w:date="2013-05-14T19:06:00Z"/>
                <w:szCs w:val="24"/>
              </w:rPr>
            </w:pPr>
            <w:ins w:id="1698" w:author="李志成" w:date="2013-05-14T19:06:00Z">
              <w:r>
                <w:rPr>
                  <w:rFonts w:hint="eastAsia"/>
                  <w:szCs w:val="24"/>
                </w:rPr>
                <w:lastRenderedPageBreak/>
                <w:t>OLLA On</w:t>
              </w:r>
            </w:ins>
          </w:p>
        </w:tc>
      </w:tr>
      <w:tr w:rsidR="00B45328" w14:paraId="2A35087B" w14:textId="77777777" w:rsidTr="00B45328">
        <w:trPr>
          <w:ins w:id="1699" w:author="李志成" w:date="2013-05-14T19:06:00Z"/>
        </w:trPr>
        <w:tc>
          <w:tcPr>
            <w:tcW w:w="4261" w:type="dxa"/>
          </w:tcPr>
          <w:p w14:paraId="5D21155E" w14:textId="77777777" w:rsidR="00B45328" w:rsidRDefault="00B45328" w:rsidP="00B45328">
            <w:pPr>
              <w:spacing w:before="50" w:after="50"/>
              <w:rPr>
                <w:ins w:id="1700" w:author="李志成" w:date="2013-05-14T19:06:00Z"/>
                <w:szCs w:val="24"/>
              </w:rPr>
            </w:pPr>
            <w:ins w:id="1701" w:author="李志成" w:date="2013-05-14T19:06:00Z">
              <w:r>
                <w:rPr>
                  <w:rFonts w:hint="eastAsia"/>
                  <w:szCs w:val="24"/>
                </w:rPr>
                <w:t>Throughput CDF</w:t>
              </w:r>
            </w:ins>
          </w:p>
        </w:tc>
        <w:tc>
          <w:tcPr>
            <w:tcW w:w="4261" w:type="dxa"/>
          </w:tcPr>
          <w:p w14:paraId="593D92C9" w14:textId="77777777" w:rsidR="00B45328" w:rsidRDefault="00B45328" w:rsidP="00B45328">
            <w:pPr>
              <w:spacing w:before="50" w:after="50"/>
              <w:rPr>
                <w:ins w:id="1702" w:author="李志成" w:date="2013-05-14T19:06:00Z"/>
                <w:szCs w:val="24"/>
              </w:rPr>
            </w:pPr>
            <w:ins w:id="1703" w:author="李志成" w:date="2013-05-14T19:06:00Z">
              <w:r>
                <w:rPr>
                  <w:rFonts w:hint="eastAsia"/>
                  <w:szCs w:val="24"/>
                </w:rPr>
                <w:t>SINR CDF</w:t>
              </w:r>
            </w:ins>
          </w:p>
        </w:tc>
      </w:tr>
      <w:tr w:rsidR="00B45328" w14:paraId="3621A91B" w14:textId="77777777" w:rsidTr="00B45328">
        <w:trPr>
          <w:ins w:id="1704" w:author="李志成" w:date="2013-05-14T19:06:00Z"/>
        </w:trPr>
        <w:tc>
          <w:tcPr>
            <w:tcW w:w="4261" w:type="dxa"/>
          </w:tcPr>
          <w:p w14:paraId="4F9319E5" w14:textId="77777777" w:rsidR="00B45328" w:rsidRDefault="00B45328" w:rsidP="00B45328">
            <w:pPr>
              <w:spacing w:before="50" w:after="50"/>
              <w:rPr>
                <w:ins w:id="1705" w:author="李志成" w:date="2013-05-14T19:06:00Z"/>
                <w:szCs w:val="24"/>
              </w:rPr>
            </w:pPr>
            <w:ins w:id="1706" w:author="李志成" w:date="2013-05-14T19:06:00Z">
              <w:r>
                <w:rPr>
                  <w:noProof/>
                  <w:rPrChange w:id="1707" w:author="Unknown">
                    <w:rPr>
                      <w:rFonts w:ascii="Cambria" w:hAnsi="Cambria"/>
                      <w:b/>
                      <w:bCs/>
                      <w:noProof/>
                      <w:sz w:val="32"/>
                      <w:szCs w:val="32"/>
                    </w:rPr>
                  </w:rPrChange>
                </w:rPr>
                <w:drawing>
                  <wp:inline distT="0" distB="0" distL="0" distR="0" wp14:anchorId="18C35848" wp14:editId="191E76D5">
                    <wp:extent cx="2401200" cy="180000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0"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c>
          <w:tcPr>
            <w:tcW w:w="4261" w:type="dxa"/>
          </w:tcPr>
          <w:p w14:paraId="59553D68" w14:textId="77777777" w:rsidR="00B45328" w:rsidRDefault="00B45328" w:rsidP="00B45328">
            <w:pPr>
              <w:spacing w:before="50" w:after="50"/>
              <w:rPr>
                <w:ins w:id="1708" w:author="李志成" w:date="2013-05-14T19:06:00Z"/>
                <w:szCs w:val="24"/>
              </w:rPr>
            </w:pPr>
            <w:ins w:id="1709" w:author="李志成" w:date="2013-05-14T19:06:00Z">
              <w:r>
                <w:rPr>
                  <w:noProof/>
                  <w:rPrChange w:id="1710" w:author="Unknown">
                    <w:rPr>
                      <w:rFonts w:ascii="Cambria" w:hAnsi="Cambria"/>
                      <w:b/>
                      <w:bCs/>
                      <w:noProof/>
                      <w:sz w:val="32"/>
                      <w:szCs w:val="32"/>
                    </w:rPr>
                  </w:rPrChange>
                </w:rPr>
                <w:drawing>
                  <wp:inline distT="0" distB="0" distL="0" distR="0" wp14:anchorId="40C19774" wp14:editId="5DDC2151">
                    <wp:extent cx="2401200" cy="18000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1"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r>
      <w:tr w:rsidR="00B45328" w14:paraId="38B35B51" w14:textId="77777777" w:rsidTr="00B45328">
        <w:trPr>
          <w:ins w:id="1711" w:author="李志成" w:date="2013-05-14T19:06:00Z"/>
        </w:trPr>
        <w:tc>
          <w:tcPr>
            <w:tcW w:w="4261" w:type="dxa"/>
          </w:tcPr>
          <w:p w14:paraId="446140FB" w14:textId="77777777" w:rsidR="00B45328" w:rsidRDefault="00B45328" w:rsidP="00B45328">
            <w:pPr>
              <w:spacing w:before="50" w:after="50"/>
              <w:rPr>
                <w:ins w:id="1712" w:author="李志成" w:date="2013-05-14T19:06:00Z"/>
                <w:szCs w:val="24"/>
              </w:rPr>
            </w:pPr>
            <w:ins w:id="1713" w:author="李志成" w:date="2013-05-14T19:06:00Z">
              <w:r>
                <w:rPr>
                  <w:rFonts w:hint="eastAsia"/>
                  <w:szCs w:val="24"/>
                </w:rPr>
                <w:t>MCS</w:t>
              </w:r>
            </w:ins>
          </w:p>
        </w:tc>
        <w:tc>
          <w:tcPr>
            <w:tcW w:w="4261" w:type="dxa"/>
          </w:tcPr>
          <w:p w14:paraId="6206C4A8" w14:textId="77777777" w:rsidR="00B45328" w:rsidRDefault="00B45328" w:rsidP="00B45328">
            <w:pPr>
              <w:spacing w:before="50" w:after="50"/>
              <w:rPr>
                <w:ins w:id="1714" w:author="李志成" w:date="2013-05-14T19:06:00Z"/>
                <w:szCs w:val="24"/>
              </w:rPr>
            </w:pPr>
            <w:ins w:id="1715" w:author="李志成" w:date="2013-05-14T19:06:00Z">
              <w:r>
                <w:rPr>
                  <w:rFonts w:hint="eastAsia"/>
                  <w:szCs w:val="24"/>
                </w:rPr>
                <w:t>HARQ</w:t>
              </w:r>
            </w:ins>
          </w:p>
        </w:tc>
      </w:tr>
      <w:tr w:rsidR="00B45328" w14:paraId="058C41C2" w14:textId="77777777" w:rsidTr="00B45328">
        <w:trPr>
          <w:ins w:id="1716" w:author="李志成" w:date="2013-05-14T19:06:00Z"/>
        </w:trPr>
        <w:tc>
          <w:tcPr>
            <w:tcW w:w="4261" w:type="dxa"/>
          </w:tcPr>
          <w:p w14:paraId="53C2F6AF" w14:textId="77777777" w:rsidR="00B45328" w:rsidRDefault="00B45328" w:rsidP="00B45328">
            <w:pPr>
              <w:spacing w:before="50" w:after="50"/>
              <w:rPr>
                <w:ins w:id="1717" w:author="李志成" w:date="2013-05-14T19:06:00Z"/>
                <w:szCs w:val="24"/>
              </w:rPr>
            </w:pPr>
            <w:ins w:id="1718" w:author="李志成" w:date="2013-05-14T19:06:00Z">
              <w:r>
                <w:rPr>
                  <w:noProof/>
                  <w:rPrChange w:id="1719" w:author="Unknown">
                    <w:rPr>
                      <w:rFonts w:ascii="Cambria" w:hAnsi="Cambria"/>
                      <w:b/>
                      <w:bCs/>
                      <w:noProof/>
                      <w:sz w:val="32"/>
                      <w:szCs w:val="32"/>
                    </w:rPr>
                  </w:rPrChange>
                </w:rPr>
                <w:drawing>
                  <wp:inline distT="0" distB="0" distL="0" distR="0" wp14:anchorId="60F71B02" wp14:editId="02D3FBDD">
                    <wp:extent cx="2401200" cy="180000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2"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c>
          <w:tcPr>
            <w:tcW w:w="4261" w:type="dxa"/>
          </w:tcPr>
          <w:p w14:paraId="797E839E" w14:textId="77777777" w:rsidR="00B45328" w:rsidRDefault="00B45328" w:rsidP="00B45328">
            <w:pPr>
              <w:spacing w:before="50" w:after="50"/>
              <w:rPr>
                <w:ins w:id="1720" w:author="李志成" w:date="2013-05-14T19:06:00Z"/>
                <w:szCs w:val="24"/>
              </w:rPr>
            </w:pPr>
            <w:ins w:id="1721" w:author="李志成" w:date="2013-05-14T19:06:00Z">
              <w:r>
                <w:rPr>
                  <w:noProof/>
                  <w:rPrChange w:id="1722" w:author="Unknown">
                    <w:rPr>
                      <w:rFonts w:ascii="Cambria" w:hAnsi="Cambria"/>
                      <w:b/>
                      <w:bCs/>
                      <w:noProof/>
                      <w:sz w:val="32"/>
                      <w:szCs w:val="32"/>
                    </w:rPr>
                  </w:rPrChange>
                </w:rPr>
                <w:drawing>
                  <wp:inline distT="0" distB="0" distL="0" distR="0" wp14:anchorId="1972027D" wp14:editId="45D6278A">
                    <wp:extent cx="2520000" cy="1800000"/>
                    <wp:effectExtent l="0" t="0" r="0" b="0"/>
                    <wp:docPr id="128" name="图片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3"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ins>
          </w:p>
        </w:tc>
      </w:tr>
    </w:tbl>
    <w:p w14:paraId="70C35E9B" w14:textId="77777777" w:rsidR="00B45328" w:rsidRDefault="00B45328" w:rsidP="00B45328">
      <w:pPr>
        <w:spacing w:beforeLines="50" w:before="190" w:afterLines="50" w:after="190"/>
        <w:rPr>
          <w:ins w:id="1723" w:author="李志成" w:date="2013-05-14T19:06:00Z"/>
          <w:szCs w:val="24"/>
        </w:rPr>
      </w:pPr>
    </w:p>
    <w:p w14:paraId="121143D1" w14:textId="77777777" w:rsidR="00B45328" w:rsidRDefault="006550EB" w:rsidP="006550EB">
      <w:pPr>
        <w:pStyle w:val="ad"/>
        <w:rPr>
          <w:ins w:id="1724" w:author="李志成" w:date="2013-05-14T19:06:00Z"/>
          <w:rFonts w:ascii="Times New Roman" w:hAnsi="Times New Roman"/>
          <w:sz w:val="24"/>
          <w:szCs w:val="24"/>
        </w:rPr>
      </w:pPr>
      <w:r>
        <w:rPr>
          <w:rFonts w:hint="eastAsia"/>
        </w:rPr>
        <w:t>表格</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4.4</w:t>
      </w:r>
      <w:r>
        <w:fldChar w:fldCharType="end"/>
      </w:r>
      <w:r>
        <w:rPr>
          <w:rFonts w:hint="eastAsia"/>
        </w:rP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2</w:instrText>
      </w:r>
      <w:r>
        <w:instrText xml:space="preserve"> </w:instrText>
      </w:r>
      <w:r>
        <w:fldChar w:fldCharType="separate"/>
      </w:r>
      <w:r>
        <w:rPr>
          <w:noProof/>
        </w:rPr>
        <w:t>15</w:t>
      </w:r>
      <w:r>
        <w:fldChar w:fldCharType="end"/>
      </w:r>
      <w:ins w:id="1725" w:author="李志成" w:date="2013-05-14T19:06:00Z">
        <w:r w:rsidR="00B45328">
          <w:rPr>
            <w:rFonts w:hint="eastAsia"/>
          </w:rPr>
          <w:t>CASE 5</w:t>
        </w:r>
        <w:r w:rsidR="00B45328">
          <w:rPr>
            <w:rFonts w:hint="eastAsia"/>
          </w:rPr>
          <w:t>仿真结果</w:t>
        </w:r>
      </w:ins>
    </w:p>
    <w:tbl>
      <w:tblPr>
        <w:tblStyle w:val="ac"/>
        <w:tblW w:w="0" w:type="auto"/>
        <w:tblLook w:val="04A0" w:firstRow="1" w:lastRow="0" w:firstColumn="1" w:lastColumn="0" w:noHBand="0" w:noVBand="1"/>
      </w:tblPr>
      <w:tblGrid>
        <w:gridCol w:w="4261"/>
        <w:gridCol w:w="4261"/>
      </w:tblGrid>
      <w:tr w:rsidR="00B45328" w14:paraId="6F1E9E9A" w14:textId="77777777" w:rsidTr="00B45328">
        <w:trPr>
          <w:ins w:id="1726" w:author="李志成" w:date="2013-05-14T19:06:00Z"/>
        </w:trPr>
        <w:tc>
          <w:tcPr>
            <w:tcW w:w="8522" w:type="dxa"/>
            <w:gridSpan w:val="2"/>
          </w:tcPr>
          <w:p w14:paraId="3B6364CB" w14:textId="77777777" w:rsidR="00B45328" w:rsidRDefault="00B45328" w:rsidP="00B45328">
            <w:pPr>
              <w:spacing w:before="50" w:after="50"/>
              <w:rPr>
                <w:ins w:id="1727" w:author="李志成" w:date="2013-05-14T19:06:00Z"/>
                <w:szCs w:val="24"/>
              </w:rPr>
            </w:pPr>
            <w:ins w:id="1728" w:author="李志成" w:date="2013-05-14T19:06:00Z">
              <w:r>
                <w:rPr>
                  <w:rFonts w:hint="eastAsia"/>
                  <w:szCs w:val="24"/>
                </w:rPr>
                <w:t>OLLA On</w:t>
              </w:r>
            </w:ins>
          </w:p>
        </w:tc>
      </w:tr>
      <w:tr w:rsidR="00B45328" w14:paraId="656148FC" w14:textId="77777777" w:rsidTr="00B45328">
        <w:trPr>
          <w:ins w:id="1729" w:author="李志成" w:date="2013-05-14T19:06:00Z"/>
        </w:trPr>
        <w:tc>
          <w:tcPr>
            <w:tcW w:w="4261" w:type="dxa"/>
          </w:tcPr>
          <w:p w14:paraId="04B77881" w14:textId="77777777" w:rsidR="00B45328" w:rsidRDefault="00B45328" w:rsidP="00B45328">
            <w:pPr>
              <w:spacing w:before="50" w:after="50"/>
              <w:rPr>
                <w:ins w:id="1730" w:author="李志成" w:date="2013-05-14T19:06:00Z"/>
                <w:szCs w:val="24"/>
              </w:rPr>
            </w:pPr>
            <w:ins w:id="1731" w:author="李志成" w:date="2013-05-14T19:06:00Z">
              <w:r>
                <w:rPr>
                  <w:rFonts w:hint="eastAsia"/>
                  <w:szCs w:val="24"/>
                </w:rPr>
                <w:t>Throughput CDF</w:t>
              </w:r>
            </w:ins>
          </w:p>
        </w:tc>
        <w:tc>
          <w:tcPr>
            <w:tcW w:w="4261" w:type="dxa"/>
          </w:tcPr>
          <w:p w14:paraId="0D969866" w14:textId="77777777" w:rsidR="00B45328" w:rsidRDefault="00B45328" w:rsidP="00B45328">
            <w:pPr>
              <w:spacing w:before="50" w:after="50"/>
              <w:rPr>
                <w:ins w:id="1732" w:author="李志成" w:date="2013-05-14T19:06:00Z"/>
                <w:szCs w:val="24"/>
              </w:rPr>
            </w:pPr>
            <w:ins w:id="1733" w:author="李志成" w:date="2013-05-14T19:06:00Z">
              <w:r>
                <w:rPr>
                  <w:rFonts w:hint="eastAsia"/>
                  <w:szCs w:val="24"/>
                </w:rPr>
                <w:t>SINR CDF</w:t>
              </w:r>
            </w:ins>
          </w:p>
        </w:tc>
      </w:tr>
      <w:tr w:rsidR="00B45328" w14:paraId="7297099C" w14:textId="77777777" w:rsidTr="00B45328">
        <w:trPr>
          <w:ins w:id="1734" w:author="李志成" w:date="2013-05-14T19:06:00Z"/>
        </w:trPr>
        <w:tc>
          <w:tcPr>
            <w:tcW w:w="4261" w:type="dxa"/>
          </w:tcPr>
          <w:p w14:paraId="6039D3C5" w14:textId="77777777" w:rsidR="00B45328" w:rsidRDefault="00B45328" w:rsidP="00B45328">
            <w:pPr>
              <w:spacing w:before="50" w:after="50"/>
              <w:rPr>
                <w:ins w:id="1735" w:author="李志成" w:date="2013-05-14T19:06:00Z"/>
                <w:szCs w:val="24"/>
              </w:rPr>
            </w:pPr>
            <w:ins w:id="1736" w:author="李志成" w:date="2013-05-14T19:06:00Z">
              <w:r>
                <w:rPr>
                  <w:noProof/>
                  <w:rPrChange w:id="1737" w:author="Unknown">
                    <w:rPr>
                      <w:rFonts w:ascii="Cambria" w:hAnsi="Cambria"/>
                      <w:b/>
                      <w:bCs/>
                      <w:noProof/>
                      <w:sz w:val="32"/>
                      <w:szCs w:val="32"/>
                    </w:rPr>
                  </w:rPrChange>
                </w:rPr>
                <w:lastRenderedPageBreak/>
                <w:drawing>
                  <wp:inline distT="0" distB="0" distL="0" distR="0" wp14:anchorId="43B7B778" wp14:editId="7A06445E">
                    <wp:extent cx="2397600" cy="18000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4"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ins>
          </w:p>
        </w:tc>
        <w:tc>
          <w:tcPr>
            <w:tcW w:w="4261" w:type="dxa"/>
          </w:tcPr>
          <w:p w14:paraId="257E1FCF" w14:textId="77777777" w:rsidR="00B45328" w:rsidRDefault="00B45328" w:rsidP="00B45328">
            <w:pPr>
              <w:spacing w:before="50" w:after="50"/>
              <w:rPr>
                <w:ins w:id="1738" w:author="李志成" w:date="2013-05-14T19:06:00Z"/>
                <w:szCs w:val="24"/>
              </w:rPr>
            </w:pPr>
            <w:ins w:id="1739" w:author="李志成" w:date="2013-05-14T19:06:00Z">
              <w:r>
                <w:rPr>
                  <w:noProof/>
                  <w:rPrChange w:id="1740" w:author="Unknown">
                    <w:rPr>
                      <w:rFonts w:ascii="Cambria" w:hAnsi="Cambria"/>
                      <w:b/>
                      <w:bCs/>
                      <w:noProof/>
                      <w:sz w:val="32"/>
                      <w:szCs w:val="32"/>
                    </w:rPr>
                  </w:rPrChange>
                </w:rPr>
                <w:drawing>
                  <wp:inline distT="0" distB="0" distL="0" distR="0" wp14:anchorId="5D79B8D1" wp14:editId="21B40EB5">
                    <wp:extent cx="2397600" cy="18000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5"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ins>
          </w:p>
        </w:tc>
      </w:tr>
      <w:tr w:rsidR="00B45328" w14:paraId="78C893B1" w14:textId="77777777" w:rsidTr="00B45328">
        <w:trPr>
          <w:ins w:id="1741" w:author="李志成" w:date="2013-05-14T19:06:00Z"/>
        </w:trPr>
        <w:tc>
          <w:tcPr>
            <w:tcW w:w="4261" w:type="dxa"/>
          </w:tcPr>
          <w:p w14:paraId="27589577" w14:textId="77777777" w:rsidR="00B45328" w:rsidRDefault="00B45328" w:rsidP="00B45328">
            <w:pPr>
              <w:spacing w:before="50" w:after="50"/>
              <w:rPr>
                <w:ins w:id="1742" w:author="李志成" w:date="2013-05-14T19:06:00Z"/>
                <w:szCs w:val="24"/>
              </w:rPr>
            </w:pPr>
            <w:ins w:id="1743" w:author="李志成" w:date="2013-05-14T19:06:00Z">
              <w:r>
                <w:rPr>
                  <w:rFonts w:hint="eastAsia"/>
                  <w:szCs w:val="24"/>
                </w:rPr>
                <w:t>MCS</w:t>
              </w:r>
            </w:ins>
          </w:p>
        </w:tc>
        <w:tc>
          <w:tcPr>
            <w:tcW w:w="4261" w:type="dxa"/>
          </w:tcPr>
          <w:p w14:paraId="0C6AD05F" w14:textId="77777777" w:rsidR="00B45328" w:rsidRDefault="00B45328" w:rsidP="00B45328">
            <w:pPr>
              <w:spacing w:before="50" w:after="50"/>
              <w:rPr>
                <w:ins w:id="1744" w:author="李志成" w:date="2013-05-14T19:06:00Z"/>
                <w:szCs w:val="24"/>
              </w:rPr>
            </w:pPr>
            <w:ins w:id="1745" w:author="李志成" w:date="2013-05-14T19:06:00Z">
              <w:r>
                <w:rPr>
                  <w:rFonts w:hint="eastAsia"/>
                  <w:szCs w:val="24"/>
                </w:rPr>
                <w:t>HARQ</w:t>
              </w:r>
            </w:ins>
          </w:p>
        </w:tc>
      </w:tr>
      <w:tr w:rsidR="00B45328" w14:paraId="1305A8BE" w14:textId="77777777" w:rsidTr="00B45328">
        <w:trPr>
          <w:ins w:id="1746" w:author="李志成" w:date="2013-05-14T19:06:00Z"/>
        </w:trPr>
        <w:tc>
          <w:tcPr>
            <w:tcW w:w="4261" w:type="dxa"/>
          </w:tcPr>
          <w:p w14:paraId="41D6DC92" w14:textId="77777777" w:rsidR="00B45328" w:rsidRDefault="00B45328" w:rsidP="00B45328">
            <w:pPr>
              <w:spacing w:before="50" w:after="50"/>
              <w:rPr>
                <w:ins w:id="1747" w:author="李志成" w:date="2013-05-14T19:06:00Z"/>
                <w:szCs w:val="24"/>
              </w:rPr>
            </w:pPr>
            <w:ins w:id="1748" w:author="李志成" w:date="2013-05-14T19:06:00Z">
              <w:r>
                <w:rPr>
                  <w:noProof/>
                  <w:rPrChange w:id="1749" w:author="Unknown">
                    <w:rPr>
                      <w:rFonts w:ascii="Cambria" w:hAnsi="Cambria"/>
                      <w:b/>
                      <w:bCs/>
                      <w:noProof/>
                      <w:sz w:val="32"/>
                      <w:szCs w:val="32"/>
                    </w:rPr>
                  </w:rPrChange>
                </w:rPr>
                <w:drawing>
                  <wp:inline distT="0" distB="0" distL="0" distR="0" wp14:anchorId="13A4F4FF" wp14:editId="3A5799CD">
                    <wp:extent cx="2397600" cy="18000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6" cstate="print">
                              <a:extLst>
                                <a:ext uri="{28A0092B-C50C-407E-A947-70E740481C1C}">
                                  <a14:useLocalDpi xmlns:a14="http://schemas.microsoft.com/office/drawing/2010/main" val="0"/>
                                </a:ext>
                              </a:extLst>
                            </a:blip>
                            <a:srcRect/>
                            <a:stretch>
                              <a:fillRect/>
                            </a:stretch>
                          </pic:blipFill>
                          <pic:spPr bwMode="auto">
                            <a:xfrm>
                              <a:off x="0" y="0"/>
                              <a:ext cx="2397600" cy="1800000"/>
                            </a:xfrm>
                            <a:prstGeom prst="rect">
                              <a:avLst/>
                            </a:prstGeom>
                            <a:noFill/>
                            <a:ln>
                              <a:noFill/>
                            </a:ln>
                          </pic:spPr>
                        </pic:pic>
                      </a:graphicData>
                    </a:graphic>
                  </wp:inline>
                </w:drawing>
              </w:r>
            </w:ins>
          </w:p>
        </w:tc>
        <w:tc>
          <w:tcPr>
            <w:tcW w:w="4261" w:type="dxa"/>
          </w:tcPr>
          <w:p w14:paraId="6AD89CD6" w14:textId="77777777" w:rsidR="00B45328" w:rsidRDefault="00B45328" w:rsidP="00B45328">
            <w:pPr>
              <w:spacing w:before="50" w:after="50"/>
              <w:rPr>
                <w:ins w:id="1750" w:author="李志成" w:date="2013-05-14T19:06:00Z"/>
                <w:szCs w:val="24"/>
              </w:rPr>
            </w:pPr>
            <w:ins w:id="1751" w:author="李志成" w:date="2013-05-14T19:06:00Z">
              <w:r>
                <w:rPr>
                  <w:noProof/>
                  <w:rPrChange w:id="1752" w:author="Unknown">
                    <w:rPr>
                      <w:rFonts w:ascii="Cambria" w:hAnsi="Cambria"/>
                      <w:b/>
                      <w:bCs/>
                      <w:noProof/>
                      <w:sz w:val="32"/>
                      <w:szCs w:val="32"/>
                    </w:rPr>
                  </w:rPrChange>
                </w:rPr>
                <w:drawing>
                  <wp:inline distT="0" distB="0" distL="0" distR="0" wp14:anchorId="4DB42C08" wp14:editId="140A1197">
                    <wp:extent cx="2300400" cy="18000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7" cstate="print">
                              <a:extLst>
                                <a:ext uri="{28A0092B-C50C-407E-A947-70E740481C1C}">
                                  <a14:useLocalDpi xmlns:a14="http://schemas.microsoft.com/office/drawing/2010/main" val="0"/>
                                </a:ext>
                              </a:extLst>
                            </a:blip>
                            <a:srcRect/>
                            <a:stretch>
                              <a:fillRect/>
                            </a:stretch>
                          </pic:blipFill>
                          <pic:spPr bwMode="auto">
                            <a:xfrm>
                              <a:off x="0" y="0"/>
                              <a:ext cx="2300400" cy="1800000"/>
                            </a:xfrm>
                            <a:prstGeom prst="rect">
                              <a:avLst/>
                            </a:prstGeom>
                            <a:noFill/>
                            <a:ln>
                              <a:noFill/>
                            </a:ln>
                          </pic:spPr>
                        </pic:pic>
                      </a:graphicData>
                    </a:graphic>
                  </wp:inline>
                </w:drawing>
              </w:r>
            </w:ins>
          </w:p>
        </w:tc>
      </w:tr>
    </w:tbl>
    <w:p w14:paraId="5B27432F" w14:textId="77777777" w:rsidR="00B45328" w:rsidRDefault="00B45328">
      <w:pPr>
        <w:pStyle w:val="3"/>
        <w:rPr>
          <w:ins w:id="1753" w:author="李志成" w:date="2013-05-14T19:06:00Z"/>
        </w:rPr>
        <w:pPrChange w:id="1754" w:author="李志成" w:date="2013-05-14T19:07:00Z">
          <w:pPr>
            <w:pStyle w:val="2"/>
            <w:spacing w:before="50" w:after="50" w:line="240" w:lineRule="auto"/>
          </w:pPr>
        </w:pPrChange>
      </w:pPr>
      <w:ins w:id="1755" w:author="李志成" w:date="2013-05-14T19:06:00Z">
        <w:r>
          <w:rPr>
            <w:rFonts w:hint="eastAsia"/>
          </w:rPr>
          <w:t>OLLA SU RANK Adaptive</w:t>
        </w:r>
        <w:r>
          <w:rPr>
            <w:rFonts w:hint="eastAsia"/>
          </w:rPr>
          <w:t>性能分析</w:t>
        </w:r>
      </w:ins>
    </w:p>
    <w:p w14:paraId="0C494AD4" w14:textId="77777777" w:rsidR="00B45328" w:rsidRPr="00C41E4D" w:rsidRDefault="00B45328" w:rsidP="00B45328">
      <w:pPr>
        <w:spacing w:beforeLines="50" w:before="190" w:afterLines="50" w:after="190"/>
        <w:ind w:firstLine="420"/>
        <w:rPr>
          <w:ins w:id="1756" w:author="李志成" w:date="2013-05-14T19:06:00Z"/>
          <w:szCs w:val="24"/>
        </w:rPr>
      </w:pPr>
      <w:ins w:id="1757" w:author="李志成" w:date="2013-05-14T19:06:00Z">
        <w:r w:rsidRPr="00C41E4D">
          <w:rPr>
            <w:rFonts w:hint="eastAsia"/>
            <w:szCs w:val="24"/>
          </w:rPr>
          <w:t>根据</w:t>
        </w:r>
        <w:r w:rsidRPr="00C41E4D">
          <w:rPr>
            <w:szCs w:val="24"/>
          </w:rPr>
          <w:fldChar w:fldCharType="begin"/>
        </w:r>
        <w:r w:rsidRPr="00C41E4D">
          <w:rPr>
            <w:szCs w:val="24"/>
          </w:rPr>
          <w:instrText xml:space="preserve"> </w:instrText>
        </w:r>
        <w:r w:rsidRPr="00C41E4D">
          <w:rPr>
            <w:rFonts w:hint="eastAsia"/>
            <w:szCs w:val="24"/>
          </w:rPr>
          <w:instrText>REF _Ref347164956 \r \h</w:instrText>
        </w:r>
        <w:r w:rsidRPr="00C41E4D">
          <w:rPr>
            <w:szCs w:val="24"/>
          </w:rPr>
          <w:instrText xml:space="preserve"> </w:instrText>
        </w:r>
        <w:r>
          <w:rPr>
            <w:szCs w:val="24"/>
          </w:rPr>
          <w:instrText xml:space="preserve"> \* MERGEFORMAT </w:instrText>
        </w:r>
      </w:ins>
      <w:r w:rsidRPr="00C41E4D">
        <w:rPr>
          <w:szCs w:val="24"/>
        </w:rPr>
      </w:r>
      <w:ins w:id="1758" w:author="李志成" w:date="2013-05-14T19:06:00Z">
        <w:r w:rsidRPr="00C41E4D">
          <w:rPr>
            <w:szCs w:val="24"/>
          </w:rPr>
          <w:fldChar w:fldCharType="separate"/>
        </w:r>
        <w:r>
          <w:rPr>
            <w:szCs w:val="24"/>
          </w:rPr>
          <w:t>0</w:t>
        </w:r>
        <w:r w:rsidRPr="00C41E4D">
          <w:rPr>
            <w:szCs w:val="24"/>
          </w:rPr>
          <w:fldChar w:fldCharType="end"/>
        </w:r>
        <w:r w:rsidRPr="00C41E4D">
          <w:rPr>
            <w:rFonts w:hint="eastAsia"/>
            <w:szCs w:val="24"/>
          </w:rPr>
          <w:t>节的性能分析，</w:t>
        </w:r>
        <w:commentRangeStart w:id="1759"/>
        <w:r w:rsidRPr="00C41E4D">
          <w:rPr>
            <w:rFonts w:hint="eastAsia"/>
            <w:szCs w:val="24"/>
          </w:rPr>
          <w:t>本节</w:t>
        </w:r>
        <w:commentRangeEnd w:id="1759"/>
        <w:r>
          <w:rPr>
            <w:rStyle w:val="af3"/>
          </w:rPr>
          <w:commentReference w:id="1759"/>
        </w:r>
        <w:r w:rsidRPr="00C41E4D">
          <w:rPr>
            <w:rFonts w:hint="eastAsia"/>
            <w:szCs w:val="24"/>
          </w:rPr>
          <w:t>对</w:t>
        </w:r>
        <w:r w:rsidRPr="00C41E4D">
          <w:rPr>
            <w:rFonts w:hint="eastAsia"/>
            <w:szCs w:val="24"/>
          </w:rPr>
          <w:t>RANK</w:t>
        </w:r>
        <w:r w:rsidRPr="00C41E4D">
          <w:rPr>
            <w:rFonts w:hint="eastAsia"/>
            <w:szCs w:val="24"/>
          </w:rPr>
          <w:t>自适应仿真采用干扰计算包含小尺度频域不平均的方式，对不同接收机性能进行仿真。仿真</w:t>
        </w:r>
        <w:r w:rsidRPr="00C41E4D">
          <w:rPr>
            <w:rFonts w:hint="eastAsia"/>
            <w:szCs w:val="24"/>
          </w:rPr>
          <w:t>CASE</w:t>
        </w:r>
        <w:r w:rsidRPr="00C41E4D">
          <w:rPr>
            <w:rFonts w:hint="eastAsia"/>
            <w:szCs w:val="24"/>
          </w:rPr>
          <w:t>如下：</w:t>
        </w:r>
      </w:ins>
    </w:p>
    <w:p w14:paraId="72C857F1" w14:textId="77777777" w:rsidR="00B45328" w:rsidRDefault="006550EB" w:rsidP="006550EB">
      <w:pPr>
        <w:pStyle w:val="ad"/>
        <w:rPr>
          <w:ins w:id="1760" w:author="李志成" w:date="2013-05-14T19:06:00Z"/>
        </w:rPr>
      </w:pPr>
      <w:r>
        <w:rPr>
          <w:rFonts w:hint="eastAsia"/>
        </w:rPr>
        <w:t>表格</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4.4</w:t>
      </w:r>
      <w:r>
        <w:fldChar w:fldCharType="end"/>
      </w:r>
      <w:r>
        <w:rPr>
          <w:rFonts w:hint="eastAsia"/>
        </w:rP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2</w:instrText>
      </w:r>
      <w:r>
        <w:instrText xml:space="preserve"> </w:instrText>
      </w:r>
      <w:r>
        <w:fldChar w:fldCharType="separate"/>
      </w:r>
      <w:r>
        <w:rPr>
          <w:noProof/>
        </w:rPr>
        <w:t>16</w:t>
      </w:r>
      <w:r>
        <w:fldChar w:fldCharType="end"/>
      </w:r>
      <w:ins w:id="1761" w:author="李志成" w:date="2013-05-14T19:06:00Z">
        <w:r w:rsidR="00B45328">
          <w:rPr>
            <w:rFonts w:hint="eastAsia"/>
          </w:rPr>
          <w:t>SU RANK</w:t>
        </w:r>
        <w:r w:rsidR="00B45328">
          <w:rPr>
            <w:rFonts w:hint="eastAsia"/>
          </w:rPr>
          <w:t>自适应不同仿真</w:t>
        </w:r>
        <w:r w:rsidR="00B45328">
          <w:rPr>
            <w:rFonts w:hint="eastAsia"/>
          </w:rPr>
          <w:t>CASE</w:t>
        </w:r>
      </w:ins>
    </w:p>
    <w:tbl>
      <w:tblPr>
        <w:tblStyle w:val="ac"/>
        <w:tblW w:w="0" w:type="auto"/>
        <w:jc w:val="center"/>
        <w:tblLook w:val="04A0" w:firstRow="1" w:lastRow="0" w:firstColumn="1" w:lastColumn="0" w:noHBand="0" w:noVBand="1"/>
      </w:tblPr>
      <w:tblGrid>
        <w:gridCol w:w="1459"/>
        <w:gridCol w:w="3360"/>
      </w:tblGrid>
      <w:tr w:rsidR="00B45328" w14:paraId="2880C92B" w14:textId="77777777" w:rsidTr="00B45328">
        <w:trPr>
          <w:jc w:val="center"/>
          <w:ins w:id="1762" w:author="李志成" w:date="2013-05-14T19:06:00Z"/>
        </w:trPr>
        <w:tc>
          <w:tcPr>
            <w:tcW w:w="1459" w:type="dxa"/>
          </w:tcPr>
          <w:p w14:paraId="0AE2A9D9" w14:textId="77777777" w:rsidR="00B45328" w:rsidRDefault="00B45328" w:rsidP="00B45328">
            <w:pPr>
              <w:spacing w:before="50" w:after="50"/>
              <w:rPr>
                <w:ins w:id="1763" w:author="李志成" w:date="2013-05-14T19:06:00Z"/>
              </w:rPr>
            </w:pPr>
            <w:ins w:id="1764" w:author="李志成" w:date="2013-05-14T19:06:00Z">
              <w:r>
                <w:rPr>
                  <w:rFonts w:hint="eastAsia"/>
                </w:rPr>
                <w:t>仿真实例</w:t>
              </w:r>
            </w:ins>
          </w:p>
        </w:tc>
        <w:tc>
          <w:tcPr>
            <w:tcW w:w="3360" w:type="dxa"/>
          </w:tcPr>
          <w:p w14:paraId="349A8F86" w14:textId="77777777" w:rsidR="00B45328" w:rsidRDefault="00B45328" w:rsidP="00B45328">
            <w:pPr>
              <w:spacing w:before="50" w:after="50"/>
              <w:rPr>
                <w:ins w:id="1765" w:author="李志成" w:date="2013-05-14T19:06:00Z"/>
              </w:rPr>
            </w:pPr>
            <w:ins w:id="1766" w:author="李志成" w:date="2013-05-14T19:06:00Z">
              <w:r>
                <w:rPr>
                  <w:rFonts w:hint="eastAsia"/>
                </w:rPr>
                <w:t>接收机</w:t>
              </w:r>
            </w:ins>
          </w:p>
        </w:tc>
      </w:tr>
      <w:tr w:rsidR="00B45328" w14:paraId="3D9EB94D" w14:textId="77777777" w:rsidTr="00B45328">
        <w:trPr>
          <w:jc w:val="center"/>
          <w:ins w:id="1767" w:author="李志成" w:date="2013-05-14T19:06:00Z"/>
        </w:trPr>
        <w:tc>
          <w:tcPr>
            <w:tcW w:w="1459" w:type="dxa"/>
          </w:tcPr>
          <w:p w14:paraId="6FB24704" w14:textId="77777777" w:rsidR="00B45328" w:rsidRDefault="00B45328" w:rsidP="00B45328">
            <w:pPr>
              <w:spacing w:before="50" w:after="50"/>
              <w:rPr>
                <w:ins w:id="1768" w:author="李志成" w:date="2013-05-14T19:06:00Z"/>
              </w:rPr>
            </w:pPr>
            <w:ins w:id="1769" w:author="李志成" w:date="2013-05-14T19:06:00Z">
              <w:r>
                <w:rPr>
                  <w:rFonts w:hint="eastAsia"/>
                </w:rPr>
                <w:t>CASE 0</w:t>
              </w:r>
            </w:ins>
          </w:p>
        </w:tc>
        <w:tc>
          <w:tcPr>
            <w:tcW w:w="3360" w:type="dxa"/>
          </w:tcPr>
          <w:p w14:paraId="255B60D6" w14:textId="77777777" w:rsidR="00B45328" w:rsidRDefault="00B45328" w:rsidP="00B45328">
            <w:pPr>
              <w:spacing w:before="50" w:after="50"/>
              <w:rPr>
                <w:ins w:id="1770" w:author="李志成" w:date="2013-05-14T19:06:00Z"/>
              </w:rPr>
            </w:pPr>
            <w:ins w:id="1771" w:author="李志成" w:date="2013-05-14T19:06:00Z">
              <w:r>
                <w:t>I</w:t>
              </w:r>
              <w:r>
                <w:rPr>
                  <w:rFonts w:hint="eastAsia"/>
                </w:rPr>
                <w:t>deal MMSE OPT1</w:t>
              </w:r>
            </w:ins>
          </w:p>
        </w:tc>
      </w:tr>
      <w:tr w:rsidR="00B45328" w14:paraId="3C662C09" w14:textId="77777777" w:rsidTr="00B45328">
        <w:trPr>
          <w:jc w:val="center"/>
          <w:ins w:id="1772" w:author="李志成" w:date="2013-05-14T19:06:00Z"/>
        </w:trPr>
        <w:tc>
          <w:tcPr>
            <w:tcW w:w="1459" w:type="dxa"/>
          </w:tcPr>
          <w:p w14:paraId="0D37845C" w14:textId="77777777" w:rsidR="00B45328" w:rsidRDefault="00B45328" w:rsidP="00B45328">
            <w:pPr>
              <w:spacing w:before="50" w:after="50"/>
              <w:rPr>
                <w:ins w:id="1773" w:author="李志成" w:date="2013-05-14T19:06:00Z"/>
              </w:rPr>
            </w:pPr>
            <w:ins w:id="1774" w:author="李志成" w:date="2013-05-14T19:06:00Z">
              <w:r>
                <w:rPr>
                  <w:rFonts w:hint="eastAsia"/>
                </w:rPr>
                <w:t>CASE 1</w:t>
              </w:r>
            </w:ins>
          </w:p>
        </w:tc>
        <w:tc>
          <w:tcPr>
            <w:tcW w:w="3360" w:type="dxa"/>
          </w:tcPr>
          <w:p w14:paraId="25DD788B" w14:textId="77777777" w:rsidR="00B45328" w:rsidRDefault="00B45328" w:rsidP="00B45328">
            <w:pPr>
              <w:spacing w:before="50" w:after="50"/>
              <w:rPr>
                <w:ins w:id="1775" w:author="李志成" w:date="2013-05-14T19:06:00Z"/>
              </w:rPr>
            </w:pPr>
            <w:ins w:id="1776" w:author="李志成" w:date="2013-05-14T19:06:00Z">
              <w:r>
                <w:t>I</w:t>
              </w:r>
              <w:r>
                <w:rPr>
                  <w:rFonts w:hint="eastAsia"/>
                </w:rPr>
                <w:t>deal MMSE IRC</w:t>
              </w:r>
            </w:ins>
          </w:p>
        </w:tc>
      </w:tr>
      <w:tr w:rsidR="00B45328" w14:paraId="665FD41B" w14:textId="77777777" w:rsidTr="00B45328">
        <w:trPr>
          <w:jc w:val="center"/>
          <w:ins w:id="1777" w:author="李志成" w:date="2013-05-14T19:06:00Z"/>
        </w:trPr>
        <w:tc>
          <w:tcPr>
            <w:tcW w:w="1459" w:type="dxa"/>
          </w:tcPr>
          <w:p w14:paraId="36B4304F" w14:textId="77777777" w:rsidR="00B45328" w:rsidRDefault="00B45328" w:rsidP="00B45328">
            <w:pPr>
              <w:spacing w:before="50" w:after="50"/>
              <w:rPr>
                <w:ins w:id="1778" w:author="李志成" w:date="2013-05-14T19:06:00Z"/>
              </w:rPr>
            </w:pPr>
            <w:ins w:id="1779" w:author="李志成" w:date="2013-05-14T19:06:00Z">
              <w:r>
                <w:rPr>
                  <w:rFonts w:hint="eastAsia"/>
                </w:rPr>
                <w:t>CASE 2</w:t>
              </w:r>
            </w:ins>
          </w:p>
        </w:tc>
        <w:tc>
          <w:tcPr>
            <w:tcW w:w="3360" w:type="dxa"/>
          </w:tcPr>
          <w:p w14:paraId="39AE14C6" w14:textId="77777777" w:rsidR="00B45328" w:rsidRDefault="00B45328" w:rsidP="00B45328">
            <w:pPr>
              <w:spacing w:before="50" w:after="50"/>
              <w:rPr>
                <w:ins w:id="1780" w:author="李志成" w:date="2013-05-14T19:06:00Z"/>
              </w:rPr>
            </w:pPr>
            <w:commentRangeStart w:id="1781"/>
            <w:ins w:id="1782" w:author="李志成" w:date="2013-05-14T19:06:00Z">
              <w:r>
                <w:rPr>
                  <w:rFonts w:hint="eastAsia"/>
                </w:rPr>
                <w:t>CRS based practical MMSE IRC</w:t>
              </w:r>
              <w:commentRangeEnd w:id="1781"/>
              <w:r>
                <w:rPr>
                  <w:rStyle w:val="af3"/>
                </w:rPr>
                <w:commentReference w:id="1781"/>
              </w:r>
            </w:ins>
          </w:p>
        </w:tc>
      </w:tr>
      <w:tr w:rsidR="00B45328" w14:paraId="7C30506D" w14:textId="77777777" w:rsidTr="00B45328">
        <w:trPr>
          <w:jc w:val="center"/>
          <w:ins w:id="1783" w:author="李志成" w:date="2013-05-14T19:06:00Z"/>
        </w:trPr>
        <w:tc>
          <w:tcPr>
            <w:tcW w:w="1459" w:type="dxa"/>
          </w:tcPr>
          <w:p w14:paraId="05590A65" w14:textId="77777777" w:rsidR="00B45328" w:rsidRDefault="00B45328" w:rsidP="00B45328">
            <w:pPr>
              <w:spacing w:before="50" w:after="50"/>
              <w:rPr>
                <w:ins w:id="1784" w:author="李志成" w:date="2013-05-14T19:06:00Z"/>
              </w:rPr>
            </w:pPr>
            <w:ins w:id="1785" w:author="李志成" w:date="2013-05-14T19:06:00Z">
              <w:r>
                <w:rPr>
                  <w:rFonts w:hint="eastAsia"/>
                </w:rPr>
                <w:lastRenderedPageBreak/>
                <w:t>CASE 3</w:t>
              </w:r>
            </w:ins>
          </w:p>
        </w:tc>
        <w:tc>
          <w:tcPr>
            <w:tcW w:w="3360" w:type="dxa"/>
          </w:tcPr>
          <w:p w14:paraId="43F07E76" w14:textId="77777777" w:rsidR="00B45328" w:rsidRDefault="00B45328" w:rsidP="00B45328">
            <w:pPr>
              <w:spacing w:before="50" w:after="50"/>
              <w:rPr>
                <w:ins w:id="1786" w:author="李志成" w:date="2013-05-14T19:06:00Z"/>
              </w:rPr>
            </w:pPr>
            <w:ins w:id="1787" w:author="李志成" w:date="2013-05-14T19:06:00Z">
              <w:r>
                <w:rPr>
                  <w:rFonts w:hint="eastAsia"/>
                </w:rPr>
                <w:t>DMRS based practical MMSE OPT1</w:t>
              </w:r>
            </w:ins>
          </w:p>
        </w:tc>
      </w:tr>
      <w:tr w:rsidR="00B45328" w14:paraId="27A941AC" w14:textId="77777777" w:rsidTr="00B45328">
        <w:trPr>
          <w:jc w:val="center"/>
          <w:ins w:id="1788" w:author="李志成" w:date="2013-05-14T19:06:00Z"/>
        </w:trPr>
        <w:tc>
          <w:tcPr>
            <w:tcW w:w="1459" w:type="dxa"/>
          </w:tcPr>
          <w:p w14:paraId="648A6473" w14:textId="77777777" w:rsidR="00B45328" w:rsidRDefault="00B45328" w:rsidP="00B45328">
            <w:pPr>
              <w:spacing w:before="50" w:after="50"/>
              <w:rPr>
                <w:ins w:id="1789" w:author="李志成" w:date="2013-05-14T19:06:00Z"/>
              </w:rPr>
            </w:pPr>
            <w:ins w:id="1790" w:author="李志成" w:date="2013-05-14T19:06:00Z">
              <w:r>
                <w:rPr>
                  <w:rFonts w:hint="eastAsia"/>
                </w:rPr>
                <w:t>CASE 4</w:t>
              </w:r>
            </w:ins>
          </w:p>
        </w:tc>
        <w:tc>
          <w:tcPr>
            <w:tcW w:w="3360" w:type="dxa"/>
          </w:tcPr>
          <w:p w14:paraId="2C3C7D8C" w14:textId="77777777" w:rsidR="00B45328" w:rsidRDefault="00B45328" w:rsidP="00B45328">
            <w:pPr>
              <w:spacing w:before="50" w:after="50"/>
              <w:rPr>
                <w:ins w:id="1791" w:author="李志成" w:date="2013-05-14T19:06:00Z"/>
              </w:rPr>
            </w:pPr>
            <w:ins w:id="1792" w:author="李志成" w:date="2013-05-14T19:06:00Z">
              <w:r>
                <w:rPr>
                  <w:rFonts w:hint="eastAsia"/>
                </w:rPr>
                <w:t>DMRS based practical MMSE IRC</w:t>
              </w:r>
            </w:ins>
          </w:p>
        </w:tc>
      </w:tr>
    </w:tbl>
    <w:p w14:paraId="234926D9" w14:textId="77777777" w:rsidR="00B45328" w:rsidRPr="0057733D" w:rsidRDefault="00B45328" w:rsidP="00B45328">
      <w:pPr>
        <w:spacing w:before="50" w:after="50"/>
        <w:ind w:firstLine="420"/>
        <w:rPr>
          <w:ins w:id="1793" w:author="李志成" w:date="2013-05-14T19:06:00Z"/>
        </w:rPr>
      </w:pPr>
      <w:ins w:id="1794" w:author="李志成" w:date="2013-05-14T19:06:00Z">
        <w:r w:rsidRPr="0057733D">
          <w:t>注：</w:t>
        </w:r>
        <w:r w:rsidRPr="0057733D">
          <w:t xml:space="preserve">CASE 0 </w:t>
        </w:r>
        <w:r w:rsidRPr="0057733D">
          <w:t>和</w:t>
        </w:r>
        <w:r w:rsidRPr="0057733D">
          <w:t xml:space="preserve"> CASE 1</w:t>
        </w:r>
        <w:r w:rsidRPr="0057733D">
          <w:t>仿真时间为</w:t>
        </w:r>
        <w:r w:rsidRPr="0057733D">
          <w:t>100prehot+400TTI</w:t>
        </w:r>
        <w:r w:rsidRPr="0057733D">
          <w:t>，其他</w:t>
        </w:r>
        <w:r w:rsidRPr="0057733D">
          <w:t>CASE</w:t>
        </w:r>
        <w:r w:rsidRPr="0057733D">
          <w:t>为</w:t>
        </w:r>
        <w:r w:rsidRPr="0057733D">
          <w:t>200prehot+500TTI</w:t>
        </w:r>
        <w:r w:rsidRPr="0057733D">
          <w:t>。</w:t>
        </w:r>
      </w:ins>
    </w:p>
    <w:p w14:paraId="4864119F" w14:textId="77777777" w:rsidR="00B45328" w:rsidRPr="00C41E4D" w:rsidRDefault="00B45328" w:rsidP="00B45328">
      <w:pPr>
        <w:spacing w:beforeLines="50" w:before="190" w:afterLines="50" w:after="190"/>
        <w:ind w:firstLine="420"/>
        <w:rPr>
          <w:ins w:id="1795" w:author="李志成" w:date="2013-05-14T19:06:00Z"/>
          <w:szCs w:val="24"/>
        </w:rPr>
      </w:pPr>
      <w:ins w:id="1796" w:author="李志成" w:date="2013-05-14T19:06:00Z">
        <w:r w:rsidRPr="00C41E4D">
          <w:rPr>
            <w:rFonts w:hint="eastAsia"/>
            <w:szCs w:val="24"/>
          </w:rPr>
          <w:t>仿真结果如下所示：</w:t>
        </w:r>
      </w:ins>
    </w:p>
    <w:p w14:paraId="4204E2D8" w14:textId="77777777" w:rsidR="00B45328" w:rsidRDefault="006550EB" w:rsidP="006550EB">
      <w:pPr>
        <w:pStyle w:val="ad"/>
        <w:rPr>
          <w:ins w:id="1797" w:author="李志成" w:date="2013-05-14T19:06:00Z"/>
        </w:rPr>
      </w:pPr>
      <w:r>
        <w:rPr>
          <w:rFonts w:hint="eastAsia"/>
        </w:rPr>
        <w:t>表格</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4.4</w:t>
      </w:r>
      <w:r>
        <w:fldChar w:fldCharType="end"/>
      </w:r>
      <w:r>
        <w:rPr>
          <w:rFonts w:hint="eastAsia"/>
        </w:rP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2</w:instrText>
      </w:r>
      <w:r>
        <w:instrText xml:space="preserve"> </w:instrText>
      </w:r>
      <w:r>
        <w:fldChar w:fldCharType="separate"/>
      </w:r>
      <w:r>
        <w:rPr>
          <w:noProof/>
        </w:rPr>
        <w:t>17</w:t>
      </w:r>
      <w:r>
        <w:fldChar w:fldCharType="end"/>
      </w:r>
      <w:ins w:id="1798" w:author="李志成" w:date="2013-05-14T19:06:00Z">
        <w:r w:rsidR="00B45328">
          <w:rPr>
            <w:rFonts w:hint="eastAsia"/>
          </w:rPr>
          <w:t>ideal MMSE</w:t>
        </w:r>
        <w:r w:rsidR="00B45328">
          <w:rPr>
            <w:rFonts w:hint="eastAsia"/>
          </w:rPr>
          <w:t>吞吐量仿真结果</w:t>
        </w:r>
      </w:ins>
    </w:p>
    <w:tbl>
      <w:tblPr>
        <w:tblStyle w:val="ac"/>
        <w:tblW w:w="0" w:type="auto"/>
        <w:tblLook w:val="04A0" w:firstRow="1" w:lastRow="0" w:firstColumn="1" w:lastColumn="0" w:noHBand="0" w:noVBand="1"/>
      </w:tblPr>
      <w:tblGrid>
        <w:gridCol w:w="1704"/>
        <w:gridCol w:w="1704"/>
        <w:gridCol w:w="1704"/>
        <w:gridCol w:w="1705"/>
        <w:gridCol w:w="1705"/>
      </w:tblGrid>
      <w:tr w:rsidR="00B45328" w14:paraId="639B4703" w14:textId="77777777" w:rsidTr="00B45328">
        <w:trPr>
          <w:ins w:id="1799" w:author="李志成" w:date="2013-05-14T19:06:00Z"/>
        </w:trPr>
        <w:tc>
          <w:tcPr>
            <w:tcW w:w="1704" w:type="dxa"/>
          </w:tcPr>
          <w:p w14:paraId="507F4964" w14:textId="77777777" w:rsidR="00B45328" w:rsidRDefault="00B45328" w:rsidP="00B45328">
            <w:pPr>
              <w:spacing w:before="50" w:after="50"/>
              <w:jc w:val="center"/>
              <w:rPr>
                <w:ins w:id="1800" w:author="李志成" w:date="2013-05-14T19:06:00Z"/>
              </w:rPr>
            </w:pPr>
            <w:ins w:id="1801" w:author="李志成" w:date="2013-05-14T19:06:00Z">
              <w:r>
                <w:rPr>
                  <w:rFonts w:hint="eastAsia"/>
                </w:rPr>
                <w:t>Throughput</w:t>
              </w:r>
            </w:ins>
          </w:p>
        </w:tc>
        <w:tc>
          <w:tcPr>
            <w:tcW w:w="3408" w:type="dxa"/>
            <w:gridSpan w:val="2"/>
          </w:tcPr>
          <w:p w14:paraId="3E2F61C3" w14:textId="77777777" w:rsidR="00B45328" w:rsidRDefault="00B45328" w:rsidP="00B45328">
            <w:pPr>
              <w:spacing w:before="50" w:after="50"/>
              <w:jc w:val="center"/>
              <w:rPr>
                <w:ins w:id="1802" w:author="李志成" w:date="2013-05-14T19:06:00Z"/>
              </w:rPr>
            </w:pPr>
            <w:ins w:id="1803" w:author="李志成" w:date="2013-05-14T19:06:00Z">
              <w:r>
                <w:rPr>
                  <w:rFonts w:hint="eastAsia"/>
                </w:rPr>
                <w:t>CASE 0 OPT1</w:t>
              </w:r>
            </w:ins>
          </w:p>
        </w:tc>
        <w:tc>
          <w:tcPr>
            <w:tcW w:w="3410" w:type="dxa"/>
            <w:gridSpan w:val="2"/>
          </w:tcPr>
          <w:p w14:paraId="3AC646EA" w14:textId="77777777" w:rsidR="00B45328" w:rsidRDefault="00B45328" w:rsidP="00B45328">
            <w:pPr>
              <w:spacing w:before="50" w:after="50"/>
              <w:jc w:val="center"/>
              <w:rPr>
                <w:ins w:id="1804" w:author="李志成" w:date="2013-05-14T19:06:00Z"/>
              </w:rPr>
            </w:pPr>
            <w:ins w:id="1805" w:author="李志成" w:date="2013-05-14T19:06:00Z">
              <w:r>
                <w:rPr>
                  <w:rFonts w:hint="eastAsia"/>
                </w:rPr>
                <w:t>CASE 1 IRC</w:t>
              </w:r>
            </w:ins>
          </w:p>
        </w:tc>
      </w:tr>
      <w:tr w:rsidR="00B45328" w14:paraId="45A4408C" w14:textId="77777777" w:rsidTr="00B45328">
        <w:trPr>
          <w:ins w:id="1806" w:author="李志成" w:date="2013-05-14T19:06:00Z"/>
        </w:trPr>
        <w:tc>
          <w:tcPr>
            <w:tcW w:w="1704" w:type="dxa"/>
          </w:tcPr>
          <w:p w14:paraId="57002D48" w14:textId="77777777" w:rsidR="00B45328" w:rsidRDefault="00B45328" w:rsidP="00B45328">
            <w:pPr>
              <w:spacing w:before="50" w:after="50"/>
              <w:jc w:val="center"/>
              <w:rPr>
                <w:ins w:id="1807" w:author="李志成" w:date="2013-05-14T19:06:00Z"/>
              </w:rPr>
            </w:pPr>
            <w:ins w:id="1808" w:author="李志成" w:date="2013-05-14T19:06:00Z">
              <w:r>
                <w:rPr>
                  <w:rFonts w:hint="eastAsia"/>
                </w:rPr>
                <w:t>OLLA</w:t>
              </w:r>
            </w:ins>
          </w:p>
        </w:tc>
        <w:tc>
          <w:tcPr>
            <w:tcW w:w="1704" w:type="dxa"/>
          </w:tcPr>
          <w:p w14:paraId="3CD61247" w14:textId="77777777" w:rsidR="00B45328" w:rsidRDefault="00B45328" w:rsidP="00B45328">
            <w:pPr>
              <w:spacing w:before="50" w:after="50"/>
              <w:jc w:val="center"/>
              <w:rPr>
                <w:ins w:id="1809" w:author="李志成" w:date="2013-05-14T19:06:00Z"/>
              </w:rPr>
            </w:pPr>
            <w:ins w:id="1810" w:author="李志成" w:date="2013-05-14T19:06:00Z">
              <w:r>
                <w:t>O</w:t>
              </w:r>
              <w:r>
                <w:rPr>
                  <w:rFonts w:hint="eastAsia"/>
                </w:rPr>
                <w:t>n</w:t>
              </w:r>
            </w:ins>
          </w:p>
        </w:tc>
        <w:tc>
          <w:tcPr>
            <w:tcW w:w="1704" w:type="dxa"/>
          </w:tcPr>
          <w:p w14:paraId="7B87EF94" w14:textId="77777777" w:rsidR="00B45328" w:rsidRDefault="00B45328" w:rsidP="00B45328">
            <w:pPr>
              <w:spacing w:before="50" w:after="50"/>
              <w:jc w:val="center"/>
              <w:rPr>
                <w:ins w:id="1811" w:author="李志成" w:date="2013-05-14T19:06:00Z"/>
              </w:rPr>
            </w:pPr>
            <w:ins w:id="1812" w:author="李志成" w:date="2013-05-14T19:06:00Z">
              <w:r>
                <w:rPr>
                  <w:rFonts w:hint="eastAsia"/>
                </w:rPr>
                <w:t>Off</w:t>
              </w:r>
            </w:ins>
          </w:p>
        </w:tc>
        <w:tc>
          <w:tcPr>
            <w:tcW w:w="1705" w:type="dxa"/>
          </w:tcPr>
          <w:p w14:paraId="28FEED0A" w14:textId="77777777" w:rsidR="00B45328" w:rsidRDefault="00B45328" w:rsidP="00B45328">
            <w:pPr>
              <w:spacing w:before="50" w:after="50"/>
              <w:jc w:val="center"/>
              <w:rPr>
                <w:ins w:id="1813" w:author="李志成" w:date="2013-05-14T19:06:00Z"/>
              </w:rPr>
            </w:pPr>
            <w:ins w:id="1814" w:author="李志成" w:date="2013-05-14T19:06:00Z">
              <w:r>
                <w:rPr>
                  <w:rFonts w:hint="eastAsia"/>
                </w:rPr>
                <w:t>On</w:t>
              </w:r>
            </w:ins>
          </w:p>
        </w:tc>
        <w:tc>
          <w:tcPr>
            <w:tcW w:w="1705" w:type="dxa"/>
          </w:tcPr>
          <w:p w14:paraId="56D85E3D" w14:textId="77777777" w:rsidR="00B45328" w:rsidRDefault="00B45328" w:rsidP="00B45328">
            <w:pPr>
              <w:spacing w:before="50" w:after="50"/>
              <w:jc w:val="center"/>
              <w:rPr>
                <w:ins w:id="1815" w:author="李志成" w:date="2013-05-14T19:06:00Z"/>
              </w:rPr>
            </w:pPr>
            <w:ins w:id="1816" w:author="李志成" w:date="2013-05-14T19:06:00Z">
              <w:r>
                <w:rPr>
                  <w:rFonts w:hint="eastAsia"/>
                </w:rPr>
                <w:t>Off</w:t>
              </w:r>
            </w:ins>
          </w:p>
        </w:tc>
      </w:tr>
      <w:tr w:rsidR="00B45328" w14:paraId="37FC9E19" w14:textId="77777777" w:rsidTr="00B45328">
        <w:trPr>
          <w:ins w:id="1817" w:author="李志成" w:date="2013-05-14T19:06:00Z"/>
        </w:trPr>
        <w:tc>
          <w:tcPr>
            <w:tcW w:w="1704" w:type="dxa"/>
          </w:tcPr>
          <w:p w14:paraId="494D1466" w14:textId="77777777" w:rsidR="00B45328" w:rsidRDefault="00B45328" w:rsidP="00B45328">
            <w:pPr>
              <w:spacing w:before="50" w:after="50"/>
              <w:jc w:val="center"/>
              <w:rPr>
                <w:ins w:id="1818" w:author="李志成" w:date="2013-05-14T19:06:00Z"/>
              </w:rPr>
            </w:pPr>
            <w:ins w:id="1819" w:author="李志成" w:date="2013-05-14T19:06:00Z">
              <w:r>
                <w:t>C</w:t>
              </w:r>
              <w:r>
                <w:rPr>
                  <w:rFonts w:hint="eastAsia"/>
                </w:rPr>
                <w:t>ell ave</w:t>
              </w:r>
            </w:ins>
          </w:p>
        </w:tc>
        <w:tc>
          <w:tcPr>
            <w:tcW w:w="1704" w:type="dxa"/>
          </w:tcPr>
          <w:p w14:paraId="2D146938" w14:textId="77777777" w:rsidR="00B45328" w:rsidRPr="00CF05E0" w:rsidRDefault="00B45328" w:rsidP="00B45328">
            <w:pPr>
              <w:spacing w:before="50" w:after="50"/>
              <w:jc w:val="center"/>
              <w:rPr>
                <w:ins w:id="1820" w:author="李志成" w:date="2013-05-14T19:06:00Z"/>
              </w:rPr>
            </w:pPr>
            <w:ins w:id="1821" w:author="李志成" w:date="2013-05-14T19:06:00Z">
              <w:r w:rsidRPr="00CF05E0">
                <w:t>1.5010</w:t>
              </w:r>
              <w:r>
                <w:rPr>
                  <w:rFonts w:hint="eastAsia"/>
                </w:rPr>
                <w:t>（</w:t>
              </w:r>
              <w:r>
                <w:rPr>
                  <w:rFonts w:hint="eastAsia"/>
                </w:rPr>
                <w:t>+9.0%</w:t>
              </w:r>
              <w:r>
                <w:rPr>
                  <w:rFonts w:hint="eastAsia"/>
                </w:rPr>
                <w:t>）</w:t>
              </w:r>
            </w:ins>
          </w:p>
        </w:tc>
        <w:tc>
          <w:tcPr>
            <w:tcW w:w="1704" w:type="dxa"/>
          </w:tcPr>
          <w:p w14:paraId="03154CDC" w14:textId="77777777" w:rsidR="00B45328" w:rsidRPr="00CF05E0" w:rsidRDefault="00B45328" w:rsidP="00B45328">
            <w:pPr>
              <w:spacing w:before="50" w:after="50"/>
              <w:jc w:val="center"/>
              <w:rPr>
                <w:ins w:id="1822" w:author="李志成" w:date="2013-05-14T19:06:00Z"/>
              </w:rPr>
            </w:pPr>
            <w:ins w:id="1823" w:author="李志成" w:date="2013-05-14T19:06:00Z">
              <w:r w:rsidRPr="00CF05E0">
                <w:t>1.3770</w:t>
              </w:r>
              <w:r>
                <w:rPr>
                  <w:rFonts w:hint="eastAsia"/>
                </w:rPr>
                <w:t>（</w:t>
              </w:r>
              <w:r>
                <w:rPr>
                  <w:rFonts w:hint="eastAsia"/>
                </w:rPr>
                <w:t>0.0%</w:t>
              </w:r>
              <w:r>
                <w:rPr>
                  <w:rFonts w:hint="eastAsia"/>
                </w:rPr>
                <w:t>）</w:t>
              </w:r>
            </w:ins>
          </w:p>
        </w:tc>
        <w:tc>
          <w:tcPr>
            <w:tcW w:w="1705" w:type="dxa"/>
          </w:tcPr>
          <w:p w14:paraId="63323A49" w14:textId="77777777" w:rsidR="00B45328" w:rsidRPr="00CF05E0" w:rsidRDefault="00B45328" w:rsidP="00B45328">
            <w:pPr>
              <w:spacing w:before="50" w:after="50"/>
              <w:jc w:val="center"/>
              <w:rPr>
                <w:ins w:id="1824" w:author="李志成" w:date="2013-05-14T19:06:00Z"/>
              </w:rPr>
            </w:pPr>
            <w:ins w:id="1825" w:author="李志成" w:date="2013-05-14T19:06:00Z">
              <w:r w:rsidRPr="00CF05E0">
                <w:t>1.7325</w:t>
              </w:r>
              <w:r>
                <w:rPr>
                  <w:rFonts w:hint="eastAsia"/>
                </w:rPr>
                <w:t>（</w:t>
              </w:r>
              <w:r>
                <w:rPr>
                  <w:rFonts w:hint="eastAsia"/>
                </w:rPr>
                <w:t>+25.8%</w:t>
              </w:r>
              <w:r>
                <w:rPr>
                  <w:rFonts w:hint="eastAsia"/>
                </w:rPr>
                <w:t>）</w:t>
              </w:r>
            </w:ins>
          </w:p>
        </w:tc>
        <w:tc>
          <w:tcPr>
            <w:tcW w:w="1705" w:type="dxa"/>
          </w:tcPr>
          <w:p w14:paraId="18F2DC5D" w14:textId="77777777" w:rsidR="00B45328" w:rsidRPr="00CF05E0" w:rsidRDefault="00B45328" w:rsidP="00B45328">
            <w:pPr>
              <w:spacing w:before="50" w:after="50"/>
              <w:jc w:val="center"/>
              <w:rPr>
                <w:ins w:id="1826" w:author="李志成" w:date="2013-05-14T19:06:00Z"/>
              </w:rPr>
            </w:pPr>
            <w:ins w:id="1827" w:author="李志成" w:date="2013-05-14T19:06:00Z">
              <w:r w:rsidRPr="00CF05E0">
                <w:t>1.5844</w:t>
              </w:r>
              <w:r>
                <w:rPr>
                  <w:rFonts w:hint="eastAsia"/>
                </w:rPr>
                <w:t>（</w:t>
              </w:r>
              <w:r>
                <w:rPr>
                  <w:rFonts w:hint="eastAsia"/>
                </w:rPr>
                <w:t>+15.1%</w:t>
              </w:r>
              <w:r>
                <w:rPr>
                  <w:rFonts w:hint="eastAsia"/>
                </w:rPr>
                <w:t>）</w:t>
              </w:r>
            </w:ins>
          </w:p>
        </w:tc>
      </w:tr>
      <w:tr w:rsidR="00B45328" w14:paraId="5F0B7B93" w14:textId="77777777" w:rsidTr="00B45328">
        <w:trPr>
          <w:ins w:id="1828" w:author="李志成" w:date="2013-05-14T19:06:00Z"/>
        </w:trPr>
        <w:tc>
          <w:tcPr>
            <w:tcW w:w="1704" w:type="dxa"/>
          </w:tcPr>
          <w:p w14:paraId="7149F567" w14:textId="77777777" w:rsidR="00B45328" w:rsidRDefault="00B45328" w:rsidP="00B45328">
            <w:pPr>
              <w:spacing w:before="50" w:after="50"/>
              <w:jc w:val="center"/>
              <w:rPr>
                <w:ins w:id="1829" w:author="李志成" w:date="2013-05-14T19:06:00Z"/>
              </w:rPr>
            </w:pPr>
            <w:ins w:id="1830" w:author="李志成" w:date="2013-05-14T19:06:00Z">
              <w:r>
                <w:t>C</w:t>
              </w:r>
              <w:r>
                <w:rPr>
                  <w:rFonts w:hint="eastAsia"/>
                </w:rPr>
                <w:t>ell edge</w:t>
              </w:r>
            </w:ins>
          </w:p>
        </w:tc>
        <w:tc>
          <w:tcPr>
            <w:tcW w:w="1704" w:type="dxa"/>
          </w:tcPr>
          <w:p w14:paraId="3D5865D5" w14:textId="77777777" w:rsidR="00B45328" w:rsidRPr="00CF05E0" w:rsidRDefault="00B45328" w:rsidP="00B45328">
            <w:pPr>
              <w:spacing w:before="50" w:after="50"/>
              <w:jc w:val="center"/>
              <w:rPr>
                <w:ins w:id="1831" w:author="李志成" w:date="2013-05-14T19:06:00Z"/>
              </w:rPr>
            </w:pPr>
            <w:ins w:id="1832" w:author="李志成" w:date="2013-05-14T19:06:00Z">
              <w:r w:rsidRPr="00CF05E0">
                <w:t>0.0251</w:t>
              </w:r>
              <w:r>
                <w:rPr>
                  <w:rFonts w:hint="eastAsia"/>
                </w:rPr>
                <w:t>（</w:t>
              </w:r>
              <w:r>
                <w:rPr>
                  <w:rFonts w:hint="eastAsia"/>
                </w:rPr>
                <w:t>+5.9%</w:t>
              </w:r>
              <w:r>
                <w:rPr>
                  <w:rFonts w:hint="eastAsia"/>
                </w:rPr>
                <w:t>）</w:t>
              </w:r>
            </w:ins>
          </w:p>
        </w:tc>
        <w:tc>
          <w:tcPr>
            <w:tcW w:w="1704" w:type="dxa"/>
          </w:tcPr>
          <w:p w14:paraId="03476823" w14:textId="77777777" w:rsidR="00B45328" w:rsidRPr="00CF05E0" w:rsidRDefault="00B45328" w:rsidP="00B45328">
            <w:pPr>
              <w:spacing w:before="50" w:after="50"/>
              <w:jc w:val="center"/>
              <w:rPr>
                <w:ins w:id="1833" w:author="李志成" w:date="2013-05-14T19:06:00Z"/>
              </w:rPr>
            </w:pPr>
            <w:ins w:id="1834" w:author="李志成" w:date="2013-05-14T19:06:00Z">
              <w:r w:rsidRPr="00CF05E0">
                <w:t>0.0237</w:t>
              </w:r>
              <w:r>
                <w:rPr>
                  <w:rFonts w:hint="eastAsia"/>
                </w:rPr>
                <w:t>（</w:t>
              </w:r>
              <w:r>
                <w:rPr>
                  <w:rFonts w:hint="eastAsia"/>
                </w:rPr>
                <w:t>0.0%</w:t>
              </w:r>
              <w:r>
                <w:rPr>
                  <w:rFonts w:hint="eastAsia"/>
                </w:rPr>
                <w:t>）</w:t>
              </w:r>
            </w:ins>
          </w:p>
        </w:tc>
        <w:tc>
          <w:tcPr>
            <w:tcW w:w="1705" w:type="dxa"/>
          </w:tcPr>
          <w:p w14:paraId="6572AC54" w14:textId="77777777" w:rsidR="00B45328" w:rsidRPr="00CF05E0" w:rsidRDefault="00B45328" w:rsidP="00B45328">
            <w:pPr>
              <w:spacing w:before="50" w:after="50"/>
              <w:jc w:val="center"/>
              <w:rPr>
                <w:ins w:id="1835" w:author="李志成" w:date="2013-05-14T19:06:00Z"/>
              </w:rPr>
            </w:pPr>
            <w:ins w:id="1836" w:author="李志成" w:date="2013-05-14T19:06:00Z">
              <w:r w:rsidRPr="00CF05E0">
                <w:t>0.0439</w:t>
              </w:r>
              <w:r>
                <w:rPr>
                  <w:rFonts w:hint="eastAsia"/>
                </w:rPr>
                <w:t>（</w:t>
              </w:r>
              <w:r>
                <w:rPr>
                  <w:rFonts w:hint="eastAsia"/>
                </w:rPr>
                <w:t>+85.2%</w:t>
              </w:r>
              <w:r>
                <w:rPr>
                  <w:rFonts w:hint="eastAsia"/>
                </w:rPr>
                <w:t>）</w:t>
              </w:r>
            </w:ins>
          </w:p>
        </w:tc>
        <w:tc>
          <w:tcPr>
            <w:tcW w:w="1705" w:type="dxa"/>
          </w:tcPr>
          <w:p w14:paraId="7B49F366" w14:textId="77777777" w:rsidR="00B45328" w:rsidRPr="00CF05E0" w:rsidRDefault="00B45328" w:rsidP="00B45328">
            <w:pPr>
              <w:spacing w:before="50" w:after="50"/>
              <w:jc w:val="center"/>
              <w:rPr>
                <w:ins w:id="1837" w:author="李志成" w:date="2013-05-14T19:06:00Z"/>
              </w:rPr>
            </w:pPr>
            <w:ins w:id="1838" w:author="李志成" w:date="2013-05-14T19:06:00Z">
              <w:r w:rsidRPr="00CF05E0">
                <w:t>0.0358</w:t>
              </w:r>
              <w:r>
                <w:rPr>
                  <w:rFonts w:hint="eastAsia"/>
                </w:rPr>
                <w:t>（</w:t>
              </w:r>
              <w:r>
                <w:rPr>
                  <w:rFonts w:hint="eastAsia"/>
                </w:rPr>
                <w:t>+51.1%</w:t>
              </w:r>
              <w:r>
                <w:rPr>
                  <w:rFonts w:hint="eastAsia"/>
                </w:rPr>
                <w:t>）</w:t>
              </w:r>
            </w:ins>
          </w:p>
        </w:tc>
      </w:tr>
    </w:tbl>
    <w:p w14:paraId="5690A96B" w14:textId="77777777" w:rsidR="00B45328" w:rsidRPr="00BE4B2C" w:rsidRDefault="00B45328" w:rsidP="00B45328">
      <w:pPr>
        <w:spacing w:before="50" w:after="50"/>
        <w:rPr>
          <w:ins w:id="1839" w:author="李志成" w:date="2013-05-14T19:06:00Z"/>
        </w:rPr>
      </w:pPr>
    </w:p>
    <w:p w14:paraId="06C040BF" w14:textId="77777777" w:rsidR="00B45328" w:rsidRDefault="006550EB" w:rsidP="006550EB">
      <w:pPr>
        <w:pStyle w:val="ad"/>
        <w:rPr>
          <w:ins w:id="1840" w:author="李志成" w:date="2013-05-14T19:06:00Z"/>
        </w:rPr>
      </w:pPr>
      <w:r>
        <w:rPr>
          <w:rFonts w:hint="eastAsia"/>
        </w:rPr>
        <w:t>表格</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4.4</w:t>
      </w:r>
      <w:r>
        <w:fldChar w:fldCharType="end"/>
      </w:r>
      <w:r>
        <w:rPr>
          <w:rFonts w:hint="eastAsia"/>
        </w:rP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2</w:instrText>
      </w:r>
      <w:r>
        <w:instrText xml:space="preserve"> </w:instrText>
      </w:r>
      <w:r>
        <w:fldChar w:fldCharType="separate"/>
      </w:r>
      <w:r>
        <w:rPr>
          <w:noProof/>
        </w:rPr>
        <w:t>18</w:t>
      </w:r>
      <w:r>
        <w:fldChar w:fldCharType="end"/>
      </w:r>
      <w:ins w:id="1841" w:author="李志成" w:date="2013-05-14T19:06:00Z">
        <w:r w:rsidR="00B45328">
          <w:rPr>
            <w:rFonts w:hint="eastAsia"/>
          </w:rPr>
          <w:t>practical MMSE</w:t>
        </w:r>
        <w:r w:rsidR="00B45328">
          <w:rPr>
            <w:rFonts w:hint="eastAsia"/>
          </w:rPr>
          <w:t>吞吐量仿真结果</w:t>
        </w:r>
      </w:ins>
    </w:p>
    <w:tbl>
      <w:tblPr>
        <w:tblStyle w:val="ac"/>
        <w:tblW w:w="0" w:type="auto"/>
        <w:tblLook w:val="04A0" w:firstRow="1" w:lastRow="0" w:firstColumn="1" w:lastColumn="0" w:noHBand="0" w:noVBand="1"/>
      </w:tblPr>
      <w:tblGrid>
        <w:gridCol w:w="843"/>
        <w:gridCol w:w="1464"/>
        <w:gridCol w:w="1464"/>
        <w:gridCol w:w="1617"/>
        <w:gridCol w:w="1496"/>
        <w:gridCol w:w="1582"/>
        <w:gridCol w:w="1496"/>
      </w:tblGrid>
      <w:tr w:rsidR="00B45328" w14:paraId="7895B232" w14:textId="77777777" w:rsidTr="00B45328">
        <w:trPr>
          <w:ins w:id="1842" w:author="李志成" w:date="2013-05-14T19:06:00Z"/>
        </w:trPr>
        <w:tc>
          <w:tcPr>
            <w:tcW w:w="1512" w:type="dxa"/>
          </w:tcPr>
          <w:p w14:paraId="18808ED2" w14:textId="77777777" w:rsidR="00B45328" w:rsidRPr="00263F54" w:rsidRDefault="00B45328" w:rsidP="00B45328">
            <w:pPr>
              <w:spacing w:before="50" w:after="50"/>
              <w:jc w:val="center"/>
              <w:rPr>
                <w:ins w:id="1843" w:author="李志成" w:date="2013-05-14T19:06:00Z"/>
                <w:sz w:val="18"/>
              </w:rPr>
            </w:pPr>
            <w:ins w:id="1844" w:author="李志成" w:date="2013-05-14T19:06:00Z">
              <w:r w:rsidRPr="00263F54">
                <w:rPr>
                  <w:rFonts w:hint="eastAsia"/>
                  <w:sz w:val="18"/>
                </w:rPr>
                <w:t>Throughput</w:t>
              </w:r>
            </w:ins>
          </w:p>
        </w:tc>
        <w:tc>
          <w:tcPr>
            <w:tcW w:w="2432" w:type="dxa"/>
            <w:gridSpan w:val="2"/>
          </w:tcPr>
          <w:p w14:paraId="16F3C0F2" w14:textId="77777777" w:rsidR="00B45328" w:rsidRPr="00263F54" w:rsidRDefault="00B45328" w:rsidP="00B45328">
            <w:pPr>
              <w:spacing w:before="50" w:after="50"/>
              <w:jc w:val="center"/>
              <w:rPr>
                <w:ins w:id="1845" w:author="李志成" w:date="2013-05-14T19:06:00Z"/>
                <w:sz w:val="18"/>
              </w:rPr>
            </w:pPr>
            <w:ins w:id="1846" w:author="李志成" w:date="2013-05-14T19:06:00Z">
              <w:r w:rsidRPr="00263F54">
                <w:rPr>
                  <w:rFonts w:hint="eastAsia"/>
                  <w:sz w:val="18"/>
                </w:rPr>
                <w:t>CASE 2 CRS IRC</w:t>
              </w:r>
            </w:ins>
          </w:p>
        </w:tc>
        <w:tc>
          <w:tcPr>
            <w:tcW w:w="2433" w:type="dxa"/>
            <w:gridSpan w:val="2"/>
          </w:tcPr>
          <w:p w14:paraId="203DAF4D" w14:textId="77777777" w:rsidR="00B45328" w:rsidRPr="00263F54" w:rsidRDefault="00B45328" w:rsidP="00B45328">
            <w:pPr>
              <w:spacing w:before="50" w:after="50"/>
              <w:jc w:val="center"/>
              <w:rPr>
                <w:ins w:id="1847" w:author="李志成" w:date="2013-05-14T19:06:00Z"/>
                <w:sz w:val="18"/>
              </w:rPr>
            </w:pPr>
            <w:ins w:id="1848" w:author="李志成" w:date="2013-05-14T19:06:00Z">
              <w:r w:rsidRPr="00263F54">
                <w:rPr>
                  <w:rFonts w:hint="eastAsia"/>
                  <w:sz w:val="18"/>
                </w:rPr>
                <w:t>CASE 3 DMRS OPT1</w:t>
              </w:r>
            </w:ins>
          </w:p>
        </w:tc>
        <w:tc>
          <w:tcPr>
            <w:tcW w:w="2145" w:type="dxa"/>
            <w:gridSpan w:val="2"/>
          </w:tcPr>
          <w:p w14:paraId="797AD6F7" w14:textId="77777777" w:rsidR="00B45328" w:rsidRPr="00263F54" w:rsidRDefault="00B45328" w:rsidP="00B45328">
            <w:pPr>
              <w:spacing w:before="50" w:after="50"/>
              <w:jc w:val="center"/>
              <w:rPr>
                <w:ins w:id="1849" w:author="李志成" w:date="2013-05-14T19:06:00Z"/>
                <w:sz w:val="18"/>
              </w:rPr>
            </w:pPr>
            <w:ins w:id="1850" w:author="李志成" w:date="2013-05-14T19:06:00Z">
              <w:r w:rsidRPr="00263F54">
                <w:rPr>
                  <w:rFonts w:hint="eastAsia"/>
                  <w:sz w:val="18"/>
                </w:rPr>
                <w:t>CASE 4 DMRS IRC</w:t>
              </w:r>
            </w:ins>
          </w:p>
        </w:tc>
      </w:tr>
      <w:tr w:rsidR="00B45328" w14:paraId="3875095C" w14:textId="77777777" w:rsidTr="00B45328">
        <w:trPr>
          <w:ins w:id="1851" w:author="李志成" w:date="2013-05-14T19:06:00Z"/>
        </w:trPr>
        <w:tc>
          <w:tcPr>
            <w:tcW w:w="1512" w:type="dxa"/>
          </w:tcPr>
          <w:p w14:paraId="21E21ABB" w14:textId="77777777" w:rsidR="00B45328" w:rsidRPr="00263F54" w:rsidRDefault="00B45328" w:rsidP="00B45328">
            <w:pPr>
              <w:spacing w:before="50" w:after="50"/>
              <w:jc w:val="center"/>
              <w:rPr>
                <w:ins w:id="1852" w:author="李志成" w:date="2013-05-14T19:06:00Z"/>
                <w:sz w:val="18"/>
              </w:rPr>
            </w:pPr>
            <w:ins w:id="1853" w:author="李志成" w:date="2013-05-14T19:06:00Z">
              <w:r w:rsidRPr="00263F54">
                <w:rPr>
                  <w:rFonts w:hint="eastAsia"/>
                  <w:sz w:val="18"/>
                </w:rPr>
                <w:t>OLLA</w:t>
              </w:r>
            </w:ins>
          </w:p>
        </w:tc>
        <w:tc>
          <w:tcPr>
            <w:tcW w:w="1213" w:type="dxa"/>
          </w:tcPr>
          <w:p w14:paraId="7A28476E" w14:textId="77777777" w:rsidR="00B45328" w:rsidRPr="00263F54" w:rsidRDefault="00B45328" w:rsidP="00B45328">
            <w:pPr>
              <w:spacing w:before="50" w:after="50"/>
              <w:jc w:val="center"/>
              <w:rPr>
                <w:ins w:id="1854" w:author="李志成" w:date="2013-05-14T19:06:00Z"/>
                <w:sz w:val="18"/>
              </w:rPr>
            </w:pPr>
            <w:ins w:id="1855" w:author="李志成" w:date="2013-05-14T19:06:00Z">
              <w:r w:rsidRPr="00263F54">
                <w:rPr>
                  <w:sz w:val="18"/>
                </w:rPr>
                <w:t>O</w:t>
              </w:r>
              <w:r w:rsidRPr="00263F54">
                <w:rPr>
                  <w:rFonts w:hint="eastAsia"/>
                  <w:sz w:val="18"/>
                </w:rPr>
                <w:t>n</w:t>
              </w:r>
            </w:ins>
          </w:p>
        </w:tc>
        <w:tc>
          <w:tcPr>
            <w:tcW w:w="1219" w:type="dxa"/>
          </w:tcPr>
          <w:p w14:paraId="76493C72" w14:textId="77777777" w:rsidR="00B45328" w:rsidRPr="00263F54" w:rsidRDefault="00B45328" w:rsidP="00B45328">
            <w:pPr>
              <w:spacing w:before="50" w:after="50"/>
              <w:jc w:val="center"/>
              <w:rPr>
                <w:ins w:id="1856" w:author="李志成" w:date="2013-05-14T19:06:00Z"/>
                <w:sz w:val="18"/>
              </w:rPr>
            </w:pPr>
            <w:ins w:id="1857" w:author="李志成" w:date="2013-05-14T19:06:00Z">
              <w:r w:rsidRPr="00263F54">
                <w:rPr>
                  <w:rFonts w:hint="eastAsia"/>
                  <w:sz w:val="18"/>
                </w:rPr>
                <w:t>Off</w:t>
              </w:r>
            </w:ins>
          </w:p>
        </w:tc>
        <w:tc>
          <w:tcPr>
            <w:tcW w:w="1213" w:type="dxa"/>
          </w:tcPr>
          <w:p w14:paraId="72A0DA6C" w14:textId="77777777" w:rsidR="00B45328" w:rsidRPr="00263F54" w:rsidRDefault="00B45328" w:rsidP="00B45328">
            <w:pPr>
              <w:spacing w:before="50" w:after="50"/>
              <w:jc w:val="center"/>
              <w:rPr>
                <w:ins w:id="1858" w:author="李志成" w:date="2013-05-14T19:06:00Z"/>
                <w:sz w:val="18"/>
              </w:rPr>
            </w:pPr>
            <w:ins w:id="1859" w:author="李志成" w:date="2013-05-14T19:06:00Z">
              <w:r w:rsidRPr="00263F54">
                <w:rPr>
                  <w:rFonts w:hint="eastAsia"/>
                  <w:sz w:val="18"/>
                </w:rPr>
                <w:t>On</w:t>
              </w:r>
            </w:ins>
          </w:p>
        </w:tc>
        <w:tc>
          <w:tcPr>
            <w:tcW w:w="1220" w:type="dxa"/>
          </w:tcPr>
          <w:p w14:paraId="1FE84890" w14:textId="77777777" w:rsidR="00B45328" w:rsidRPr="00263F54" w:rsidRDefault="00B45328" w:rsidP="00B45328">
            <w:pPr>
              <w:spacing w:before="50" w:after="50"/>
              <w:jc w:val="center"/>
              <w:rPr>
                <w:ins w:id="1860" w:author="李志成" w:date="2013-05-14T19:06:00Z"/>
                <w:sz w:val="18"/>
              </w:rPr>
            </w:pPr>
            <w:ins w:id="1861" w:author="李志成" w:date="2013-05-14T19:06:00Z">
              <w:r w:rsidRPr="00263F54">
                <w:rPr>
                  <w:rFonts w:hint="eastAsia"/>
                  <w:sz w:val="18"/>
                </w:rPr>
                <w:t>Off</w:t>
              </w:r>
            </w:ins>
          </w:p>
        </w:tc>
        <w:tc>
          <w:tcPr>
            <w:tcW w:w="1072" w:type="dxa"/>
          </w:tcPr>
          <w:p w14:paraId="2D34825F" w14:textId="77777777" w:rsidR="00B45328" w:rsidRPr="00263F54" w:rsidRDefault="00B45328" w:rsidP="00B45328">
            <w:pPr>
              <w:spacing w:before="50" w:after="50"/>
              <w:jc w:val="center"/>
              <w:rPr>
                <w:ins w:id="1862" w:author="李志成" w:date="2013-05-14T19:06:00Z"/>
                <w:sz w:val="18"/>
              </w:rPr>
            </w:pPr>
            <w:ins w:id="1863" w:author="李志成" w:date="2013-05-14T19:06:00Z">
              <w:r w:rsidRPr="00263F54">
                <w:rPr>
                  <w:rFonts w:hint="eastAsia"/>
                  <w:sz w:val="18"/>
                </w:rPr>
                <w:t>On</w:t>
              </w:r>
            </w:ins>
          </w:p>
        </w:tc>
        <w:tc>
          <w:tcPr>
            <w:tcW w:w="1073" w:type="dxa"/>
          </w:tcPr>
          <w:p w14:paraId="527A49FB" w14:textId="77777777" w:rsidR="00B45328" w:rsidRPr="00263F54" w:rsidRDefault="00B45328" w:rsidP="00B45328">
            <w:pPr>
              <w:spacing w:before="50" w:after="50"/>
              <w:jc w:val="center"/>
              <w:rPr>
                <w:ins w:id="1864" w:author="李志成" w:date="2013-05-14T19:06:00Z"/>
                <w:sz w:val="18"/>
              </w:rPr>
            </w:pPr>
            <w:ins w:id="1865" w:author="李志成" w:date="2013-05-14T19:06:00Z">
              <w:r w:rsidRPr="00263F54">
                <w:rPr>
                  <w:rFonts w:hint="eastAsia"/>
                  <w:sz w:val="18"/>
                </w:rPr>
                <w:t>Off</w:t>
              </w:r>
            </w:ins>
          </w:p>
        </w:tc>
      </w:tr>
      <w:tr w:rsidR="00B45328" w14:paraId="239CC903" w14:textId="77777777" w:rsidTr="00B45328">
        <w:trPr>
          <w:ins w:id="1866" w:author="李志成" w:date="2013-05-14T19:06:00Z"/>
        </w:trPr>
        <w:tc>
          <w:tcPr>
            <w:tcW w:w="1512" w:type="dxa"/>
          </w:tcPr>
          <w:p w14:paraId="7CF4ECD4" w14:textId="77777777" w:rsidR="00B45328" w:rsidRPr="00263F54" w:rsidRDefault="00B45328" w:rsidP="00B45328">
            <w:pPr>
              <w:spacing w:before="50" w:after="50"/>
              <w:jc w:val="center"/>
              <w:rPr>
                <w:ins w:id="1867" w:author="李志成" w:date="2013-05-14T19:06:00Z"/>
                <w:sz w:val="18"/>
              </w:rPr>
            </w:pPr>
            <w:ins w:id="1868" w:author="李志成" w:date="2013-05-14T19:06:00Z">
              <w:r w:rsidRPr="00263F54">
                <w:rPr>
                  <w:sz w:val="18"/>
                </w:rPr>
                <w:t>C</w:t>
              </w:r>
              <w:r w:rsidRPr="00263F54">
                <w:rPr>
                  <w:rFonts w:hint="eastAsia"/>
                  <w:sz w:val="18"/>
                </w:rPr>
                <w:t>ell ave</w:t>
              </w:r>
            </w:ins>
          </w:p>
        </w:tc>
        <w:tc>
          <w:tcPr>
            <w:tcW w:w="1213" w:type="dxa"/>
          </w:tcPr>
          <w:p w14:paraId="5B2E7C1F" w14:textId="77777777" w:rsidR="00B45328" w:rsidRPr="00263F54" w:rsidRDefault="00B45328" w:rsidP="00B45328">
            <w:pPr>
              <w:spacing w:before="50" w:after="50"/>
              <w:jc w:val="center"/>
              <w:rPr>
                <w:ins w:id="1869" w:author="李志成" w:date="2013-05-14T19:06:00Z"/>
                <w:sz w:val="16"/>
                <w:szCs w:val="20"/>
              </w:rPr>
            </w:pPr>
            <w:ins w:id="1870" w:author="李志成" w:date="2013-05-14T19:06:00Z">
              <w:r>
                <w:rPr>
                  <w:rFonts w:hint="eastAsia"/>
                  <w:sz w:val="16"/>
                  <w:szCs w:val="20"/>
                </w:rPr>
                <w:t>1.6888</w:t>
              </w:r>
              <w:del w:id="1871" w:author="李志成" w:date="2013-05-14T11:59:00Z">
                <w:r w:rsidRPr="006C4D16" w:rsidDel="00F66252">
                  <w:rPr>
                    <w:sz w:val="16"/>
                    <w:szCs w:val="20"/>
                  </w:rPr>
                  <w:delText>1.6987</w:delText>
                </w:r>
                <w:r w:rsidRPr="00263F54" w:rsidDel="00F66252">
                  <w:rPr>
                    <w:sz w:val="16"/>
                    <w:szCs w:val="20"/>
                  </w:rPr>
                  <w:delText xml:space="preserve"> </w:delText>
                </w:r>
              </w:del>
              <w:del w:id="1872" w:author="杨蓓" w:date="2013-03-13T11:10:00Z">
                <w:r w:rsidRPr="00263F54" w:rsidDel="00244750">
                  <w:rPr>
                    <w:sz w:val="16"/>
                    <w:szCs w:val="20"/>
                  </w:rPr>
                  <w:delText>1.692</w:delText>
                </w:r>
                <w:r w:rsidRPr="00263F54" w:rsidDel="00244750">
                  <w:rPr>
                    <w:rFonts w:hint="eastAsia"/>
                    <w:sz w:val="16"/>
                    <w:szCs w:val="20"/>
                  </w:rPr>
                  <w:delText>4</w:delText>
                </w:r>
              </w:del>
              <w:r w:rsidRPr="00263F54">
                <w:rPr>
                  <w:rFonts w:hint="eastAsia"/>
                  <w:sz w:val="16"/>
                  <w:szCs w:val="20"/>
                </w:rPr>
                <w:t>(+</w:t>
              </w:r>
              <w:del w:id="1873" w:author="杨蓓" w:date="2013-03-13T11:12:00Z">
                <w:r w:rsidRPr="00263F54" w:rsidDel="00244750">
                  <w:rPr>
                    <w:rFonts w:hint="eastAsia"/>
                    <w:sz w:val="16"/>
                    <w:szCs w:val="20"/>
                  </w:rPr>
                  <w:delText>22.9</w:delText>
                </w:r>
              </w:del>
              <w:r>
                <w:rPr>
                  <w:rFonts w:hint="eastAsia"/>
                  <w:sz w:val="16"/>
                  <w:szCs w:val="20"/>
                </w:rPr>
                <w:t>22.64</w:t>
              </w:r>
              <w:del w:id="1874" w:author="李志成" w:date="2013-05-14T12:06:00Z">
                <w:r w:rsidDel="00F66252">
                  <w:rPr>
                    <w:rFonts w:hint="eastAsia"/>
                    <w:sz w:val="16"/>
                    <w:szCs w:val="20"/>
                  </w:rPr>
                  <w:delText>23.4</w:delText>
                </w:r>
              </w:del>
              <w:r w:rsidRPr="00263F54">
                <w:rPr>
                  <w:rFonts w:hint="eastAsia"/>
                  <w:sz w:val="16"/>
                  <w:szCs w:val="20"/>
                </w:rPr>
                <w:t>%)</w:t>
              </w:r>
            </w:ins>
          </w:p>
        </w:tc>
        <w:tc>
          <w:tcPr>
            <w:tcW w:w="1219" w:type="dxa"/>
          </w:tcPr>
          <w:p w14:paraId="215C9BE3" w14:textId="77777777" w:rsidR="00B45328" w:rsidRPr="00263F54" w:rsidRDefault="00B45328" w:rsidP="00B45328">
            <w:pPr>
              <w:spacing w:before="50" w:after="50"/>
              <w:jc w:val="center"/>
              <w:rPr>
                <w:ins w:id="1875" w:author="李志成" w:date="2013-05-14T19:06:00Z"/>
                <w:sz w:val="16"/>
                <w:szCs w:val="20"/>
              </w:rPr>
            </w:pPr>
            <w:ins w:id="1876" w:author="李志成" w:date="2013-05-14T19:06:00Z">
              <w:r>
                <w:rPr>
                  <w:rFonts w:hint="eastAsia"/>
                  <w:sz w:val="16"/>
                  <w:szCs w:val="20"/>
                </w:rPr>
                <w:t>1.5468</w:t>
              </w:r>
              <w:del w:id="1877" w:author="李志成" w:date="2013-05-14T11:59:00Z">
                <w:r w:rsidRPr="006C4D16" w:rsidDel="00F66252">
                  <w:rPr>
                    <w:sz w:val="16"/>
                    <w:szCs w:val="20"/>
                  </w:rPr>
                  <w:delText>1.5572</w:delText>
                </w:r>
              </w:del>
              <w:r w:rsidRPr="00263F54" w:rsidDel="00244750">
                <w:rPr>
                  <w:sz w:val="16"/>
                  <w:szCs w:val="20"/>
                </w:rPr>
                <w:t xml:space="preserve"> </w:t>
              </w:r>
              <w:del w:id="1878" w:author="杨蓓" w:date="2013-03-13T11:11:00Z">
                <w:r w:rsidRPr="00263F54" w:rsidDel="00244750">
                  <w:rPr>
                    <w:sz w:val="16"/>
                    <w:szCs w:val="20"/>
                  </w:rPr>
                  <w:delText>1.5458</w:delText>
                </w:r>
              </w:del>
              <w:r w:rsidRPr="00263F54">
                <w:rPr>
                  <w:rFonts w:hint="eastAsia"/>
                  <w:sz w:val="16"/>
                  <w:szCs w:val="20"/>
                </w:rPr>
                <w:t>(</w:t>
              </w:r>
              <w:del w:id="1879" w:author="杨蓓" w:date="2013-03-13T11:12:00Z">
                <w:r w:rsidRPr="00263F54" w:rsidDel="00244750">
                  <w:rPr>
                    <w:rFonts w:hint="eastAsia"/>
                    <w:sz w:val="16"/>
                    <w:szCs w:val="20"/>
                  </w:rPr>
                  <w:delText>12.3</w:delText>
                </w:r>
              </w:del>
              <w:r>
                <w:rPr>
                  <w:rFonts w:hint="eastAsia"/>
                  <w:sz w:val="16"/>
                  <w:szCs w:val="20"/>
                </w:rPr>
                <w:t>12.3</w:t>
              </w:r>
              <w:del w:id="1880" w:author="李志成" w:date="2013-05-14T12:01:00Z">
                <w:r w:rsidDel="00F66252">
                  <w:rPr>
                    <w:rFonts w:hint="eastAsia"/>
                    <w:sz w:val="16"/>
                    <w:szCs w:val="20"/>
                  </w:rPr>
                  <w:delText>13.1</w:delText>
                </w:r>
              </w:del>
              <w:r w:rsidRPr="00263F54">
                <w:rPr>
                  <w:rFonts w:hint="eastAsia"/>
                  <w:sz w:val="16"/>
                  <w:szCs w:val="20"/>
                </w:rPr>
                <w:t>%)</w:t>
              </w:r>
            </w:ins>
          </w:p>
        </w:tc>
        <w:tc>
          <w:tcPr>
            <w:tcW w:w="1213" w:type="dxa"/>
          </w:tcPr>
          <w:p w14:paraId="78D51925" w14:textId="77777777" w:rsidR="00B45328" w:rsidRPr="00263F54" w:rsidRDefault="00B45328" w:rsidP="00B45328">
            <w:pPr>
              <w:spacing w:before="50" w:after="50"/>
              <w:jc w:val="center"/>
              <w:rPr>
                <w:ins w:id="1881" w:author="李志成" w:date="2013-05-14T19:06:00Z"/>
                <w:sz w:val="16"/>
                <w:szCs w:val="20"/>
              </w:rPr>
            </w:pPr>
            <w:ins w:id="1882" w:author="李志成" w:date="2013-05-14T19:06:00Z">
              <w:r>
                <w:rPr>
                  <w:rFonts w:hint="eastAsia"/>
                  <w:sz w:val="16"/>
                  <w:szCs w:val="20"/>
                </w:rPr>
                <w:t>1.4102</w:t>
              </w:r>
              <w:del w:id="1883" w:author="李志成" w:date="2013-05-14T12:02:00Z">
                <w:r w:rsidRPr="00263F54" w:rsidDel="00F66252">
                  <w:rPr>
                    <w:sz w:val="16"/>
                    <w:szCs w:val="20"/>
                  </w:rPr>
                  <w:delText>1.5056</w:delText>
                </w:r>
              </w:del>
              <w:r w:rsidRPr="00263F54">
                <w:rPr>
                  <w:rFonts w:hint="eastAsia"/>
                  <w:sz w:val="16"/>
                  <w:szCs w:val="20"/>
                </w:rPr>
                <w:t>(+</w:t>
              </w:r>
              <w:r>
                <w:rPr>
                  <w:rFonts w:hint="eastAsia"/>
                  <w:sz w:val="16"/>
                  <w:szCs w:val="20"/>
                </w:rPr>
                <w:t>24.10</w:t>
              </w:r>
              <w:del w:id="1884" w:author="李志成" w:date="2013-05-14T12:07:00Z">
                <w:r w:rsidRPr="00263F54" w:rsidDel="00F66252">
                  <w:rPr>
                    <w:rFonts w:hint="eastAsia"/>
                    <w:sz w:val="16"/>
                    <w:szCs w:val="20"/>
                  </w:rPr>
                  <w:delText>9.3</w:delText>
                </w:r>
              </w:del>
              <w:r w:rsidRPr="00263F54">
                <w:rPr>
                  <w:rFonts w:hint="eastAsia"/>
                  <w:sz w:val="16"/>
                  <w:szCs w:val="20"/>
                </w:rPr>
                <w:t>%)</w:t>
              </w:r>
            </w:ins>
          </w:p>
        </w:tc>
        <w:tc>
          <w:tcPr>
            <w:tcW w:w="1220" w:type="dxa"/>
          </w:tcPr>
          <w:p w14:paraId="22329DCC" w14:textId="77777777" w:rsidR="00B45328" w:rsidRPr="00263F54" w:rsidRDefault="00B45328" w:rsidP="00B45328">
            <w:pPr>
              <w:spacing w:before="50" w:after="50"/>
              <w:jc w:val="center"/>
              <w:rPr>
                <w:ins w:id="1885" w:author="李志成" w:date="2013-05-14T19:06:00Z"/>
                <w:sz w:val="16"/>
                <w:szCs w:val="20"/>
              </w:rPr>
            </w:pPr>
            <w:ins w:id="1886" w:author="李志成" w:date="2013-05-14T19:06:00Z">
              <w:r>
                <w:rPr>
                  <w:rFonts w:hint="eastAsia"/>
                  <w:sz w:val="16"/>
                  <w:szCs w:val="20"/>
                </w:rPr>
                <w:t>1.2944</w:t>
              </w:r>
              <w:del w:id="1887" w:author="李志成" w:date="2013-05-14T12:03:00Z">
                <w:r w:rsidRPr="00263F54" w:rsidDel="00F66252">
                  <w:rPr>
                    <w:sz w:val="16"/>
                    <w:szCs w:val="20"/>
                  </w:rPr>
                  <w:delText>1</w:delText>
                </w:r>
              </w:del>
              <w:del w:id="1888" w:author="李志成" w:date="2013-05-14T12:02:00Z">
                <w:r w:rsidRPr="00263F54" w:rsidDel="00F66252">
                  <w:rPr>
                    <w:sz w:val="16"/>
                    <w:szCs w:val="20"/>
                  </w:rPr>
                  <w:delText>.2615</w:delText>
                </w:r>
              </w:del>
              <w:r w:rsidRPr="00263F54">
                <w:rPr>
                  <w:rFonts w:hint="eastAsia"/>
                  <w:sz w:val="16"/>
                  <w:szCs w:val="20"/>
                </w:rPr>
                <w:t>(-</w:t>
              </w:r>
              <w:r>
                <w:rPr>
                  <w:rFonts w:hint="eastAsia"/>
                  <w:sz w:val="16"/>
                  <w:szCs w:val="20"/>
                </w:rPr>
                <w:t>6.0</w:t>
              </w:r>
              <w:del w:id="1889" w:author="李志成" w:date="2013-05-14T12:07:00Z">
                <w:r w:rsidRPr="00263F54" w:rsidDel="00F66252">
                  <w:rPr>
                    <w:rFonts w:hint="eastAsia"/>
                    <w:sz w:val="16"/>
                    <w:szCs w:val="20"/>
                  </w:rPr>
                  <w:delText>8.4</w:delText>
                </w:r>
              </w:del>
              <w:r w:rsidRPr="00263F54">
                <w:rPr>
                  <w:rFonts w:hint="eastAsia"/>
                  <w:sz w:val="16"/>
                  <w:szCs w:val="20"/>
                </w:rPr>
                <w:t>%)</w:t>
              </w:r>
            </w:ins>
          </w:p>
        </w:tc>
        <w:tc>
          <w:tcPr>
            <w:tcW w:w="1072" w:type="dxa"/>
          </w:tcPr>
          <w:p w14:paraId="0ADC709B" w14:textId="77777777" w:rsidR="00B45328" w:rsidRPr="00263F54" w:rsidRDefault="00B45328" w:rsidP="00B45328">
            <w:pPr>
              <w:spacing w:before="50" w:after="50"/>
              <w:jc w:val="center"/>
              <w:rPr>
                <w:ins w:id="1890" w:author="李志成" w:date="2013-05-14T19:06:00Z"/>
                <w:sz w:val="16"/>
                <w:szCs w:val="20"/>
              </w:rPr>
            </w:pPr>
            <w:ins w:id="1891" w:author="李志成" w:date="2013-05-14T19:06:00Z">
              <w:r>
                <w:rPr>
                  <w:rFonts w:hint="eastAsia"/>
                  <w:sz w:val="16"/>
                  <w:szCs w:val="20"/>
                </w:rPr>
                <w:t>1.5130</w:t>
              </w:r>
              <w:del w:id="1892" w:author="李志成" w:date="2013-05-14T12:03:00Z">
                <w:r w:rsidRPr="00263F54" w:rsidDel="00F66252">
                  <w:rPr>
                    <w:sz w:val="16"/>
                    <w:szCs w:val="20"/>
                  </w:rPr>
                  <w:delText>1.6409</w:delText>
                </w:r>
              </w:del>
              <w:r w:rsidRPr="00263F54">
                <w:rPr>
                  <w:rFonts w:hint="eastAsia"/>
                  <w:sz w:val="16"/>
                  <w:szCs w:val="20"/>
                </w:rPr>
                <w:t>(+</w:t>
              </w:r>
              <w:r>
                <w:rPr>
                  <w:rFonts w:hint="eastAsia"/>
                  <w:sz w:val="16"/>
                  <w:szCs w:val="20"/>
                </w:rPr>
                <w:t>22.34</w:t>
              </w:r>
              <w:del w:id="1893" w:author="李志成" w:date="2013-05-14T12:06:00Z">
                <w:r w:rsidRPr="00263F54" w:rsidDel="00F66252">
                  <w:rPr>
                    <w:rFonts w:hint="eastAsia"/>
                    <w:sz w:val="16"/>
                    <w:szCs w:val="20"/>
                  </w:rPr>
                  <w:delText>19.2</w:delText>
                </w:r>
              </w:del>
              <w:r w:rsidRPr="00263F54">
                <w:rPr>
                  <w:rFonts w:hint="eastAsia"/>
                  <w:sz w:val="16"/>
                  <w:szCs w:val="20"/>
                </w:rPr>
                <w:t>%)</w:t>
              </w:r>
            </w:ins>
          </w:p>
        </w:tc>
        <w:tc>
          <w:tcPr>
            <w:tcW w:w="1073" w:type="dxa"/>
          </w:tcPr>
          <w:p w14:paraId="45D8A773" w14:textId="77777777" w:rsidR="00B45328" w:rsidRPr="00263F54" w:rsidRDefault="00B45328" w:rsidP="00B45328">
            <w:pPr>
              <w:spacing w:before="50" w:after="50"/>
              <w:jc w:val="center"/>
              <w:rPr>
                <w:ins w:id="1894" w:author="李志成" w:date="2013-05-14T19:06:00Z"/>
                <w:sz w:val="16"/>
                <w:szCs w:val="20"/>
              </w:rPr>
            </w:pPr>
            <w:ins w:id="1895" w:author="李志成" w:date="2013-05-14T19:06:00Z">
              <w:r>
                <w:rPr>
                  <w:rFonts w:hint="eastAsia"/>
                  <w:sz w:val="16"/>
                  <w:szCs w:val="20"/>
                </w:rPr>
                <w:t>1.5130</w:t>
              </w:r>
              <w:del w:id="1896" w:author="李志成" w:date="2013-05-14T12:03:00Z">
                <w:r w:rsidRPr="00263F54" w:rsidDel="00F66252">
                  <w:rPr>
                    <w:sz w:val="16"/>
                    <w:szCs w:val="20"/>
                  </w:rPr>
                  <w:delText>1.3847</w:delText>
                </w:r>
              </w:del>
              <w:r w:rsidRPr="00263F54">
                <w:rPr>
                  <w:rFonts w:hint="eastAsia"/>
                  <w:sz w:val="16"/>
                  <w:szCs w:val="20"/>
                </w:rPr>
                <w:t>(+</w:t>
              </w:r>
              <w:r>
                <w:rPr>
                  <w:rFonts w:hint="eastAsia"/>
                  <w:sz w:val="16"/>
                  <w:szCs w:val="20"/>
                </w:rPr>
                <w:t>9.88</w:t>
              </w:r>
              <w:del w:id="1897" w:author="李志成" w:date="2013-05-14T12:06:00Z">
                <w:r w:rsidRPr="00263F54" w:rsidDel="00F66252">
                  <w:rPr>
                    <w:rFonts w:hint="eastAsia"/>
                    <w:sz w:val="16"/>
                    <w:szCs w:val="20"/>
                  </w:rPr>
                  <w:delText>0.6</w:delText>
                </w:r>
              </w:del>
              <w:r w:rsidRPr="00263F54">
                <w:rPr>
                  <w:rFonts w:hint="eastAsia"/>
                  <w:sz w:val="16"/>
                  <w:szCs w:val="20"/>
                </w:rPr>
                <w:t>%)</w:t>
              </w:r>
            </w:ins>
          </w:p>
        </w:tc>
      </w:tr>
      <w:tr w:rsidR="00B45328" w14:paraId="57B7C126" w14:textId="77777777" w:rsidTr="00B45328">
        <w:trPr>
          <w:ins w:id="1898" w:author="李志成" w:date="2013-05-14T19:06:00Z"/>
        </w:trPr>
        <w:tc>
          <w:tcPr>
            <w:tcW w:w="1512" w:type="dxa"/>
          </w:tcPr>
          <w:p w14:paraId="50D83096" w14:textId="77777777" w:rsidR="00B45328" w:rsidRPr="00263F54" w:rsidRDefault="00B45328" w:rsidP="00B45328">
            <w:pPr>
              <w:spacing w:before="50" w:after="50"/>
              <w:jc w:val="center"/>
              <w:rPr>
                <w:ins w:id="1899" w:author="李志成" w:date="2013-05-14T19:06:00Z"/>
                <w:sz w:val="18"/>
              </w:rPr>
            </w:pPr>
            <w:ins w:id="1900" w:author="李志成" w:date="2013-05-14T19:06:00Z">
              <w:r w:rsidRPr="00263F54">
                <w:rPr>
                  <w:sz w:val="18"/>
                </w:rPr>
                <w:t>C</w:t>
              </w:r>
              <w:r w:rsidRPr="00263F54">
                <w:rPr>
                  <w:rFonts w:hint="eastAsia"/>
                  <w:sz w:val="18"/>
                </w:rPr>
                <w:t>ell edge</w:t>
              </w:r>
            </w:ins>
          </w:p>
        </w:tc>
        <w:tc>
          <w:tcPr>
            <w:tcW w:w="1213" w:type="dxa"/>
          </w:tcPr>
          <w:p w14:paraId="10CCC2B0" w14:textId="77777777" w:rsidR="00B45328" w:rsidRPr="00263F54" w:rsidRDefault="00B45328" w:rsidP="00B45328">
            <w:pPr>
              <w:spacing w:before="50" w:after="50"/>
              <w:jc w:val="center"/>
              <w:rPr>
                <w:ins w:id="1901" w:author="李志成" w:date="2013-05-14T19:06:00Z"/>
                <w:sz w:val="16"/>
                <w:szCs w:val="20"/>
              </w:rPr>
            </w:pPr>
            <w:ins w:id="1902" w:author="李志成" w:date="2013-05-14T19:06:00Z">
              <w:r>
                <w:rPr>
                  <w:rFonts w:hint="eastAsia"/>
                  <w:sz w:val="16"/>
                  <w:szCs w:val="20"/>
                </w:rPr>
                <w:t>0.0304</w:t>
              </w:r>
              <w:del w:id="1903" w:author="李志成" w:date="2013-05-14T11:59:00Z">
                <w:r w:rsidRPr="006C4D16" w:rsidDel="00F66252">
                  <w:rPr>
                    <w:sz w:val="16"/>
                    <w:szCs w:val="20"/>
                  </w:rPr>
                  <w:delText>0.0297</w:delText>
                </w:r>
              </w:del>
              <w:r w:rsidRPr="00263F54" w:rsidDel="00244750">
                <w:rPr>
                  <w:sz w:val="16"/>
                  <w:szCs w:val="20"/>
                </w:rPr>
                <w:t xml:space="preserve"> </w:t>
              </w:r>
              <w:del w:id="1904" w:author="杨蓓" w:date="2013-03-13T11:11:00Z">
                <w:r w:rsidRPr="00263F54" w:rsidDel="00244750">
                  <w:rPr>
                    <w:sz w:val="16"/>
                    <w:szCs w:val="20"/>
                  </w:rPr>
                  <w:delText>0.0342</w:delText>
                </w:r>
              </w:del>
              <w:r>
                <w:rPr>
                  <w:rFonts w:hint="eastAsia"/>
                  <w:sz w:val="16"/>
                  <w:szCs w:val="20"/>
                </w:rPr>
                <w:t>(+</w:t>
              </w:r>
              <w:del w:id="1905" w:author="杨蓓" w:date="2013-03-13T11:13:00Z">
                <w:r w:rsidDel="00244750">
                  <w:rPr>
                    <w:rFonts w:hint="eastAsia"/>
                    <w:sz w:val="16"/>
                    <w:szCs w:val="20"/>
                  </w:rPr>
                  <w:delText>44.3</w:delText>
                </w:r>
              </w:del>
              <w:r>
                <w:rPr>
                  <w:rFonts w:hint="eastAsia"/>
                  <w:sz w:val="16"/>
                  <w:szCs w:val="20"/>
                </w:rPr>
                <w:t>28.27</w:t>
              </w:r>
              <w:del w:id="1906" w:author="李志成" w:date="2013-05-14T12:08:00Z">
                <w:r w:rsidDel="00F66252">
                  <w:rPr>
                    <w:rFonts w:hint="eastAsia"/>
                    <w:sz w:val="16"/>
                    <w:szCs w:val="20"/>
                  </w:rPr>
                  <w:delText>25.3</w:delText>
                </w:r>
              </w:del>
              <w:r>
                <w:rPr>
                  <w:rFonts w:hint="eastAsia"/>
                  <w:sz w:val="16"/>
                  <w:szCs w:val="20"/>
                </w:rPr>
                <w:t>%)</w:t>
              </w:r>
            </w:ins>
          </w:p>
        </w:tc>
        <w:tc>
          <w:tcPr>
            <w:tcW w:w="1219" w:type="dxa"/>
          </w:tcPr>
          <w:p w14:paraId="1A558566" w14:textId="77777777" w:rsidR="00B45328" w:rsidRPr="00263F54" w:rsidRDefault="00B45328" w:rsidP="00B45328">
            <w:pPr>
              <w:spacing w:before="50" w:after="50"/>
              <w:jc w:val="center"/>
              <w:rPr>
                <w:ins w:id="1907" w:author="李志成" w:date="2013-05-14T19:06:00Z"/>
                <w:sz w:val="16"/>
                <w:szCs w:val="20"/>
              </w:rPr>
            </w:pPr>
            <w:ins w:id="1908" w:author="李志成" w:date="2013-05-14T19:06:00Z">
              <w:r>
                <w:rPr>
                  <w:rFonts w:hint="eastAsia"/>
                  <w:sz w:val="16"/>
                  <w:szCs w:val="20"/>
                </w:rPr>
                <w:t>0.0273</w:t>
              </w:r>
              <w:del w:id="1909" w:author="李志成" w:date="2013-05-14T11:59:00Z">
                <w:r w:rsidRPr="006C4D16" w:rsidDel="00F66252">
                  <w:rPr>
                    <w:sz w:val="16"/>
                    <w:szCs w:val="20"/>
                  </w:rPr>
                  <w:delText>0.0291</w:delText>
                </w:r>
                <w:r w:rsidRPr="00263F54" w:rsidDel="00F66252">
                  <w:rPr>
                    <w:sz w:val="16"/>
                    <w:szCs w:val="20"/>
                  </w:rPr>
                  <w:delText xml:space="preserve"> </w:delText>
                </w:r>
              </w:del>
              <w:del w:id="1910" w:author="杨蓓" w:date="2013-03-13T11:11:00Z">
                <w:r w:rsidRPr="00263F54" w:rsidDel="00244750">
                  <w:rPr>
                    <w:sz w:val="16"/>
                    <w:szCs w:val="20"/>
                  </w:rPr>
                  <w:delText>0.0314</w:delText>
                </w:r>
              </w:del>
              <w:r>
                <w:rPr>
                  <w:rFonts w:hint="eastAsia"/>
                  <w:sz w:val="16"/>
                  <w:szCs w:val="20"/>
                </w:rPr>
                <w:t>(+</w:t>
              </w:r>
              <w:del w:id="1911" w:author="杨蓓" w:date="2013-03-13T11:14:00Z">
                <w:r w:rsidDel="00244750">
                  <w:rPr>
                    <w:rFonts w:hint="eastAsia"/>
                    <w:sz w:val="16"/>
                    <w:szCs w:val="20"/>
                  </w:rPr>
                  <w:delText>32.5</w:delText>
                </w:r>
              </w:del>
              <w:r>
                <w:rPr>
                  <w:rFonts w:hint="eastAsia"/>
                  <w:sz w:val="16"/>
                  <w:szCs w:val="20"/>
                </w:rPr>
                <w:t>15.19</w:t>
              </w:r>
              <w:del w:id="1912" w:author="李志成" w:date="2013-05-14T12:09:00Z">
                <w:r w:rsidDel="00F66252">
                  <w:rPr>
                    <w:rFonts w:hint="eastAsia"/>
                    <w:sz w:val="16"/>
                    <w:szCs w:val="20"/>
                  </w:rPr>
                  <w:delText>22.8</w:delText>
                </w:r>
              </w:del>
              <w:r>
                <w:rPr>
                  <w:rFonts w:hint="eastAsia"/>
                  <w:sz w:val="16"/>
                  <w:szCs w:val="20"/>
                </w:rPr>
                <w:t>%)</w:t>
              </w:r>
            </w:ins>
          </w:p>
        </w:tc>
        <w:tc>
          <w:tcPr>
            <w:tcW w:w="1213" w:type="dxa"/>
          </w:tcPr>
          <w:p w14:paraId="5DEB5B04" w14:textId="77777777" w:rsidR="00B45328" w:rsidRPr="00263F54" w:rsidRDefault="00B45328" w:rsidP="00B45328">
            <w:pPr>
              <w:spacing w:before="50" w:after="50"/>
              <w:jc w:val="center"/>
              <w:rPr>
                <w:ins w:id="1913" w:author="李志成" w:date="2013-05-14T19:06:00Z"/>
                <w:sz w:val="16"/>
                <w:szCs w:val="20"/>
              </w:rPr>
            </w:pPr>
            <w:ins w:id="1914" w:author="李志成" w:date="2013-05-14T19:06:00Z">
              <w:r>
                <w:rPr>
                  <w:rFonts w:hint="eastAsia"/>
                  <w:sz w:val="16"/>
                  <w:szCs w:val="20"/>
                </w:rPr>
                <w:t>0.0118</w:t>
              </w:r>
              <w:del w:id="1915" w:author="李志成" w:date="2013-05-14T12:02:00Z">
                <w:r w:rsidRPr="00263F54" w:rsidDel="00F66252">
                  <w:rPr>
                    <w:sz w:val="16"/>
                    <w:szCs w:val="20"/>
                  </w:rPr>
                  <w:delText>0.0289</w:delText>
                </w:r>
              </w:del>
              <w:r w:rsidRPr="00263F54">
                <w:rPr>
                  <w:rFonts w:hint="eastAsia"/>
                  <w:sz w:val="16"/>
                  <w:szCs w:val="20"/>
                </w:rPr>
                <w:t>(</w:t>
              </w:r>
              <w:del w:id="1916" w:author="李志成" w:date="2013-05-14T12:11:00Z">
                <w:r w:rsidDel="000647FD">
                  <w:rPr>
                    <w:rFonts w:hint="eastAsia"/>
                    <w:sz w:val="16"/>
                    <w:szCs w:val="20"/>
                  </w:rPr>
                  <w:delText>+</w:delText>
                </w:r>
              </w:del>
              <w:r>
                <w:rPr>
                  <w:rFonts w:hint="eastAsia"/>
                  <w:sz w:val="16"/>
                  <w:szCs w:val="20"/>
                </w:rPr>
                <w:t>-50.21</w:t>
              </w:r>
              <w:del w:id="1917" w:author="李志成" w:date="2013-05-14T12:11:00Z">
                <w:r w:rsidDel="000647FD">
                  <w:rPr>
                    <w:rFonts w:hint="eastAsia"/>
                    <w:sz w:val="16"/>
                    <w:szCs w:val="20"/>
                  </w:rPr>
                  <w:delText>21</w:delText>
                </w:r>
                <w:r w:rsidRPr="00263F54" w:rsidDel="000647FD">
                  <w:rPr>
                    <w:rFonts w:hint="eastAsia"/>
                    <w:sz w:val="16"/>
                    <w:szCs w:val="20"/>
                  </w:rPr>
                  <w:delText>.</w:delText>
                </w:r>
                <w:r w:rsidDel="000647FD">
                  <w:rPr>
                    <w:rFonts w:hint="eastAsia"/>
                    <w:sz w:val="16"/>
                    <w:szCs w:val="20"/>
                  </w:rPr>
                  <w:delText>3</w:delText>
                </w:r>
              </w:del>
              <w:r w:rsidRPr="00263F54">
                <w:rPr>
                  <w:rFonts w:hint="eastAsia"/>
                  <w:sz w:val="16"/>
                  <w:szCs w:val="20"/>
                </w:rPr>
                <w:t>%)</w:t>
              </w:r>
            </w:ins>
          </w:p>
        </w:tc>
        <w:tc>
          <w:tcPr>
            <w:tcW w:w="1220" w:type="dxa"/>
          </w:tcPr>
          <w:p w14:paraId="290F94CD" w14:textId="77777777" w:rsidR="00B45328" w:rsidRPr="00263F54" w:rsidRDefault="00B45328" w:rsidP="00B45328">
            <w:pPr>
              <w:spacing w:before="50" w:after="50"/>
              <w:jc w:val="center"/>
              <w:rPr>
                <w:ins w:id="1918" w:author="李志成" w:date="2013-05-14T19:06:00Z"/>
                <w:sz w:val="16"/>
                <w:szCs w:val="20"/>
              </w:rPr>
            </w:pPr>
            <w:ins w:id="1919" w:author="李志成" w:date="2013-05-14T19:06:00Z">
              <w:r>
                <w:rPr>
                  <w:rFonts w:hint="eastAsia"/>
                  <w:sz w:val="16"/>
                  <w:szCs w:val="20"/>
                </w:rPr>
                <w:t>0.0120</w:t>
              </w:r>
              <w:del w:id="1920" w:author="李志成" w:date="2013-05-14T12:03:00Z">
                <w:r w:rsidRPr="00263F54" w:rsidDel="00F66252">
                  <w:rPr>
                    <w:sz w:val="16"/>
                    <w:szCs w:val="20"/>
                  </w:rPr>
                  <w:delText>0.0123</w:delText>
                </w:r>
              </w:del>
              <w:r>
                <w:rPr>
                  <w:rFonts w:hint="eastAsia"/>
                  <w:sz w:val="16"/>
                  <w:szCs w:val="20"/>
                </w:rPr>
                <w:t>(-49.37</w:t>
              </w:r>
              <w:del w:id="1921" w:author="李志成" w:date="2013-05-14T12:11:00Z">
                <w:r w:rsidDel="000647FD">
                  <w:rPr>
                    <w:rFonts w:hint="eastAsia"/>
                    <w:sz w:val="16"/>
                    <w:szCs w:val="20"/>
                  </w:rPr>
                  <w:delText>8.1</w:delText>
                </w:r>
              </w:del>
              <w:r>
                <w:rPr>
                  <w:rFonts w:hint="eastAsia"/>
                  <w:sz w:val="16"/>
                  <w:szCs w:val="20"/>
                </w:rPr>
                <w:t>%)</w:t>
              </w:r>
            </w:ins>
          </w:p>
        </w:tc>
        <w:tc>
          <w:tcPr>
            <w:tcW w:w="1072" w:type="dxa"/>
          </w:tcPr>
          <w:p w14:paraId="55CC48F9" w14:textId="77777777" w:rsidR="00B45328" w:rsidRPr="00263F54" w:rsidRDefault="00B45328" w:rsidP="00B45328">
            <w:pPr>
              <w:spacing w:before="50" w:after="50"/>
              <w:jc w:val="center"/>
              <w:rPr>
                <w:ins w:id="1922" w:author="李志成" w:date="2013-05-14T19:06:00Z"/>
                <w:sz w:val="16"/>
                <w:szCs w:val="20"/>
              </w:rPr>
            </w:pPr>
            <w:ins w:id="1923" w:author="李志成" w:date="2013-05-14T19:06:00Z">
              <w:r>
                <w:rPr>
                  <w:rFonts w:hint="eastAsia"/>
                  <w:sz w:val="16"/>
                  <w:szCs w:val="20"/>
                </w:rPr>
                <w:t>0.0273</w:t>
              </w:r>
              <w:del w:id="1924" w:author="李志成" w:date="2013-05-14T12:03:00Z">
                <w:r w:rsidRPr="00263F54" w:rsidDel="00F66252">
                  <w:rPr>
                    <w:sz w:val="16"/>
                    <w:szCs w:val="20"/>
                  </w:rPr>
                  <w:delText>0.0310</w:delText>
                </w:r>
              </w:del>
              <w:r>
                <w:rPr>
                  <w:rFonts w:hint="eastAsia"/>
                  <w:sz w:val="16"/>
                  <w:szCs w:val="20"/>
                </w:rPr>
                <w:t>(+15.19</w:t>
              </w:r>
              <w:del w:id="1925" w:author="李志成" w:date="2013-05-14T12:09:00Z">
                <w:r w:rsidDel="000647FD">
                  <w:rPr>
                    <w:rFonts w:hint="eastAsia"/>
                    <w:sz w:val="16"/>
                    <w:szCs w:val="20"/>
                  </w:rPr>
                  <w:delText>30.8</w:delText>
                </w:r>
              </w:del>
              <w:r>
                <w:rPr>
                  <w:rFonts w:hint="eastAsia"/>
                  <w:sz w:val="16"/>
                  <w:szCs w:val="20"/>
                </w:rPr>
                <w:t>%)</w:t>
              </w:r>
            </w:ins>
          </w:p>
        </w:tc>
        <w:tc>
          <w:tcPr>
            <w:tcW w:w="1073" w:type="dxa"/>
          </w:tcPr>
          <w:p w14:paraId="191863C2" w14:textId="77777777" w:rsidR="00B45328" w:rsidRPr="00263F54" w:rsidRDefault="00B45328" w:rsidP="00B45328">
            <w:pPr>
              <w:spacing w:before="50" w:after="50"/>
              <w:jc w:val="center"/>
              <w:rPr>
                <w:ins w:id="1926" w:author="李志成" w:date="2013-05-14T19:06:00Z"/>
                <w:sz w:val="16"/>
                <w:szCs w:val="20"/>
              </w:rPr>
            </w:pPr>
            <w:ins w:id="1927" w:author="李志成" w:date="2013-05-14T19:06:00Z">
              <w:r>
                <w:rPr>
                  <w:rFonts w:hint="eastAsia"/>
                  <w:sz w:val="16"/>
                  <w:szCs w:val="20"/>
                </w:rPr>
                <w:t>0.0257</w:t>
              </w:r>
              <w:del w:id="1928" w:author="李志成" w:date="2013-05-14T12:03:00Z">
                <w:r w:rsidRPr="00263F54" w:rsidDel="00F66252">
                  <w:rPr>
                    <w:sz w:val="16"/>
                    <w:szCs w:val="20"/>
                  </w:rPr>
                  <w:delText>0.0147</w:delText>
                </w:r>
              </w:del>
              <w:r>
                <w:rPr>
                  <w:rFonts w:hint="eastAsia"/>
                  <w:sz w:val="16"/>
                  <w:szCs w:val="20"/>
                </w:rPr>
                <w:t>(-8.44</w:t>
              </w:r>
              <w:del w:id="1929" w:author="李志成" w:date="2013-05-14T12:09:00Z">
                <w:r w:rsidDel="000647FD">
                  <w:rPr>
                    <w:rFonts w:hint="eastAsia"/>
                    <w:sz w:val="16"/>
                    <w:szCs w:val="20"/>
                  </w:rPr>
                  <w:delText>38.0</w:delText>
                </w:r>
              </w:del>
              <w:r>
                <w:rPr>
                  <w:rFonts w:hint="eastAsia"/>
                  <w:sz w:val="16"/>
                  <w:szCs w:val="20"/>
                </w:rPr>
                <w:t>%)</w:t>
              </w:r>
            </w:ins>
          </w:p>
        </w:tc>
      </w:tr>
    </w:tbl>
    <w:p w14:paraId="3F79A712" w14:textId="77777777" w:rsidR="00B45328" w:rsidRPr="00C41E4D" w:rsidRDefault="00B45328" w:rsidP="00B45328">
      <w:pPr>
        <w:spacing w:beforeLines="50" w:before="190" w:afterLines="50" w:after="190"/>
        <w:ind w:firstLine="420"/>
        <w:rPr>
          <w:ins w:id="1930" w:author="李志成" w:date="2013-05-14T19:06:00Z"/>
          <w:szCs w:val="24"/>
        </w:rPr>
      </w:pPr>
      <w:ins w:id="1931" w:author="李志成" w:date="2013-05-14T19:06:00Z">
        <w:r w:rsidRPr="00C41E4D">
          <w:rPr>
            <w:rFonts w:hint="eastAsia"/>
            <w:szCs w:val="24"/>
          </w:rPr>
          <w:lastRenderedPageBreak/>
          <w:t>从</w:t>
        </w:r>
        <w:r w:rsidRPr="00C41E4D">
          <w:rPr>
            <w:rFonts w:hint="eastAsia"/>
            <w:szCs w:val="24"/>
          </w:rPr>
          <w:t>ideal MMSE</w:t>
        </w:r>
        <w:r w:rsidRPr="00C41E4D">
          <w:rPr>
            <w:rFonts w:hint="eastAsia"/>
            <w:szCs w:val="24"/>
          </w:rPr>
          <w:t>接收机的结果可以看出</w:t>
        </w:r>
        <w:r w:rsidRPr="00C41E4D">
          <w:rPr>
            <w:rFonts w:hint="eastAsia"/>
            <w:szCs w:val="24"/>
          </w:rPr>
          <w:t>Ideal MMSE IRC</w:t>
        </w:r>
        <w:r w:rsidRPr="00C41E4D">
          <w:rPr>
            <w:rFonts w:hint="eastAsia"/>
            <w:szCs w:val="24"/>
          </w:rPr>
          <w:t>在用户平均吞吐量和边缘用户吞吐量上均有</w:t>
        </w:r>
        <w:r w:rsidRPr="00C41E4D">
          <w:rPr>
            <w:rFonts w:hint="eastAsia"/>
            <w:szCs w:val="24"/>
          </w:rPr>
          <w:t>10%</w:t>
        </w:r>
        <w:r w:rsidRPr="00C41E4D">
          <w:rPr>
            <w:rFonts w:hint="eastAsia"/>
            <w:szCs w:val="24"/>
          </w:rPr>
          <w:t>以上的增益，边缘用户吞吐量增益在</w:t>
        </w:r>
        <w:r w:rsidRPr="00C41E4D">
          <w:rPr>
            <w:rFonts w:hint="eastAsia"/>
            <w:szCs w:val="24"/>
          </w:rPr>
          <w:t>50%</w:t>
        </w:r>
        <w:r w:rsidRPr="00C41E4D">
          <w:rPr>
            <w:rFonts w:hint="eastAsia"/>
            <w:szCs w:val="24"/>
          </w:rPr>
          <w:t>以上。</w:t>
        </w:r>
        <w:r w:rsidRPr="00C41E4D">
          <w:rPr>
            <w:rFonts w:hint="eastAsia"/>
            <w:szCs w:val="24"/>
          </w:rPr>
          <w:t xml:space="preserve"> </w:t>
        </w:r>
        <w:r w:rsidRPr="00C41E4D">
          <w:rPr>
            <w:rFonts w:hint="eastAsia"/>
            <w:szCs w:val="24"/>
          </w:rPr>
          <w:t>仿真中天线配置为四发两收，从</w:t>
        </w:r>
        <w:r w:rsidRPr="00C41E4D">
          <w:rPr>
            <w:rFonts w:hint="eastAsia"/>
            <w:szCs w:val="24"/>
          </w:rPr>
          <w:t>RANK</w:t>
        </w:r>
        <w:r w:rsidRPr="00C41E4D">
          <w:rPr>
            <w:rFonts w:hint="eastAsia"/>
            <w:szCs w:val="24"/>
          </w:rPr>
          <w:t>比例可以看出单流所占比例</w:t>
        </w:r>
        <w:r>
          <w:rPr>
            <w:rFonts w:hint="eastAsia"/>
            <w:szCs w:val="24"/>
          </w:rPr>
          <w:t>在</w:t>
        </w:r>
        <w:r>
          <w:rPr>
            <w:rFonts w:hint="eastAsia"/>
            <w:szCs w:val="24"/>
          </w:rPr>
          <w:t>80%</w:t>
        </w:r>
        <w:r>
          <w:rPr>
            <w:rFonts w:hint="eastAsia"/>
            <w:szCs w:val="24"/>
          </w:rPr>
          <w:t>以上，此时接收天线数大于流数，</w:t>
        </w:r>
        <w:r>
          <w:rPr>
            <w:rFonts w:hint="eastAsia"/>
            <w:szCs w:val="24"/>
          </w:rPr>
          <w:t>IRC</w:t>
        </w:r>
        <w:r>
          <w:rPr>
            <w:rFonts w:hint="eastAsia"/>
            <w:szCs w:val="24"/>
          </w:rPr>
          <w:t>可以不仅可以消除流间干扰还可以消除小区间干扰。</w:t>
        </w:r>
        <w:r>
          <w:rPr>
            <w:rFonts w:hint="eastAsia"/>
            <w:szCs w:val="24"/>
          </w:rPr>
          <w:t>MMSE OPT1</w:t>
        </w:r>
        <w:r>
          <w:rPr>
            <w:rFonts w:hint="eastAsia"/>
            <w:szCs w:val="24"/>
          </w:rPr>
          <w:t>假设接收天线受到的小区间干扰符合</w:t>
        </w:r>
        <w:r>
          <w:rPr>
            <w:rFonts w:hint="eastAsia"/>
            <w:szCs w:val="24"/>
          </w:rPr>
          <w:t>AWGN</w:t>
        </w:r>
        <w:r>
          <w:rPr>
            <w:rFonts w:hint="eastAsia"/>
            <w:szCs w:val="24"/>
          </w:rPr>
          <w:t>，即干扰协方差是一个单位阵，因此仅能较好的对抗流间干扰，单流时等效于</w:t>
        </w:r>
        <w:r>
          <w:rPr>
            <w:rFonts w:hint="eastAsia"/>
            <w:szCs w:val="24"/>
          </w:rPr>
          <w:t>MRC</w:t>
        </w:r>
        <w:r>
          <w:rPr>
            <w:rFonts w:hint="eastAsia"/>
            <w:szCs w:val="24"/>
          </w:rPr>
          <w:t>接收机。从</w:t>
        </w:r>
        <w:r>
          <w:rPr>
            <w:rFonts w:hint="eastAsia"/>
            <w:szCs w:val="24"/>
          </w:rPr>
          <w:t>SINR CDF</w:t>
        </w:r>
        <w:r>
          <w:rPr>
            <w:rFonts w:hint="eastAsia"/>
            <w:szCs w:val="24"/>
          </w:rPr>
          <w:t>可以看出</w:t>
        </w:r>
        <w:r>
          <w:rPr>
            <w:rFonts w:hint="eastAsia"/>
            <w:szCs w:val="24"/>
          </w:rPr>
          <w:t>ideal IRC</w:t>
        </w:r>
        <w:r>
          <w:rPr>
            <w:rFonts w:hint="eastAsia"/>
            <w:szCs w:val="24"/>
          </w:rPr>
          <w:t>比</w:t>
        </w:r>
        <w:r>
          <w:rPr>
            <w:rFonts w:hint="eastAsia"/>
            <w:szCs w:val="24"/>
          </w:rPr>
          <w:t>OPT1</w:t>
        </w:r>
        <w:r>
          <w:rPr>
            <w:rFonts w:hint="eastAsia"/>
            <w:szCs w:val="24"/>
          </w:rPr>
          <w:t>有</w:t>
        </w:r>
        <w:r>
          <w:rPr>
            <w:rFonts w:hint="eastAsia"/>
            <w:szCs w:val="24"/>
          </w:rPr>
          <w:t>2~3dB</w:t>
        </w:r>
        <w:r>
          <w:rPr>
            <w:rFonts w:hint="eastAsia"/>
            <w:szCs w:val="24"/>
          </w:rPr>
          <w:t>的好处。</w:t>
        </w:r>
      </w:ins>
    </w:p>
    <w:p w14:paraId="390B3654" w14:textId="77777777" w:rsidR="00B45328" w:rsidRDefault="00B45328" w:rsidP="00B45328">
      <w:pPr>
        <w:spacing w:beforeLines="50" w:before="190" w:afterLines="50" w:after="190"/>
        <w:ind w:firstLine="420"/>
        <w:rPr>
          <w:ins w:id="1932" w:author="李志成" w:date="2013-05-14T19:06:00Z"/>
          <w:szCs w:val="24"/>
        </w:rPr>
      </w:pPr>
      <w:ins w:id="1933" w:author="李志成" w:date="2013-05-14T19:06:00Z">
        <w:r>
          <w:rPr>
            <w:rFonts w:hint="eastAsia"/>
            <w:szCs w:val="24"/>
          </w:rPr>
          <w:t>从</w:t>
        </w:r>
        <w:r>
          <w:rPr>
            <w:rFonts w:hint="eastAsia"/>
            <w:szCs w:val="24"/>
          </w:rPr>
          <w:t>practical MMSE</w:t>
        </w:r>
        <w:r>
          <w:rPr>
            <w:rFonts w:hint="eastAsia"/>
            <w:szCs w:val="24"/>
          </w:rPr>
          <w:t>的三组仿真结果可以看出，实际接收机在用户平均吞吐量和边缘用户吞吐量上均有损失。但基于</w:t>
        </w:r>
        <w:r>
          <w:rPr>
            <w:rFonts w:hint="eastAsia"/>
            <w:szCs w:val="24"/>
          </w:rPr>
          <w:t>DMRS</w:t>
        </w:r>
        <w:r>
          <w:rPr>
            <w:rFonts w:hint="eastAsia"/>
            <w:szCs w:val="24"/>
          </w:rPr>
          <w:t>的</w:t>
        </w:r>
        <w:r>
          <w:rPr>
            <w:rFonts w:hint="eastAsia"/>
            <w:szCs w:val="24"/>
          </w:rPr>
          <w:t>practical MMSE</w:t>
        </w:r>
        <w:r>
          <w:rPr>
            <w:rFonts w:hint="eastAsia"/>
            <w:szCs w:val="24"/>
          </w:rPr>
          <w:t>在边缘用户吞吐量上的损失远超于基于</w:t>
        </w:r>
        <w:r>
          <w:rPr>
            <w:rFonts w:hint="eastAsia"/>
            <w:szCs w:val="24"/>
          </w:rPr>
          <w:t>CRS</w:t>
        </w:r>
        <w:r>
          <w:rPr>
            <w:rFonts w:hint="eastAsia"/>
            <w:szCs w:val="24"/>
          </w:rPr>
          <w:t>的</w:t>
        </w:r>
        <w:r>
          <w:rPr>
            <w:rFonts w:hint="eastAsia"/>
            <w:szCs w:val="24"/>
          </w:rPr>
          <w:t>practical MMSE</w:t>
        </w:r>
        <w:r>
          <w:rPr>
            <w:rFonts w:hint="eastAsia"/>
            <w:szCs w:val="24"/>
          </w:rPr>
          <w:t>，同时大部分损失可以由</w:t>
        </w:r>
        <w:r>
          <w:rPr>
            <w:rFonts w:hint="eastAsia"/>
            <w:szCs w:val="24"/>
          </w:rPr>
          <w:t>OLLA</w:t>
        </w:r>
        <w:r>
          <w:rPr>
            <w:rFonts w:hint="eastAsia"/>
            <w:szCs w:val="24"/>
          </w:rPr>
          <w:t>来弥补。可能原因在于基于同一</w:t>
        </w:r>
        <w:r>
          <w:rPr>
            <w:rFonts w:hint="eastAsia"/>
            <w:szCs w:val="24"/>
          </w:rPr>
          <w:t>MSE</w:t>
        </w:r>
        <w:r>
          <w:rPr>
            <w:rFonts w:hint="eastAsia"/>
            <w:szCs w:val="24"/>
          </w:rPr>
          <w:t>曲线进行的信道误差估计，</w:t>
        </w:r>
        <w:commentRangeStart w:id="1934"/>
        <w:r w:rsidRPr="00C06868">
          <w:rPr>
            <w:rFonts w:hint="eastAsia"/>
            <w:color w:val="FF0000"/>
            <w:szCs w:val="24"/>
            <w:rPrChange w:id="1935" w:author="YS" w:date="2013-02-07T14:52:00Z">
              <w:rPr>
                <w:rFonts w:ascii="Cambria" w:hAnsi="Cambria" w:hint="eastAsia"/>
                <w:b/>
                <w:bCs/>
                <w:sz w:val="32"/>
                <w:szCs w:val="24"/>
              </w:rPr>
            </w:rPrChange>
          </w:rPr>
          <w:t>基于</w:t>
        </w:r>
        <w:r w:rsidRPr="00C06868">
          <w:rPr>
            <w:color w:val="FF0000"/>
            <w:szCs w:val="24"/>
            <w:rPrChange w:id="1936" w:author="YS" w:date="2013-02-07T14:52:00Z">
              <w:rPr>
                <w:rFonts w:ascii="Cambria" w:hAnsi="Cambria"/>
                <w:b/>
                <w:bCs/>
                <w:sz w:val="32"/>
                <w:szCs w:val="24"/>
              </w:rPr>
            </w:rPrChange>
          </w:rPr>
          <w:t>CRS</w:t>
        </w:r>
        <w:r w:rsidRPr="00C06868">
          <w:rPr>
            <w:rFonts w:hint="eastAsia"/>
            <w:color w:val="FF0000"/>
            <w:szCs w:val="24"/>
            <w:rPrChange w:id="1937" w:author="YS" w:date="2013-02-07T14:52:00Z">
              <w:rPr>
                <w:rFonts w:ascii="Cambria" w:hAnsi="Cambria" w:hint="eastAsia"/>
                <w:b/>
                <w:bCs/>
                <w:sz w:val="32"/>
                <w:szCs w:val="24"/>
              </w:rPr>
            </w:rPrChange>
          </w:rPr>
          <w:t>的接收机考虑了</w:t>
        </w:r>
        <w:r w:rsidRPr="00C06868">
          <w:rPr>
            <w:color w:val="FF0000"/>
            <w:szCs w:val="24"/>
            <w:rPrChange w:id="1938" w:author="YS" w:date="2013-02-07T14:52:00Z">
              <w:rPr>
                <w:rFonts w:ascii="Cambria" w:hAnsi="Cambria"/>
                <w:b/>
                <w:bCs/>
                <w:sz w:val="32"/>
                <w:szCs w:val="24"/>
              </w:rPr>
            </w:rPrChange>
          </w:rPr>
          <w:t>3 dB</w:t>
        </w:r>
        <w:r w:rsidRPr="00C06868">
          <w:rPr>
            <w:rFonts w:hint="eastAsia"/>
            <w:color w:val="FF0000"/>
            <w:szCs w:val="24"/>
            <w:rPrChange w:id="1939" w:author="YS" w:date="2013-02-07T14:52:00Z">
              <w:rPr>
                <w:rFonts w:ascii="Cambria" w:hAnsi="Cambria" w:hint="eastAsia"/>
                <w:b/>
                <w:bCs/>
                <w:sz w:val="32"/>
                <w:szCs w:val="24"/>
              </w:rPr>
            </w:rPrChange>
          </w:rPr>
          <w:t>的</w:t>
        </w:r>
        <w:r w:rsidRPr="00C06868">
          <w:rPr>
            <w:color w:val="FF0000"/>
            <w:szCs w:val="24"/>
            <w:rPrChange w:id="1940" w:author="YS" w:date="2013-02-07T14:52:00Z">
              <w:rPr>
                <w:rFonts w:ascii="Cambria" w:hAnsi="Cambria"/>
                <w:b/>
                <w:bCs/>
                <w:sz w:val="32"/>
                <w:szCs w:val="24"/>
              </w:rPr>
            </w:rPrChange>
          </w:rPr>
          <w:t>power boosting</w:t>
        </w:r>
        <w:commentRangeEnd w:id="1934"/>
        <w:r>
          <w:rPr>
            <w:rStyle w:val="af3"/>
          </w:rPr>
          <w:commentReference w:id="1934"/>
        </w:r>
        <w:r>
          <w:rPr>
            <w:rFonts w:hint="eastAsia"/>
            <w:szCs w:val="24"/>
          </w:rPr>
          <w:t>。</w:t>
        </w:r>
      </w:ins>
    </w:p>
    <w:p w14:paraId="7E3017B8" w14:textId="77777777" w:rsidR="00B45328" w:rsidRDefault="006550EB" w:rsidP="006550EB">
      <w:pPr>
        <w:pStyle w:val="ad"/>
        <w:rPr>
          <w:ins w:id="1941" w:author="李志成" w:date="2013-05-14T19:06:00Z"/>
        </w:rPr>
      </w:pPr>
      <w:r>
        <w:rPr>
          <w:rFonts w:hint="eastAsia"/>
        </w:rPr>
        <w:t>表格</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4.4</w:t>
      </w:r>
      <w:r>
        <w:fldChar w:fldCharType="end"/>
      </w:r>
      <w:r>
        <w:rPr>
          <w:rFonts w:hint="eastAsia"/>
        </w:rP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2</w:instrText>
      </w:r>
      <w:r>
        <w:instrText xml:space="preserve"> </w:instrText>
      </w:r>
      <w:r>
        <w:fldChar w:fldCharType="separate"/>
      </w:r>
      <w:r>
        <w:rPr>
          <w:noProof/>
        </w:rPr>
        <w:t>19</w:t>
      </w:r>
      <w:r>
        <w:fldChar w:fldCharType="end"/>
      </w:r>
      <w:ins w:id="1942" w:author="李志成" w:date="2013-05-14T19:06:00Z">
        <w:r w:rsidR="00B45328">
          <w:rPr>
            <w:rFonts w:hint="eastAsia"/>
          </w:rPr>
          <w:t xml:space="preserve">CASE 0 </w:t>
        </w:r>
        <w:r w:rsidR="00B45328">
          <w:rPr>
            <w:rFonts w:hint="eastAsia"/>
          </w:rPr>
          <w:t>仿真结果</w:t>
        </w:r>
      </w:ins>
    </w:p>
    <w:tbl>
      <w:tblPr>
        <w:tblStyle w:val="ac"/>
        <w:tblW w:w="0" w:type="auto"/>
        <w:tblLook w:val="04A0" w:firstRow="1" w:lastRow="0" w:firstColumn="1" w:lastColumn="0" w:noHBand="0" w:noVBand="1"/>
      </w:tblPr>
      <w:tblGrid>
        <w:gridCol w:w="4261"/>
        <w:gridCol w:w="4261"/>
      </w:tblGrid>
      <w:tr w:rsidR="00B45328" w14:paraId="396FB5BB" w14:textId="77777777" w:rsidTr="00B45328">
        <w:trPr>
          <w:ins w:id="1943" w:author="李志成" w:date="2013-05-14T19:06:00Z"/>
        </w:trPr>
        <w:tc>
          <w:tcPr>
            <w:tcW w:w="8522" w:type="dxa"/>
            <w:gridSpan w:val="2"/>
          </w:tcPr>
          <w:p w14:paraId="160ADA91" w14:textId="77777777" w:rsidR="00B45328" w:rsidRDefault="00B45328" w:rsidP="00B45328">
            <w:pPr>
              <w:spacing w:before="50" w:after="50"/>
              <w:rPr>
                <w:ins w:id="1944" w:author="李志成" w:date="2013-05-14T19:06:00Z"/>
                <w:szCs w:val="24"/>
              </w:rPr>
            </w:pPr>
            <w:ins w:id="1945" w:author="李志成" w:date="2013-05-14T19:06:00Z">
              <w:r>
                <w:rPr>
                  <w:rFonts w:hint="eastAsia"/>
                  <w:szCs w:val="24"/>
                </w:rPr>
                <w:t>OLLA On</w:t>
              </w:r>
            </w:ins>
          </w:p>
        </w:tc>
      </w:tr>
      <w:tr w:rsidR="00B45328" w14:paraId="34790EC2" w14:textId="77777777" w:rsidTr="00B45328">
        <w:trPr>
          <w:ins w:id="1946" w:author="李志成" w:date="2013-05-14T19:06:00Z"/>
        </w:trPr>
        <w:tc>
          <w:tcPr>
            <w:tcW w:w="4261" w:type="dxa"/>
          </w:tcPr>
          <w:p w14:paraId="0D9BA499" w14:textId="77777777" w:rsidR="00B45328" w:rsidRDefault="00B45328" w:rsidP="00B45328">
            <w:pPr>
              <w:spacing w:before="50" w:after="50"/>
              <w:rPr>
                <w:ins w:id="1947" w:author="李志成" w:date="2013-05-14T19:06:00Z"/>
                <w:szCs w:val="24"/>
              </w:rPr>
            </w:pPr>
            <w:ins w:id="1948" w:author="李志成" w:date="2013-05-14T19:06:00Z">
              <w:r>
                <w:rPr>
                  <w:rFonts w:hint="eastAsia"/>
                  <w:szCs w:val="24"/>
                </w:rPr>
                <w:t>Throughput CDF</w:t>
              </w:r>
            </w:ins>
          </w:p>
        </w:tc>
        <w:tc>
          <w:tcPr>
            <w:tcW w:w="4261" w:type="dxa"/>
          </w:tcPr>
          <w:p w14:paraId="27063702" w14:textId="77777777" w:rsidR="00B45328" w:rsidRDefault="00B45328" w:rsidP="00B45328">
            <w:pPr>
              <w:spacing w:before="50" w:after="50"/>
              <w:rPr>
                <w:ins w:id="1949" w:author="李志成" w:date="2013-05-14T19:06:00Z"/>
                <w:szCs w:val="24"/>
              </w:rPr>
            </w:pPr>
            <w:ins w:id="1950" w:author="李志成" w:date="2013-05-14T19:06:00Z">
              <w:r>
                <w:rPr>
                  <w:rFonts w:hint="eastAsia"/>
                  <w:szCs w:val="24"/>
                </w:rPr>
                <w:t>SINR CDF</w:t>
              </w:r>
            </w:ins>
          </w:p>
        </w:tc>
      </w:tr>
      <w:tr w:rsidR="00B45328" w14:paraId="3974888A" w14:textId="77777777" w:rsidTr="00B45328">
        <w:trPr>
          <w:ins w:id="1951" w:author="李志成" w:date="2013-05-14T19:06:00Z"/>
        </w:trPr>
        <w:tc>
          <w:tcPr>
            <w:tcW w:w="4261" w:type="dxa"/>
          </w:tcPr>
          <w:p w14:paraId="233809CF" w14:textId="77777777" w:rsidR="00B45328" w:rsidRDefault="00B45328" w:rsidP="00B45328">
            <w:pPr>
              <w:spacing w:before="50" w:after="50"/>
              <w:rPr>
                <w:ins w:id="1952" w:author="李志成" w:date="2013-05-14T19:06:00Z"/>
                <w:szCs w:val="24"/>
              </w:rPr>
            </w:pPr>
            <w:ins w:id="1953" w:author="李志成" w:date="2013-05-14T19:06:00Z">
              <w:r>
                <w:rPr>
                  <w:noProof/>
                  <w:rPrChange w:id="1954" w:author="Unknown">
                    <w:rPr>
                      <w:rFonts w:ascii="Cambria" w:hAnsi="Cambria"/>
                      <w:b/>
                      <w:bCs/>
                      <w:noProof/>
                      <w:sz w:val="32"/>
                      <w:szCs w:val="32"/>
                    </w:rPr>
                  </w:rPrChange>
                </w:rPr>
                <w:drawing>
                  <wp:inline distT="0" distB="0" distL="0" distR="0" wp14:anchorId="615189CC" wp14:editId="10203CF1">
                    <wp:extent cx="2401200" cy="180000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8" cstate="print"/>
                            <a:srcRect/>
                            <a:stretch>
                              <a:fillRect/>
                            </a:stretch>
                          </pic:blipFill>
                          <pic:spPr bwMode="auto">
                            <a:xfrm>
                              <a:off x="0" y="0"/>
                              <a:ext cx="2401200" cy="1800000"/>
                            </a:xfrm>
                            <a:prstGeom prst="rect">
                              <a:avLst/>
                            </a:prstGeom>
                            <a:noFill/>
                            <a:ln w="9525">
                              <a:noFill/>
                              <a:miter lim="800000"/>
                              <a:headEnd/>
                              <a:tailEnd/>
                            </a:ln>
                          </pic:spPr>
                        </pic:pic>
                      </a:graphicData>
                    </a:graphic>
                  </wp:inline>
                </w:drawing>
              </w:r>
            </w:ins>
          </w:p>
        </w:tc>
        <w:tc>
          <w:tcPr>
            <w:tcW w:w="4261" w:type="dxa"/>
          </w:tcPr>
          <w:p w14:paraId="37DD222A" w14:textId="77777777" w:rsidR="00B45328" w:rsidRDefault="00B45328" w:rsidP="00B45328">
            <w:pPr>
              <w:spacing w:before="50" w:after="50"/>
              <w:rPr>
                <w:ins w:id="1955" w:author="李志成" w:date="2013-05-14T19:06:00Z"/>
                <w:szCs w:val="24"/>
              </w:rPr>
            </w:pPr>
            <w:ins w:id="1956" w:author="李志成" w:date="2013-05-14T19:06:00Z">
              <w:r>
                <w:rPr>
                  <w:noProof/>
                  <w:rPrChange w:id="1957" w:author="Unknown">
                    <w:rPr>
                      <w:rFonts w:ascii="Cambria" w:hAnsi="Cambria"/>
                      <w:b/>
                      <w:bCs/>
                      <w:noProof/>
                      <w:sz w:val="32"/>
                      <w:szCs w:val="32"/>
                    </w:rPr>
                  </w:rPrChange>
                </w:rPr>
                <w:drawing>
                  <wp:inline distT="0" distB="0" distL="0" distR="0" wp14:anchorId="3FCE9742" wp14:editId="738D912C">
                    <wp:extent cx="2401200" cy="1800000"/>
                    <wp:effectExtent l="0" t="0" r="0" b="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9" cstate="print"/>
                            <a:srcRect/>
                            <a:stretch>
                              <a:fillRect/>
                            </a:stretch>
                          </pic:blipFill>
                          <pic:spPr bwMode="auto">
                            <a:xfrm>
                              <a:off x="0" y="0"/>
                              <a:ext cx="2401200" cy="1800000"/>
                            </a:xfrm>
                            <a:prstGeom prst="rect">
                              <a:avLst/>
                            </a:prstGeom>
                            <a:noFill/>
                            <a:ln w="9525">
                              <a:noFill/>
                              <a:miter lim="800000"/>
                              <a:headEnd/>
                              <a:tailEnd/>
                            </a:ln>
                          </pic:spPr>
                        </pic:pic>
                      </a:graphicData>
                    </a:graphic>
                  </wp:inline>
                </w:drawing>
              </w:r>
            </w:ins>
          </w:p>
        </w:tc>
      </w:tr>
      <w:tr w:rsidR="00B45328" w14:paraId="05E9B8A4" w14:textId="77777777" w:rsidTr="00B45328">
        <w:trPr>
          <w:ins w:id="1958" w:author="李志成" w:date="2013-05-14T19:06:00Z"/>
        </w:trPr>
        <w:tc>
          <w:tcPr>
            <w:tcW w:w="4261" w:type="dxa"/>
          </w:tcPr>
          <w:p w14:paraId="46A6E375" w14:textId="77777777" w:rsidR="00B45328" w:rsidRDefault="00B45328" w:rsidP="00B45328">
            <w:pPr>
              <w:spacing w:before="50" w:after="50"/>
              <w:rPr>
                <w:ins w:id="1959" w:author="李志成" w:date="2013-05-14T19:06:00Z"/>
                <w:szCs w:val="24"/>
              </w:rPr>
            </w:pPr>
            <w:ins w:id="1960" w:author="李志成" w:date="2013-05-14T19:06:00Z">
              <w:r>
                <w:rPr>
                  <w:rFonts w:hint="eastAsia"/>
                  <w:szCs w:val="24"/>
                </w:rPr>
                <w:t>MCS</w:t>
              </w:r>
            </w:ins>
          </w:p>
        </w:tc>
        <w:tc>
          <w:tcPr>
            <w:tcW w:w="4261" w:type="dxa"/>
          </w:tcPr>
          <w:p w14:paraId="0B70EABB" w14:textId="77777777" w:rsidR="00B45328" w:rsidRDefault="00B45328" w:rsidP="00B45328">
            <w:pPr>
              <w:spacing w:before="50" w:after="50"/>
              <w:rPr>
                <w:ins w:id="1961" w:author="李志成" w:date="2013-05-14T19:06:00Z"/>
                <w:szCs w:val="24"/>
              </w:rPr>
            </w:pPr>
            <w:ins w:id="1962" w:author="李志成" w:date="2013-05-14T19:06:00Z">
              <w:r>
                <w:rPr>
                  <w:rFonts w:hint="eastAsia"/>
                  <w:szCs w:val="24"/>
                </w:rPr>
                <w:t>HARQ</w:t>
              </w:r>
            </w:ins>
          </w:p>
        </w:tc>
      </w:tr>
      <w:tr w:rsidR="00B45328" w14:paraId="77AB5525" w14:textId="77777777" w:rsidTr="00B45328">
        <w:trPr>
          <w:ins w:id="1963" w:author="李志成" w:date="2013-05-14T19:06:00Z"/>
        </w:trPr>
        <w:tc>
          <w:tcPr>
            <w:tcW w:w="4261" w:type="dxa"/>
          </w:tcPr>
          <w:p w14:paraId="725D2199" w14:textId="77777777" w:rsidR="00B45328" w:rsidRDefault="00B45328" w:rsidP="00B45328">
            <w:pPr>
              <w:spacing w:before="50" w:after="50"/>
              <w:rPr>
                <w:ins w:id="1964" w:author="李志成" w:date="2013-05-14T19:06:00Z"/>
                <w:szCs w:val="24"/>
              </w:rPr>
            </w:pPr>
            <w:ins w:id="1965" w:author="李志成" w:date="2013-05-14T19:06:00Z">
              <w:r>
                <w:rPr>
                  <w:noProof/>
                  <w:rPrChange w:id="1966" w:author="Unknown">
                    <w:rPr>
                      <w:rFonts w:ascii="Cambria" w:hAnsi="Cambria"/>
                      <w:b/>
                      <w:bCs/>
                      <w:noProof/>
                      <w:sz w:val="32"/>
                      <w:szCs w:val="32"/>
                    </w:rPr>
                  </w:rPrChange>
                </w:rPr>
                <w:lastRenderedPageBreak/>
                <w:drawing>
                  <wp:inline distT="0" distB="0" distL="0" distR="0" wp14:anchorId="190728CB" wp14:editId="42B4A520">
                    <wp:extent cx="2401200" cy="1800000"/>
                    <wp:effectExtent l="0" t="0" r="0" b="0"/>
                    <wp:docPr id="1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0" cstate="print"/>
                            <a:srcRect/>
                            <a:stretch>
                              <a:fillRect/>
                            </a:stretch>
                          </pic:blipFill>
                          <pic:spPr bwMode="auto">
                            <a:xfrm>
                              <a:off x="0" y="0"/>
                              <a:ext cx="2401200" cy="1800000"/>
                            </a:xfrm>
                            <a:prstGeom prst="rect">
                              <a:avLst/>
                            </a:prstGeom>
                            <a:noFill/>
                            <a:ln w="9525">
                              <a:noFill/>
                              <a:miter lim="800000"/>
                              <a:headEnd/>
                              <a:tailEnd/>
                            </a:ln>
                          </pic:spPr>
                        </pic:pic>
                      </a:graphicData>
                    </a:graphic>
                  </wp:inline>
                </w:drawing>
              </w:r>
            </w:ins>
          </w:p>
        </w:tc>
        <w:tc>
          <w:tcPr>
            <w:tcW w:w="4261" w:type="dxa"/>
          </w:tcPr>
          <w:p w14:paraId="79DEE95C" w14:textId="77777777" w:rsidR="00B45328" w:rsidRDefault="00B45328" w:rsidP="00B45328">
            <w:pPr>
              <w:spacing w:before="50" w:after="50"/>
              <w:rPr>
                <w:ins w:id="1967" w:author="李志成" w:date="2013-05-14T19:06:00Z"/>
                <w:szCs w:val="24"/>
              </w:rPr>
            </w:pPr>
            <w:ins w:id="1968" w:author="李志成" w:date="2013-05-14T19:06:00Z">
              <w:r>
                <w:rPr>
                  <w:noProof/>
                  <w:rPrChange w:id="1969" w:author="Unknown">
                    <w:rPr>
                      <w:rFonts w:ascii="Cambria" w:hAnsi="Cambria"/>
                      <w:b/>
                      <w:bCs/>
                      <w:noProof/>
                      <w:sz w:val="32"/>
                      <w:szCs w:val="32"/>
                    </w:rPr>
                  </w:rPrChange>
                </w:rPr>
                <w:drawing>
                  <wp:inline distT="0" distB="0" distL="0" distR="0" wp14:anchorId="272F8B00" wp14:editId="65F458B0">
                    <wp:extent cx="2520000" cy="1800000"/>
                    <wp:effectExtent l="0" t="0" r="0" b="0"/>
                    <wp:docPr id="136"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1" cstate="print"/>
                            <a:srcRect/>
                            <a:stretch>
                              <a:fillRect/>
                            </a:stretch>
                          </pic:blipFill>
                          <pic:spPr bwMode="auto">
                            <a:xfrm>
                              <a:off x="0" y="0"/>
                              <a:ext cx="2520000" cy="1800000"/>
                            </a:xfrm>
                            <a:prstGeom prst="rect">
                              <a:avLst/>
                            </a:prstGeom>
                            <a:noFill/>
                            <a:ln w="9525">
                              <a:noFill/>
                              <a:miter lim="800000"/>
                              <a:headEnd/>
                              <a:tailEnd/>
                            </a:ln>
                          </pic:spPr>
                        </pic:pic>
                      </a:graphicData>
                    </a:graphic>
                  </wp:inline>
                </w:drawing>
              </w:r>
            </w:ins>
          </w:p>
        </w:tc>
      </w:tr>
      <w:tr w:rsidR="00B45328" w14:paraId="55C2298C" w14:textId="77777777" w:rsidTr="00B45328">
        <w:trPr>
          <w:ins w:id="1970" w:author="李志成" w:date="2013-05-14T19:06:00Z"/>
        </w:trPr>
        <w:tc>
          <w:tcPr>
            <w:tcW w:w="4261" w:type="dxa"/>
          </w:tcPr>
          <w:p w14:paraId="02EE6DD9" w14:textId="77777777" w:rsidR="00B45328" w:rsidRDefault="00B45328" w:rsidP="00B45328">
            <w:pPr>
              <w:spacing w:before="50" w:after="50"/>
              <w:rPr>
                <w:ins w:id="1971" w:author="李志成" w:date="2013-05-14T19:06:00Z"/>
                <w:szCs w:val="24"/>
              </w:rPr>
            </w:pPr>
            <w:ins w:id="1972" w:author="李志成" w:date="2013-05-14T19:06:00Z">
              <w:r>
                <w:rPr>
                  <w:rFonts w:hint="eastAsia"/>
                  <w:szCs w:val="24"/>
                </w:rPr>
                <w:t>RANK</w:t>
              </w:r>
            </w:ins>
          </w:p>
        </w:tc>
        <w:tc>
          <w:tcPr>
            <w:tcW w:w="4261" w:type="dxa"/>
          </w:tcPr>
          <w:p w14:paraId="0FF8C59F" w14:textId="77777777" w:rsidR="00B45328" w:rsidRDefault="00B45328" w:rsidP="00B45328">
            <w:pPr>
              <w:spacing w:before="50" w:after="50"/>
              <w:rPr>
                <w:ins w:id="1973" w:author="李志成" w:date="2013-05-14T19:06:00Z"/>
                <w:szCs w:val="24"/>
              </w:rPr>
            </w:pPr>
          </w:p>
        </w:tc>
      </w:tr>
      <w:tr w:rsidR="00B45328" w14:paraId="347BB811" w14:textId="77777777" w:rsidTr="00B45328">
        <w:trPr>
          <w:ins w:id="1974" w:author="李志成" w:date="2013-05-14T19:06:00Z"/>
        </w:trPr>
        <w:tc>
          <w:tcPr>
            <w:tcW w:w="4261" w:type="dxa"/>
          </w:tcPr>
          <w:p w14:paraId="14C0C6F7" w14:textId="77777777" w:rsidR="00B45328" w:rsidRDefault="00B45328" w:rsidP="00B45328">
            <w:pPr>
              <w:spacing w:before="50" w:after="50"/>
              <w:rPr>
                <w:ins w:id="1975" w:author="李志成" w:date="2013-05-14T19:06:00Z"/>
                <w:szCs w:val="24"/>
              </w:rPr>
            </w:pPr>
            <w:ins w:id="1976" w:author="李志成" w:date="2013-05-14T19:06:00Z">
              <w:r>
                <w:rPr>
                  <w:noProof/>
                  <w:rPrChange w:id="1977" w:author="Unknown">
                    <w:rPr>
                      <w:rFonts w:ascii="Cambria" w:hAnsi="Cambria"/>
                      <w:b/>
                      <w:bCs/>
                      <w:noProof/>
                      <w:sz w:val="32"/>
                      <w:szCs w:val="32"/>
                    </w:rPr>
                  </w:rPrChange>
                </w:rPr>
                <w:drawing>
                  <wp:inline distT="0" distB="0" distL="0" distR="0" wp14:anchorId="69FB4209" wp14:editId="672134E6">
                    <wp:extent cx="2401200" cy="1800000"/>
                    <wp:effectExtent l="0" t="0" r="0" b="0"/>
                    <wp:docPr id="1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2" cstate="print"/>
                            <a:srcRect/>
                            <a:stretch>
                              <a:fillRect/>
                            </a:stretch>
                          </pic:blipFill>
                          <pic:spPr bwMode="auto">
                            <a:xfrm>
                              <a:off x="0" y="0"/>
                              <a:ext cx="2401200" cy="1800000"/>
                            </a:xfrm>
                            <a:prstGeom prst="rect">
                              <a:avLst/>
                            </a:prstGeom>
                            <a:noFill/>
                            <a:ln w="9525">
                              <a:noFill/>
                              <a:miter lim="800000"/>
                              <a:headEnd/>
                              <a:tailEnd/>
                            </a:ln>
                          </pic:spPr>
                        </pic:pic>
                      </a:graphicData>
                    </a:graphic>
                  </wp:inline>
                </w:drawing>
              </w:r>
            </w:ins>
          </w:p>
        </w:tc>
        <w:tc>
          <w:tcPr>
            <w:tcW w:w="4261" w:type="dxa"/>
          </w:tcPr>
          <w:p w14:paraId="429DA2CF" w14:textId="77777777" w:rsidR="00B45328" w:rsidRDefault="00B45328" w:rsidP="00B45328">
            <w:pPr>
              <w:spacing w:before="50" w:after="50"/>
              <w:rPr>
                <w:ins w:id="1978" w:author="李志成" w:date="2013-05-14T19:06:00Z"/>
                <w:szCs w:val="24"/>
              </w:rPr>
            </w:pPr>
            <w:ins w:id="1979" w:author="李志成" w:date="2013-05-14T19:06:00Z">
              <w:r>
                <w:rPr>
                  <w:noProof/>
                  <w:rPrChange w:id="1980" w:author="Unknown">
                    <w:rPr>
                      <w:rFonts w:ascii="Cambria" w:hAnsi="Cambria"/>
                      <w:b/>
                      <w:bCs/>
                      <w:noProof/>
                      <w:sz w:val="32"/>
                      <w:szCs w:val="32"/>
                    </w:rPr>
                  </w:rPrChange>
                </w:rPr>
                <w:drawing>
                  <wp:inline distT="0" distB="0" distL="0" distR="0" wp14:anchorId="7FF74F64" wp14:editId="4DADA87D">
                    <wp:extent cx="2401200" cy="1800000"/>
                    <wp:effectExtent l="0" t="0" r="0" b="0"/>
                    <wp:docPr id="1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3" cstate="print"/>
                            <a:srcRect/>
                            <a:stretch>
                              <a:fillRect/>
                            </a:stretch>
                          </pic:blipFill>
                          <pic:spPr bwMode="auto">
                            <a:xfrm>
                              <a:off x="0" y="0"/>
                              <a:ext cx="2401200" cy="1800000"/>
                            </a:xfrm>
                            <a:prstGeom prst="rect">
                              <a:avLst/>
                            </a:prstGeom>
                            <a:noFill/>
                            <a:ln w="9525">
                              <a:noFill/>
                              <a:miter lim="800000"/>
                              <a:headEnd/>
                              <a:tailEnd/>
                            </a:ln>
                          </pic:spPr>
                        </pic:pic>
                      </a:graphicData>
                    </a:graphic>
                  </wp:inline>
                </w:drawing>
              </w:r>
            </w:ins>
          </w:p>
        </w:tc>
      </w:tr>
      <w:tr w:rsidR="00B45328" w14:paraId="0977D727" w14:textId="77777777" w:rsidTr="00B45328">
        <w:trPr>
          <w:ins w:id="1981" w:author="李志成" w:date="2013-05-14T19:06:00Z"/>
        </w:trPr>
        <w:tc>
          <w:tcPr>
            <w:tcW w:w="8522" w:type="dxa"/>
            <w:gridSpan w:val="2"/>
          </w:tcPr>
          <w:p w14:paraId="095127FD" w14:textId="77777777" w:rsidR="00B45328" w:rsidRDefault="00B45328" w:rsidP="00B45328">
            <w:pPr>
              <w:spacing w:before="50" w:after="50"/>
              <w:rPr>
                <w:ins w:id="1982" w:author="李志成" w:date="2013-05-14T19:06:00Z"/>
                <w:szCs w:val="24"/>
              </w:rPr>
            </w:pPr>
            <w:ins w:id="1983" w:author="李志成" w:date="2013-05-14T19:06:00Z">
              <w:r>
                <w:rPr>
                  <w:rFonts w:hint="eastAsia"/>
                  <w:szCs w:val="24"/>
                </w:rPr>
                <w:t>OLLA Off</w:t>
              </w:r>
            </w:ins>
          </w:p>
        </w:tc>
      </w:tr>
      <w:tr w:rsidR="00B45328" w14:paraId="7164357A" w14:textId="77777777" w:rsidTr="00B45328">
        <w:trPr>
          <w:ins w:id="1984" w:author="李志成" w:date="2013-05-14T19:06:00Z"/>
        </w:trPr>
        <w:tc>
          <w:tcPr>
            <w:tcW w:w="4261" w:type="dxa"/>
          </w:tcPr>
          <w:p w14:paraId="55859629" w14:textId="77777777" w:rsidR="00B45328" w:rsidRDefault="00B45328" w:rsidP="00B45328">
            <w:pPr>
              <w:spacing w:before="50" w:after="50"/>
              <w:rPr>
                <w:ins w:id="1985" w:author="李志成" w:date="2013-05-14T19:06:00Z"/>
                <w:szCs w:val="24"/>
              </w:rPr>
            </w:pPr>
            <w:ins w:id="1986" w:author="李志成" w:date="2013-05-14T19:06:00Z">
              <w:r>
                <w:rPr>
                  <w:rFonts w:hint="eastAsia"/>
                  <w:szCs w:val="24"/>
                </w:rPr>
                <w:t>Throughput CDF</w:t>
              </w:r>
            </w:ins>
          </w:p>
        </w:tc>
        <w:tc>
          <w:tcPr>
            <w:tcW w:w="4261" w:type="dxa"/>
          </w:tcPr>
          <w:p w14:paraId="00DE7612" w14:textId="77777777" w:rsidR="00B45328" w:rsidRDefault="00B45328" w:rsidP="00B45328">
            <w:pPr>
              <w:spacing w:before="50" w:after="50"/>
              <w:rPr>
                <w:ins w:id="1987" w:author="李志成" w:date="2013-05-14T19:06:00Z"/>
                <w:szCs w:val="24"/>
              </w:rPr>
            </w:pPr>
            <w:ins w:id="1988" w:author="李志成" w:date="2013-05-14T19:06:00Z">
              <w:r>
                <w:rPr>
                  <w:rFonts w:hint="eastAsia"/>
                  <w:szCs w:val="24"/>
                </w:rPr>
                <w:t>SINR CDF</w:t>
              </w:r>
            </w:ins>
          </w:p>
        </w:tc>
      </w:tr>
      <w:tr w:rsidR="00B45328" w14:paraId="2377946D" w14:textId="77777777" w:rsidTr="00B45328">
        <w:trPr>
          <w:ins w:id="1989" w:author="李志成" w:date="2013-05-14T19:06:00Z"/>
        </w:trPr>
        <w:tc>
          <w:tcPr>
            <w:tcW w:w="4261" w:type="dxa"/>
          </w:tcPr>
          <w:p w14:paraId="2C647838" w14:textId="77777777" w:rsidR="00B45328" w:rsidRDefault="00B45328" w:rsidP="00B45328">
            <w:pPr>
              <w:spacing w:before="50" w:after="50"/>
              <w:rPr>
                <w:ins w:id="1990" w:author="李志成" w:date="2013-05-14T19:06:00Z"/>
                <w:szCs w:val="24"/>
              </w:rPr>
            </w:pPr>
            <w:ins w:id="1991" w:author="李志成" w:date="2013-05-14T19:06:00Z">
              <w:r>
                <w:rPr>
                  <w:noProof/>
                  <w:rPrChange w:id="1992" w:author="Unknown">
                    <w:rPr>
                      <w:rFonts w:ascii="Cambria" w:hAnsi="Cambria"/>
                      <w:b/>
                      <w:bCs/>
                      <w:noProof/>
                      <w:sz w:val="32"/>
                      <w:szCs w:val="32"/>
                    </w:rPr>
                  </w:rPrChange>
                </w:rPr>
                <w:drawing>
                  <wp:inline distT="0" distB="0" distL="0" distR="0" wp14:anchorId="1A259250" wp14:editId="2E6AC4CE">
                    <wp:extent cx="2401200" cy="1800000"/>
                    <wp:effectExtent l="0" t="0" r="0" b="0"/>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4" cstate="print"/>
                            <a:srcRect/>
                            <a:stretch>
                              <a:fillRect/>
                            </a:stretch>
                          </pic:blipFill>
                          <pic:spPr bwMode="auto">
                            <a:xfrm>
                              <a:off x="0" y="0"/>
                              <a:ext cx="2401200" cy="1800000"/>
                            </a:xfrm>
                            <a:prstGeom prst="rect">
                              <a:avLst/>
                            </a:prstGeom>
                            <a:noFill/>
                            <a:ln w="9525">
                              <a:noFill/>
                              <a:miter lim="800000"/>
                              <a:headEnd/>
                              <a:tailEnd/>
                            </a:ln>
                          </pic:spPr>
                        </pic:pic>
                      </a:graphicData>
                    </a:graphic>
                  </wp:inline>
                </w:drawing>
              </w:r>
            </w:ins>
          </w:p>
        </w:tc>
        <w:tc>
          <w:tcPr>
            <w:tcW w:w="4261" w:type="dxa"/>
          </w:tcPr>
          <w:p w14:paraId="2564B4C4" w14:textId="77777777" w:rsidR="00B45328" w:rsidRDefault="00B45328" w:rsidP="00B45328">
            <w:pPr>
              <w:spacing w:before="50" w:after="50"/>
              <w:rPr>
                <w:ins w:id="1993" w:author="李志成" w:date="2013-05-14T19:06:00Z"/>
                <w:szCs w:val="24"/>
              </w:rPr>
            </w:pPr>
            <w:ins w:id="1994" w:author="李志成" w:date="2013-05-14T19:06:00Z">
              <w:r>
                <w:rPr>
                  <w:noProof/>
                  <w:rPrChange w:id="1995" w:author="Unknown">
                    <w:rPr>
                      <w:rFonts w:ascii="Cambria" w:hAnsi="Cambria"/>
                      <w:b/>
                      <w:bCs/>
                      <w:noProof/>
                      <w:sz w:val="32"/>
                      <w:szCs w:val="32"/>
                    </w:rPr>
                  </w:rPrChange>
                </w:rPr>
                <w:drawing>
                  <wp:inline distT="0" distB="0" distL="0" distR="0" wp14:anchorId="510CE016" wp14:editId="75FD903E">
                    <wp:extent cx="2401200" cy="1800000"/>
                    <wp:effectExtent l="0" t="0" r="0" b="0"/>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5" cstate="print"/>
                            <a:srcRect/>
                            <a:stretch>
                              <a:fillRect/>
                            </a:stretch>
                          </pic:blipFill>
                          <pic:spPr bwMode="auto">
                            <a:xfrm>
                              <a:off x="0" y="0"/>
                              <a:ext cx="2401200" cy="1800000"/>
                            </a:xfrm>
                            <a:prstGeom prst="rect">
                              <a:avLst/>
                            </a:prstGeom>
                            <a:noFill/>
                            <a:ln w="9525">
                              <a:noFill/>
                              <a:miter lim="800000"/>
                              <a:headEnd/>
                              <a:tailEnd/>
                            </a:ln>
                          </pic:spPr>
                        </pic:pic>
                      </a:graphicData>
                    </a:graphic>
                  </wp:inline>
                </w:drawing>
              </w:r>
            </w:ins>
          </w:p>
        </w:tc>
      </w:tr>
      <w:tr w:rsidR="00B45328" w14:paraId="72FCDD7E" w14:textId="77777777" w:rsidTr="00B45328">
        <w:trPr>
          <w:trHeight w:val="221"/>
          <w:ins w:id="1996" w:author="李志成" w:date="2013-05-14T19:06:00Z"/>
        </w:trPr>
        <w:tc>
          <w:tcPr>
            <w:tcW w:w="4261" w:type="dxa"/>
          </w:tcPr>
          <w:p w14:paraId="3D85EF8A" w14:textId="77777777" w:rsidR="00B45328" w:rsidRDefault="00B45328" w:rsidP="00B45328">
            <w:pPr>
              <w:spacing w:before="50" w:after="50"/>
              <w:rPr>
                <w:ins w:id="1997" w:author="李志成" w:date="2013-05-14T19:06:00Z"/>
                <w:szCs w:val="24"/>
              </w:rPr>
            </w:pPr>
            <w:ins w:id="1998" w:author="李志成" w:date="2013-05-14T19:06:00Z">
              <w:r>
                <w:rPr>
                  <w:rFonts w:hint="eastAsia"/>
                  <w:szCs w:val="24"/>
                </w:rPr>
                <w:t>MCS</w:t>
              </w:r>
            </w:ins>
          </w:p>
        </w:tc>
        <w:tc>
          <w:tcPr>
            <w:tcW w:w="4261" w:type="dxa"/>
          </w:tcPr>
          <w:p w14:paraId="56436815" w14:textId="77777777" w:rsidR="00B45328" w:rsidRDefault="00B45328" w:rsidP="00B45328">
            <w:pPr>
              <w:spacing w:before="50" w:after="50"/>
              <w:rPr>
                <w:ins w:id="1999" w:author="李志成" w:date="2013-05-14T19:06:00Z"/>
                <w:szCs w:val="24"/>
              </w:rPr>
            </w:pPr>
            <w:ins w:id="2000" w:author="李志成" w:date="2013-05-14T19:06:00Z">
              <w:r>
                <w:rPr>
                  <w:rFonts w:hint="eastAsia"/>
                  <w:szCs w:val="24"/>
                </w:rPr>
                <w:t>HARQ</w:t>
              </w:r>
            </w:ins>
          </w:p>
        </w:tc>
      </w:tr>
      <w:tr w:rsidR="00B45328" w14:paraId="627EFC8E" w14:textId="77777777" w:rsidTr="00B45328">
        <w:trPr>
          <w:ins w:id="2001" w:author="李志成" w:date="2013-05-14T19:06:00Z"/>
        </w:trPr>
        <w:tc>
          <w:tcPr>
            <w:tcW w:w="4261" w:type="dxa"/>
          </w:tcPr>
          <w:p w14:paraId="69CA323E" w14:textId="77777777" w:rsidR="00B45328" w:rsidRDefault="00B45328" w:rsidP="00B45328">
            <w:pPr>
              <w:spacing w:before="50" w:after="50"/>
              <w:rPr>
                <w:ins w:id="2002" w:author="李志成" w:date="2013-05-14T19:06:00Z"/>
                <w:szCs w:val="24"/>
              </w:rPr>
            </w:pPr>
            <w:ins w:id="2003" w:author="李志成" w:date="2013-05-14T19:06:00Z">
              <w:r>
                <w:rPr>
                  <w:noProof/>
                  <w:rPrChange w:id="2004" w:author="Unknown">
                    <w:rPr>
                      <w:rFonts w:ascii="Cambria" w:hAnsi="Cambria"/>
                      <w:b/>
                      <w:bCs/>
                      <w:noProof/>
                      <w:sz w:val="32"/>
                      <w:szCs w:val="32"/>
                    </w:rPr>
                  </w:rPrChange>
                </w:rPr>
                <w:lastRenderedPageBreak/>
                <w:drawing>
                  <wp:inline distT="0" distB="0" distL="0" distR="0" wp14:anchorId="1B939C14" wp14:editId="08D760FE">
                    <wp:extent cx="2401200" cy="1800000"/>
                    <wp:effectExtent l="0" t="0" r="0" b="0"/>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6" cstate="print"/>
                            <a:srcRect/>
                            <a:stretch>
                              <a:fillRect/>
                            </a:stretch>
                          </pic:blipFill>
                          <pic:spPr bwMode="auto">
                            <a:xfrm>
                              <a:off x="0" y="0"/>
                              <a:ext cx="2401200" cy="1800000"/>
                            </a:xfrm>
                            <a:prstGeom prst="rect">
                              <a:avLst/>
                            </a:prstGeom>
                            <a:noFill/>
                            <a:ln w="9525">
                              <a:noFill/>
                              <a:miter lim="800000"/>
                              <a:headEnd/>
                              <a:tailEnd/>
                            </a:ln>
                          </pic:spPr>
                        </pic:pic>
                      </a:graphicData>
                    </a:graphic>
                  </wp:inline>
                </w:drawing>
              </w:r>
            </w:ins>
          </w:p>
        </w:tc>
        <w:tc>
          <w:tcPr>
            <w:tcW w:w="4261" w:type="dxa"/>
          </w:tcPr>
          <w:p w14:paraId="0CF65DF3" w14:textId="77777777" w:rsidR="00B45328" w:rsidRDefault="00B45328" w:rsidP="00B45328">
            <w:pPr>
              <w:spacing w:before="50" w:after="50"/>
              <w:rPr>
                <w:ins w:id="2005" w:author="李志成" w:date="2013-05-14T19:06:00Z"/>
                <w:szCs w:val="24"/>
              </w:rPr>
            </w:pPr>
            <w:ins w:id="2006" w:author="李志成" w:date="2013-05-14T19:06:00Z">
              <w:r>
                <w:rPr>
                  <w:noProof/>
                  <w:rPrChange w:id="2007" w:author="Unknown">
                    <w:rPr>
                      <w:rFonts w:ascii="Cambria" w:hAnsi="Cambria"/>
                      <w:b/>
                      <w:bCs/>
                      <w:noProof/>
                      <w:sz w:val="32"/>
                      <w:szCs w:val="32"/>
                    </w:rPr>
                  </w:rPrChange>
                </w:rPr>
                <w:drawing>
                  <wp:inline distT="0" distB="0" distL="0" distR="0" wp14:anchorId="49B0ACD1" wp14:editId="19E29EC7">
                    <wp:extent cx="2520000" cy="1800000"/>
                    <wp:effectExtent l="0" t="0" r="0" b="0"/>
                    <wp:docPr id="146"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7" cstate="print"/>
                            <a:srcRect/>
                            <a:stretch>
                              <a:fillRect/>
                            </a:stretch>
                          </pic:blipFill>
                          <pic:spPr bwMode="auto">
                            <a:xfrm>
                              <a:off x="0" y="0"/>
                              <a:ext cx="2520000" cy="1800000"/>
                            </a:xfrm>
                            <a:prstGeom prst="rect">
                              <a:avLst/>
                            </a:prstGeom>
                            <a:noFill/>
                            <a:ln w="9525">
                              <a:noFill/>
                              <a:miter lim="800000"/>
                              <a:headEnd/>
                              <a:tailEnd/>
                            </a:ln>
                          </pic:spPr>
                        </pic:pic>
                      </a:graphicData>
                    </a:graphic>
                  </wp:inline>
                </w:drawing>
              </w:r>
            </w:ins>
          </w:p>
        </w:tc>
      </w:tr>
      <w:tr w:rsidR="00B45328" w14:paraId="63C0B05F" w14:textId="77777777" w:rsidTr="00B45328">
        <w:trPr>
          <w:ins w:id="2008" w:author="李志成" w:date="2013-05-14T19:06:00Z"/>
        </w:trPr>
        <w:tc>
          <w:tcPr>
            <w:tcW w:w="4261" w:type="dxa"/>
          </w:tcPr>
          <w:p w14:paraId="3CABC627" w14:textId="77777777" w:rsidR="00B45328" w:rsidRDefault="00B45328" w:rsidP="00B45328">
            <w:pPr>
              <w:spacing w:before="50" w:after="50"/>
              <w:rPr>
                <w:ins w:id="2009" w:author="李志成" w:date="2013-05-14T19:06:00Z"/>
                <w:szCs w:val="24"/>
              </w:rPr>
            </w:pPr>
            <w:ins w:id="2010" w:author="李志成" w:date="2013-05-14T19:06:00Z">
              <w:r>
                <w:rPr>
                  <w:rFonts w:hint="eastAsia"/>
                  <w:szCs w:val="24"/>
                </w:rPr>
                <w:t>RANK</w:t>
              </w:r>
            </w:ins>
          </w:p>
        </w:tc>
        <w:tc>
          <w:tcPr>
            <w:tcW w:w="4261" w:type="dxa"/>
          </w:tcPr>
          <w:p w14:paraId="24DD9598" w14:textId="77777777" w:rsidR="00B45328" w:rsidRDefault="00B45328" w:rsidP="00B45328">
            <w:pPr>
              <w:spacing w:before="50" w:after="50"/>
              <w:rPr>
                <w:ins w:id="2011" w:author="李志成" w:date="2013-05-14T19:06:00Z"/>
                <w:szCs w:val="24"/>
              </w:rPr>
            </w:pPr>
          </w:p>
        </w:tc>
      </w:tr>
      <w:tr w:rsidR="00B45328" w14:paraId="7C8FCE1D" w14:textId="77777777" w:rsidTr="00B45328">
        <w:trPr>
          <w:ins w:id="2012" w:author="李志成" w:date="2013-05-14T19:06:00Z"/>
        </w:trPr>
        <w:tc>
          <w:tcPr>
            <w:tcW w:w="4261" w:type="dxa"/>
          </w:tcPr>
          <w:p w14:paraId="723B29A4" w14:textId="77777777" w:rsidR="00B45328" w:rsidRDefault="00B45328" w:rsidP="00B45328">
            <w:pPr>
              <w:spacing w:before="50" w:after="50"/>
              <w:rPr>
                <w:ins w:id="2013" w:author="李志成" w:date="2013-05-14T19:06:00Z"/>
                <w:szCs w:val="24"/>
              </w:rPr>
            </w:pPr>
            <w:ins w:id="2014" w:author="李志成" w:date="2013-05-14T19:06:00Z">
              <w:r>
                <w:rPr>
                  <w:noProof/>
                  <w:rPrChange w:id="2015" w:author="Unknown">
                    <w:rPr>
                      <w:rFonts w:ascii="Cambria" w:hAnsi="Cambria"/>
                      <w:b/>
                      <w:bCs/>
                      <w:noProof/>
                      <w:sz w:val="32"/>
                      <w:szCs w:val="32"/>
                    </w:rPr>
                  </w:rPrChange>
                </w:rPr>
                <w:drawing>
                  <wp:inline distT="0" distB="0" distL="0" distR="0" wp14:anchorId="25F1EB65" wp14:editId="4CE056E2">
                    <wp:extent cx="2401200" cy="1800000"/>
                    <wp:effectExtent l="0" t="0" r="0" b="0"/>
                    <wp:docPr id="1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8" cstate="print"/>
                            <a:srcRect/>
                            <a:stretch>
                              <a:fillRect/>
                            </a:stretch>
                          </pic:blipFill>
                          <pic:spPr bwMode="auto">
                            <a:xfrm>
                              <a:off x="0" y="0"/>
                              <a:ext cx="2401200" cy="1800000"/>
                            </a:xfrm>
                            <a:prstGeom prst="rect">
                              <a:avLst/>
                            </a:prstGeom>
                            <a:noFill/>
                            <a:ln w="9525">
                              <a:noFill/>
                              <a:miter lim="800000"/>
                              <a:headEnd/>
                              <a:tailEnd/>
                            </a:ln>
                          </pic:spPr>
                        </pic:pic>
                      </a:graphicData>
                    </a:graphic>
                  </wp:inline>
                </w:drawing>
              </w:r>
            </w:ins>
          </w:p>
        </w:tc>
        <w:tc>
          <w:tcPr>
            <w:tcW w:w="4261" w:type="dxa"/>
          </w:tcPr>
          <w:p w14:paraId="62B95F74" w14:textId="77777777" w:rsidR="00B45328" w:rsidRDefault="00B45328" w:rsidP="00B45328">
            <w:pPr>
              <w:spacing w:before="50" w:after="50"/>
              <w:rPr>
                <w:ins w:id="2016" w:author="李志成" w:date="2013-05-14T19:06:00Z"/>
                <w:szCs w:val="24"/>
              </w:rPr>
            </w:pPr>
            <w:ins w:id="2017" w:author="李志成" w:date="2013-05-14T19:06:00Z">
              <w:r>
                <w:rPr>
                  <w:noProof/>
                  <w:rPrChange w:id="2018" w:author="Unknown">
                    <w:rPr>
                      <w:rFonts w:ascii="Cambria" w:hAnsi="Cambria"/>
                      <w:b/>
                      <w:bCs/>
                      <w:noProof/>
                      <w:sz w:val="32"/>
                      <w:szCs w:val="32"/>
                    </w:rPr>
                  </w:rPrChange>
                </w:rPr>
                <w:drawing>
                  <wp:inline distT="0" distB="0" distL="0" distR="0" wp14:anchorId="55720A18" wp14:editId="12FA2D70">
                    <wp:extent cx="2401200" cy="1800000"/>
                    <wp:effectExtent l="0" t="0" r="0" b="0"/>
                    <wp:docPr id="1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9" cstate="print"/>
                            <a:srcRect/>
                            <a:stretch>
                              <a:fillRect/>
                            </a:stretch>
                          </pic:blipFill>
                          <pic:spPr bwMode="auto">
                            <a:xfrm>
                              <a:off x="0" y="0"/>
                              <a:ext cx="2401200" cy="1800000"/>
                            </a:xfrm>
                            <a:prstGeom prst="rect">
                              <a:avLst/>
                            </a:prstGeom>
                            <a:noFill/>
                            <a:ln w="9525">
                              <a:noFill/>
                              <a:miter lim="800000"/>
                              <a:headEnd/>
                              <a:tailEnd/>
                            </a:ln>
                          </pic:spPr>
                        </pic:pic>
                      </a:graphicData>
                    </a:graphic>
                  </wp:inline>
                </w:drawing>
              </w:r>
            </w:ins>
          </w:p>
        </w:tc>
      </w:tr>
    </w:tbl>
    <w:p w14:paraId="33E31ABC" w14:textId="77777777" w:rsidR="00B45328" w:rsidRDefault="00B45328" w:rsidP="00B45328">
      <w:pPr>
        <w:spacing w:before="50" w:after="50"/>
        <w:rPr>
          <w:ins w:id="2019" w:author="李志成" w:date="2013-05-14T19:06:00Z"/>
        </w:rPr>
      </w:pPr>
    </w:p>
    <w:p w14:paraId="2A855CDD" w14:textId="77777777" w:rsidR="00B45328" w:rsidRDefault="006550EB" w:rsidP="006550EB">
      <w:pPr>
        <w:pStyle w:val="ad"/>
        <w:rPr>
          <w:ins w:id="2020" w:author="李志成" w:date="2013-05-14T19:06:00Z"/>
        </w:rPr>
      </w:pPr>
      <w:r>
        <w:rPr>
          <w:rFonts w:hint="eastAsia"/>
        </w:rPr>
        <w:t>表格</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4.4</w:t>
      </w:r>
      <w:r>
        <w:fldChar w:fldCharType="end"/>
      </w:r>
      <w:r>
        <w:rPr>
          <w:rFonts w:hint="eastAsia"/>
        </w:rP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2</w:instrText>
      </w:r>
      <w:r>
        <w:instrText xml:space="preserve"> </w:instrText>
      </w:r>
      <w:r>
        <w:fldChar w:fldCharType="separate"/>
      </w:r>
      <w:r>
        <w:rPr>
          <w:noProof/>
        </w:rPr>
        <w:t>20</w:t>
      </w:r>
      <w:r>
        <w:fldChar w:fldCharType="end"/>
      </w:r>
      <w:ins w:id="2021" w:author="李志成" w:date="2013-05-14T19:06:00Z">
        <w:r w:rsidR="00B45328">
          <w:rPr>
            <w:rFonts w:hint="eastAsia"/>
          </w:rPr>
          <w:t xml:space="preserve">CASE 1 </w:t>
        </w:r>
        <w:r w:rsidR="00B45328">
          <w:rPr>
            <w:rFonts w:hint="eastAsia"/>
          </w:rPr>
          <w:t>仿真结果</w:t>
        </w:r>
      </w:ins>
    </w:p>
    <w:tbl>
      <w:tblPr>
        <w:tblStyle w:val="ac"/>
        <w:tblW w:w="0" w:type="auto"/>
        <w:tblLook w:val="04A0" w:firstRow="1" w:lastRow="0" w:firstColumn="1" w:lastColumn="0" w:noHBand="0" w:noVBand="1"/>
      </w:tblPr>
      <w:tblGrid>
        <w:gridCol w:w="4261"/>
        <w:gridCol w:w="4261"/>
      </w:tblGrid>
      <w:tr w:rsidR="00B45328" w14:paraId="47502727" w14:textId="77777777" w:rsidTr="00B45328">
        <w:trPr>
          <w:ins w:id="2022" w:author="李志成" w:date="2013-05-14T19:06:00Z"/>
        </w:trPr>
        <w:tc>
          <w:tcPr>
            <w:tcW w:w="8522" w:type="dxa"/>
            <w:gridSpan w:val="2"/>
          </w:tcPr>
          <w:p w14:paraId="59485776" w14:textId="77777777" w:rsidR="00B45328" w:rsidRDefault="00B45328" w:rsidP="00B45328">
            <w:pPr>
              <w:spacing w:before="50" w:after="50"/>
              <w:rPr>
                <w:ins w:id="2023" w:author="李志成" w:date="2013-05-14T19:06:00Z"/>
                <w:szCs w:val="24"/>
              </w:rPr>
            </w:pPr>
            <w:ins w:id="2024" w:author="李志成" w:date="2013-05-14T19:06:00Z">
              <w:r>
                <w:rPr>
                  <w:rFonts w:hint="eastAsia"/>
                  <w:szCs w:val="24"/>
                </w:rPr>
                <w:t>OLLA On</w:t>
              </w:r>
            </w:ins>
          </w:p>
        </w:tc>
      </w:tr>
      <w:tr w:rsidR="00B45328" w14:paraId="5888BF76" w14:textId="77777777" w:rsidTr="00B45328">
        <w:trPr>
          <w:ins w:id="2025" w:author="李志成" w:date="2013-05-14T19:06:00Z"/>
        </w:trPr>
        <w:tc>
          <w:tcPr>
            <w:tcW w:w="4261" w:type="dxa"/>
          </w:tcPr>
          <w:p w14:paraId="68FAE279" w14:textId="77777777" w:rsidR="00B45328" w:rsidRDefault="00B45328" w:rsidP="00B45328">
            <w:pPr>
              <w:spacing w:before="50" w:after="50"/>
              <w:rPr>
                <w:ins w:id="2026" w:author="李志成" w:date="2013-05-14T19:06:00Z"/>
                <w:szCs w:val="24"/>
              </w:rPr>
            </w:pPr>
            <w:ins w:id="2027" w:author="李志成" w:date="2013-05-14T19:06:00Z">
              <w:r>
                <w:rPr>
                  <w:rFonts w:hint="eastAsia"/>
                  <w:szCs w:val="24"/>
                </w:rPr>
                <w:t>Throughput CDF</w:t>
              </w:r>
            </w:ins>
          </w:p>
        </w:tc>
        <w:tc>
          <w:tcPr>
            <w:tcW w:w="4261" w:type="dxa"/>
          </w:tcPr>
          <w:p w14:paraId="7BCF3DF4" w14:textId="77777777" w:rsidR="00B45328" w:rsidRDefault="00B45328" w:rsidP="00B45328">
            <w:pPr>
              <w:spacing w:before="50" w:after="50"/>
              <w:rPr>
                <w:ins w:id="2028" w:author="李志成" w:date="2013-05-14T19:06:00Z"/>
                <w:szCs w:val="24"/>
              </w:rPr>
            </w:pPr>
            <w:ins w:id="2029" w:author="李志成" w:date="2013-05-14T19:06:00Z">
              <w:r>
                <w:rPr>
                  <w:rFonts w:hint="eastAsia"/>
                  <w:szCs w:val="24"/>
                </w:rPr>
                <w:t>SINR CDF</w:t>
              </w:r>
            </w:ins>
          </w:p>
        </w:tc>
      </w:tr>
      <w:tr w:rsidR="00B45328" w14:paraId="02F9EFD0" w14:textId="77777777" w:rsidTr="00B45328">
        <w:trPr>
          <w:ins w:id="2030" w:author="李志成" w:date="2013-05-14T19:06:00Z"/>
        </w:trPr>
        <w:tc>
          <w:tcPr>
            <w:tcW w:w="4261" w:type="dxa"/>
          </w:tcPr>
          <w:p w14:paraId="1125FB98" w14:textId="77777777" w:rsidR="00B45328" w:rsidRDefault="00B45328" w:rsidP="00B45328">
            <w:pPr>
              <w:spacing w:before="50" w:after="50"/>
              <w:rPr>
                <w:ins w:id="2031" w:author="李志成" w:date="2013-05-14T19:06:00Z"/>
                <w:szCs w:val="24"/>
              </w:rPr>
            </w:pPr>
            <w:ins w:id="2032" w:author="李志成" w:date="2013-05-14T19:06:00Z">
              <w:r>
                <w:rPr>
                  <w:noProof/>
                  <w:rPrChange w:id="2033" w:author="Unknown">
                    <w:rPr>
                      <w:rFonts w:ascii="Cambria" w:hAnsi="Cambria"/>
                      <w:b/>
                      <w:bCs/>
                      <w:noProof/>
                      <w:sz w:val="32"/>
                      <w:szCs w:val="32"/>
                    </w:rPr>
                  </w:rPrChange>
                </w:rPr>
                <w:drawing>
                  <wp:inline distT="0" distB="0" distL="0" distR="0" wp14:anchorId="22ADD8B0" wp14:editId="025E97DB">
                    <wp:extent cx="2397600" cy="18000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0" cstate="print"/>
                            <a:srcRect/>
                            <a:stretch>
                              <a:fillRect/>
                            </a:stretch>
                          </pic:blipFill>
                          <pic:spPr bwMode="auto">
                            <a:xfrm>
                              <a:off x="0" y="0"/>
                              <a:ext cx="2397600" cy="1800000"/>
                            </a:xfrm>
                            <a:prstGeom prst="rect">
                              <a:avLst/>
                            </a:prstGeom>
                            <a:noFill/>
                            <a:ln w="9525">
                              <a:noFill/>
                              <a:miter lim="800000"/>
                              <a:headEnd/>
                              <a:tailEnd/>
                            </a:ln>
                          </pic:spPr>
                        </pic:pic>
                      </a:graphicData>
                    </a:graphic>
                  </wp:inline>
                </w:drawing>
              </w:r>
            </w:ins>
          </w:p>
        </w:tc>
        <w:tc>
          <w:tcPr>
            <w:tcW w:w="4261" w:type="dxa"/>
          </w:tcPr>
          <w:p w14:paraId="7931B501" w14:textId="77777777" w:rsidR="00B45328" w:rsidRDefault="00B45328" w:rsidP="00B45328">
            <w:pPr>
              <w:spacing w:before="50" w:after="50"/>
              <w:rPr>
                <w:ins w:id="2034" w:author="李志成" w:date="2013-05-14T19:06:00Z"/>
                <w:szCs w:val="24"/>
              </w:rPr>
            </w:pPr>
            <w:ins w:id="2035" w:author="李志成" w:date="2013-05-14T19:06:00Z">
              <w:r>
                <w:rPr>
                  <w:noProof/>
                  <w:rPrChange w:id="2036" w:author="Unknown">
                    <w:rPr>
                      <w:rFonts w:ascii="Cambria" w:hAnsi="Cambria"/>
                      <w:b/>
                      <w:bCs/>
                      <w:noProof/>
                      <w:sz w:val="32"/>
                      <w:szCs w:val="32"/>
                    </w:rPr>
                  </w:rPrChange>
                </w:rPr>
                <w:drawing>
                  <wp:inline distT="0" distB="0" distL="0" distR="0" wp14:anchorId="01F45DB7" wp14:editId="16BBEEF5">
                    <wp:extent cx="2401200" cy="1800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1" cstate="print"/>
                            <a:srcRect/>
                            <a:stretch>
                              <a:fillRect/>
                            </a:stretch>
                          </pic:blipFill>
                          <pic:spPr bwMode="auto">
                            <a:xfrm>
                              <a:off x="0" y="0"/>
                              <a:ext cx="2401200" cy="1800000"/>
                            </a:xfrm>
                            <a:prstGeom prst="rect">
                              <a:avLst/>
                            </a:prstGeom>
                            <a:noFill/>
                            <a:ln w="9525">
                              <a:noFill/>
                              <a:miter lim="800000"/>
                              <a:headEnd/>
                              <a:tailEnd/>
                            </a:ln>
                          </pic:spPr>
                        </pic:pic>
                      </a:graphicData>
                    </a:graphic>
                  </wp:inline>
                </w:drawing>
              </w:r>
            </w:ins>
          </w:p>
        </w:tc>
      </w:tr>
      <w:tr w:rsidR="00B45328" w14:paraId="238C00A2" w14:textId="77777777" w:rsidTr="00B45328">
        <w:trPr>
          <w:ins w:id="2037" w:author="李志成" w:date="2013-05-14T19:06:00Z"/>
        </w:trPr>
        <w:tc>
          <w:tcPr>
            <w:tcW w:w="4261" w:type="dxa"/>
          </w:tcPr>
          <w:p w14:paraId="4971A932" w14:textId="77777777" w:rsidR="00B45328" w:rsidRDefault="00B45328" w:rsidP="00B45328">
            <w:pPr>
              <w:spacing w:before="50" w:after="50"/>
              <w:rPr>
                <w:ins w:id="2038" w:author="李志成" w:date="2013-05-14T19:06:00Z"/>
                <w:szCs w:val="24"/>
              </w:rPr>
            </w:pPr>
            <w:ins w:id="2039" w:author="李志成" w:date="2013-05-14T19:06:00Z">
              <w:r>
                <w:rPr>
                  <w:rFonts w:hint="eastAsia"/>
                  <w:szCs w:val="24"/>
                </w:rPr>
                <w:t>MCS</w:t>
              </w:r>
            </w:ins>
          </w:p>
        </w:tc>
        <w:tc>
          <w:tcPr>
            <w:tcW w:w="4261" w:type="dxa"/>
          </w:tcPr>
          <w:p w14:paraId="2874CA92" w14:textId="77777777" w:rsidR="00B45328" w:rsidRDefault="00B45328" w:rsidP="00B45328">
            <w:pPr>
              <w:spacing w:before="50" w:after="50"/>
              <w:rPr>
                <w:ins w:id="2040" w:author="李志成" w:date="2013-05-14T19:06:00Z"/>
                <w:szCs w:val="24"/>
              </w:rPr>
            </w:pPr>
            <w:ins w:id="2041" w:author="李志成" w:date="2013-05-14T19:06:00Z">
              <w:r>
                <w:rPr>
                  <w:rFonts w:hint="eastAsia"/>
                  <w:szCs w:val="24"/>
                </w:rPr>
                <w:t>HARQ</w:t>
              </w:r>
            </w:ins>
          </w:p>
        </w:tc>
      </w:tr>
      <w:tr w:rsidR="00B45328" w14:paraId="67193F47" w14:textId="77777777" w:rsidTr="00B45328">
        <w:trPr>
          <w:ins w:id="2042" w:author="李志成" w:date="2013-05-14T19:06:00Z"/>
        </w:trPr>
        <w:tc>
          <w:tcPr>
            <w:tcW w:w="4261" w:type="dxa"/>
          </w:tcPr>
          <w:p w14:paraId="4D01062A" w14:textId="77777777" w:rsidR="00B45328" w:rsidRDefault="00B45328" w:rsidP="00B45328">
            <w:pPr>
              <w:spacing w:before="50" w:after="50"/>
              <w:rPr>
                <w:ins w:id="2043" w:author="李志成" w:date="2013-05-14T19:06:00Z"/>
                <w:szCs w:val="24"/>
              </w:rPr>
            </w:pPr>
            <w:ins w:id="2044" w:author="李志成" w:date="2013-05-14T19:06:00Z">
              <w:r>
                <w:rPr>
                  <w:noProof/>
                  <w:rPrChange w:id="2045" w:author="Unknown">
                    <w:rPr>
                      <w:rFonts w:ascii="Cambria" w:hAnsi="Cambria"/>
                      <w:b/>
                      <w:bCs/>
                      <w:noProof/>
                      <w:sz w:val="32"/>
                      <w:szCs w:val="32"/>
                    </w:rPr>
                  </w:rPrChange>
                </w:rPr>
                <w:lastRenderedPageBreak/>
                <w:drawing>
                  <wp:inline distT="0" distB="0" distL="0" distR="0" wp14:anchorId="42CADD54" wp14:editId="7B99B7CC">
                    <wp:extent cx="2397600" cy="1800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2" cstate="print"/>
                            <a:srcRect/>
                            <a:stretch>
                              <a:fillRect/>
                            </a:stretch>
                          </pic:blipFill>
                          <pic:spPr bwMode="auto">
                            <a:xfrm>
                              <a:off x="0" y="0"/>
                              <a:ext cx="2397600" cy="1800000"/>
                            </a:xfrm>
                            <a:prstGeom prst="rect">
                              <a:avLst/>
                            </a:prstGeom>
                            <a:noFill/>
                            <a:ln w="9525">
                              <a:noFill/>
                              <a:miter lim="800000"/>
                              <a:headEnd/>
                              <a:tailEnd/>
                            </a:ln>
                          </pic:spPr>
                        </pic:pic>
                      </a:graphicData>
                    </a:graphic>
                  </wp:inline>
                </w:drawing>
              </w:r>
            </w:ins>
          </w:p>
          <w:p w14:paraId="3B5665C1" w14:textId="77777777" w:rsidR="00B45328" w:rsidRDefault="00B45328" w:rsidP="00B45328">
            <w:pPr>
              <w:spacing w:before="50" w:after="50"/>
              <w:rPr>
                <w:ins w:id="2046" w:author="李志成" w:date="2013-05-14T19:06:00Z"/>
                <w:szCs w:val="24"/>
              </w:rPr>
            </w:pPr>
          </w:p>
        </w:tc>
        <w:tc>
          <w:tcPr>
            <w:tcW w:w="4261" w:type="dxa"/>
          </w:tcPr>
          <w:p w14:paraId="7C8A778C" w14:textId="77777777" w:rsidR="00B45328" w:rsidRDefault="00B45328" w:rsidP="00B45328">
            <w:pPr>
              <w:spacing w:before="50" w:after="50"/>
              <w:rPr>
                <w:ins w:id="2047" w:author="李志成" w:date="2013-05-14T19:06:00Z"/>
                <w:szCs w:val="24"/>
              </w:rPr>
            </w:pPr>
            <w:ins w:id="2048" w:author="李志成" w:date="2013-05-14T19:06:00Z">
              <w:r>
                <w:rPr>
                  <w:noProof/>
                  <w:rPrChange w:id="2049" w:author="Unknown">
                    <w:rPr>
                      <w:rFonts w:ascii="Cambria" w:hAnsi="Cambria"/>
                      <w:b/>
                      <w:bCs/>
                      <w:noProof/>
                      <w:sz w:val="32"/>
                      <w:szCs w:val="32"/>
                    </w:rPr>
                  </w:rPrChange>
                </w:rPr>
                <w:drawing>
                  <wp:inline distT="0" distB="0" distL="0" distR="0" wp14:anchorId="532D0465" wp14:editId="010E7721">
                    <wp:extent cx="2520000" cy="1800000"/>
                    <wp:effectExtent l="0" t="0" r="0" b="0"/>
                    <wp:docPr id="152" name="图片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3" cstate="print"/>
                            <a:srcRect/>
                            <a:stretch>
                              <a:fillRect/>
                            </a:stretch>
                          </pic:blipFill>
                          <pic:spPr bwMode="auto">
                            <a:xfrm>
                              <a:off x="0" y="0"/>
                              <a:ext cx="2520000" cy="1800000"/>
                            </a:xfrm>
                            <a:prstGeom prst="rect">
                              <a:avLst/>
                            </a:prstGeom>
                            <a:noFill/>
                            <a:ln w="9525">
                              <a:noFill/>
                              <a:miter lim="800000"/>
                              <a:headEnd/>
                              <a:tailEnd/>
                            </a:ln>
                          </pic:spPr>
                        </pic:pic>
                      </a:graphicData>
                    </a:graphic>
                  </wp:inline>
                </w:drawing>
              </w:r>
            </w:ins>
          </w:p>
        </w:tc>
      </w:tr>
      <w:tr w:rsidR="00B45328" w14:paraId="4D4F26A2" w14:textId="77777777" w:rsidTr="00B45328">
        <w:trPr>
          <w:ins w:id="2050" w:author="李志成" w:date="2013-05-14T19:06:00Z"/>
        </w:trPr>
        <w:tc>
          <w:tcPr>
            <w:tcW w:w="4261" w:type="dxa"/>
          </w:tcPr>
          <w:p w14:paraId="4E9D65BA" w14:textId="77777777" w:rsidR="00B45328" w:rsidRDefault="00B45328" w:rsidP="00B45328">
            <w:pPr>
              <w:spacing w:before="50" w:after="50"/>
              <w:rPr>
                <w:ins w:id="2051" w:author="李志成" w:date="2013-05-14T19:06:00Z"/>
                <w:szCs w:val="24"/>
              </w:rPr>
            </w:pPr>
            <w:ins w:id="2052" w:author="李志成" w:date="2013-05-14T19:06:00Z">
              <w:r>
                <w:rPr>
                  <w:rFonts w:hint="eastAsia"/>
                  <w:szCs w:val="24"/>
                </w:rPr>
                <w:t>RANK</w:t>
              </w:r>
            </w:ins>
          </w:p>
        </w:tc>
        <w:tc>
          <w:tcPr>
            <w:tcW w:w="4261" w:type="dxa"/>
          </w:tcPr>
          <w:p w14:paraId="07546FBC" w14:textId="77777777" w:rsidR="00B45328" w:rsidRDefault="00B45328" w:rsidP="00B45328">
            <w:pPr>
              <w:spacing w:before="50" w:after="50"/>
              <w:rPr>
                <w:ins w:id="2053" w:author="李志成" w:date="2013-05-14T19:06:00Z"/>
                <w:szCs w:val="24"/>
              </w:rPr>
            </w:pPr>
          </w:p>
        </w:tc>
      </w:tr>
      <w:tr w:rsidR="00B45328" w14:paraId="434B28B2" w14:textId="77777777" w:rsidTr="00B45328">
        <w:trPr>
          <w:ins w:id="2054" w:author="李志成" w:date="2013-05-14T19:06:00Z"/>
        </w:trPr>
        <w:tc>
          <w:tcPr>
            <w:tcW w:w="4261" w:type="dxa"/>
          </w:tcPr>
          <w:p w14:paraId="7089FC8D" w14:textId="77777777" w:rsidR="00B45328" w:rsidRDefault="00B45328" w:rsidP="00B45328">
            <w:pPr>
              <w:spacing w:before="50" w:after="50"/>
              <w:rPr>
                <w:ins w:id="2055" w:author="李志成" w:date="2013-05-14T19:06:00Z"/>
                <w:szCs w:val="24"/>
              </w:rPr>
            </w:pPr>
            <w:ins w:id="2056" w:author="李志成" w:date="2013-05-14T19:06:00Z">
              <w:r>
                <w:rPr>
                  <w:noProof/>
                  <w:rPrChange w:id="2057" w:author="Unknown">
                    <w:rPr>
                      <w:rFonts w:ascii="Cambria" w:hAnsi="Cambria"/>
                      <w:b/>
                      <w:bCs/>
                      <w:noProof/>
                      <w:sz w:val="32"/>
                      <w:szCs w:val="32"/>
                    </w:rPr>
                  </w:rPrChange>
                </w:rPr>
                <w:drawing>
                  <wp:inline distT="0" distB="0" distL="0" distR="0" wp14:anchorId="22FCD7B3" wp14:editId="58EBB609">
                    <wp:extent cx="2401200" cy="1800000"/>
                    <wp:effectExtent l="0" t="0" r="0" b="0"/>
                    <wp:docPr id="15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4" cstate="print"/>
                            <a:srcRect/>
                            <a:stretch>
                              <a:fillRect/>
                            </a:stretch>
                          </pic:blipFill>
                          <pic:spPr bwMode="auto">
                            <a:xfrm>
                              <a:off x="0" y="0"/>
                              <a:ext cx="2401200" cy="1800000"/>
                            </a:xfrm>
                            <a:prstGeom prst="rect">
                              <a:avLst/>
                            </a:prstGeom>
                            <a:noFill/>
                            <a:ln w="9525">
                              <a:noFill/>
                              <a:miter lim="800000"/>
                              <a:headEnd/>
                              <a:tailEnd/>
                            </a:ln>
                          </pic:spPr>
                        </pic:pic>
                      </a:graphicData>
                    </a:graphic>
                  </wp:inline>
                </w:drawing>
              </w:r>
            </w:ins>
          </w:p>
        </w:tc>
        <w:tc>
          <w:tcPr>
            <w:tcW w:w="4261" w:type="dxa"/>
          </w:tcPr>
          <w:p w14:paraId="78AA960B" w14:textId="77777777" w:rsidR="00B45328" w:rsidRDefault="00B45328" w:rsidP="00B45328">
            <w:pPr>
              <w:spacing w:before="50" w:after="50"/>
              <w:rPr>
                <w:ins w:id="2058" w:author="李志成" w:date="2013-05-14T19:06:00Z"/>
                <w:szCs w:val="24"/>
              </w:rPr>
            </w:pPr>
            <w:ins w:id="2059" w:author="李志成" w:date="2013-05-14T19:06:00Z">
              <w:r>
                <w:rPr>
                  <w:noProof/>
                  <w:rPrChange w:id="2060" w:author="Unknown">
                    <w:rPr>
                      <w:rFonts w:ascii="Cambria" w:hAnsi="Cambria"/>
                      <w:b/>
                      <w:bCs/>
                      <w:noProof/>
                      <w:sz w:val="32"/>
                      <w:szCs w:val="32"/>
                    </w:rPr>
                  </w:rPrChange>
                </w:rPr>
                <w:drawing>
                  <wp:inline distT="0" distB="0" distL="0" distR="0" wp14:anchorId="65B34B99" wp14:editId="2A682A50">
                    <wp:extent cx="2401200" cy="1800000"/>
                    <wp:effectExtent l="0" t="0" r="0" b="0"/>
                    <wp:docPr id="1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5" cstate="print"/>
                            <a:srcRect/>
                            <a:stretch>
                              <a:fillRect/>
                            </a:stretch>
                          </pic:blipFill>
                          <pic:spPr bwMode="auto">
                            <a:xfrm>
                              <a:off x="0" y="0"/>
                              <a:ext cx="2401200" cy="1800000"/>
                            </a:xfrm>
                            <a:prstGeom prst="rect">
                              <a:avLst/>
                            </a:prstGeom>
                            <a:noFill/>
                            <a:ln w="9525">
                              <a:noFill/>
                              <a:miter lim="800000"/>
                              <a:headEnd/>
                              <a:tailEnd/>
                            </a:ln>
                          </pic:spPr>
                        </pic:pic>
                      </a:graphicData>
                    </a:graphic>
                  </wp:inline>
                </w:drawing>
              </w:r>
            </w:ins>
          </w:p>
        </w:tc>
      </w:tr>
      <w:tr w:rsidR="00B45328" w14:paraId="7F1E5139" w14:textId="77777777" w:rsidTr="00B45328">
        <w:trPr>
          <w:ins w:id="2061" w:author="李志成" w:date="2013-05-14T19:06:00Z"/>
        </w:trPr>
        <w:tc>
          <w:tcPr>
            <w:tcW w:w="8522" w:type="dxa"/>
            <w:gridSpan w:val="2"/>
          </w:tcPr>
          <w:p w14:paraId="35650284" w14:textId="77777777" w:rsidR="00B45328" w:rsidRDefault="00B45328" w:rsidP="00B45328">
            <w:pPr>
              <w:spacing w:before="50" w:after="50"/>
              <w:rPr>
                <w:ins w:id="2062" w:author="李志成" w:date="2013-05-14T19:06:00Z"/>
                <w:szCs w:val="24"/>
              </w:rPr>
            </w:pPr>
            <w:ins w:id="2063" w:author="李志成" w:date="2013-05-14T19:06:00Z">
              <w:r>
                <w:rPr>
                  <w:rFonts w:hint="eastAsia"/>
                  <w:szCs w:val="24"/>
                </w:rPr>
                <w:t>OLLA Off</w:t>
              </w:r>
            </w:ins>
          </w:p>
        </w:tc>
      </w:tr>
      <w:tr w:rsidR="00B45328" w14:paraId="64C751D8" w14:textId="77777777" w:rsidTr="00B45328">
        <w:trPr>
          <w:ins w:id="2064" w:author="李志成" w:date="2013-05-14T19:06:00Z"/>
        </w:trPr>
        <w:tc>
          <w:tcPr>
            <w:tcW w:w="4261" w:type="dxa"/>
          </w:tcPr>
          <w:p w14:paraId="491EFEA7" w14:textId="77777777" w:rsidR="00B45328" w:rsidRDefault="00B45328" w:rsidP="00B45328">
            <w:pPr>
              <w:spacing w:before="50" w:after="50"/>
              <w:rPr>
                <w:ins w:id="2065" w:author="李志成" w:date="2013-05-14T19:06:00Z"/>
                <w:szCs w:val="24"/>
              </w:rPr>
            </w:pPr>
            <w:ins w:id="2066" w:author="李志成" w:date="2013-05-14T19:06:00Z">
              <w:r>
                <w:rPr>
                  <w:rFonts w:hint="eastAsia"/>
                  <w:szCs w:val="24"/>
                </w:rPr>
                <w:t>Throughput CDF</w:t>
              </w:r>
            </w:ins>
          </w:p>
        </w:tc>
        <w:tc>
          <w:tcPr>
            <w:tcW w:w="4261" w:type="dxa"/>
          </w:tcPr>
          <w:p w14:paraId="451C2BC1" w14:textId="77777777" w:rsidR="00B45328" w:rsidRDefault="00B45328" w:rsidP="00B45328">
            <w:pPr>
              <w:spacing w:before="50" w:after="50"/>
              <w:rPr>
                <w:ins w:id="2067" w:author="李志成" w:date="2013-05-14T19:06:00Z"/>
                <w:szCs w:val="24"/>
              </w:rPr>
            </w:pPr>
            <w:ins w:id="2068" w:author="李志成" w:date="2013-05-14T19:06:00Z">
              <w:r>
                <w:rPr>
                  <w:rFonts w:hint="eastAsia"/>
                  <w:szCs w:val="24"/>
                </w:rPr>
                <w:t>SINR CDF</w:t>
              </w:r>
            </w:ins>
          </w:p>
        </w:tc>
      </w:tr>
      <w:tr w:rsidR="00B45328" w14:paraId="7108F0A8" w14:textId="77777777" w:rsidTr="00B45328">
        <w:trPr>
          <w:ins w:id="2069" w:author="李志成" w:date="2013-05-14T19:06:00Z"/>
        </w:trPr>
        <w:tc>
          <w:tcPr>
            <w:tcW w:w="4261" w:type="dxa"/>
          </w:tcPr>
          <w:p w14:paraId="4D9BB74A" w14:textId="77777777" w:rsidR="00B45328" w:rsidRDefault="00B45328" w:rsidP="00B45328">
            <w:pPr>
              <w:spacing w:before="50" w:after="50"/>
              <w:rPr>
                <w:ins w:id="2070" w:author="李志成" w:date="2013-05-14T19:06:00Z"/>
                <w:szCs w:val="24"/>
              </w:rPr>
            </w:pPr>
            <w:ins w:id="2071" w:author="李志成" w:date="2013-05-14T19:06:00Z">
              <w:r>
                <w:rPr>
                  <w:noProof/>
                  <w:rPrChange w:id="2072" w:author="Unknown">
                    <w:rPr>
                      <w:rFonts w:ascii="Cambria" w:hAnsi="Cambria"/>
                      <w:b/>
                      <w:bCs/>
                      <w:noProof/>
                      <w:sz w:val="32"/>
                      <w:szCs w:val="32"/>
                    </w:rPr>
                  </w:rPrChange>
                </w:rPr>
                <w:drawing>
                  <wp:inline distT="0" distB="0" distL="0" distR="0" wp14:anchorId="792C10F5" wp14:editId="2A93754D">
                    <wp:extent cx="23976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6" cstate="print"/>
                            <a:srcRect/>
                            <a:stretch>
                              <a:fillRect/>
                            </a:stretch>
                          </pic:blipFill>
                          <pic:spPr bwMode="auto">
                            <a:xfrm>
                              <a:off x="0" y="0"/>
                              <a:ext cx="2397600" cy="1800000"/>
                            </a:xfrm>
                            <a:prstGeom prst="rect">
                              <a:avLst/>
                            </a:prstGeom>
                            <a:noFill/>
                            <a:ln w="9525">
                              <a:noFill/>
                              <a:miter lim="800000"/>
                              <a:headEnd/>
                              <a:tailEnd/>
                            </a:ln>
                          </pic:spPr>
                        </pic:pic>
                      </a:graphicData>
                    </a:graphic>
                  </wp:inline>
                </w:drawing>
              </w:r>
            </w:ins>
          </w:p>
        </w:tc>
        <w:tc>
          <w:tcPr>
            <w:tcW w:w="4261" w:type="dxa"/>
          </w:tcPr>
          <w:p w14:paraId="69D37A55" w14:textId="77777777" w:rsidR="00B45328" w:rsidRDefault="00B45328" w:rsidP="00B45328">
            <w:pPr>
              <w:spacing w:before="50" w:after="50"/>
              <w:rPr>
                <w:ins w:id="2073" w:author="李志成" w:date="2013-05-14T19:06:00Z"/>
                <w:szCs w:val="24"/>
              </w:rPr>
            </w:pPr>
            <w:ins w:id="2074" w:author="李志成" w:date="2013-05-14T19:06:00Z">
              <w:r>
                <w:rPr>
                  <w:noProof/>
                  <w:rPrChange w:id="2075" w:author="Unknown">
                    <w:rPr>
                      <w:rFonts w:ascii="Cambria" w:hAnsi="Cambria"/>
                      <w:b/>
                      <w:bCs/>
                      <w:noProof/>
                      <w:sz w:val="32"/>
                      <w:szCs w:val="32"/>
                    </w:rPr>
                  </w:rPrChange>
                </w:rPr>
                <w:drawing>
                  <wp:inline distT="0" distB="0" distL="0" distR="0" wp14:anchorId="7607CCD5" wp14:editId="2449FA9F">
                    <wp:extent cx="2401200" cy="18000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7" cstate="print"/>
                            <a:srcRect/>
                            <a:stretch>
                              <a:fillRect/>
                            </a:stretch>
                          </pic:blipFill>
                          <pic:spPr bwMode="auto">
                            <a:xfrm>
                              <a:off x="0" y="0"/>
                              <a:ext cx="2401200" cy="1800000"/>
                            </a:xfrm>
                            <a:prstGeom prst="rect">
                              <a:avLst/>
                            </a:prstGeom>
                            <a:noFill/>
                            <a:ln w="9525">
                              <a:noFill/>
                              <a:miter lim="800000"/>
                              <a:headEnd/>
                              <a:tailEnd/>
                            </a:ln>
                          </pic:spPr>
                        </pic:pic>
                      </a:graphicData>
                    </a:graphic>
                  </wp:inline>
                </w:drawing>
              </w:r>
            </w:ins>
          </w:p>
        </w:tc>
      </w:tr>
      <w:tr w:rsidR="00B45328" w14:paraId="4E6ABCC3" w14:textId="77777777" w:rsidTr="00B45328">
        <w:trPr>
          <w:trHeight w:val="221"/>
          <w:ins w:id="2076" w:author="李志成" w:date="2013-05-14T19:06:00Z"/>
        </w:trPr>
        <w:tc>
          <w:tcPr>
            <w:tcW w:w="4261" w:type="dxa"/>
          </w:tcPr>
          <w:p w14:paraId="7F055ECE" w14:textId="77777777" w:rsidR="00B45328" w:rsidRDefault="00B45328" w:rsidP="00B45328">
            <w:pPr>
              <w:spacing w:before="50" w:after="50"/>
              <w:rPr>
                <w:ins w:id="2077" w:author="李志成" w:date="2013-05-14T19:06:00Z"/>
                <w:szCs w:val="24"/>
              </w:rPr>
            </w:pPr>
            <w:ins w:id="2078" w:author="李志成" w:date="2013-05-14T19:06:00Z">
              <w:r>
                <w:rPr>
                  <w:rFonts w:hint="eastAsia"/>
                  <w:szCs w:val="24"/>
                </w:rPr>
                <w:t>MCS</w:t>
              </w:r>
            </w:ins>
          </w:p>
        </w:tc>
        <w:tc>
          <w:tcPr>
            <w:tcW w:w="4261" w:type="dxa"/>
          </w:tcPr>
          <w:p w14:paraId="0C12F5C2" w14:textId="77777777" w:rsidR="00B45328" w:rsidRDefault="00B45328" w:rsidP="00B45328">
            <w:pPr>
              <w:spacing w:before="50" w:after="50"/>
              <w:rPr>
                <w:ins w:id="2079" w:author="李志成" w:date="2013-05-14T19:06:00Z"/>
                <w:szCs w:val="24"/>
              </w:rPr>
            </w:pPr>
            <w:ins w:id="2080" w:author="李志成" w:date="2013-05-14T19:06:00Z">
              <w:r>
                <w:rPr>
                  <w:rFonts w:hint="eastAsia"/>
                  <w:szCs w:val="24"/>
                </w:rPr>
                <w:t>HARQ</w:t>
              </w:r>
            </w:ins>
          </w:p>
        </w:tc>
      </w:tr>
      <w:tr w:rsidR="00B45328" w14:paraId="744322DD" w14:textId="77777777" w:rsidTr="00B45328">
        <w:trPr>
          <w:ins w:id="2081" w:author="李志成" w:date="2013-05-14T19:06:00Z"/>
        </w:trPr>
        <w:tc>
          <w:tcPr>
            <w:tcW w:w="4261" w:type="dxa"/>
          </w:tcPr>
          <w:p w14:paraId="6FD861E6" w14:textId="77777777" w:rsidR="00B45328" w:rsidRDefault="00B45328" w:rsidP="00B45328">
            <w:pPr>
              <w:spacing w:before="50" w:after="50"/>
              <w:rPr>
                <w:ins w:id="2082" w:author="李志成" w:date="2013-05-14T19:06:00Z"/>
                <w:szCs w:val="24"/>
              </w:rPr>
            </w:pPr>
            <w:ins w:id="2083" w:author="李志成" w:date="2013-05-14T19:06:00Z">
              <w:r>
                <w:rPr>
                  <w:noProof/>
                  <w:rPrChange w:id="2084" w:author="Unknown">
                    <w:rPr>
                      <w:rFonts w:ascii="Cambria" w:hAnsi="Cambria"/>
                      <w:b/>
                      <w:bCs/>
                      <w:noProof/>
                      <w:sz w:val="32"/>
                      <w:szCs w:val="32"/>
                    </w:rPr>
                  </w:rPrChange>
                </w:rPr>
                <w:lastRenderedPageBreak/>
                <w:drawing>
                  <wp:inline distT="0" distB="0" distL="0" distR="0" wp14:anchorId="45206753" wp14:editId="0728B286">
                    <wp:extent cx="2397600" cy="180000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8" cstate="print"/>
                            <a:srcRect/>
                            <a:stretch>
                              <a:fillRect/>
                            </a:stretch>
                          </pic:blipFill>
                          <pic:spPr bwMode="auto">
                            <a:xfrm>
                              <a:off x="0" y="0"/>
                              <a:ext cx="2397600" cy="1800000"/>
                            </a:xfrm>
                            <a:prstGeom prst="rect">
                              <a:avLst/>
                            </a:prstGeom>
                            <a:noFill/>
                            <a:ln w="9525">
                              <a:noFill/>
                              <a:miter lim="800000"/>
                              <a:headEnd/>
                              <a:tailEnd/>
                            </a:ln>
                          </pic:spPr>
                        </pic:pic>
                      </a:graphicData>
                    </a:graphic>
                  </wp:inline>
                </w:drawing>
              </w:r>
            </w:ins>
          </w:p>
        </w:tc>
        <w:tc>
          <w:tcPr>
            <w:tcW w:w="4261" w:type="dxa"/>
          </w:tcPr>
          <w:p w14:paraId="5B30A552" w14:textId="77777777" w:rsidR="00B45328" w:rsidRDefault="00B45328" w:rsidP="00B45328">
            <w:pPr>
              <w:spacing w:before="50" w:after="50"/>
              <w:rPr>
                <w:ins w:id="2085" w:author="李志成" w:date="2013-05-14T19:06:00Z"/>
                <w:szCs w:val="24"/>
              </w:rPr>
            </w:pPr>
            <w:ins w:id="2086" w:author="李志成" w:date="2013-05-14T19:06:00Z">
              <w:r>
                <w:rPr>
                  <w:noProof/>
                  <w:rPrChange w:id="2087" w:author="Unknown">
                    <w:rPr>
                      <w:rFonts w:ascii="Cambria" w:hAnsi="Cambria"/>
                      <w:b/>
                      <w:bCs/>
                      <w:noProof/>
                      <w:sz w:val="32"/>
                      <w:szCs w:val="32"/>
                    </w:rPr>
                  </w:rPrChange>
                </w:rPr>
                <w:drawing>
                  <wp:inline distT="0" distB="0" distL="0" distR="0" wp14:anchorId="3F556A37" wp14:editId="4AD887E9">
                    <wp:extent cx="2520000" cy="180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9" cstate="print"/>
                            <a:srcRect/>
                            <a:stretch>
                              <a:fillRect/>
                            </a:stretch>
                          </pic:blipFill>
                          <pic:spPr bwMode="auto">
                            <a:xfrm>
                              <a:off x="0" y="0"/>
                              <a:ext cx="2520000" cy="1800000"/>
                            </a:xfrm>
                            <a:prstGeom prst="rect">
                              <a:avLst/>
                            </a:prstGeom>
                            <a:noFill/>
                            <a:ln w="9525">
                              <a:noFill/>
                              <a:miter lim="800000"/>
                              <a:headEnd/>
                              <a:tailEnd/>
                            </a:ln>
                          </pic:spPr>
                        </pic:pic>
                      </a:graphicData>
                    </a:graphic>
                  </wp:inline>
                </w:drawing>
              </w:r>
            </w:ins>
          </w:p>
        </w:tc>
      </w:tr>
      <w:tr w:rsidR="00B45328" w14:paraId="02F0F146" w14:textId="77777777" w:rsidTr="00B45328">
        <w:trPr>
          <w:ins w:id="2088" w:author="李志成" w:date="2013-05-14T19:06:00Z"/>
        </w:trPr>
        <w:tc>
          <w:tcPr>
            <w:tcW w:w="4261" w:type="dxa"/>
          </w:tcPr>
          <w:p w14:paraId="4E9D5D96" w14:textId="77777777" w:rsidR="00B45328" w:rsidRDefault="00B45328" w:rsidP="00B45328">
            <w:pPr>
              <w:spacing w:before="50" w:after="50"/>
              <w:rPr>
                <w:ins w:id="2089" w:author="李志成" w:date="2013-05-14T19:06:00Z"/>
                <w:szCs w:val="24"/>
              </w:rPr>
            </w:pPr>
            <w:ins w:id="2090" w:author="李志成" w:date="2013-05-14T19:06:00Z">
              <w:r>
                <w:rPr>
                  <w:rFonts w:hint="eastAsia"/>
                  <w:szCs w:val="24"/>
                </w:rPr>
                <w:t>RANK</w:t>
              </w:r>
            </w:ins>
          </w:p>
        </w:tc>
        <w:tc>
          <w:tcPr>
            <w:tcW w:w="4261" w:type="dxa"/>
          </w:tcPr>
          <w:p w14:paraId="061C3384" w14:textId="77777777" w:rsidR="00B45328" w:rsidRDefault="00B45328" w:rsidP="00B45328">
            <w:pPr>
              <w:spacing w:before="50" w:after="50"/>
              <w:rPr>
                <w:ins w:id="2091" w:author="李志成" w:date="2013-05-14T19:06:00Z"/>
                <w:szCs w:val="24"/>
              </w:rPr>
            </w:pPr>
          </w:p>
        </w:tc>
      </w:tr>
      <w:tr w:rsidR="00B45328" w14:paraId="642E9064" w14:textId="77777777" w:rsidTr="00B45328">
        <w:trPr>
          <w:ins w:id="2092" w:author="李志成" w:date="2013-05-14T19:06:00Z"/>
        </w:trPr>
        <w:tc>
          <w:tcPr>
            <w:tcW w:w="4261" w:type="dxa"/>
          </w:tcPr>
          <w:p w14:paraId="7064C53F" w14:textId="77777777" w:rsidR="00B45328" w:rsidRDefault="00B45328" w:rsidP="00B45328">
            <w:pPr>
              <w:spacing w:before="50" w:after="50"/>
              <w:rPr>
                <w:ins w:id="2093" w:author="李志成" w:date="2013-05-14T19:06:00Z"/>
                <w:szCs w:val="24"/>
              </w:rPr>
            </w:pPr>
            <w:ins w:id="2094" w:author="李志成" w:date="2013-05-14T19:06:00Z">
              <w:r>
                <w:rPr>
                  <w:noProof/>
                  <w:rPrChange w:id="2095" w:author="Unknown">
                    <w:rPr>
                      <w:rFonts w:ascii="Cambria" w:hAnsi="Cambria"/>
                      <w:b/>
                      <w:bCs/>
                      <w:noProof/>
                      <w:sz w:val="32"/>
                      <w:szCs w:val="32"/>
                    </w:rPr>
                  </w:rPrChange>
                </w:rPr>
                <w:drawing>
                  <wp:inline distT="0" distB="0" distL="0" distR="0" wp14:anchorId="6FE2DDDE" wp14:editId="6D6680E3">
                    <wp:extent cx="2401200" cy="1800000"/>
                    <wp:effectExtent l="0" t="0" r="0" b="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0" cstate="print"/>
                            <a:srcRect/>
                            <a:stretch>
                              <a:fillRect/>
                            </a:stretch>
                          </pic:blipFill>
                          <pic:spPr bwMode="auto">
                            <a:xfrm>
                              <a:off x="0" y="0"/>
                              <a:ext cx="2401200" cy="1800000"/>
                            </a:xfrm>
                            <a:prstGeom prst="rect">
                              <a:avLst/>
                            </a:prstGeom>
                            <a:noFill/>
                            <a:ln w="9525">
                              <a:noFill/>
                              <a:miter lim="800000"/>
                              <a:headEnd/>
                              <a:tailEnd/>
                            </a:ln>
                          </pic:spPr>
                        </pic:pic>
                      </a:graphicData>
                    </a:graphic>
                  </wp:inline>
                </w:drawing>
              </w:r>
            </w:ins>
          </w:p>
        </w:tc>
        <w:tc>
          <w:tcPr>
            <w:tcW w:w="4261" w:type="dxa"/>
          </w:tcPr>
          <w:p w14:paraId="64EFF248" w14:textId="77777777" w:rsidR="00B45328" w:rsidRDefault="00B45328" w:rsidP="00B45328">
            <w:pPr>
              <w:spacing w:before="50" w:after="50"/>
              <w:rPr>
                <w:ins w:id="2096" w:author="李志成" w:date="2013-05-14T19:06:00Z"/>
                <w:szCs w:val="24"/>
              </w:rPr>
            </w:pPr>
            <w:ins w:id="2097" w:author="李志成" w:date="2013-05-14T19:06:00Z">
              <w:r>
                <w:rPr>
                  <w:noProof/>
                  <w:rPrChange w:id="2098" w:author="Unknown">
                    <w:rPr>
                      <w:rFonts w:ascii="Cambria" w:hAnsi="Cambria"/>
                      <w:b/>
                      <w:bCs/>
                      <w:noProof/>
                      <w:sz w:val="32"/>
                      <w:szCs w:val="32"/>
                    </w:rPr>
                  </w:rPrChange>
                </w:rPr>
                <w:drawing>
                  <wp:inline distT="0" distB="0" distL="0" distR="0" wp14:anchorId="106B6C65" wp14:editId="042A0FC6">
                    <wp:extent cx="2401200" cy="1800000"/>
                    <wp:effectExtent l="0" t="0" r="0" b="0"/>
                    <wp:docPr id="4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1" cstate="print"/>
                            <a:srcRect/>
                            <a:stretch>
                              <a:fillRect/>
                            </a:stretch>
                          </pic:blipFill>
                          <pic:spPr bwMode="auto">
                            <a:xfrm>
                              <a:off x="0" y="0"/>
                              <a:ext cx="2401200" cy="1800000"/>
                            </a:xfrm>
                            <a:prstGeom prst="rect">
                              <a:avLst/>
                            </a:prstGeom>
                            <a:noFill/>
                            <a:ln w="9525">
                              <a:noFill/>
                              <a:miter lim="800000"/>
                              <a:headEnd/>
                              <a:tailEnd/>
                            </a:ln>
                          </pic:spPr>
                        </pic:pic>
                      </a:graphicData>
                    </a:graphic>
                  </wp:inline>
                </w:drawing>
              </w:r>
            </w:ins>
          </w:p>
        </w:tc>
      </w:tr>
    </w:tbl>
    <w:p w14:paraId="69663D2B" w14:textId="77777777" w:rsidR="00B45328" w:rsidRDefault="00B45328" w:rsidP="00B45328">
      <w:pPr>
        <w:spacing w:before="50" w:after="50"/>
        <w:rPr>
          <w:ins w:id="2099" w:author="李志成" w:date="2013-05-14T19:06:00Z"/>
        </w:rPr>
      </w:pPr>
    </w:p>
    <w:p w14:paraId="12458998" w14:textId="77777777" w:rsidR="00B45328" w:rsidRDefault="006550EB" w:rsidP="006550EB">
      <w:pPr>
        <w:pStyle w:val="ad"/>
        <w:rPr>
          <w:ins w:id="2100" w:author="李志成" w:date="2013-05-14T19:06:00Z"/>
        </w:rPr>
      </w:pPr>
      <w:r>
        <w:rPr>
          <w:rFonts w:hint="eastAsia"/>
        </w:rPr>
        <w:t>表格</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4.4</w:t>
      </w:r>
      <w:r>
        <w:fldChar w:fldCharType="end"/>
      </w:r>
      <w:r>
        <w:rPr>
          <w:rFonts w:hint="eastAsia"/>
        </w:rP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2</w:instrText>
      </w:r>
      <w:r>
        <w:instrText xml:space="preserve"> </w:instrText>
      </w:r>
      <w:r>
        <w:fldChar w:fldCharType="separate"/>
      </w:r>
      <w:r>
        <w:rPr>
          <w:noProof/>
        </w:rPr>
        <w:t>21</w:t>
      </w:r>
      <w:r>
        <w:fldChar w:fldCharType="end"/>
      </w:r>
      <w:ins w:id="2101" w:author="李志成" w:date="2013-05-14T19:06:00Z">
        <w:r w:rsidR="00B45328">
          <w:rPr>
            <w:rFonts w:hint="eastAsia"/>
          </w:rPr>
          <w:t xml:space="preserve">CASE 2 </w:t>
        </w:r>
        <w:r w:rsidR="00B45328">
          <w:rPr>
            <w:rFonts w:hint="eastAsia"/>
          </w:rPr>
          <w:t>仿真结果</w:t>
        </w:r>
      </w:ins>
    </w:p>
    <w:tbl>
      <w:tblPr>
        <w:tblStyle w:val="ac"/>
        <w:tblW w:w="0" w:type="auto"/>
        <w:tblLook w:val="04A0" w:firstRow="1" w:lastRow="0" w:firstColumn="1" w:lastColumn="0" w:noHBand="0" w:noVBand="1"/>
      </w:tblPr>
      <w:tblGrid>
        <w:gridCol w:w="4429"/>
        <w:gridCol w:w="4602"/>
      </w:tblGrid>
      <w:tr w:rsidR="00B45328" w14:paraId="20F2C0B1" w14:textId="77777777" w:rsidTr="00B45328">
        <w:trPr>
          <w:ins w:id="2102" w:author="李志成" w:date="2013-05-14T19:06:00Z"/>
        </w:trPr>
        <w:tc>
          <w:tcPr>
            <w:tcW w:w="8522" w:type="dxa"/>
            <w:gridSpan w:val="2"/>
          </w:tcPr>
          <w:p w14:paraId="10BC4013" w14:textId="77777777" w:rsidR="00B45328" w:rsidRDefault="00B45328" w:rsidP="00B45328">
            <w:pPr>
              <w:spacing w:before="50" w:after="50"/>
              <w:rPr>
                <w:ins w:id="2103" w:author="李志成" w:date="2013-05-14T19:06:00Z"/>
                <w:szCs w:val="24"/>
              </w:rPr>
            </w:pPr>
            <w:ins w:id="2104" w:author="李志成" w:date="2013-05-14T19:06:00Z">
              <w:r>
                <w:rPr>
                  <w:rFonts w:hint="eastAsia"/>
                  <w:szCs w:val="24"/>
                </w:rPr>
                <w:t>OLLA On</w:t>
              </w:r>
            </w:ins>
          </w:p>
        </w:tc>
      </w:tr>
      <w:tr w:rsidR="00B45328" w14:paraId="280921DD" w14:textId="77777777" w:rsidTr="00B45328">
        <w:trPr>
          <w:ins w:id="2105" w:author="李志成" w:date="2013-05-14T19:06:00Z"/>
        </w:trPr>
        <w:tc>
          <w:tcPr>
            <w:tcW w:w="4261" w:type="dxa"/>
          </w:tcPr>
          <w:p w14:paraId="1BD70B16" w14:textId="77777777" w:rsidR="00B45328" w:rsidRDefault="00B45328" w:rsidP="00B45328">
            <w:pPr>
              <w:spacing w:before="50" w:after="50"/>
              <w:rPr>
                <w:ins w:id="2106" w:author="李志成" w:date="2013-05-14T19:06:00Z"/>
                <w:szCs w:val="24"/>
              </w:rPr>
            </w:pPr>
            <w:ins w:id="2107" w:author="李志成" w:date="2013-05-14T19:06:00Z">
              <w:r>
                <w:rPr>
                  <w:rFonts w:hint="eastAsia"/>
                  <w:szCs w:val="24"/>
                </w:rPr>
                <w:t>Throughput CDF</w:t>
              </w:r>
            </w:ins>
          </w:p>
        </w:tc>
        <w:tc>
          <w:tcPr>
            <w:tcW w:w="4261" w:type="dxa"/>
          </w:tcPr>
          <w:p w14:paraId="23D11B18" w14:textId="77777777" w:rsidR="00B45328" w:rsidRDefault="00B45328" w:rsidP="00B45328">
            <w:pPr>
              <w:spacing w:before="50" w:after="50"/>
              <w:rPr>
                <w:ins w:id="2108" w:author="李志成" w:date="2013-05-14T19:06:00Z"/>
                <w:szCs w:val="24"/>
              </w:rPr>
            </w:pPr>
            <w:ins w:id="2109" w:author="李志成" w:date="2013-05-14T19:06:00Z">
              <w:r>
                <w:rPr>
                  <w:rFonts w:hint="eastAsia"/>
                  <w:szCs w:val="24"/>
                </w:rPr>
                <w:t>SINR CDF</w:t>
              </w:r>
            </w:ins>
          </w:p>
        </w:tc>
      </w:tr>
      <w:tr w:rsidR="00B45328" w14:paraId="2357B5A0" w14:textId="77777777" w:rsidTr="00B45328">
        <w:trPr>
          <w:ins w:id="2110" w:author="李志成" w:date="2013-05-14T19:06:00Z"/>
        </w:trPr>
        <w:tc>
          <w:tcPr>
            <w:tcW w:w="4261" w:type="dxa"/>
          </w:tcPr>
          <w:p w14:paraId="0164F354" w14:textId="77777777" w:rsidR="00B45328" w:rsidRDefault="00B45328" w:rsidP="00B45328">
            <w:pPr>
              <w:spacing w:before="50" w:after="50"/>
              <w:rPr>
                <w:ins w:id="2111" w:author="李志成" w:date="2013-05-14T19:06:00Z"/>
                <w:szCs w:val="24"/>
              </w:rPr>
            </w:pPr>
            <w:ins w:id="2112" w:author="李志成" w:date="2013-05-14T19:06:00Z">
              <w:r>
                <w:rPr>
                  <w:noProof/>
                  <w:rPrChange w:id="2113" w:author="Unknown">
                    <w:rPr>
                      <w:rFonts w:ascii="Cambria" w:hAnsi="Cambria"/>
                      <w:b/>
                      <w:bCs/>
                      <w:noProof/>
                      <w:sz w:val="32"/>
                      <w:szCs w:val="32"/>
                    </w:rPr>
                  </w:rPrChange>
                </w:rPr>
                <w:drawing>
                  <wp:inline distT="0" distB="0" distL="0" distR="0" wp14:anchorId="5CABD16E" wp14:editId="468E5322">
                    <wp:extent cx="2446867" cy="1820333"/>
                    <wp:effectExtent l="0" t="0" r="0" b="0"/>
                    <wp:docPr id="4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2"/>
                            <a:srcRect/>
                            <a:stretch>
                              <a:fillRect/>
                            </a:stretch>
                          </pic:blipFill>
                          <pic:spPr bwMode="auto">
                            <a:xfrm>
                              <a:off x="0" y="0"/>
                              <a:ext cx="2450523" cy="1823053"/>
                            </a:xfrm>
                            <a:prstGeom prst="rect">
                              <a:avLst/>
                            </a:prstGeom>
                            <a:noFill/>
                            <a:ln w="9525">
                              <a:noFill/>
                              <a:miter lim="800000"/>
                              <a:headEnd/>
                              <a:tailEnd/>
                            </a:ln>
                          </pic:spPr>
                        </pic:pic>
                      </a:graphicData>
                    </a:graphic>
                  </wp:inline>
                </w:drawing>
              </w:r>
            </w:ins>
          </w:p>
        </w:tc>
        <w:tc>
          <w:tcPr>
            <w:tcW w:w="4261" w:type="dxa"/>
          </w:tcPr>
          <w:p w14:paraId="18D7A167" w14:textId="77777777" w:rsidR="00B45328" w:rsidRDefault="00B45328" w:rsidP="00B45328">
            <w:pPr>
              <w:spacing w:before="50" w:after="50"/>
              <w:rPr>
                <w:ins w:id="2114" w:author="李志成" w:date="2013-05-14T19:06:00Z"/>
                <w:szCs w:val="24"/>
              </w:rPr>
            </w:pPr>
            <w:ins w:id="2115" w:author="李志成" w:date="2013-05-14T19:06:00Z">
              <w:r>
                <w:rPr>
                  <w:noProof/>
                  <w:rPrChange w:id="2116" w:author="Unknown">
                    <w:rPr>
                      <w:rFonts w:ascii="Cambria" w:hAnsi="Cambria"/>
                      <w:b/>
                      <w:bCs/>
                      <w:noProof/>
                      <w:sz w:val="32"/>
                      <w:szCs w:val="32"/>
                    </w:rPr>
                  </w:rPrChange>
                </w:rPr>
                <w:drawing>
                  <wp:inline distT="0" distB="0" distL="0" distR="0" wp14:anchorId="5D1827F3" wp14:editId="02C18500">
                    <wp:extent cx="2494843" cy="1871133"/>
                    <wp:effectExtent l="0" t="0" r="0" b="0"/>
                    <wp:docPr id="4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3"/>
                            <a:srcRect/>
                            <a:stretch>
                              <a:fillRect/>
                            </a:stretch>
                          </pic:blipFill>
                          <pic:spPr bwMode="auto">
                            <a:xfrm>
                              <a:off x="0" y="0"/>
                              <a:ext cx="2495978" cy="1871984"/>
                            </a:xfrm>
                            <a:prstGeom prst="rect">
                              <a:avLst/>
                            </a:prstGeom>
                            <a:noFill/>
                            <a:ln w="9525">
                              <a:noFill/>
                              <a:miter lim="800000"/>
                              <a:headEnd/>
                              <a:tailEnd/>
                            </a:ln>
                          </pic:spPr>
                        </pic:pic>
                      </a:graphicData>
                    </a:graphic>
                  </wp:inline>
                </w:drawing>
              </w:r>
            </w:ins>
          </w:p>
        </w:tc>
      </w:tr>
      <w:tr w:rsidR="00B45328" w14:paraId="5D389C34" w14:textId="77777777" w:rsidTr="00B45328">
        <w:trPr>
          <w:ins w:id="2117" w:author="李志成" w:date="2013-05-14T19:06:00Z"/>
        </w:trPr>
        <w:tc>
          <w:tcPr>
            <w:tcW w:w="4261" w:type="dxa"/>
          </w:tcPr>
          <w:p w14:paraId="76DF8BDB" w14:textId="77777777" w:rsidR="00B45328" w:rsidRDefault="00B45328" w:rsidP="00B45328">
            <w:pPr>
              <w:spacing w:before="50" w:after="50"/>
              <w:rPr>
                <w:ins w:id="2118" w:author="李志成" w:date="2013-05-14T19:06:00Z"/>
                <w:szCs w:val="24"/>
              </w:rPr>
            </w:pPr>
            <w:ins w:id="2119" w:author="李志成" w:date="2013-05-14T19:06:00Z">
              <w:r>
                <w:rPr>
                  <w:rFonts w:hint="eastAsia"/>
                  <w:szCs w:val="24"/>
                </w:rPr>
                <w:t>MCS</w:t>
              </w:r>
            </w:ins>
          </w:p>
        </w:tc>
        <w:tc>
          <w:tcPr>
            <w:tcW w:w="4261" w:type="dxa"/>
          </w:tcPr>
          <w:p w14:paraId="7905591D" w14:textId="77777777" w:rsidR="00B45328" w:rsidRDefault="00B45328" w:rsidP="00B45328">
            <w:pPr>
              <w:spacing w:before="50" w:after="50"/>
              <w:rPr>
                <w:ins w:id="2120" w:author="李志成" w:date="2013-05-14T19:06:00Z"/>
                <w:szCs w:val="24"/>
              </w:rPr>
            </w:pPr>
            <w:ins w:id="2121" w:author="李志成" w:date="2013-05-14T19:06:00Z">
              <w:r>
                <w:rPr>
                  <w:rFonts w:hint="eastAsia"/>
                  <w:szCs w:val="24"/>
                </w:rPr>
                <w:t>HARQ</w:t>
              </w:r>
            </w:ins>
          </w:p>
        </w:tc>
      </w:tr>
      <w:tr w:rsidR="00B45328" w14:paraId="695062BC" w14:textId="77777777" w:rsidTr="00B45328">
        <w:trPr>
          <w:ins w:id="2122" w:author="李志成" w:date="2013-05-14T19:06:00Z"/>
        </w:trPr>
        <w:tc>
          <w:tcPr>
            <w:tcW w:w="4261" w:type="dxa"/>
          </w:tcPr>
          <w:p w14:paraId="5FCD5BAB" w14:textId="77777777" w:rsidR="00B45328" w:rsidRDefault="00B45328" w:rsidP="00B45328">
            <w:pPr>
              <w:spacing w:before="50" w:after="50"/>
              <w:rPr>
                <w:ins w:id="2123" w:author="李志成" w:date="2013-05-14T19:06:00Z"/>
                <w:szCs w:val="24"/>
              </w:rPr>
            </w:pPr>
            <w:ins w:id="2124" w:author="李志成" w:date="2013-05-14T19:06:00Z">
              <w:r>
                <w:rPr>
                  <w:noProof/>
                  <w:rPrChange w:id="2125" w:author="Unknown">
                    <w:rPr>
                      <w:rFonts w:ascii="Cambria" w:hAnsi="Cambria"/>
                      <w:b/>
                      <w:bCs/>
                      <w:noProof/>
                      <w:sz w:val="32"/>
                      <w:szCs w:val="32"/>
                    </w:rPr>
                  </w:rPrChange>
                </w:rPr>
                <w:lastRenderedPageBreak/>
                <w:drawing>
                  <wp:inline distT="0" distB="0" distL="0" distR="0" wp14:anchorId="5517FDCE" wp14:editId="1470B982">
                    <wp:extent cx="2675467" cy="2006600"/>
                    <wp:effectExtent l="0" t="0" r="0" b="0"/>
                    <wp:docPr id="4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4"/>
                            <a:srcRect/>
                            <a:stretch>
                              <a:fillRect/>
                            </a:stretch>
                          </pic:blipFill>
                          <pic:spPr bwMode="auto">
                            <a:xfrm>
                              <a:off x="0" y="0"/>
                              <a:ext cx="2679363" cy="2009522"/>
                            </a:xfrm>
                            <a:prstGeom prst="rect">
                              <a:avLst/>
                            </a:prstGeom>
                            <a:noFill/>
                            <a:ln w="9525">
                              <a:noFill/>
                              <a:miter lim="800000"/>
                              <a:headEnd/>
                              <a:tailEnd/>
                            </a:ln>
                          </pic:spPr>
                        </pic:pic>
                      </a:graphicData>
                    </a:graphic>
                  </wp:inline>
                </w:drawing>
              </w:r>
            </w:ins>
          </w:p>
        </w:tc>
        <w:tc>
          <w:tcPr>
            <w:tcW w:w="4261" w:type="dxa"/>
          </w:tcPr>
          <w:p w14:paraId="644294B9" w14:textId="77777777" w:rsidR="00B45328" w:rsidRDefault="00B45328" w:rsidP="00B45328">
            <w:pPr>
              <w:spacing w:before="50" w:after="50"/>
              <w:rPr>
                <w:ins w:id="2126" w:author="李志成" w:date="2013-05-14T19:06:00Z"/>
                <w:szCs w:val="24"/>
              </w:rPr>
            </w:pPr>
            <w:ins w:id="2127" w:author="李志成" w:date="2013-05-14T19:06:00Z">
              <w:r>
                <w:rPr>
                  <w:noProof/>
                  <w:rPrChange w:id="2128" w:author="Unknown">
                    <w:rPr>
                      <w:rFonts w:ascii="Cambria" w:hAnsi="Cambria"/>
                      <w:b/>
                      <w:bCs/>
                      <w:noProof/>
                      <w:sz w:val="32"/>
                      <w:szCs w:val="32"/>
                    </w:rPr>
                  </w:rPrChange>
                </w:rPr>
                <w:drawing>
                  <wp:inline distT="0" distB="0" distL="0" distR="0" wp14:anchorId="43896966" wp14:editId="099D383D">
                    <wp:extent cx="2633134" cy="2081955"/>
                    <wp:effectExtent l="0" t="0" r="0" b="0"/>
                    <wp:docPr id="4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5"/>
                            <a:srcRect/>
                            <a:stretch>
                              <a:fillRect/>
                            </a:stretch>
                          </pic:blipFill>
                          <pic:spPr bwMode="auto">
                            <a:xfrm>
                              <a:off x="0" y="0"/>
                              <a:ext cx="2636896" cy="2084930"/>
                            </a:xfrm>
                            <a:prstGeom prst="rect">
                              <a:avLst/>
                            </a:prstGeom>
                            <a:noFill/>
                            <a:ln w="9525">
                              <a:noFill/>
                              <a:miter lim="800000"/>
                              <a:headEnd/>
                              <a:tailEnd/>
                            </a:ln>
                          </pic:spPr>
                        </pic:pic>
                      </a:graphicData>
                    </a:graphic>
                  </wp:inline>
                </w:drawing>
              </w:r>
            </w:ins>
          </w:p>
        </w:tc>
      </w:tr>
      <w:tr w:rsidR="00B45328" w14:paraId="7A252E76" w14:textId="77777777" w:rsidTr="00B45328">
        <w:trPr>
          <w:ins w:id="2129" w:author="李志成" w:date="2013-05-14T19:06:00Z"/>
        </w:trPr>
        <w:tc>
          <w:tcPr>
            <w:tcW w:w="4261" w:type="dxa"/>
          </w:tcPr>
          <w:p w14:paraId="4BE8A4DB" w14:textId="77777777" w:rsidR="00B45328" w:rsidRDefault="00B45328" w:rsidP="00B45328">
            <w:pPr>
              <w:spacing w:before="50" w:after="50"/>
              <w:rPr>
                <w:ins w:id="2130" w:author="李志成" w:date="2013-05-14T19:06:00Z"/>
                <w:szCs w:val="24"/>
              </w:rPr>
            </w:pPr>
            <w:ins w:id="2131" w:author="李志成" w:date="2013-05-14T19:06:00Z">
              <w:r>
                <w:rPr>
                  <w:rFonts w:hint="eastAsia"/>
                  <w:szCs w:val="24"/>
                </w:rPr>
                <w:t>RANK</w:t>
              </w:r>
            </w:ins>
          </w:p>
        </w:tc>
        <w:tc>
          <w:tcPr>
            <w:tcW w:w="4261" w:type="dxa"/>
          </w:tcPr>
          <w:p w14:paraId="3709483D" w14:textId="77777777" w:rsidR="00B45328" w:rsidRDefault="00B45328" w:rsidP="00B45328">
            <w:pPr>
              <w:spacing w:before="50" w:after="50"/>
              <w:rPr>
                <w:ins w:id="2132" w:author="李志成" w:date="2013-05-14T19:06:00Z"/>
                <w:szCs w:val="24"/>
              </w:rPr>
            </w:pPr>
          </w:p>
        </w:tc>
      </w:tr>
      <w:tr w:rsidR="00B45328" w14:paraId="05494076" w14:textId="77777777" w:rsidTr="00B45328">
        <w:trPr>
          <w:ins w:id="2133" w:author="李志成" w:date="2013-05-14T19:06:00Z"/>
        </w:trPr>
        <w:tc>
          <w:tcPr>
            <w:tcW w:w="4261" w:type="dxa"/>
          </w:tcPr>
          <w:p w14:paraId="7F74710E" w14:textId="77777777" w:rsidR="00B45328" w:rsidRDefault="00B45328" w:rsidP="00B45328">
            <w:pPr>
              <w:spacing w:before="50" w:after="50"/>
              <w:rPr>
                <w:ins w:id="2134" w:author="李志成" w:date="2013-05-14T19:06:00Z"/>
                <w:szCs w:val="24"/>
              </w:rPr>
            </w:pPr>
            <w:ins w:id="2135" w:author="李志成" w:date="2013-05-14T19:06:00Z">
              <w:r>
                <w:rPr>
                  <w:noProof/>
                  <w:rPrChange w:id="2136" w:author="Unknown">
                    <w:rPr>
                      <w:rFonts w:ascii="Cambria" w:hAnsi="Cambria"/>
                      <w:b/>
                      <w:bCs/>
                      <w:noProof/>
                      <w:sz w:val="32"/>
                      <w:szCs w:val="32"/>
                    </w:rPr>
                  </w:rPrChange>
                </w:rPr>
                <w:drawing>
                  <wp:inline distT="0" distB="0" distL="0" distR="0" wp14:anchorId="6F8328E4" wp14:editId="15C49D87">
                    <wp:extent cx="2599267" cy="1896533"/>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2602521" cy="1898908"/>
                            </a:xfrm>
                            <a:prstGeom prst="rect">
                              <a:avLst/>
                            </a:prstGeom>
                            <a:noFill/>
                            <a:ln>
                              <a:noFill/>
                            </a:ln>
                          </pic:spPr>
                        </pic:pic>
                      </a:graphicData>
                    </a:graphic>
                  </wp:inline>
                </w:drawing>
              </w:r>
            </w:ins>
          </w:p>
        </w:tc>
        <w:tc>
          <w:tcPr>
            <w:tcW w:w="4261" w:type="dxa"/>
          </w:tcPr>
          <w:p w14:paraId="31222098" w14:textId="77777777" w:rsidR="00B45328" w:rsidRDefault="00B45328" w:rsidP="00B45328">
            <w:pPr>
              <w:spacing w:before="50" w:after="50"/>
              <w:rPr>
                <w:ins w:id="2137" w:author="李志成" w:date="2013-05-14T19:06:00Z"/>
                <w:szCs w:val="24"/>
              </w:rPr>
            </w:pPr>
            <w:ins w:id="2138" w:author="李志成" w:date="2013-05-14T19:06:00Z">
              <w:r>
                <w:rPr>
                  <w:noProof/>
                  <w:rPrChange w:id="2139" w:author="Unknown">
                    <w:rPr>
                      <w:rFonts w:ascii="Cambria" w:hAnsi="Cambria"/>
                      <w:b/>
                      <w:bCs/>
                      <w:noProof/>
                      <w:sz w:val="32"/>
                      <w:szCs w:val="32"/>
                    </w:rPr>
                  </w:rPrChange>
                </w:rPr>
                <w:drawing>
                  <wp:inline distT="0" distB="0" distL="0" distR="0" wp14:anchorId="32DC10B2" wp14:editId="3F794F89">
                    <wp:extent cx="2785533" cy="1896533"/>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7"/>
                            <a:srcRect/>
                            <a:stretch>
                              <a:fillRect/>
                            </a:stretch>
                          </pic:blipFill>
                          <pic:spPr bwMode="auto">
                            <a:xfrm>
                              <a:off x="0" y="0"/>
                              <a:ext cx="2795869" cy="1903570"/>
                            </a:xfrm>
                            <a:prstGeom prst="rect">
                              <a:avLst/>
                            </a:prstGeom>
                            <a:noFill/>
                            <a:ln w="9525">
                              <a:noFill/>
                              <a:miter lim="800000"/>
                              <a:headEnd/>
                              <a:tailEnd/>
                            </a:ln>
                          </pic:spPr>
                        </pic:pic>
                      </a:graphicData>
                    </a:graphic>
                  </wp:inline>
                </w:drawing>
              </w:r>
            </w:ins>
          </w:p>
        </w:tc>
      </w:tr>
      <w:tr w:rsidR="00B45328" w14:paraId="745E6586" w14:textId="77777777" w:rsidTr="00B45328">
        <w:trPr>
          <w:ins w:id="2140" w:author="李志成" w:date="2013-05-14T19:06:00Z"/>
        </w:trPr>
        <w:tc>
          <w:tcPr>
            <w:tcW w:w="8522" w:type="dxa"/>
            <w:gridSpan w:val="2"/>
          </w:tcPr>
          <w:p w14:paraId="663AAF27" w14:textId="77777777" w:rsidR="00B45328" w:rsidRDefault="00B45328" w:rsidP="00B45328">
            <w:pPr>
              <w:spacing w:before="50" w:after="50"/>
              <w:rPr>
                <w:ins w:id="2141" w:author="李志成" w:date="2013-05-14T19:06:00Z"/>
                <w:szCs w:val="24"/>
              </w:rPr>
            </w:pPr>
            <w:ins w:id="2142" w:author="李志成" w:date="2013-05-14T19:06:00Z">
              <w:r>
                <w:rPr>
                  <w:rFonts w:hint="eastAsia"/>
                  <w:szCs w:val="24"/>
                </w:rPr>
                <w:t>OLLA Off</w:t>
              </w:r>
            </w:ins>
          </w:p>
        </w:tc>
      </w:tr>
      <w:tr w:rsidR="00B45328" w14:paraId="51F41CA4" w14:textId="77777777" w:rsidTr="00B45328">
        <w:trPr>
          <w:ins w:id="2143" w:author="李志成" w:date="2013-05-14T19:06:00Z"/>
        </w:trPr>
        <w:tc>
          <w:tcPr>
            <w:tcW w:w="4261" w:type="dxa"/>
          </w:tcPr>
          <w:p w14:paraId="6469B745" w14:textId="77777777" w:rsidR="00B45328" w:rsidRDefault="00B45328" w:rsidP="00B45328">
            <w:pPr>
              <w:spacing w:before="50" w:after="50"/>
              <w:rPr>
                <w:ins w:id="2144" w:author="李志成" w:date="2013-05-14T19:06:00Z"/>
                <w:szCs w:val="24"/>
              </w:rPr>
            </w:pPr>
            <w:ins w:id="2145" w:author="李志成" w:date="2013-05-14T19:06:00Z">
              <w:r>
                <w:rPr>
                  <w:rFonts w:hint="eastAsia"/>
                  <w:szCs w:val="24"/>
                </w:rPr>
                <w:t>Throughput CDF</w:t>
              </w:r>
            </w:ins>
          </w:p>
        </w:tc>
        <w:tc>
          <w:tcPr>
            <w:tcW w:w="4261" w:type="dxa"/>
          </w:tcPr>
          <w:p w14:paraId="46A8B9FE" w14:textId="77777777" w:rsidR="00B45328" w:rsidRDefault="00B45328" w:rsidP="00B45328">
            <w:pPr>
              <w:spacing w:before="50" w:after="50"/>
              <w:rPr>
                <w:ins w:id="2146" w:author="李志成" w:date="2013-05-14T19:06:00Z"/>
                <w:szCs w:val="24"/>
              </w:rPr>
            </w:pPr>
            <w:ins w:id="2147" w:author="李志成" w:date="2013-05-14T19:06:00Z">
              <w:r>
                <w:rPr>
                  <w:rFonts w:hint="eastAsia"/>
                  <w:szCs w:val="24"/>
                </w:rPr>
                <w:t>SINR CDF</w:t>
              </w:r>
            </w:ins>
          </w:p>
        </w:tc>
      </w:tr>
      <w:tr w:rsidR="00B45328" w14:paraId="3C51287A" w14:textId="77777777" w:rsidTr="00B45328">
        <w:trPr>
          <w:ins w:id="2148" w:author="李志成" w:date="2013-05-14T19:06:00Z"/>
        </w:trPr>
        <w:tc>
          <w:tcPr>
            <w:tcW w:w="4261" w:type="dxa"/>
          </w:tcPr>
          <w:p w14:paraId="1CFB917A" w14:textId="77777777" w:rsidR="00B45328" w:rsidRDefault="00B45328" w:rsidP="00B45328">
            <w:pPr>
              <w:spacing w:before="50" w:after="50"/>
              <w:rPr>
                <w:ins w:id="2149" w:author="李志成" w:date="2013-05-14T19:06:00Z"/>
                <w:szCs w:val="24"/>
              </w:rPr>
            </w:pPr>
            <w:ins w:id="2150" w:author="李志成" w:date="2013-05-14T19:06:00Z">
              <w:r>
                <w:rPr>
                  <w:noProof/>
                  <w:rPrChange w:id="2151" w:author="Unknown">
                    <w:rPr>
                      <w:rFonts w:ascii="Cambria" w:hAnsi="Cambria"/>
                      <w:b/>
                      <w:bCs/>
                      <w:noProof/>
                      <w:sz w:val="32"/>
                      <w:szCs w:val="32"/>
                    </w:rPr>
                  </w:rPrChange>
                </w:rPr>
                <w:drawing>
                  <wp:inline distT="0" distB="0" distL="0" distR="0" wp14:anchorId="2BED1090" wp14:editId="40A13D54">
                    <wp:extent cx="2585156" cy="1938866"/>
                    <wp:effectExtent l="0" t="0" r="0" b="0"/>
                    <wp:docPr id="4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8"/>
                            <a:srcRect/>
                            <a:stretch>
                              <a:fillRect/>
                            </a:stretch>
                          </pic:blipFill>
                          <pic:spPr bwMode="auto">
                            <a:xfrm>
                              <a:off x="0" y="0"/>
                              <a:ext cx="2591478" cy="1943608"/>
                            </a:xfrm>
                            <a:prstGeom prst="rect">
                              <a:avLst/>
                            </a:prstGeom>
                            <a:noFill/>
                            <a:ln w="9525">
                              <a:noFill/>
                              <a:miter lim="800000"/>
                              <a:headEnd/>
                              <a:tailEnd/>
                            </a:ln>
                          </pic:spPr>
                        </pic:pic>
                      </a:graphicData>
                    </a:graphic>
                  </wp:inline>
                </w:drawing>
              </w:r>
            </w:ins>
          </w:p>
        </w:tc>
        <w:tc>
          <w:tcPr>
            <w:tcW w:w="4261" w:type="dxa"/>
          </w:tcPr>
          <w:p w14:paraId="7A08BD40" w14:textId="77777777" w:rsidR="00B45328" w:rsidRDefault="00B45328" w:rsidP="00B45328">
            <w:pPr>
              <w:spacing w:before="50" w:after="50"/>
              <w:rPr>
                <w:ins w:id="2152" w:author="李志成" w:date="2013-05-14T19:06:00Z"/>
                <w:szCs w:val="24"/>
              </w:rPr>
            </w:pPr>
            <w:ins w:id="2153" w:author="李志成" w:date="2013-05-14T19:06:00Z">
              <w:r>
                <w:rPr>
                  <w:noProof/>
                  <w:rPrChange w:id="2154" w:author="Unknown">
                    <w:rPr>
                      <w:rFonts w:ascii="Cambria" w:hAnsi="Cambria"/>
                      <w:b/>
                      <w:bCs/>
                      <w:noProof/>
                      <w:sz w:val="32"/>
                      <w:szCs w:val="32"/>
                    </w:rPr>
                  </w:rPrChange>
                </w:rPr>
                <w:drawing>
                  <wp:inline distT="0" distB="0" distL="0" distR="0" wp14:anchorId="04BA9144" wp14:editId="046397B4">
                    <wp:extent cx="2585153" cy="1938866"/>
                    <wp:effectExtent l="0" t="0" r="0" b="0"/>
                    <wp:docPr id="4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9"/>
                            <a:srcRect/>
                            <a:stretch>
                              <a:fillRect/>
                            </a:stretch>
                          </pic:blipFill>
                          <pic:spPr bwMode="auto">
                            <a:xfrm>
                              <a:off x="0" y="0"/>
                              <a:ext cx="2586330" cy="1939749"/>
                            </a:xfrm>
                            <a:prstGeom prst="rect">
                              <a:avLst/>
                            </a:prstGeom>
                            <a:noFill/>
                            <a:ln w="9525">
                              <a:noFill/>
                              <a:miter lim="800000"/>
                              <a:headEnd/>
                              <a:tailEnd/>
                            </a:ln>
                          </pic:spPr>
                        </pic:pic>
                      </a:graphicData>
                    </a:graphic>
                  </wp:inline>
                </w:drawing>
              </w:r>
            </w:ins>
          </w:p>
        </w:tc>
      </w:tr>
      <w:tr w:rsidR="00B45328" w14:paraId="5C9C46DF" w14:textId="77777777" w:rsidTr="00B45328">
        <w:trPr>
          <w:trHeight w:val="221"/>
          <w:ins w:id="2155" w:author="李志成" w:date="2013-05-14T19:06:00Z"/>
        </w:trPr>
        <w:tc>
          <w:tcPr>
            <w:tcW w:w="4261" w:type="dxa"/>
          </w:tcPr>
          <w:p w14:paraId="108A9D46" w14:textId="77777777" w:rsidR="00B45328" w:rsidRDefault="00B45328" w:rsidP="00B45328">
            <w:pPr>
              <w:spacing w:before="50" w:after="50"/>
              <w:rPr>
                <w:ins w:id="2156" w:author="李志成" w:date="2013-05-14T19:06:00Z"/>
                <w:szCs w:val="24"/>
              </w:rPr>
            </w:pPr>
            <w:ins w:id="2157" w:author="李志成" w:date="2013-05-14T19:06:00Z">
              <w:r>
                <w:rPr>
                  <w:rFonts w:hint="eastAsia"/>
                  <w:szCs w:val="24"/>
                </w:rPr>
                <w:t>MCS</w:t>
              </w:r>
            </w:ins>
          </w:p>
        </w:tc>
        <w:tc>
          <w:tcPr>
            <w:tcW w:w="4261" w:type="dxa"/>
          </w:tcPr>
          <w:p w14:paraId="30C04ED0" w14:textId="77777777" w:rsidR="00B45328" w:rsidRDefault="00B45328" w:rsidP="00B45328">
            <w:pPr>
              <w:spacing w:before="50" w:after="50"/>
              <w:rPr>
                <w:ins w:id="2158" w:author="李志成" w:date="2013-05-14T19:06:00Z"/>
                <w:szCs w:val="24"/>
              </w:rPr>
            </w:pPr>
            <w:ins w:id="2159" w:author="李志成" w:date="2013-05-14T19:06:00Z">
              <w:r>
                <w:rPr>
                  <w:rFonts w:hint="eastAsia"/>
                  <w:szCs w:val="24"/>
                </w:rPr>
                <w:t>HARQ</w:t>
              </w:r>
            </w:ins>
          </w:p>
        </w:tc>
      </w:tr>
      <w:tr w:rsidR="00B45328" w14:paraId="6EDAA520" w14:textId="77777777" w:rsidTr="00B45328">
        <w:trPr>
          <w:ins w:id="2160" w:author="李志成" w:date="2013-05-14T19:06:00Z"/>
        </w:trPr>
        <w:tc>
          <w:tcPr>
            <w:tcW w:w="4261" w:type="dxa"/>
          </w:tcPr>
          <w:p w14:paraId="7257B386" w14:textId="77777777" w:rsidR="00B45328" w:rsidRDefault="00B45328" w:rsidP="00B45328">
            <w:pPr>
              <w:spacing w:before="50" w:after="50"/>
              <w:rPr>
                <w:ins w:id="2161" w:author="李志成" w:date="2013-05-14T19:06:00Z"/>
                <w:szCs w:val="24"/>
              </w:rPr>
            </w:pPr>
            <w:ins w:id="2162" w:author="李志成" w:date="2013-05-14T19:06:00Z">
              <w:r>
                <w:rPr>
                  <w:noProof/>
                  <w:rPrChange w:id="2163" w:author="Unknown">
                    <w:rPr>
                      <w:rFonts w:ascii="Cambria" w:hAnsi="Cambria"/>
                      <w:b/>
                      <w:bCs/>
                      <w:noProof/>
                      <w:sz w:val="32"/>
                      <w:szCs w:val="32"/>
                    </w:rPr>
                  </w:rPrChange>
                </w:rPr>
                <w:lastRenderedPageBreak/>
                <w:drawing>
                  <wp:inline distT="0" distB="0" distL="0" distR="0" wp14:anchorId="7BBF7821" wp14:editId="7B707C7A">
                    <wp:extent cx="2523067" cy="1892300"/>
                    <wp:effectExtent l="0" t="0" r="0" b="0"/>
                    <wp:docPr id="4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0"/>
                            <a:srcRect/>
                            <a:stretch>
                              <a:fillRect/>
                            </a:stretch>
                          </pic:blipFill>
                          <pic:spPr bwMode="auto">
                            <a:xfrm>
                              <a:off x="0" y="0"/>
                              <a:ext cx="2527126" cy="1895344"/>
                            </a:xfrm>
                            <a:prstGeom prst="rect">
                              <a:avLst/>
                            </a:prstGeom>
                            <a:noFill/>
                            <a:ln w="9525">
                              <a:noFill/>
                              <a:miter lim="800000"/>
                              <a:headEnd/>
                              <a:tailEnd/>
                            </a:ln>
                          </pic:spPr>
                        </pic:pic>
                      </a:graphicData>
                    </a:graphic>
                  </wp:inline>
                </w:drawing>
              </w:r>
            </w:ins>
          </w:p>
        </w:tc>
        <w:tc>
          <w:tcPr>
            <w:tcW w:w="4261" w:type="dxa"/>
          </w:tcPr>
          <w:p w14:paraId="298F05B4" w14:textId="77777777" w:rsidR="00B45328" w:rsidRDefault="00B45328" w:rsidP="00B45328">
            <w:pPr>
              <w:spacing w:before="50" w:after="50"/>
              <w:rPr>
                <w:ins w:id="2164" w:author="李志成" w:date="2013-05-14T19:06:00Z"/>
                <w:szCs w:val="24"/>
              </w:rPr>
            </w:pPr>
            <w:ins w:id="2165" w:author="李志成" w:date="2013-05-14T19:06:00Z">
              <w:r>
                <w:rPr>
                  <w:noProof/>
                  <w:rPrChange w:id="2166" w:author="Unknown">
                    <w:rPr>
                      <w:rFonts w:ascii="Cambria" w:hAnsi="Cambria"/>
                      <w:b/>
                      <w:bCs/>
                      <w:noProof/>
                      <w:sz w:val="32"/>
                      <w:szCs w:val="32"/>
                    </w:rPr>
                  </w:rPrChange>
                </w:rPr>
                <w:drawing>
                  <wp:inline distT="0" distB="0" distL="0" distR="0" wp14:anchorId="25644324" wp14:editId="1270886F">
                    <wp:extent cx="2688226" cy="1905000"/>
                    <wp:effectExtent l="0" t="0" r="0" b="0"/>
                    <wp:docPr id="4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1"/>
                            <a:srcRect/>
                            <a:stretch>
                              <a:fillRect/>
                            </a:stretch>
                          </pic:blipFill>
                          <pic:spPr bwMode="auto">
                            <a:xfrm>
                              <a:off x="0" y="0"/>
                              <a:ext cx="2694064" cy="1909137"/>
                            </a:xfrm>
                            <a:prstGeom prst="rect">
                              <a:avLst/>
                            </a:prstGeom>
                            <a:noFill/>
                            <a:ln w="9525">
                              <a:noFill/>
                              <a:miter lim="800000"/>
                              <a:headEnd/>
                              <a:tailEnd/>
                            </a:ln>
                          </pic:spPr>
                        </pic:pic>
                      </a:graphicData>
                    </a:graphic>
                  </wp:inline>
                </w:drawing>
              </w:r>
            </w:ins>
          </w:p>
        </w:tc>
      </w:tr>
      <w:tr w:rsidR="00B45328" w14:paraId="18FB0AEE" w14:textId="77777777" w:rsidTr="00B45328">
        <w:trPr>
          <w:ins w:id="2167" w:author="李志成" w:date="2013-05-14T19:06:00Z"/>
        </w:trPr>
        <w:tc>
          <w:tcPr>
            <w:tcW w:w="4261" w:type="dxa"/>
          </w:tcPr>
          <w:p w14:paraId="54FDBB8D" w14:textId="77777777" w:rsidR="00B45328" w:rsidRDefault="00B45328" w:rsidP="00B45328">
            <w:pPr>
              <w:spacing w:before="50" w:after="50"/>
              <w:rPr>
                <w:ins w:id="2168" w:author="李志成" w:date="2013-05-14T19:06:00Z"/>
                <w:szCs w:val="24"/>
              </w:rPr>
            </w:pPr>
            <w:ins w:id="2169" w:author="李志成" w:date="2013-05-14T19:06:00Z">
              <w:r>
                <w:rPr>
                  <w:rFonts w:hint="eastAsia"/>
                  <w:szCs w:val="24"/>
                </w:rPr>
                <w:t>RANK</w:t>
              </w:r>
            </w:ins>
          </w:p>
        </w:tc>
        <w:tc>
          <w:tcPr>
            <w:tcW w:w="4261" w:type="dxa"/>
          </w:tcPr>
          <w:p w14:paraId="2511050A" w14:textId="77777777" w:rsidR="00B45328" w:rsidRDefault="00B45328" w:rsidP="00B45328">
            <w:pPr>
              <w:spacing w:before="50" w:after="50"/>
              <w:rPr>
                <w:ins w:id="2170" w:author="李志成" w:date="2013-05-14T19:06:00Z"/>
                <w:szCs w:val="24"/>
              </w:rPr>
            </w:pPr>
          </w:p>
        </w:tc>
      </w:tr>
      <w:tr w:rsidR="00B45328" w14:paraId="4D7EB299" w14:textId="77777777" w:rsidTr="00B45328">
        <w:trPr>
          <w:ins w:id="2171" w:author="李志成" w:date="2013-05-14T19:06:00Z"/>
        </w:trPr>
        <w:tc>
          <w:tcPr>
            <w:tcW w:w="4261" w:type="dxa"/>
          </w:tcPr>
          <w:p w14:paraId="71DF0C13" w14:textId="77777777" w:rsidR="00B45328" w:rsidRDefault="00B45328" w:rsidP="00B45328">
            <w:pPr>
              <w:spacing w:before="50" w:after="50"/>
              <w:rPr>
                <w:ins w:id="2172" w:author="李志成" w:date="2013-05-14T19:06:00Z"/>
                <w:szCs w:val="24"/>
              </w:rPr>
            </w:pPr>
            <w:ins w:id="2173" w:author="李志成" w:date="2013-05-14T19:06:00Z">
              <w:r>
                <w:rPr>
                  <w:noProof/>
                  <w:rPrChange w:id="2174" w:author="Unknown">
                    <w:rPr>
                      <w:rFonts w:ascii="Cambria" w:hAnsi="Cambria"/>
                      <w:b/>
                      <w:bCs/>
                      <w:noProof/>
                      <w:sz w:val="32"/>
                      <w:szCs w:val="32"/>
                    </w:rPr>
                  </w:rPrChange>
                </w:rPr>
                <w:drawing>
                  <wp:inline distT="0" distB="0" distL="0" distR="0" wp14:anchorId="022EC153" wp14:editId="56BB4D11">
                    <wp:extent cx="2570707" cy="1888067"/>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bwMode="auto">
                            <a:xfrm>
                              <a:off x="0" y="0"/>
                              <a:ext cx="2572174" cy="1889144"/>
                            </a:xfrm>
                            <a:prstGeom prst="rect">
                              <a:avLst/>
                            </a:prstGeom>
                            <a:noFill/>
                            <a:ln>
                              <a:noFill/>
                            </a:ln>
                          </pic:spPr>
                        </pic:pic>
                      </a:graphicData>
                    </a:graphic>
                  </wp:inline>
                </w:drawing>
              </w:r>
            </w:ins>
          </w:p>
        </w:tc>
        <w:tc>
          <w:tcPr>
            <w:tcW w:w="4261" w:type="dxa"/>
          </w:tcPr>
          <w:p w14:paraId="14DF16E9" w14:textId="77777777" w:rsidR="00B45328" w:rsidRDefault="00B45328" w:rsidP="00B45328">
            <w:pPr>
              <w:spacing w:before="50" w:after="50"/>
              <w:rPr>
                <w:ins w:id="2175" w:author="李志成" w:date="2013-05-14T19:06:00Z"/>
                <w:szCs w:val="24"/>
              </w:rPr>
            </w:pPr>
            <w:ins w:id="2176" w:author="李志成" w:date="2013-05-14T19:06:00Z">
              <w:r>
                <w:rPr>
                  <w:noProof/>
                  <w:rPrChange w:id="2177" w:author="Unknown">
                    <w:rPr>
                      <w:rFonts w:ascii="Cambria" w:hAnsi="Cambria"/>
                      <w:b/>
                      <w:bCs/>
                      <w:noProof/>
                      <w:sz w:val="32"/>
                      <w:szCs w:val="32"/>
                    </w:rPr>
                  </w:rPrChange>
                </w:rPr>
                <w:drawing>
                  <wp:inline distT="0" distB="0" distL="0" distR="0" wp14:anchorId="6A885CB1" wp14:editId="0C58E924">
                    <wp:extent cx="2590800" cy="1888066"/>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3"/>
                            <a:srcRect/>
                            <a:stretch>
                              <a:fillRect/>
                            </a:stretch>
                          </pic:blipFill>
                          <pic:spPr bwMode="auto">
                            <a:xfrm>
                              <a:off x="0" y="0"/>
                              <a:ext cx="2592186" cy="1889076"/>
                            </a:xfrm>
                            <a:prstGeom prst="rect">
                              <a:avLst/>
                            </a:prstGeom>
                            <a:noFill/>
                            <a:ln w="9525">
                              <a:noFill/>
                              <a:miter lim="800000"/>
                              <a:headEnd/>
                              <a:tailEnd/>
                            </a:ln>
                          </pic:spPr>
                        </pic:pic>
                      </a:graphicData>
                    </a:graphic>
                  </wp:inline>
                </w:drawing>
              </w:r>
            </w:ins>
          </w:p>
        </w:tc>
      </w:tr>
    </w:tbl>
    <w:p w14:paraId="10967C24" w14:textId="77777777" w:rsidR="00B45328" w:rsidRDefault="00B45328" w:rsidP="00B45328">
      <w:pPr>
        <w:spacing w:before="50" w:after="50"/>
        <w:rPr>
          <w:ins w:id="2178" w:author="李志成" w:date="2013-05-14T19:06:00Z"/>
        </w:rPr>
      </w:pPr>
    </w:p>
    <w:p w14:paraId="78251B69" w14:textId="77777777" w:rsidR="00B45328" w:rsidRDefault="006550EB" w:rsidP="006550EB">
      <w:pPr>
        <w:pStyle w:val="ad"/>
        <w:rPr>
          <w:ins w:id="2179" w:author="李志成" w:date="2013-05-14T19:06:00Z"/>
        </w:rPr>
      </w:pPr>
      <w:r>
        <w:rPr>
          <w:rFonts w:hint="eastAsia"/>
        </w:rPr>
        <w:t>表格</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4.4</w:t>
      </w:r>
      <w:r>
        <w:fldChar w:fldCharType="end"/>
      </w:r>
      <w:r>
        <w:rPr>
          <w:rFonts w:hint="eastAsia"/>
        </w:rP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2</w:instrText>
      </w:r>
      <w:r>
        <w:instrText xml:space="preserve"> </w:instrText>
      </w:r>
      <w:r>
        <w:fldChar w:fldCharType="separate"/>
      </w:r>
      <w:r>
        <w:rPr>
          <w:noProof/>
        </w:rPr>
        <w:t>22</w:t>
      </w:r>
      <w:r>
        <w:fldChar w:fldCharType="end"/>
      </w:r>
      <w:ins w:id="2180" w:author="李志成" w:date="2013-05-14T19:06:00Z">
        <w:r w:rsidR="00B45328">
          <w:rPr>
            <w:rFonts w:hint="eastAsia"/>
          </w:rPr>
          <w:t xml:space="preserve">CASE 3 </w:t>
        </w:r>
        <w:r w:rsidR="00B45328">
          <w:rPr>
            <w:rFonts w:hint="eastAsia"/>
          </w:rPr>
          <w:t>仿真结果</w:t>
        </w:r>
      </w:ins>
    </w:p>
    <w:tbl>
      <w:tblPr>
        <w:tblStyle w:val="ac"/>
        <w:tblW w:w="0" w:type="auto"/>
        <w:tblLook w:val="04A0" w:firstRow="1" w:lastRow="0" w:firstColumn="1" w:lastColumn="0" w:noHBand="0" w:noVBand="1"/>
      </w:tblPr>
      <w:tblGrid>
        <w:gridCol w:w="4261"/>
        <w:gridCol w:w="4261"/>
      </w:tblGrid>
      <w:tr w:rsidR="00B45328" w14:paraId="155E9FB5" w14:textId="77777777" w:rsidTr="00B45328">
        <w:trPr>
          <w:ins w:id="2181" w:author="李志成" w:date="2013-05-14T19:06:00Z"/>
        </w:trPr>
        <w:tc>
          <w:tcPr>
            <w:tcW w:w="8522" w:type="dxa"/>
            <w:gridSpan w:val="2"/>
          </w:tcPr>
          <w:p w14:paraId="42997D09" w14:textId="77777777" w:rsidR="00B45328" w:rsidRDefault="00B45328" w:rsidP="00B45328">
            <w:pPr>
              <w:spacing w:before="50" w:after="50"/>
              <w:rPr>
                <w:ins w:id="2182" w:author="李志成" w:date="2013-05-14T19:06:00Z"/>
                <w:szCs w:val="24"/>
              </w:rPr>
            </w:pPr>
            <w:ins w:id="2183" w:author="李志成" w:date="2013-05-14T19:06:00Z">
              <w:r>
                <w:rPr>
                  <w:rFonts w:hint="eastAsia"/>
                  <w:szCs w:val="24"/>
                </w:rPr>
                <w:t>OLLA On</w:t>
              </w:r>
            </w:ins>
          </w:p>
        </w:tc>
      </w:tr>
      <w:tr w:rsidR="00B45328" w14:paraId="445F31E1" w14:textId="77777777" w:rsidTr="00B45328">
        <w:trPr>
          <w:ins w:id="2184" w:author="李志成" w:date="2013-05-14T19:06:00Z"/>
        </w:trPr>
        <w:tc>
          <w:tcPr>
            <w:tcW w:w="4261" w:type="dxa"/>
          </w:tcPr>
          <w:p w14:paraId="6A21A9A2" w14:textId="77777777" w:rsidR="00B45328" w:rsidRDefault="00B45328" w:rsidP="00B45328">
            <w:pPr>
              <w:spacing w:before="50" w:after="50"/>
              <w:rPr>
                <w:ins w:id="2185" w:author="李志成" w:date="2013-05-14T19:06:00Z"/>
                <w:szCs w:val="24"/>
              </w:rPr>
            </w:pPr>
            <w:ins w:id="2186" w:author="李志成" w:date="2013-05-14T19:06:00Z">
              <w:r>
                <w:rPr>
                  <w:rFonts w:hint="eastAsia"/>
                  <w:szCs w:val="24"/>
                </w:rPr>
                <w:t>Throughput CDF</w:t>
              </w:r>
            </w:ins>
          </w:p>
        </w:tc>
        <w:tc>
          <w:tcPr>
            <w:tcW w:w="4261" w:type="dxa"/>
          </w:tcPr>
          <w:p w14:paraId="2875A59D" w14:textId="77777777" w:rsidR="00B45328" w:rsidRDefault="00B45328" w:rsidP="00B45328">
            <w:pPr>
              <w:spacing w:before="50" w:after="50"/>
              <w:rPr>
                <w:ins w:id="2187" w:author="李志成" w:date="2013-05-14T19:06:00Z"/>
                <w:szCs w:val="24"/>
              </w:rPr>
            </w:pPr>
            <w:ins w:id="2188" w:author="李志成" w:date="2013-05-14T19:06:00Z">
              <w:r>
                <w:rPr>
                  <w:rFonts w:hint="eastAsia"/>
                  <w:szCs w:val="24"/>
                </w:rPr>
                <w:t>SINR CDF</w:t>
              </w:r>
            </w:ins>
          </w:p>
        </w:tc>
      </w:tr>
      <w:tr w:rsidR="00B45328" w14:paraId="1F570E65" w14:textId="77777777" w:rsidTr="00B45328">
        <w:trPr>
          <w:ins w:id="2189" w:author="李志成" w:date="2013-05-14T19:06:00Z"/>
        </w:trPr>
        <w:tc>
          <w:tcPr>
            <w:tcW w:w="4261" w:type="dxa"/>
          </w:tcPr>
          <w:p w14:paraId="13096746" w14:textId="77777777" w:rsidR="00B45328" w:rsidRDefault="00B45328" w:rsidP="00B45328">
            <w:pPr>
              <w:spacing w:before="50" w:after="50"/>
              <w:rPr>
                <w:ins w:id="2190" w:author="李志成" w:date="2013-05-14T19:06:00Z"/>
                <w:szCs w:val="24"/>
              </w:rPr>
            </w:pPr>
            <w:ins w:id="2191" w:author="李志成" w:date="2013-05-14T19:06:00Z">
              <w:r>
                <w:rPr>
                  <w:noProof/>
                  <w:rPrChange w:id="2192" w:author="Unknown">
                    <w:rPr>
                      <w:rFonts w:ascii="Cambria" w:hAnsi="Cambria"/>
                      <w:b/>
                      <w:bCs/>
                      <w:noProof/>
                      <w:sz w:val="32"/>
                      <w:szCs w:val="32"/>
                    </w:rPr>
                  </w:rPrChange>
                </w:rPr>
                <w:drawing>
                  <wp:inline distT="0" distB="0" distL="0" distR="0" wp14:anchorId="49F4C0B3" wp14:editId="4D917CD3">
                    <wp:extent cx="2401200" cy="1800000"/>
                    <wp:effectExtent l="0" t="0" r="0" b="0"/>
                    <wp:docPr id="4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4" cstate="print"/>
                            <a:srcRect/>
                            <a:stretch>
                              <a:fillRect/>
                            </a:stretch>
                          </pic:blipFill>
                          <pic:spPr bwMode="auto">
                            <a:xfrm>
                              <a:off x="0" y="0"/>
                              <a:ext cx="2401200" cy="1800000"/>
                            </a:xfrm>
                            <a:prstGeom prst="rect">
                              <a:avLst/>
                            </a:prstGeom>
                            <a:noFill/>
                            <a:ln w="9525">
                              <a:noFill/>
                              <a:miter lim="800000"/>
                              <a:headEnd/>
                              <a:tailEnd/>
                            </a:ln>
                          </pic:spPr>
                        </pic:pic>
                      </a:graphicData>
                    </a:graphic>
                  </wp:inline>
                </w:drawing>
              </w:r>
            </w:ins>
          </w:p>
        </w:tc>
        <w:tc>
          <w:tcPr>
            <w:tcW w:w="4261" w:type="dxa"/>
          </w:tcPr>
          <w:p w14:paraId="6ACB966F" w14:textId="77777777" w:rsidR="00B45328" w:rsidRDefault="00B45328" w:rsidP="00B45328">
            <w:pPr>
              <w:spacing w:before="50" w:after="50"/>
              <w:rPr>
                <w:ins w:id="2193" w:author="李志成" w:date="2013-05-14T19:06:00Z"/>
                <w:szCs w:val="24"/>
              </w:rPr>
            </w:pPr>
            <w:ins w:id="2194" w:author="李志成" w:date="2013-05-14T19:06:00Z">
              <w:r>
                <w:rPr>
                  <w:noProof/>
                  <w:rPrChange w:id="2195" w:author="Unknown">
                    <w:rPr>
                      <w:rFonts w:ascii="Cambria" w:hAnsi="Cambria"/>
                      <w:b/>
                      <w:bCs/>
                      <w:noProof/>
                      <w:sz w:val="32"/>
                      <w:szCs w:val="32"/>
                    </w:rPr>
                  </w:rPrChange>
                </w:rPr>
                <w:drawing>
                  <wp:inline distT="0" distB="0" distL="0" distR="0" wp14:anchorId="616E96C6" wp14:editId="6A9B07E3">
                    <wp:extent cx="2401200" cy="1800000"/>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5"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r>
      <w:tr w:rsidR="00B45328" w14:paraId="77B1EF0E" w14:textId="77777777" w:rsidTr="00B45328">
        <w:trPr>
          <w:ins w:id="2196" w:author="李志成" w:date="2013-05-14T19:06:00Z"/>
        </w:trPr>
        <w:tc>
          <w:tcPr>
            <w:tcW w:w="4261" w:type="dxa"/>
          </w:tcPr>
          <w:p w14:paraId="69D00C16" w14:textId="77777777" w:rsidR="00B45328" w:rsidRDefault="00B45328" w:rsidP="00B45328">
            <w:pPr>
              <w:spacing w:before="50" w:after="50"/>
              <w:rPr>
                <w:ins w:id="2197" w:author="李志成" w:date="2013-05-14T19:06:00Z"/>
                <w:szCs w:val="24"/>
              </w:rPr>
            </w:pPr>
            <w:ins w:id="2198" w:author="李志成" w:date="2013-05-14T19:06:00Z">
              <w:r>
                <w:rPr>
                  <w:rFonts w:hint="eastAsia"/>
                  <w:szCs w:val="24"/>
                </w:rPr>
                <w:t>MCS</w:t>
              </w:r>
            </w:ins>
          </w:p>
        </w:tc>
        <w:tc>
          <w:tcPr>
            <w:tcW w:w="4261" w:type="dxa"/>
          </w:tcPr>
          <w:p w14:paraId="6D6C8833" w14:textId="77777777" w:rsidR="00B45328" w:rsidRDefault="00B45328" w:rsidP="00B45328">
            <w:pPr>
              <w:spacing w:before="50" w:after="50"/>
              <w:rPr>
                <w:ins w:id="2199" w:author="李志成" w:date="2013-05-14T19:06:00Z"/>
                <w:szCs w:val="24"/>
              </w:rPr>
            </w:pPr>
            <w:ins w:id="2200" w:author="李志成" w:date="2013-05-14T19:06:00Z">
              <w:r>
                <w:rPr>
                  <w:rFonts w:hint="eastAsia"/>
                  <w:szCs w:val="24"/>
                </w:rPr>
                <w:t>HARQ</w:t>
              </w:r>
            </w:ins>
          </w:p>
        </w:tc>
      </w:tr>
      <w:tr w:rsidR="00B45328" w14:paraId="5CF7CCB8" w14:textId="77777777" w:rsidTr="00B45328">
        <w:trPr>
          <w:ins w:id="2201" w:author="李志成" w:date="2013-05-14T19:06:00Z"/>
        </w:trPr>
        <w:tc>
          <w:tcPr>
            <w:tcW w:w="4261" w:type="dxa"/>
          </w:tcPr>
          <w:p w14:paraId="002CE6E6" w14:textId="77777777" w:rsidR="00B45328" w:rsidRDefault="00B45328" w:rsidP="00B45328">
            <w:pPr>
              <w:spacing w:before="50" w:after="50"/>
              <w:rPr>
                <w:ins w:id="2202" w:author="李志成" w:date="2013-05-14T19:06:00Z"/>
                <w:szCs w:val="24"/>
              </w:rPr>
            </w:pPr>
            <w:ins w:id="2203" w:author="李志成" w:date="2013-05-14T19:06:00Z">
              <w:r>
                <w:rPr>
                  <w:noProof/>
                  <w:rPrChange w:id="2204" w:author="Unknown">
                    <w:rPr>
                      <w:rFonts w:ascii="Cambria" w:hAnsi="Cambria"/>
                      <w:b/>
                      <w:bCs/>
                      <w:noProof/>
                      <w:sz w:val="32"/>
                      <w:szCs w:val="32"/>
                    </w:rPr>
                  </w:rPrChange>
                </w:rPr>
                <w:lastRenderedPageBreak/>
                <w:drawing>
                  <wp:inline distT="0" distB="0" distL="0" distR="0" wp14:anchorId="588A8720" wp14:editId="556EB389">
                    <wp:extent cx="2401200" cy="1800000"/>
                    <wp:effectExtent l="0" t="0" r="0" b="0"/>
                    <wp:docPr id="4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6" cstate="print"/>
                            <a:srcRect/>
                            <a:stretch>
                              <a:fillRect/>
                            </a:stretch>
                          </pic:blipFill>
                          <pic:spPr bwMode="auto">
                            <a:xfrm>
                              <a:off x="0" y="0"/>
                              <a:ext cx="2401200" cy="1800000"/>
                            </a:xfrm>
                            <a:prstGeom prst="rect">
                              <a:avLst/>
                            </a:prstGeom>
                            <a:noFill/>
                            <a:ln w="9525">
                              <a:noFill/>
                              <a:miter lim="800000"/>
                              <a:headEnd/>
                              <a:tailEnd/>
                            </a:ln>
                          </pic:spPr>
                        </pic:pic>
                      </a:graphicData>
                    </a:graphic>
                  </wp:inline>
                </w:drawing>
              </w:r>
            </w:ins>
          </w:p>
        </w:tc>
        <w:tc>
          <w:tcPr>
            <w:tcW w:w="4261" w:type="dxa"/>
          </w:tcPr>
          <w:p w14:paraId="55A2ADF1" w14:textId="77777777" w:rsidR="00B45328" w:rsidRDefault="00B45328" w:rsidP="00B45328">
            <w:pPr>
              <w:spacing w:before="50" w:after="50"/>
              <w:rPr>
                <w:ins w:id="2205" w:author="李志成" w:date="2013-05-14T19:06:00Z"/>
                <w:szCs w:val="24"/>
              </w:rPr>
            </w:pPr>
            <w:ins w:id="2206" w:author="李志成" w:date="2013-05-14T19:06:00Z">
              <w:r>
                <w:rPr>
                  <w:noProof/>
                  <w:rPrChange w:id="2207" w:author="Unknown">
                    <w:rPr>
                      <w:rFonts w:ascii="Cambria" w:hAnsi="Cambria"/>
                      <w:b/>
                      <w:bCs/>
                      <w:noProof/>
                      <w:sz w:val="32"/>
                      <w:szCs w:val="32"/>
                    </w:rPr>
                  </w:rPrChange>
                </w:rPr>
                <w:drawing>
                  <wp:inline distT="0" distB="0" distL="0" distR="0" wp14:anchorId="12EA719A" wp14:editId="4714EAD3">
                    <wp:extent cx="2520000" cy="1800000"/>
                    <wp:effectExtent l="0" t="0" r="0" b="0"/>
                    <wp:docPr id="496"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7" cstate="print"/>
                            <a:srcRect/>
                            <a:stretch>
                              <a:fillRect/>
                            </a:stretch>
                          </pic:blipFill>
                          <pic:spPr bwMode="auto">
                            <a:xfrm>
                              <a:off x="0" y="0"/>
                              <a:ext cx="2520000" cy="1800000"/>
                            </a:xfrm>
                            <a:prstGeom prst="rect">
                              <a:avLst/>
                            </a:prstGeom>
                            <a:noFill/>
                            <a:ln w="9525">
                              <a:noFill/>
                              <a:miter lim="800000"/>
                              <a:headEnd/>
                              <a:tailEnd/>
                            </a:ln>
                          </pic:spPr>
                        </pic:pic>
                      </a:graphicData>
                    </a:graphic>
                  </wp:inline>
                </w:drawing>
              </w:r>
            </w:ins>
          </w:p>
        </w:tc>
      </w:tr>
      <w:tr w:rsidR="00B45328" w14:paraId="47727EA0" w14:textId="77777777" w:rsidTr="00B45328">
        <w:trPr>
          <w:ins w:id="2208" w:author="李志成" w:date="2013-05-14T19:06:00Z"/>
        </w:trPr>
        <w:tc>
          <w:tcPr>
            <w:tcW w:w="4261" w:type="dxa"/>
          </w:tcPr>
          <w:p w14:paraId="297592BA" w14:textId="77777777" w:rsidR="00B45328" w:rsidRDefault="00B45328" w:rsidP="00B45328">
            <w:pPr>
              <w:spacing w:before="50" w:after="50"/>
              <w:rPr>
                <w:ins w:id="2209" w:author="李志成" w:date="2013-05-14T19:06:00Z"/>
                <w:szCs w:val="24"/>
              </w:rPr>
            </w:pPr>
            <w:ins w:id="2210" w:author="李志成" w:date="2013-05-14T19:06:00Z">
              <w:r>
                <w:rPr>
                  <w:rFonts w:hint="eastAsia"/>
                  <w:szCs w:val="24"/>
                </w:rPr>
                <w:t>RANK</w:t>
              </w:r>
            </w:ins>
          </w:p>
        </w:tc>
        <w:tc>
          <w:tcPr>
            <w:tcW w:w="4261" w:type="dxa"/>
          </w:tcPr>
          <w:p w14:paraId="1E8AA1EB" w14:textId="77777777" w:rsidR="00B45328" w:rsidRDefault="00B45328" w:rsidP="00B45328">
            <w:pPr>
              <w:spacing w:before="50" w:after="50"/>
              <w:rPr>
                <w:ins w:id="2211" w:author="李志成" w:date="2013-05-14T19:06:00Z"/>
                <w:szCs w:val="24"/>
              </w:rPr>
            </w:pPr>
          </w:p>
        </w:tc>
      </w:tr>
      <w:tr w:rsidR="00B45328" w14:paraId="4B05087B" w14:textId="77777777" w:rsidTr="00B45328">
        <w:trPr>
          <w:ins w:id="2212" w:author="李志成" w:date="2013-05-14T19:06:00Z"/>
        </w:trPr>
        <w:tc>
          <w:tcPr>
            <w:tcW w:w="4261" w:type="dxa"/>
          </w:tcPr>
          <w:p w14:paraId="0E709A31" w14:textId="77777777" w:rsidR="00B45328" w:rsidRDefault="00B45328" w:rsidP="00B45328">
            <w:pPr>
              <w:spacing w:before="50" w:after="50"/>
              <w:rPr>
                <w:ins w:id="2213" w:author="李志成" w:date="2013-05-14T19:06:00Z"/>
                <w:szCs w:val="24"/>
              </w:rPr>
            </w:pPr>
            <w:ins w:id="2214" w:author="李志成" w:date="2013-05-14T19:06:00Z">
              <w:r>
                <w:rPr>
                  <w:noProof/>
                  <w:rPrChange w:id="2215" w:author="Unknown">
                    <w:rPr>
                      <w:rFonts w:ascii="Cambria" w:hAnsi="Cambria"/>
                      <w:b/>
                      <w:bCs/>
                      <w:noProof/>
                      <w:sz w:val="32"/>
                      <w:szCs w:val="32"/>
                    </w:rPr>
                  </w:rPrChange>
                </w:rPr>
                <w:drawing>
                  <wp:inline distT="0" distB="0" distL="0" distR="0" wp14:anchorId="08817E3E" wp14:editId="6AD4BEFA">
                    <wp:extent cx="2401200" cy="180000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8"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c>
          <w:tcPr>
            <w:tcW w:w="4261" w:type="dxa"/>
          </w:tcPr>
          <w:p w14:paraId="10D80A04" w14:textId="77777777" w:rsidR="00B45328" w:rsidRDefault="00B45328" w:rsidP="00B45328">
            <w:pPr>
              <w:spacing w:before="50" w:after="50"/>
              <w:rPr>
                <w:ins w:id="2216" w:author="李志成" w:date="2013-05-14T19:06:00Z"/>
                <w:szCs w:val="24"/>
              </w:rPr>
            </w:pPr>
            <w:ins w:id="2217" w:author="李志成" w:date="2013-05-14T19:06:00Z">
              <w:r>
                <w:rPr>
                  <w:noProof/>
                  <w:rPrChange w:id="2218" w:author="Unknown">
                    <w:rPr>
                      <w:rFonts w:ascii="Cambria" w:hAnsi="Cambria"/>
                      <w:b/>
                      <w:bCs/>
                      <w:noProof/>
                      <w:sz w:val="32"/>
                      <w:szCs w:val="32"/>
                    </w:rPr>
                  </w:rPrChange>
                </w:rPr>
                <w:drawing>
                  <wp:inline distT="0" distB="0" distL="0" distR="0" wp14:anchorId="7EAF6E55" wp14:editId="2B28BA47">
                    <wp:extent cx="2401200" cy="1800000"/>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9"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r>
      <w:tr w:rsidR="00B45328" w14:paraId="2E76E875" w14:textId="77777777" w:rsidTr="00B45328">
        <w:trPr>
          <w:ins w:id="2219" w:author="李志成" w:date="2013-05-14T19:06:00Z"/>
        </w:trPr>
        <w:tc>
          <w:tcPr>
            <w:tcW w:w="8522" w:type="dxa"/>
            <w:gridSpan w:val="2"/>
          </w:tcPr>
          <w:p w14:paraId="1B232609" w14:textId="77777777" w:rsidR="00B45328" w:rsidRDefault="00B45328" w:rsidP="00B45328">
            <w:pPr>
              <w:spacing w:before="50" w:after="50"/>
              <w:rPr>
                <w:ins w:id="2220" w:author="李志成" w:date="2013-05-14T19:06:00Z"/>
                <w:szCs w:val="24"/>
              </w:rPr>
            </w:pPr>
            <w:ins w:id="2221" w:author="李志成" w:date="2013-05-14T19:06:00Z">
              <w:r>
                <w:rPr>
                  <w:rFonts w:hint="eastAsia"/>
                  <w:szCs w:val="24"/>
                </w:rPr>
                <w:t>OLLA Off</w:t>
              </w:r>
            </w:ins>
          </w:p>
        </w:tc>
      </w:tr>
      <w:tr w:rsidR="00B45328" w14:paraId="345F0E70" w14:textId="77777777" w:rsidTr="00B45328">
        <w:trPr>
          <w:ins w:id="2222" w:author="李志成" w:date="2013-05-14T19:06:00Z"/>
        </w:trPr>
        <w:tc>
          <w:tcPr>
            <w:tcW w:w="4261" w:type="dxa"/>
          </w:tcPr>
          <w:p w14:paraId="22C0AB65" w14:textId="77777777" w:rsidR="00B45328" w:rsidRDefault="00B45328" w:rsidP="00B45328">
            <w:pPr>
              <w:spacing w:before="50" w:after="50"/>
              <w:rPr>
                <w:ins w:id="2223" w:author="李志成" w:date="2013-05-14T19:06:00Z"/>
                <w:szCs w:val="24"/>
              </w:rPr>
            </w:pPr>
            <w:ins w:id="2224" w:author="李志成" w:date="2013-05-14T19:06:00Z">
              <w:r>
                <w:rPr>
                  <w:rFonts w:hint="eastAsia"/>
                  <w:szCs w:val="24"/>
                </w:rPr>
                <w:t>Throughput CDF</w:t>
              </w:r>
            </w:ins>
          </w:p>
        </w:tc>
        <w:tc>
          <w:tcPr>
            <w:tcW w:w="4261" w:type="dxa"/>
          </w:tcPr>
          <w:p w14:paraId="547C01D4" w14:textId="77777777" w:rsidR="00B45328" w:rsidRDefault="00B45328" w:rsidP="00B45328">
            <w:pPr>
              <w:spacing w:before="50" w:after="50"/>
              <w:rPr>
                <w:ins w:id="2225" w:author="李志成" w:date="2013-05-14T19:06:00Z"/>
                <w:szCs w:val="24"/>
              </w:rPr>
            </w:pPr>
            <w:ins w:id="2226" w:author="李志成" w:date="2013-05-14T19:06:00Z">
              <w:r>
                <w:rPr>
                  <w:rFonts w:hint="eastAsia"/>
                  <w:szCs w:val="24"/>
                </w:rPr>
                <w:t>SINR CDF</w:t>
              </w:r>
            </w:ins>
          </w:p>
        </w:tc>
      </w:tr>
      <w:tr w:rsidR="00B45328" w14:paraId="1C39F12B" w14:textId="77777777" w:rsidTr="00B45328">
        <w:trPr>
          <w:ins w:id="2227" w:author="李志成" w:date="2013-05-14T19:06:00Z"/>
        </w:trPr>
        <w:tc>
          <w:tcPr>
            <w:tcW w:w="4261" w:type="dxa"/>
          </w:tcPr>
          <w:p w14:paraId="3DB9B228" w14:textId="77777777" w:rsidR="00B45328" w:rsidRDefault="00B45328" w:rsidP="00B45328">
            <w:pPr>
              <w:spacing w:before="50" w:after="50"/>
              <w:rPr>
                <w:ins w:id="2228" w:author="李志成" w:date="2013-05-14T19:06:00Z"/>
                <w:szCs w:val="24"/>
              </w:rPr>
            </w:pPr>
            <w:ins w:id="2229" w:author="李志成" w:date="2013-05-14T19:06:00Z">
              <w:r>
                <w:rPr>
                  <w:noProof/>
                  <w:rPrChange w:id="2230" w:author="Unknown">
                    <w:rPr>
                      <w:rFonts w:ascii="Cambria" w:hAnsi="Cambria"/>
                      <w:b/>
                      <w:bCs/>
                      <w:noProof/>
                      <w:sz w:val="32"/>
                      <w:szCs w:val="32"/>
                    </w:rPr>
                  </w:rPrChange>
                </w:rPr>
                <w:drawing>
                  <wp:inline distT="0" distB="0" distL="0" distR="0" wp14:anchorId="547EF1F6" wp14:editId="25153EBD">
                    <wp:extent cx="2401200" cy="1800000"/>
                    <wp:effectExtent l="0" t="0" r="0" b="0"/>
                    <wp:docPr id="4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0" cstate="print"/>
                            <a:srcRect/>
                            <a:stretch>
                              <a:fillRect/>
                            </a:stretch>
                          </pic:blipFill>
                          <pic:spPr bwMode="auto">
                            <a:xfrm>
                              <a:off x="0" y="0"/>
                              <a:ext cx="2401200" cy="1800000"/>
                            </a:xfrm>
                            <a:prstGeom prst="rect">
                              <a:avLst/>
                            </a:prstGeom>
                            <a:noFill/>
                            <a:ln w="9525">
                              <a:noFill/>
                              <a:miter lim="800000"/>
                              <a:headEnd/>
                              <a:tailEnd/>
                            </a:ln>
                          </pic:spPr>
                        </pic:pic>
                      </a:graphicData>
                    </a:graphic>
                  </wp:inline>
                </w:drawing>
              </w:r>
            </w:ins>
          </w:p>
        </w:tc>
        <w:tc>
          <w:tcPr>
            <w:tcW w:w="4261" w:type="dxa"/>
          </w:tcPr>
          <w:p w14:paraId="17F48FB6" w14:textId="77777777" w:rsidR="00B45328" w:rsidRDefault="00B45328" w:rsidP="00B45328">
            <w:pPr>
              <w:spacing w:before="50" w:after="50"/>
              <w:rPr>
                <w:ins w:id="2231" w:author="李志成" w:date="2013-05-14T19:06:00Z"/>
                <w:szCs w:val="24"/>
              </w:rPr>
            </w:pPr>
            <w:ins w:id="2232" w:author="李志成" w:date="2013-05-14T19:06:00Z">
              <w:r>
                <w:rPr>
                  <w:noProof/>
                  <w:rPrChange w:id="2233" w:author="Unknown">
                    <w:rPr>
                      <w:rFonts w:ascii="Cambria" w:hAnsi="Cambria"/>
                      <w:b/>
                      <w:bCs/>
                      <w:noProof/>
                      <w:sz w:val="32"/>
                      <w:szCs w:val="32"/>
                    </w:rPr>
                  </w:rPrChange>
                </w:rPr>
                <w:drawing>
                  <wp:inline distT="0" distB="0" distL="0" distR="0" wp14:anchorId="3B14A05E" wp14:editId="21590979">
                    <wp:extent cx="2401200" cy="18000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1"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r>
      <w:tr w:rsidR="00B45328" w14:paraId="0E9CB717" w14:textId="77777777" w:rsidTr="00B45328">
        <w:trPr>
          <w:trHeight w:val="221"/>
          <w:ins w:id="2234" w:author="李志成" w:date="2013-05-14T19:06:00Z"/>
        </w:trPr>
        <w:tc>
          <w:tcPr>
            <w:tcW w:w="4261" w:type="dxa"/>
          </w:tcPr>
          <w:p w14:paraId="75E5AD00" w14:textId="77777777" w:rsidR="00B45328" w:rsidRDefault="00B45328" w:rsidP="00B45328">
            <w:pPr>
              <w:spacing w:before="50" w:after="50"/>
              <w:rPr>
                <w:ins w:id="2235" w:author="李志成" w:date="2013-05-14T19:06:00Z"/>
                <w:szCs w:val="24"/>
              </w:rPr>
            </w:pPr>
            <w:ins w:id="2236" w:author="李志成" w:date="2013-05-14T19:06:00Z">
              <w:r>
                <w:rPr>
                  <w:rFonts w:hint="eastAsia"/>
                  <w:szCs w:val="24"/>
                </w:rPr>
                <w:t>MCS</w:t>
              </w:r>
            </w:ins>
          </w:p>
        </w:tc>
        <w:tc>
          <w:tcPr>
            <w:tcW w:w="4261" w:type="dxa"/>
          </w:tcPr>
          <w:p w14:paraId="072AC38D" w14:textId="77777777" w:rsidR="00B45328" w:rsidRDefault="00B45328" w:rsidP="00B45328">
            <w:pPr>
              <w:spacing w:before="50" w:after="50"/>
              <w:rPr>
                <w:ins w:id="2237" w:author="李志成" w:date="2013-05-14T19:06:00Z"/>
                <w:szCs w:val="24"/>
              </w:rPr>
            </w:pPr>
            <w:ins w:id="2238" w:author="李志成" w:date="2013-05-14T19:06:00Z">
              <w:r>
                <w:rPr>
                  <w:rFonts w:hint="eastAsia"/>
                  <w:szCs w:val="24"/>
                </w:rPr>
                <w:t>HARQ</w:t>
              </w:r>
            </w:ins>
          </w:p>
        </w:tc>
      </w:tr>
      <w:tr w:rsidR="00B45328" w14:paraId="63390CEA" w14:textId="77777777" w:rsidTr="00B45328">
        <w:trPr>
          <w:ins w:id="2239" w:author="李志成" w:date="2013-05-14T19:06:00Z"/>
        </w:trPr>
        <w:tc>
          <w:tcPr>
            <w:tcW w:w="4261" w:type="dxa"/>
          </w:tcPr>
          <w:p w14:paraId="2D28B00B" w14:textId="77777777" w:rsidR="00B45328" w:rsidRDefault="00B45328" w:rsidP="00B45328">
            <w:pPr>
              <w:spacing w:before="50" w:after="50"/>
              <w:rPr>
                <w:ins w:id="2240" w:author="李志成" w:date="2013-05-14T19:06:00Z"/>
                <w:szCs w:val="24"/>
              </w:rPr>
            </w:pPr>
            <w:ins w:id="2241" w:author="李志成" w:date="2013-05-14T19:06:00Z">
              <w:r>
                <w:rPr>
                  <w:noProof/>
                  <w:rPrChange w:id="2242" w:author="Unknown">
                    <w:rPr>
                      <w:rFonts w:ascii="Cambria" w:hAnsi="Cambria"/>
                      <w:b/>
                      <w:bCs/>
                      <w:noProof/>
                      <w:sz w:val="32"/>
                      <w:szCs w:val="32"/>
                    </w:rPr>
                  </w:rPrChange>
                </w:rPr>
                <w:lastRenderedPageBreak/>
                <w:drawing>
                  <wp:inline distT="0" distB="0" distL="0" distR="0" wp14:anchorId="6FCD19D5" wp14:editId="2A64E708">
                    <wp:extent cx="2401200" cy="1800000"/>
                    <wp:effectExtent l="0" t="0" r="0" b="0"/>
                    <wp:docPr id="5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2" cstate="print"/>
                            <a:srcRect/>
                            <a:stretch>
                              <a:fillRect/>
                            </a:stretch>
                          </pic:blipFill>
                          <pic:spPr bwMode="auto">
                            <a:xfrm>
                              <a:off x="0" y="0"/>
                              <a:ext cx="2401200" cy="1800000"/>
                            </a:xfrm>
                            <a:prstGeom prst="rect">
                              <a:avLst/>
                            </a:prstGeom>
                            <a:noFill/>
                            <a:ln w="9525">
                              <a:noFill/>
                              <a:miter lim="800000"/>
                              <a:headEnd/>
                              <a:tailEnd/>
                            </a:ln>
                          </pic:spPr>
                        </pic:pic>
                      </a:graphicData>
                    </a:graphic>
                  </wp:inline>
                </w:drawing>
              </w:r>
            </w:ins>
          </w:p>
        </w:tc>
        <w:tc>
          <w:tcPr>
            <w:tcW w:w="4261" w:type="dxa"/>
          </w:tcPr>
          <w:p w14:paraId="0CF662CD" w14:textId="77777777" w:rsidR="00B45328" w:rsidRDefault="00B45328" w:rsidP="00B45328">
            <w:pPr>
              <w:spacing w:before="50" w:after="50"/>
              <w:rPr>
                <w:ins w:id="2243" w:author="李志成" w:date="2013-05-14T19:06:00Z"/>
                <w:szCs w:val="24"/>
              </w:rPr>
            </w:pPr>
            <w:ins w:id="2244" w:author="李志成" w:date="2013-05-14T19:06:00Z">
              <w:r>
                <w:rPr>
                  <w:noProof/>
                  <w:rPrChange w:id="2245" w:author="Unknown">
                    <w:rPr>
                      <w:rFonts w:ascii="Cambria" w:hAnsi="Cambria"/>
                      <w:b/>
                      <w:bCs/>
                      <w:noProof/>
                      <w:sz w:val="32"/>
                      <w:szCs w:val="32"/>
                    </w:rPr>
                  </w:rPrChange>
                </w:rPr>
                <w:drawing>
                  <wp:inline distT="0" distB="0" distL="0" distR="0" wp14:anchorId="7BFFF20C" wp14:editId="24F5B5E4">
                    <wp:extent cx="2520000" cy="1800000"/>
                    <wp:effectExtent l="0" t="0" r="0" b="0"/>
                    <wp:docPr id="502"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3" cstate="print"/>
                            <a:srcRect/>
                            <a:stretch>
                              <a:fillRect/>
                            </a:stretch>
                          </pic:blipFill>
                          <pic:spPr bwMode="auto">
                            <a:xfrm>
                              <a:off x="0" y="0"/>
                              <a:ext cx="2520000" cy="1800000"/>
                            </a:xfrm>
                            <a:prstGeom prst="rect">
                              <a:avLst/>
                            </a:prstGeom>
                            <a:noFill/>
                            <a:ln w="9525">
                              <a:noFill/>
                              <a:miter lim="800000"/>
                              <a:headEnd/>
                              <a:tailEnd/>
                            </a:ln>
                          </pic:spPr>
                        </pic:pic>
                      </a:graphicData>
                    </a:graphic>
                  </wp:inline>
                </w:drawing>
              </w:r>
            </w:ins>
          </w:p>
        </w:tc>
      </w:tr>
      <w:tr w:rsidR="00B45328" w14:paraId="50F25434" w14:textId="77777777" w:rsidTr="00B45328">
        <w:trPr>
          <w:ins w:id="2246" w:author="李志成" w:date="2013-05-14T19:06:00Z"/>
        </w:trPr>
        <w:tc>
          <w:tcPr>
            <w:tcW w:w="4261" w:type="dxa"/>
          </w:tcPr>
          <w:p w14:paraId="1EB160ED" w14:textId="77777777" w:rsidR="00B45328" w:rsidRDefault="00B45328" w:rsidP="00B45328">
            <w:pPr>
              <w:spacing w:before="50" w:after="50"/>
              <w:rPr>
                <w:ins w:id="2247" w:author="李志成" w:date="2013-05-14T19:06:00Z"/>
                <w:szCs w:val="24"/>
              </w:rPr>
            </w:pPr>
            <w:ins w:id="2248" w:author="李志成" w:date="2013-05-14T19:06:00Z">
              <w:r>
                <w:rPr>
                  <w:rFonts w:hint="eastAsia"/>
                  <w:szCs w:val="24"/>
                </w:rPr>
                <w:t>RANK</w:t>
              </w:r>
            </w:ins>
          </w:p>
        </w:tc>
        <w:tc>
          <w:tcPr>
            <w:tcW w:w="4261" w:type="dxa"/>
          </w:tcPr>
          <w:p w14:paraId="15E01780" w14:textId="77777777" w:rsidR="00B45328" w:rsidRDefault="00B45328" w:rsidP="00B45328">
            <w:pPr>
              <w:spacing w:before="50" w:after="50"/>
              <w:rPr>
                <w:ins w:id="2249" w:author="李志成" w:date="2013-05-14T19:06:00Z"/>
                <w:szCs w:val="24"/>
              </w:rPr>
            </w:pPr>
          </w:p>
        </w:tc>
      </w:tr>
      <w:tr w:rsidR="00B45328" w14:paraId="2302DB6B" w14:textId="77777777" w:rsidTr="00B45328">
        <w:trPr>
          <w:ins w:id="2250" w:author="李志成" w:date="2013-05-14T19:06:00Z"/>
        </w:trPr>
        <w:tc>
          <w:tcPr>
            <w:tcW w:w="4261" w:type="dxa"/>
          </w:tcPr>
          <w:p w14:paraId="7B952C66" w14:textId="77777777" w:rsidR="00B45328" w:rsidRDefault="00B45328" w:rsidP="00B45328">
            <w:pPr>
              <w:spacing w:before="50" w:after="50"/>
              <w:rPr>
                <w:ins w:id="2251" w:author="李志成" w:date="2013-05-14T19:06:00Z"/>
                <w:szCs w:val="24"/>
              </w:rPr>
            </w:pPr>
            <w:ins w:id="2252" w:author="李志成" w:date="2013-05-14T19:06:00Z">
              <w:r>
                <w:rPr>
                  <w:noProof/>
                  <w:rPrChange w:id="2253" w:author="Unknown">
                    <w:rPr>
                      <w:rFonts w:ascii="Cambria" w:hAnsi="Cambria"/>
                      <w:b/>
                      <w:bCs/>
                      <w:noProof/>
                      <w:sz w:val="32"/>
                      <w:szCs w:val="32"/>
                    </w:rPr>
                  </w:rPrChange>
                </w:rPr>
                <w:drawing>
                  <wp:inline distT="0" distB="0" distL="0" distR="0" wp14:anchorId="014FA54D" wp14:editId="67853AA9">
                    <wp:extent cx="2401200" cy="180000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4"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c>
          <w:tcPr>
            <w:tcW w:w="4261" w:type="dxa"/>
          </w:tcPr>
          <w:p w14:paraId="24D53945" w14:textId="77777777" w:rsidR="00B45328" w:rsidRDefault="00B45328" w:rsidP="00B45328">
            <w:pPr>
              <w:spacing w:before="50" w:after="50"/>
              <w:rPr>
                <w:ins w:id="2254" w:author="李志成" w:date="2013-05-14T19:06:00Z"/>
                <w:szCs w:val="24"/>
              </w:rPr>
            </w:pPr>
            <w:ins w:id="2255" w:author="李志成" w:date="2013-05-14T19:06:00Z">
              <w:r>
                <w:rPr>
                  <w:noProof/>
                  <w:rPrChange w:id="2256" w:author="Unknown">
                    <w:rPr>
                      <w:rFonts w:ascii="Cambria" w:hAnsi="Cambria"/>
                      <w:b/>
                      <w:bCs/>
                      <w:noProof/>
                      <w:sz w:val="32"/>
                      <w:szCs w:val="32"/>
                    </w:rPr>
                  </w:rPrChange>
                </w:rPr>
                <w:drawing>
                  <wp:inline distT="0" distB="0" distL="0" distR="0" wp14:anchorId="7D284E5E" wp14:editId="0E5363D0">
                    <wp:extent cx="2401200" cy="180000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5"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r>
    </w:tbl>
    <w:p w14:paraId="3FA8590F" w14:textId="77777777" w:rsidR="00B45328" w:rsidRDefault="00B45328" w:rsidP="00B45328">
      <w:pPr>
        <w:spacing w:before="50" w:after="50"/>
        <w:rPr>
          <w:ins w:id="2257" w:author="李志成" w:date="2013-05-14T19:06:00Z"/>
        </w:rPr>
      </w:pPr>
    </w:p>
    <w:p w14:paraId="386D6F57" w14:textId="77777777" w:rsidR="00B45328" w:rsidRDefault="006550EB" w:rsidP="006550EB">
      <w:pPr>
        <w:pStyle w:val="ad"/>
        <w:rPr>
          <w:ins w:id="2258" w:author="李志成" w:date="2013-05-14T19:06:00Z"/>
        </w:rPr>
      </w:pPr>
      <w:r>
        <w:rPr>
          <w:rFonts w:hint="eastAsia"/>
        </w:rPr>
        <w:t>表格</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4.4</w:t>
      </w:r>
      <w:r>
        <w:fldChar w:fldCharType="end"/>
      </w:r>
      <w:r>
        <w:rPr>
          <w:rFonts w:hint="eastAsia"/>
        </w:rP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2</w:instrText>
      </w:r>
      <w:r>
        <w:instrText xml:space="preserve"> </w:instrText>
      </w:r>
      <w:r>
        <w:fldChar w:fldCharType="separate"/>
      </w:r>
      <w:r>
        <w:rPr>
          <w:noProof/>
        </w:rPr>
        <w:t>23</w:t>
      </w:r>
      <w:r>
        <w:fldChar w:fldCharType="end"/>
      </w:r>
      <w:ins w:id="2259" w:author="李志成" w:date="2013-05-14T19:06:00Z">
        <w:r w:rsidR="00B45328">
          <w:rPr>
            <w:rFonts w:hint="eastAsia"/>
          </w:rPr>
          <w:t xml:space="preserve">CASE 4 </w:t>
        </w:r>
        <w:r w:rsidR="00B45328">
          <w:rPr>
            <w:rFonts w:hint="eastAsia"/>
          </w:rPr>
          <w:t>仿真结果</w:t>
        </w:r>
      </w:ins>
    </w:p>
    <w:tbl>
      <w:tblPr>
        <w:tblStyle w:val="ac"/>
        <w:tblW w:w="0" w:type="auto"/>
        <w:tblLook w:val="04A0" w:firstRow="1" w:lastRow="0" w:firstColumn="1" w:lastColumn="0" w:noHBand="0" w:noVBand="1"/>
      </w:tblPr>
      <w:tblGrid>
        <w:gridCol w:w="4261"/>
        <w:gridCol w:w="4261"/>
      </w:tblGrid>
      <w:tr w:rsidR="00B45328" w14:paraId="313C9172" w14:textId="77777777" w:rsidTr="00B45328">
        <w:trPr>
          <w:ins w:id="2260" w:author="李志成" w:date="2013-05-14T19:06:00Z"/>
        </w:trPr>
        <w:tc>
          <w:tcPr>
            <w:tcW w:w="8522" w:type="dxa"/>
            <w:gridSpan w:val="2"/>
          </w:tcPr>
          <w:p w14:paraId="59551CBE" w14:textId="77777777" w:rsidR="00B45328" w:rsidRDefault="00B45328" w:rsidP="00B45328">
            <w:pPr>
              <w:spacing w:before="50" w:after="50"/>
              <w:rPr>
                <w:ins w:id="2261" w:author="李志成" w:date="2013-05-14T19:06:00Z"/>
                <w:szCs w:val="24"/>
              </w:rPr>
            </w:pPr>
            <w:ins w:id="2262" w:author="李志成" w:date="2013-05-14T19:06:00Z">
              <w:r>
                <w:rPr>
                  <w:rFonts w:hint="eastAsia"/>
                  <w:szCs w:val="24"/>
                </w:rPr>
                <w:t>OLLA On</w:t>
              </w:r>
            </w:ins>
          </w:p>
        </w:tc>
      </w:tr>
      <w:tr w:rsidR="00B45328" w14:paraId="2D8D1047" w14:textId="77777777" w:rsidTr="00B45328">
        <w:trPr>
          <w:ins w:id="2263" w:author="李志成" w:date="2013-05-14T19:06:00Z"/>
        </w:trPr>
        <w:tc>
          <w:tcPr>
            <w:tcW w:w="4261" w:type="dxa"/>
          </w:tcPr>
          <w:p w14:paraId="7BA495E2" w14:textId="77777777" w:rsidR="00B45328" w:rsidRDefault="00B45328" w:rsidP="00B45328">
            <w:pPr>
              <w:spacing w:before="50" w:after="50"/>
              <w:rPr>
                <w:ins w:id="2264" w:author="李志成" w:date="2013-05-14T19:06:00Z"/>
                <w:szCs w:val="24"/>
              </w:rPr>
            </w:pPr>
            <w:ins w:id="2265" w:author="李志成" w:date="2013-05-14T19:06:00Z">
              <w:r>
                <w:rPr>
                  <w:rFonts w:hint="eastAsia"/>
                  <w:szCs w:val="24"/>
                </w:rPr>
                <w:t>Throughput CDF</w:t>
              </w:r>
            </w:ins>
          </w:p>
        </w:tc>
        <w:tc>
          <w:tcPr>
            <w:tcW w:w="4261" w:type="dxa"/>
          </w:tcPr>
          <w:p w14:paraId="7416E646" w14:textId="77777777" w:rsidR="00B45328" w:rsidRDefault="00B45328" w:rsidP="00B45328">
            <w:pPr>
              <w:spacing w:before="50" w:after="50"/>
              <w:rPr>
                <w:ins w:id="2266" w:author="李志成" w:date="2013-05-14T19:06:00Z"/>
                <w:szCs w:val="24"/>
              </w:rPr>
            </w:pPr>
            <w:ins w:id="2267" w:author="李志成" w:date="2013-05-14T19:06:00Z">
              <w:r>
                <w:rPr>
                  <w:rFonts w:hint="eastAsia"/>
                  <w:szCs w:val="24"/>
                </w:rPr>
                <w:t>SINR CDF</w:t>
              </w:r>
            </w:ins>
          </w:p>
        </w:tc>
      </w:tr>
      <w:tr w:rsidR="00B45328" w14:paraId="544CDC3A" w14:textId="77777777" w:rsidTr="00B45328">
        <w:trPr>
          <w:ins w:id="2268" w:author="李志成" w:date="2013-05-14T19:06:00Z"/>
        </w:trPr>
        <w:tc>
          <w:tcPr>
            <w:tcW w:w="4261" w:type="dxa"/>
          </w:tcPr>
          <w:p w14:paraId="17B64F95" w14:textId="77777777" w:rsidR="00B45328" w:rsidRDefault="00B45328" w:rsidP="00B45328">
            <w:pPr>
              <w:spacing w:before="50" w:after="50"/>
              <w:rPr>
                <w:ins w:id="2269" w:author="李志成" w:date="2013-05-14T19:06:00Z"/>
                <w:szCs w:val="24"/>
              </w:rPr>
            </w:pPr>
            <w:ins w:id="2270" w:author="李志成" w:date="2013-05-14T19:06:00Z">
              <w:r>
                <w:rPr>
                  <w:noProof/>
                  <w:rPrChange w:id="2271" w:author="Unknown">
                    <w:rPr>
                      <w:rFonts w:ascii="Cambria" w:hAnsi="Cambria"/>
                      <w:b/>
                      <w:bCs/>
                      <w:noProof/>
                      <w:sz w:val="32"/>
                      <w:szCs w:val="32"/>
                    </w:rPr>
                  </w:rPrChange>
                </w:rPr>
                <w:drawing>
                  <wp:inline distT="0" distB="0" distL="0" distR="0" wp14:anchorId="3028D930" wp14:editId="2A20C9E0">
                    <wp:extent cx="2401200" cy="18000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6" cstate="print"/>
                            <a:srcRect/>
                            <a:stretch>
                              <a:fillRect/>
                            </a:stretch>
                          </pic:blipFill>
                          <pic:spPr bwMode="auto">
                            <a:xfrm>
                              <a:off x="0" y="0"/>
                              <a:ext cx="2401200" cy="1800000"/>
                            </a:xfrm>
                            <a:prstGeom prst="rect">
                              <a:avLst/>
                            </a:prstGeom>
                            <a:noFill/>
                            <a:ln w="9525">
                              <a:noFill/>
                              <a:miter lim="800000"/>
                              <a:headEnd/>
                              <a:tailEnd/>
                            </a:ln>
                          </pic:spPr>
                        </pic:pic>
                      </a:graphicData>
                    </a:graphic>
                  </wp:inline>
                </w:drawing>
              </w:r>
            </w:ins>
          </w:p>
        </w:tc>
        <w:tc>
          <w:tcPr>
            <w:tcW w:w="4261" w:type="dxa"/>
          </w:tcPr>
          <w:p w14:paraId="4817CE29" w14:textId="77777777" w:rsidR="00B45328" w:rsidRDefault="00B45328" w:rsidP="00B45328">
            <w:pPr>
              <w:spacing w:before="50" w:after="50"/>
              <w:rPr>
                <w:ins w:id="2272" w:author="李志成" w:date="2013-05-14T19:06:00Z"/>
                <w:szCs w:val="24"/>
              </w:rPr>
            </w:pPr>
            <w:ins w:id="2273" w:author="李志成" w:date="2013-05-14T19:06:00Z">
              <w:r>
                <w:rPr>
                  <w:noProof/>
                  <w:rPrChange w:id="2274" w:author="Unknown">
                    <w:rPr>
                      <w:rFonts w:ascii="Cambria" w:hAnsi="Cambria"/>
                      <w:b/>
                      <w:bCs/>
                      <w:noProof/>
                      <w:sz w:val="32"/>
                      <w:szCs w:val="32"/>
                    </w:rPr>
                  </w:rPrChange>
                </w:rPr>
                <w:drawing>
                  <wp:inline distT="0" distB="0" distL="0" distR="0" wp14:anchorId="46ED5C22" wp14:editId="1AF46250">
                    <wp:extent cx="2401200" cy="18000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7"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r>
      <w:tr w:rsidR="00B45328" w14:paraId="72A3978C" w14:textId="77777777" w:rsidTr="00B45328">
        <w:trPr>
          <w:ins w:id="2275" w:author="李志成" w:date="2013-05-14T19:06:00Z"/>
        </w:trPr>
        <w:tc>
          <w:tcPr>
            <w:tcW w:w="4261" w:type="dxa"/>
          </w:tcPr>
          <w:p w14:paraId="23A9750A" w14:textId="77777777" w:rsidR="00B45328" w:rsidRDefault="00B45328" w:rsidP="00B45328">
            <w:pPr>
              <w:spacing w:before="50" w:after="50"/>
              <w:rPr>
                <w:ins w:id="2276" w:author="李志成" w:date="2013-05-14T19:06:00Z"/>
                <w:szCs w:val="24"/>
              </w:rPr>
            </w:pPr>
            <w:ins w:id="2277" w:author="李志成" w:date="2013-05-14T19:06:00Z">
              <w:r>
                <w:rPr>
                  <w:rFonts w:hint="eastAsia"/>
                  <w:szCs w:val="24"/>
                </w:rPr>
                <w:t>MCS</w:t>
              </w:r>
            </w:ins>
          </w:p>
        </w:tc>
        <w:tc>
          <w:tcPr>
            <w:tcW w:w="4261" w:type="dxa"/>
          </w:tcPr>
          <w:p w14:paraId="36FBBD8D" w14:textId="77777777" w:rsidR="00B45328" w:rsidRDefault="00B45328" w:rsidP="00B45328">
            <w:pPr>
              <w:spacing w:before="50" w:after="50"/>
              <w:rPr>
                <w:ins w:id="2278" w:author="李志成" w:date="2013-05-14T19:06:00Z"/>
                <w:szCs w:val="24"/>
              </w:rPr>
            </w:pPr>
            <w:ins w:id="2279" w:author="李志成" w:date="2013-05-14T19:06:00Z">
              <w:r>
                <w:rPr>
                  <w:rFonts w:hint="eastAsia"/>
                  <w:szCs w:val="24"/>
                </w:rPr>
                <w:t>HARQ</w:t>
              </w:r>
            </w:ins>
          </w:p>
        </w:tc>
      </w:tr>
      <w:tr w:rsidR="00B45328" w14:paraId="3DF67DEC" w14:textId="77777777" w:rsidTr="00B45328">
        <w:trPr>
          <w:ins w:id="2280" w:author="李志成" w:date="2013-05-14T19:06:00Z"/>
        </w:trPr>
        <w:tc>
          <w:tcPr>
            <w:tcW w:w="4261" w:type="dxa"/>
          </w:tcPr>
          <w:p w14:paraId="08F9C116" w14:textId="77777777" w:rsidR="00B45328" w:rsidRDefault="00B45328" w:rsidP="00B45328">
            <w:pPr>
              <w:spacing w:before="50" w:after="50"/>
              <w:rPr>
                <w:ins w:id="2281" w:author="李志成" w:date="2013-05-14T19:06:00Z"/>
                <w:szCs w:val="24"/>
              </w:rPr>
            </w:pPr>
            <w:ins w:id="2282" w:author="李志成" w:date="2013-05-14T19:06:00Z">
              <w:r>
                <w:rPr>
                  <w:noProof/>
                  <w:rPrChange w:id="2283" w:author="Unknown">
                    <w:rPr>
                      <w:rFonts w:ascii="Cambria" w:hAnsi="Cambria"/>
                      <w:b/>
                      <w:bCs/>
                      <w:noProof/>
                      <w:sz w:val="32"/>
                      <w:szCs w:val="32"/>
                    </w:rPr>
                  </w:rPrChange>
                </w:rPr>
                <w:lastRenderedPageBreak/>
                <w:drawing>
                  <wp:inline distT="0" distB="0" distL="0" distR="0" wp14:anchorId="2C6C685C" wp14:editId="55EC6E55">
                    <wp:extent cx="2401200" cy="18000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8" cstate="print"/>
                            <a:srcRect/>
                            <a:stretch>
                              <a:fillRect/>
                            </a:stretch>
                          </pic:blipFill>
                          <pic:spPr bwMode="auto">
                            <a:xfrm>
                              <a:off x="0" y="0"/>
                              <a:ext cx="2401200" cy="1800000"/>
                            </a:xfrm>
                            <a:prstGeom prst="rect">
                              <a:avLst/>
                            </a:prstGeom>
                            <a:noFill/>
                            <a:ln w="9525">
                              <a:noFill/>
                              <a:miter lim="800000"/>
                              <a:headEnd/>
                              <a:tailEnd/>
                            </a:ln>
                          </pic:spPr>
                        </pic:pic>
                      </a:graphicData>
                    </a:graphic>
                  </wp:inline>
                </w:drawing>
              </w:r>
            </w:ins>
          </w:p>
        </w:tc>
        <w:tc>
          <w:tcPr>
            <w:tcW w:w="4261" w:type="dxa"/>
          </w:tcPr>
          <w:p w14:paraId="707119C5" w14:textId="77777777" w:rsidR="00B45328" w:rsidRDefault="00B45328" w:rsidP="00B45328">
            <w:pPr>
              <w:spacing w:before="50" w:after="50"/>
              <w:rPr>
                <w:ins w:id="2284" w:author="李志成" w:date="2013-05-14T19:06:00Z"/>
                <w:szCs w:val="24"/>
              </w:rPr>
            </w:pPr>
            <w:ins w:id="2285" w:author="李志成" w:date="2013-05-14T19:06:00Z">
              <w:r>
                <w:rPr>
                  <w:noProof/>
                  <w:rPrChange w:id="2286" w:author="Unknown">
                    <w:rPr>
                      <w:rFonts w:ascii="Cambria" w:hAnsi="Cambria"/>
                      <w:b/>
                      <w:bCs/>
                      <w:noProof/>
                      <w:sz w:val="32"/>
                      <w:szCs w:val="32"/>
                    </w:rPr>
                  </w:rPrChange>
                </w:rPr>
                <w:drawing>
                  <wp:inline distT="0" distB="0" distL="0" distR="0" wp14:anchorId="6A5195B5" wp14:editId="56E930FF">
                    <wp:extent cx="2401200" cy="18000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9" cstate="print"/>
                            <a:srcRect/>
                            <a:stretch>
                              <a:fillRect/>
                            </a:stretch>
                          </pic:blipFill>
                          <pic:spPr bwMode="auto">
                            <a:xfrm>
                              <a:off x="0" y="0"/>
                              <a:ext cx="2401200" cy="1800000"/>
                            </a:xfrm>
                            <a:prstGeom prst="rect">
                              <a:avLst/>
                            </a:prstGeom>
                            <a:noFill/>
                            <a:ln w="9525">
                              <a:noFill/>
                              <a:miter lim="800000"/>
                              <a:headEnd/>
                              <a:tailEnd/>
                            </a:ln>
                          </pic:spPr>
                        </pic:pic>
                      </a:graphicData>
                    </a:graphic>
                  </wp:inline>
                </w:drawing>
              </w:r>
            </w:ins>
          </w:p>
        </w:tc>
      </w:tr>
      <w:tr w:rsidR="00B45328" w14:paraId="680F5F29" w14:textId="77777777" w:rsidTr="00B45328">
        <w:trPr>
          <w:ins w:id="2287" w:author="李志成" w:date="2013-05-14T19:06:00Z"/>
        </w:trPr>
        <w:tc>
          <w:tcPr>
            <w:tcW w:w="4261" w:type="dxa"/>
          </w:tcPr>
          <w:p w14:paraId="34499B2E" w14:textId="77777777" w:rsidR="00B45328" w:rsidRDefault="00B45328" w:rsidP="00B45328">
            <w:pPr>
              <w:spacing w:before="50" w:after="50"/>
              <w:rPr>
                <w:ins w:id="2288" w:author="李志成" w:date="2013-05-14T19:06:00Z"/>
                <w:szCs w:val="24"/>
              </w:rPr>
            </w:pPr>
            <w:ins w:id="2289" w:author="李志成" w:date="2013-05-14T19:06:00Z">
              <w:r>
                <w:rPr>
                  <w:rFonts w:hint="eastAsia"/>
                  <w:szCs w:val="24"/>
                </w:rPr>
                <w:t>RANK</w:t>
              </w:r>
            </w:ins>
          </w:p>
        </w:tc>
        <w:tc>
          <w:tcPr>
            <w:tcW w:w="4261" w:type="dxa"/>
          </w:tcPr>
          <w:p w14:paraId="06D30264" w14:textId="77777777" w:rsidR="00B45328" w:rsidRDefault="00B45328" w:rsidP="00B45328">
            <w:pPr>
              <w:spacing w:before="50" w:after="50"/>
              <w:rPr>
                <w:ins w:id="2290" w:author="李志成" w:date="2013-05-14T19:06:00Z"/>
                <w:szCs w:val="24"/>
              </w:rPr>
            </w:pPr>
          </w:p>
        </w:tc>
      </w:tr>
      <w:tr w:rsidR="00B45328" w14:paraId="7198BFD4" w14:textId="77777777" w:rsidTr="00B45328">
        <w:trPr>
          <w:ins w:id="2291" w:author="李志成" w:date="2013-05-14T19:06:00Z"/>
        </w:trPr>
        <w:tc>
          <w:tcPr>
            <w:tcW w:w="4261" w:type="dxa"/>
          </w:tcPr>
          <w:p w14:paraId="30C2A7E0" w14:textId="77777777" w:rsidR="00B45328" w:rsidRDefault="00B45328" w:rsidP="00B45328">
            <w:pPr>
              <w:spacing w:before="50" w:after="50"/>
              <w:rPr>
                <w:ins w:id="2292" w:author="李志成" w:date="2013-05-14T19:06:00Z"/>
                <w:szCs w:val="24"/>
              </w:rPr>
            </w:pPr>
            <w:ins w:id="2293" w:author="李志成" w:date="2013-05-14T19:06:00Z">
              <w:r>
                <w:rPr>
                  <w:noProof/>
                  <w:rPrChange w:id="2294" w:author="Unknown">
                    <w:rPr>
                      <w:rFonts w:ascii="Cambria" w:hAnsi="Cambria"/>
                      <w:b/>
                      <w:bCs/>
                      <w:noProof/>
                      <w:sz w:val="32"/>
                      <w:szCs w:val="32"/>
                    </w:rPr>
                  </w:rPrChange>
                </w:rPr>
                <w:drawing>
                  <wp:inline distT="0" distB="0" distL="0" distR="0" wp14:anchorId="4B098439" wp14:editId="47225387">
                    <wp:extent cx="2401200" cy="18000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0"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c>
          <w:tcPr>
            <w:tcW w:w="4261" w:type="dxa"/>
          </w:tcPr>
          <w:p w14:paraId="36AEF925" w14:textId="77777777" w:rsidR="00B45328" w:rsidRDefault="00B45328" w:rsidP="00B45328">
            <w:pPr>
              <w:spacing w:before="50" w:after="50"/>
              <w:rPr>
                <w:ins w:id="2295" w:author="李志成" w:date="2013-05-14T19:06:00Z"/>
                <w:szCs w:val="24"/>
              </w:rPr>
            </w:pPr>
            <w:ins w:id="2296" w:author="李志成" w:date="2013-05-14T19:06:00Z">
              <w:r>
                <w:rPr>
                  <w:noProof/>
                  <w:rPrChange w:id="2297" w:author="Unknown">
                    <w:rPr>
                      <w:rFonts w:ascii="Cambria" w:hAnsi="Cambria"/>
                      <w:b/>
                      <w:bCs/>
                      <w:noProof/>
                      <w:sz w:val="32"/>
                      <w:szCs w:val="32"/>
                    </w:rPr>
                  </w:rPrChange>
                </w:rPr>
                <w:drawing>
                  <wp:inline distT="0" distB="0" distL="0" distR="0" wp14:anchorId="0AEB2D33" wp14:editId="7B31B81E">
                    <wp:extent cx="2401200" cy="18000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1"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r>
      <w:tr w:rsidR="00B45328" w14:paraId="149F1414" w14:textId="77777777" w:rsidTr="00B45328">
        <w:trPr>
          <w:ins w:id="2298" w:author="李志成" w:date="2013-05-14T19:06:00Z"/>
        </w:trPr>
        <w:tc>
          <w:tcPr>
            <w:tcW w:w="8522" w:type="dxa"/>
            <w:gridSpan w:val="2"/>
          </w:tcPr>
          <w:p w14:paraId="0C041B7C" w14:textId="77777777" w:rsidR="00B45328" w:rsidRDefault="00B45328" w:rsidP="00B45328">
            <w:pPr>
              <w:spacing w:before="50" w:after="50"/>
              <w:rPr>
                <w:ins w:id="2299" w:author="李志成" w:date="2013-05-14T19:06:00Z"/>
                <w:szCs w:val="24"/>
              </w:rPr>
            </w:pPr>
            <w:ins w:id="2300" w:author="李志成" w:date="2013-05-14T19:06:00Z">
              <w:r>
                <w:rPr>
                  <w:rFonts w:hint="eastAsia"/>
                  <w:szCs w:val="24"/>
                </w:rPr>
                <w:t>OLLA Off</w:t>
              </w:r>
            </w:ins>
          </w:p>
        </w:tc>
      </w:tr>
      <w:tr w:rsidR="00B45328" w14:paraId="1B64F7E5" w14:textId="77777777" w:rsidTr="00B45328">
        <w:trPr>
          <w:ins w:id="2301" w:author="李志成" w:date="2013-05-14T19:06:00Z"/>
        </w:trPr>
        <w:tc>
          <w:tcPr>
            <w:tcW w:w="4261" w:type="dxa"/>
          </w:tcPr>
          <w:p w14:paraId="35D2074D" w14:textId="77777777" w:rsidR="00B45328" w:rsidRDefault="00B45328" w:rsidP="00B45328">
            <w:pPr>
              <w:spacing w:before="50" w:after="50"/>
              <w:rPr>
                <w:ins w:id="2302" w:author="李志成" w:date="2013-05-14T19:06:00Z"/>
                <w:szCs w:val="24"/>
              </w:rPr>
            </w:pPr>
            <w:ins w:id="2303" w:author="李志成" w:date="2013-05-14T19:06:00Z">
              <w:r>
                <w:rPr>
                  <w:rFonts w:hint="eastAsia"/>
                  <w:szCs w:val="24"/>
                </w:rPr>
                <w:t>Throughput CDF</w:t>
              </w:r>
            </w:ins>
          </w:p>
        </w:tc>
        <w:tc>
          <w:tcPr>
            <w:tcW w:w="4261" w:type="dxa"/>
          </w:tcPr>
          <w:p w14:paraId="556EEC1D" w14:textId="77777777" w:rsidR="00B45328" w:rsidRDefault="00B45328" w:rsidP="00B45328">
            <w:pPr>
              <w:spacing w:before="50" w:after="50"/>
              <w:rPr>
                <w:ins w:id="2304" w:author="李志成" w:date="2013-05-14T19:06:00Z"/>
                <w:szCs w:val="24"/>
              </w:rPr>
            </w:pPr>
            <w:ins w:id="2305" w:author="李志成" w:date="2013-05-14T19:06:00Z">
              <w:r>
                <w:rPr>
                  <w:rFonts w:hint="eastAsia"/>
                  <w:szCs w:val="24"/>
                </w:rPr>
                <w:t>SINR CDF</w:t>
              </w:r>
            </w:ins>
          </w:p>
        </w:tc>
      </w:tr>
      <w:tr w:rsidR="00B45328" w14:paraId="555CAD3A" w14:textId="77777777" w:rsidTr="00B45328">
        <w:trPr>
          <w:ins w:id="2306" w:author="李志成" w:date="2013-05-14T19:06:00Z"/>
        </w:trPr>
        <w:tc>
          <w:tcPr>
            <w:tcW w:w="4261" w:type="dxa"/>
          </w:tcPr>
          <w:p w14:paraId="0B86BA20" w14:textId="77777777" w:rsidR="00B45328" w:rsidRDefault="00B45328" w:rsidP="00B45328">
            <w:pPr>
              <w:spacing w:before="50" w:after="50"/>
              <w:rPr>
                <w:ins w:id="2307" w:author="李志成" w:date="2013-05-14T19:06:00Z"/>
                <w:szCs w:val="24"/>
              </w:rPr>
            </w:pPr>
            <w:ins w:id="2308" w:author="李志成" w:date="2013-05-14T19:06:00Z">
              <w:r>
                <w:rPr>
                  <w:noProof/>
                  <w:rPrChange w:id="2309" w:author="Unknown">
                    <w:rPr>
                      <w:rFonts w:ascii="Cambria" w:hAnsi="Cambria"/>
                      <w:b/>
                      <w:bCs/>
                      <w:noProof/>
                      <w:sz w:val="32"/>
                      <w:szCs w:val="32"/>
                    </w:rPr>
                  </w:rPrChange>
                </w:rPr>
                <w:drawing>
                  <wp:inline distT="0" distB="0" distL="0" distR="0" wp14:anchorId="3D7158C0" wp14:editId="40668F59">
                    <wp:extent cx="2401200" cy="18000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2" cstate="print"/>
                            <a:srcRect/>
                            <a:stretch>
                              <a:fillRect/>
                            </a:stretch>
                          </pic:blipFill>
                          <pic:spPr bwMode="auto">
                            <a:xfrm>
                              <a:off x="0" y="0"/>
                              <a:ext cx="2401200" cy="1800000"/>
                            </a:xfrm>
                            <a:prstGeom prst="rect">
                              <a:avLst/>
                            </a:prstGeom>
                            <a:noFill/>
                            <a:ln w="9525">
                              <a:noFill/>
                              <a:miter lim="800000"/>
                              <a:headEnd/>
                              <a:tailEnd/>
                            </a:ln>
                          </pic:spPr>
                        </pic:pic>
                      </a:graphicData>
                    </a:graphic>
                  </wp:inline>
                </w:drawing>
              </w:r>
            </w:ins>
          </w:p>
        </w:tc>
        <w:tc>
          <w:tcPr>
            <w:tcW w:w="4261" w:type="dxa"/>
          </w:tcPr>
          <w:p w14:paraId="4A9F1E5D" w14:textId="77777777" w:rsidR="00B45328" w:rsidRDefault="00B45328" w:rsidP="00B45328">
            <w:pPr>
              <w:spacing w:before="50" w:after="50"/>
              <w:rPr>
                <w:ins w:id="2310" w:author="李志成" w:date="2013-05-14T19:06:00Z"/>
                <w:szCs w:val="24"/>
              </w:rPr>
            </w:pPr>
            <w:ins w:id="2311" w:author="李志成" w:date="2013-05-14T19:06:00Z">
              <w:r>
                <w:rPr>
                  <w:noProof/>
                  <w:rPrChange w:id="2312" w:author="Unknown">
                    <w:rPr>
                      <w:rFonts w:ascii="Cambria" w:hAnsi="Cambria"/>
                      <w:b/>
                      <w:bCs/>
                      <w:noProof/>
                      <w:sz w:val="32"/>
                      <w:szCs w:val="32"/>
                    </w:rPr>
                  </w:rPrChange>
                </w:rPr>
                <w:drawing>
                  <wp:inline distT="0" distB="0" distL="0" distR="0" wp14:anchorId="39961BC1" wp14:editId="4EB38D75">
                    <wp:extent cx="2401200" cy="18000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3"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r>
      <w:tr w:rsidR="00B45328" w14:paraId="4187A33D" w14:textId="77777777" w:rsidTr="00B45328">
        <w:trPr>
          <w:trHeight w:val="221"/>
          <w:ins w:id="2313" w:author="李志成" w:date="2013-05-14T19:06:00Z"/>
        </w:trPr>
        <w:tc>
          <w:tcPr>
            <w:tcW w:w="4261" w:type="dxa"/>
          </w:tcPr>
          <w:p w14:paraId="5F6E62EF" w14:textId="77777777" w:rsidR="00B45328" w:rsidRDefault="00B45328" w:rsidP="00B45328">
            <w:pPr>
              <w:spacing w:before="50" w:after="50"/>
              <w:rPr>
                <w:ins w:id="2314" w:author="李志成" w:date="2013-05-14T19:06:00Z"/>
                <w:szCs w:val="24"/>
              </w:rPr>
            </w:pPr>
            <w:ins w:id="2315" w:author="李志成" w:date="2013-05-14T19:06:00Z">
              <w:r>
                <w:rPr>
                  <w:rFonts w:hint="eastAsia"/>
                  <w:szCs w:val="24"/>
                </w:rPr>
                <w:t>MCS</w:t>
              </w:r>
            </w:ins>
          </w:p>
        </w:tc>
        <w:tc>
          <w:tcPr>
            <w:tcW w:w="4261" w:type="dxa"/>
          </w:tcPr>
          <w:p w14:paraId="28D65500" w14:textId="77777777" w:rsidR="00B45328" w:rsidRDefault="00B45328" w:rsidP="00B45328">
            <w:pPr>
              <w:spacing w:before="50" w:after="50"/>
              <w:rPr>
                <w:ins w:id="2316" w:author="李志成" w:date="2013-05-14T19:06:00Z"/>
                <w:szCs w:val="24"/>
              </w:rPr>
            </w:pPr>
            <w:ins w:id="2317" w:author="李志成" w:date="2013-05-14T19:06:00Z">
              <w:r>
                <w:rPr>
                  <w:rFonts w:hint="eastAsia"/>
                  <w:szCs w:val="24"/>
                </w:rPr>
                <w:t>HARQ</w:t>
              </w:r>
            </w:ins>
          </w:p>
        </w:tc>
      </w:tr>
      <w:tr w:rsidR="00B45328" w14:paraId="2C1A29EE" w14:textId="77777777" w:rsidTr="00B45328">
        <w:trPr>
          <w:ins w:id="2318" w:author="李志成" w:date="2013-05-14T19:06:00Z"/>
        </w:trPr>
        <w:tc>
          <w:tcPr>
            <w:tcW w:w="4261" w:type="dxa"/>
          </w:tcPr>
          <w:p w14:paraId="0B8E2485" w14:textId="77777777" w:rsidR="00B45328" w:rsidRDefault="00B45328" w:rsidP="00B45328">
            <w:pPr>
              <w:spacing w:before="50" w:after="50"/>
              <w:rPr>
                <w:ins w:id="2319" w:author="李志成" w:date="2013-05-14T19:06:00Z"/>
                <w:szCs w:val="24"/>
              </w:rPr>
            </w:pPr>
            <w:ins w:id="2320" w:author="李志成" w:date="2013-05-14T19:06:00Z">
              <w:r>
                <w:rPr>
                  <w:noProof/>
                  <w:rPrChange w:id="2321" w:author="Unknown">
                    <w:rPr>
                      <w:rFonts w:ascii="Cambria" w:hAnsi="Cambria"/>
                      <w:b/>
                      <w:bCs/>
                      <w:noProof/>
                      <w:sz w:val="32"/>
                      <w:szCs w:val="32"/>
                    </w:rPr>
                  </w:rPrChange>
                </w:rPr>
                <w:lastRenderedPageBreak/>
                <w:drawing>
                  <wp:inline distT="0" distB="0" distL="0" distR="0" wp14:anchorId="5946B33E" wp14:editId="08574764">
                    <wp:extent cx="2401200" cy="18000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4" cstate="print"/>
                            <a:srcRect/>
                            <a:stretch>
                              <a:fillRect/>
                            </a:stretch>
                          </pic:blipFill>
                          <pic:spPr bwMode="auto">
                            <a:xfrm>
                              <a:off x="0" y="0"/>
                              <a:ext cx="2401200" cy="1800000"/>
                            </a:xfrm>
                            <a:prstGeom prst="rect">
                              <a:avLst/>
                            </a:prstGeom>
                            <a:noFill/>
                            <a:ln w="9525">
                              <a:noFill/>
                              <a:miter lim="800000"/>
                              <a:headEnd/>
                              <a:tailEnd/>
                            </a:ln>
                          </pic:spPr>
                        </pic:pic>
                      </a:graphicData>
                    </a:graphic>
                  </wp:inline>
                </w:drawing>
              </w:r>
            </w:ins>
          </w:p>
        </w:tc>
        <w:tc>
          <w:tcPr>
            <w:tcW w:w="4261" w:type="dxa"/>
          </w:tcPr>
          <w:p w14:paraId="671BAF1F" w14:textId="77777777" w:rsidR="00B45328" w:rsidRDefault="00B45328" w:rsidP="00B45328">
            <w:pPr>
              <w:spacing w:before="50" w:after="50"/>
              <w:rPr>
                <w:ins w:id="2322" w:author="李志成" w:date="2013-05-14T19:06:00Z"/>
                <w:szCs w:val="24"/>
              </w:rPr>
            </w:pPr>
            <w:ins w:id="2323" w:author="李志成" w:date="2013-05-14T19:06:00Z">
              <w:r>
                <w:rPr>
                  <w:noProof/>
                  <w:rPrChange w:id="2324" w:author="Unknown">
                    <w:rPr>
                      <w:rFonts w:ascii="Cambria" w:hAnsi="Cambria"/>
                      <w:b/>
                      <w:bCs/>
                      <w:noProof/>
                      <w:sz w:val="32"/>
                      <w:szCs w:val="32"/>
                    </w:rPr>
                  </w:rPrChange>
                </w:rPr>
                <w:drawing>
                  <wp:inline distT="0" distB="0" distL="0" distR="0" wp14:anchorId="175A7018" wp14:editId="038AF501">
                    <wp:extent cx="2520000" cy="1800000"/>
                    <wp:effectExtent l="0" t="0" r="0" b="0"/>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5" cstate="print"/>
                            <a:srcRect/>
                            <a:stretch>
                              <a:fillRect/>
                            </a:stretch>
                          </pic:blipFill>
                          <pic:spPr bwMode="auto">
                            <a:xfrm>
                              <a:off x="0" y="0"/>
                              <a:ext cx="2520000" cy="1800000"/>
                            </a:xfrm>
                            <a:prstGeom prst="rect">
                              <a:avLst/>
                            </a:prstGeom>
                            <a:noFill/>
                            <a:ln w="9525">
                              <a:noFill/>
                              <a:miter lim="800000"/>
                              <a:headEnd/>
                              <a:tailEnd/>
                            </a:ln>
                          </pic:spPr>
                        </pic:pic>
                      </a:graphicData>
                    </a:graphic>
                  </wp:inline>
                </w:drawing>
              </w:r>
            </w:ins>
          </w:p>
        </w:tc>
      </w:tr>
      <w:tr w:rsidR="00B45328" w14:paraId="4D0D8697" w14:textId="77777777" w:rsidTr="00B45328">
        <w:trPr>
          <w:ins w:id="2325" w:author="李志成" w:date="2013-05-14T19:06:00Z"/>
        </w:trPr>
        <w:tc>
          <w:tcPr>
            <w:tcW w:w="4261" w:type="dxa"/>
          </w:tcPr>
          <w:p w14:paraId="02C757FF" w14:textId="77777777" w:rsidR="00B45328" w:rsidRDefault="00B45328" w:rsidP="00B45328">
            <w:pPr>
              <w:spacing w:before="50" w:after="50"/>
              <w:rPr>
                <w:ins w:id="2326" w:author="李志成" w:date="2013-05-14T19:06:00Z"/>
                <w:szCs w:val="24"/>
              </w:rPr>
            </w:pPr>
            <w:ins w:id="2327" w:author="李志成" w:date="2013-05-14T19:06:00Z">
              <w:r>
                <w:rPr>
                  <w:rFonts w:hint="eastAsia"/>
                  <w:szCs w:val="24"/>
                </w:rPr>
                <w:t>RANK</w:t>
              </w:r>
            </w:ins>
          </w:p>
        </w:tc>
        <w:tc>
          <w:tcPr>
            <w:tcW w:w="4261" w:type="dxa"/>
          </w:tcPr>
          <w:p w14:paraId="34877E85" w14:textId="77777777" w:rsidR="00B45328" w:rsidRDefault="00B45328" w:rsidP="00B45328">
            <w:pPr>
              <w:spacing w:before="50" w:after="50"/>
              <w:rPr>
                <w:ins w:id="2328" w:author="李志成" w:date="2013-05-14T19:06:00Z"/>
                <w:szCs w:val="24"/>
              </w:rPr>
            </w:pPr>
          </w:p>
        </w:tc>
      </w:tr>
      <w:tr w:rsidR="00B45328" w14:paraId="6ACD9A55" w14:textId="77777777" w:rsidTr="00B45328">
        <w:trPr>
          <w:ins w:id="2329" w:author="李志成" w:date="2013-05-14T19:06:00Z"/>
        </w:trPr>
        <w:tc>
          <w:tcPr>
            <w:tcW w:w="4261" w:type="dxa"/>
          </w:tcPr>
          <w:p w14:paraId="1AF12A45" w14:textId="77777777" w:rsidR="00B45328" w:rsidRDefault="00B45328" w:rsidP="00B45328">
            <w:pPr>
              <w:spacing w:before="50" w:after="50"/>
              <w:rPr>
                <w:ins w:id="2330" w:author="李志成" w:date="2013-05-14T19:06:00Z"/>
                <w:szCs w:val="24"/>
              </w:rPr>
            </w:pPr>
            <w:ins w:id="2331" w:author="李志成" w:date="2013-05-14T19:06:00Z">
              <w:r>
                <w:rPr>
                  <w:noProof/>
                  <w:rPrChange w:id="2332" w:author="Unknown">
                    <w:rPr>
                      <w:rFonts w:ascii="Cambria" w:hAnsi="Cambria"/>
                      <w:b/>
                      <w:bCs/>
                      <w:noProof/>
                      <w:sz w:val="32"/>
                      <w:szCs w:val="32"/>
                    </w:rPr>
                  </w:rPrChange>
                </w:rPr>
                <w:drawing>
                  <wp:inline distT="0" distB="0" distL="0" distR="0" wp14:anchorId="04E5E841" wp14:editId="030BC4A2">
                    <wp:extent cx="2401200" cy="18000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6"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c>
          <w:tcPr>
            <w:tcW w:w="4261" w:type="dxa"/>
          </w:tcPr>
          <w:p w14:paraId="30EF639F" w14:textId="77777777" w:rsidR="00B45328" w:rsidRDefault="00B45328" w:rsidP="00B45328">
            <w:pPr>
              <w:spacing w:before="50" w:after="50"/>
              <w:rPr>
                <w:ins w:id="2333" w:author="李志成" w:date="2013-05-14T19:06:00Z"/>
                <w:szCs w:val="24"/>
              </w:rPr>
            </w:pPr>
            <w:ins w:id="2334" w:author="李志成" w:date="2013-05-14T19:06:00Z">
              <w:r>
                <w:rPr>
                  <w:noProof/>
                  <w:rPrChange w:id="2335" w:author="Unknown">
                    <w:rPr>
                      <w:rFonts w:ascii="Cambria" w:hAnsi="Cambria"/>
                      <w:b/>
                      <w:bCs/>
                      <w:noProof/>
                      <w:sz w:val="32"/>
                      <w:szCs w:val="32"/>
                    </w:rPr>
                  </w:rPrChange>
                </w:rPr>
                <w:drawing>
                  <wp:inline distT="0" distB="0" distL="0" distR="0" wp14:anchorId="7583251C" wp14:editId="43338E19">
                    <wp:extent cx="2401200" cy="18000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7"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ins>
          </w:p>
        </w:tc>
      </w:tr>
    </w:tbl>
    <w:p w14:paraId="6CA6AB55" w14:textId="77777777" w:rsidR="00B45328" w:rsidRPr="00B45328" w:rsidRDefault="00B45328">
      <w:pPr>
        <w:ind w:left="420"/>
        <w:pPrChange w:id="2336" w:author="李志成" w:date="2013-05-14T19:03:00Z">
          <w:pPr>
            <w:ind w:firstLine="420"/>
          </w:pPr>
        </w:pPrChange>
      </w:pPr>
    </w:p>
    <w:p w14:paraId="5107D0D7" w14:textId="77777777" w:rsidR="003A04C8" w:rsidRDefault="00057FFE">
      <w:pPr>
        <w:pStyle w:val="2"/>
      </w:pPr>
      <w:bookmarkStart w:id="2337" w:name="_Toc344200348"/>
      <w:r>
        <w:rPr>
          <w:rFonts w:hint="eastAsia"/>
        </w:rPr>
        <w:t>开销计算</w:t>
      </w:r>
      <w:bookmarkEnd w:id="2337"/>
    </w:p>
    <w:p w14:paraId="33E3B6C7" w14:textId="77777777" w:rsidR="003A04C8" w:rsidRDefault="00F25B3B">
      <w:pPr>
        <w:ind w:firstLine="420"/>
      </w:pPr>
      <w:r>
        <w:rPr>
          <w:rFonts w:hint="eastAsia"/>
        </w:rPr>
        <w:t>系统及仿真平台下行支持在程序内进行每</w:t>
      </w:r>
      <w:r>
        <w:rPr>
          <w:rFonts w:hint="eastAsia"/>
        </w:rPr>
        <w:t>RB</w:t>
      </w:r>
      <w:r>
        <w:rPr>
          <w:rFonts w:hint="eastAsia"/>
        </w:rPr>
        <w:t>扣除开销计算，</w:t>
      </w:r>
      <w:r>
        <w:rPr>
          <w:rFonts w:hint="eastAsia"/>
        </w:rPr>
        <w:t>R8</w:t>
      </w:r>
      <w:r>
        <w:rPr>
          <w:rFonts w:hint="eastAsia"/>
        </w:rPr>
        <w:t>、</w:t>
      </w:r>
      <w:r>
        <w:rPr>
          <w:rFonts w:hint="eastAsia"/>
        </w:rPr>
        <w:t>R10</w:t>
      </w:r>
      <w:r>
        <w:rPr>
          <w:rFonts w:hint="eastAsia"/>
        </w:rPr>
        <w:t>两种开销扣除方式</w:t>
      </w:r>
      <w:r w:rsidR="00057FFE">
        <w:rPr>
          <w:rFonts w:hint="eastAsia"/>
        </w:rPr>
        <w:t>可配。上行平台不支持程序内扣除开销，需在平台外处理数据时考虑在内。下面对上下行开销计算进行了说明。</w:t>
      </w:r>
      <w:r w:rsidR="000E7A6B">
        <w:rPr>
          <w:rFonts w:hint="eastAsia"/>
        </w:rPr>
        <w:t xml:space="preserve"> </w:t>
      </w:r>
    </w:p>
    <w:p w14:paraId="41E7AEA2" w14:textId="77777777" w:rsidR="003042DD" w:rsidRDefault="003042DD">
      <w:pPr>
        <w:ind w:firstLine="420"/>
      </w:pPr>
    </w:p>
    <w:p w14:paraId="70235B7C" w14:textId="77777777" w:rsidR="003A04C8" w:rsidRDefault="00057FFE">
      <w:pPr>
        <w:pStyle w:val="3"/>
      </w:pPr>
      <w:bookmarkStart w:id="2338" w:name="_Toc344200349"/>
      <w:r>
        <w:rPr>
          <w:rFonts w:hint="eastAsia"/>
        </w:rPr>
        <w:t>上行开销计算</w:t>
      </w:r>
      <w:bookmarkEnd w:id="2338"/>
    </w:p>
    <w:p w14:paraId="17798DB3" w14:textId="77777777" w:rsidR="00B0290C" w:rsidRDefault="00B0290C" w:rsidP="00B0290C">
      <w:pPr>
        <w:rPr>
          <w:ins w:id="2339" w:author="杨蓓" w:date="2013-03-18T09:27:00Z"/>
        </w:rPr>
      </w:pPr>
      <w:ins w:id="2340" w:author="杨蓓" w:date="2013-03-18T09:27:00Z">
        <w:r>
          <w:rPr>
            <w:rFonts w:hint="eastAsia"/>
          </w:rPr>
          <w:t>保护带宽（</w:t>
        </w:r>
        <w:r>
          <w:rPr>
            <w:rFonts w:hint="eastAsia"/>
          </w:rPr>
          <w:t>10%</w:t>
        </w:r>
        <w:r>
          <w:rPr>
            <w:rFonts w:hint="eastAsia"/>
          </w:rPr>
          <w:t>）（</w:t>
        </w:r>
        <w:r>
          <w:rPr>
            <w:rFonts w:hint="eastAsia"/>
          </w:rPr>
          <w:t>1MHz/10MHz</w:t>
        </w:r>
        <w:r>
          <w:rPr>
            <w:rFonts w:hint="eastAsia"/>
          </w:rPr>
          <w:t>）</w:t>
        </w:r>
      </w:ins>
    </w:p>
    <w:p w14:paraId="2D3DC400" w14:textId="77777777" w:rsidR="00B0290C" w:rsidRDefault="00B0290C" w:rsidP="00B0290C">
      <w:pPr>
        <w:rPr>
          <w:ins w:id="2341" w:author="杨蓓" w:date="2013-03-18T09:27:00Z"/>
        </w:rPr>
      </w:pPr>
      <w:ins w:id="2342" w:author="杨蓓" w:date="2013-03-18T09:27:00Z">
        <w:r>
          <w:rPr>
            <w:noProof/>
          </w:rPr>
          <w:lastRenderedPageBreak/>
          <w:drawing>
            <wp:inline distT="0" distB="0" distL="0" distR="0" wp14:anchorId="2BDF2748" wp14:editId="2AF2B299">
              <wp:extent cx="3400425" cy="1276350"/>
              <wp:effectExtent l="0" t="0" r="952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8"/>
                      <a:stretch>
                        <a:fillRect/>
                      </a:stretch>
                    </pic:blipFill>
                    <pic:spPr>
                      <a:xfrm>
                        <a:off x="0" y="0"/>
                        <a:ext cx="3400425" cy="1276350"/>
                      </a:xfrm>
                      <a:prstGeom prst="rect">
                        <a:avLst/>
                      </a:prstGeom>
                    </pic:spPr>
                  </pic:pic>
                </a:graphicData>
              </a:graphic>
            </wp:inline>
          </w:drawing>
        </w:r>
      </w:ins>
    </w:p>
    <w:p w14:paraId="359501C7" w14:textId="77777777" w:rsidR="00B0290C" w:rsidRDefault="00B0290C" w:rsidP="00B0290C">
      <w:pPr>
        <w:rPr>
          <w:ins w:id="2343" w:author="杨蓓" w:date="2013-03-18T09:27:00Z"/>
        </w:rPr>
      </w:pPr>
      <w:ins w:id="2344" w:author="杨蓓" w:date="2013-03-18T09:27:00Z">
        <w:r>
          <w:rPr>
            <w:rFonts w:hint="eastAsia"/>
          </w:rPr>
          <w:t>保护区间（</w:t>
        </w:r>
        <w:r>
          <w:rPr>
            <w:rFonts w:hint="eastAsia"/>
          </w:rPr>
          <w:t>6.67%</w:t>
        </w:r>
        <w:r>
          <w:rPr>
            <w:rFonts w:hint="eastAsia"/>
          </w:rPr>
          <w:t>）（</w:t>
        </w:r>
        <w:r>
          <w:rPr>
            <w:rFonts w:hint="eastAsia"/>
          </w:rPr>
          <w:t>Normal CP</w:t>
        </w:r>
        <w:r>
          <w:rPr>
            <w:rFonts w:hint="eastAsia"/>
          </w:rPr>
          <w:t>）</w:t>
        </w:r>
      </w:ins>
    </w:p>
    <w:p w14:paraId="3071F79A" w14:textId="77777777" w:rsidR="00B0290C" w:rsidRDefault="00B0290C" w:rsidP="00B0290C">
      <w:pPr>
        <w:rPr>
          <w:ins w:id="2345" w:author="杨蓓" w:date="2013-03-18T09:27:00Z"/>
        </w:rPr>
      </w:pPr>
      <w:ins w:id="2346" w:author="杨蓓" w:date="2013-03-18T09:27:00Z">
        <w:r>
          <w:rPr>
            <w:noProof/>
          </w:rPr>
          <w:drawing>
            <wp:inline distT="0" distB="0" distL="0" distR="0" wp14:anchorId="3BBA6F53" wp14:editId="7A4D9186">
              <wp:extent cx="3219450" cy="1190625"/>
              <wp:effectExtent l="0" t="0" r="0" b="952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9"/>
                      <a:stretch>
                        <a:fillRect/>
                      </a:stretch>
                    </pic:blipFill>
                    <pic:spPr>
                      <a:xfrm>
                        <a:off x="0" y="0"/>
                        <a:ext cx="3219450" cy="1190625"/>
                      </a:xfrm>
                      <a:prstGeom prst="rect">
                        <a:avLst/>
                      </a:prstGeom>
                    </pic:spPr>
                  </pic:pic>
                </a:graphicData>
              </a:graphic>
            </wp:inline>
          </w:drawing>
        </w:r>
      </w:ins>
    </w:p>
    <w:p w14:paraId="1F348D4A" w14:textId="77777777" w:rsidR="00B0290C" w:rsidRDefault="00B0290C" w:rsidP="00B0290C">
      <w:pPr>
        <w:rPr>
          <w:ins w:id="2347" w:author="杨蓓" w:date="2013-03-18T09:27:00Z"/>
        </w:rPr>
      </w:pPr>
      <w:ins w:id="2348" w:author="杨蓓" w:date="2013-03-18T09:27:00Z">
        <w:r>
          <w:rPr>
            <w:rFonts w:hint="eastAsia"/>
          </w:rPr>
          <w:t>CQI/ACK/NCK on PUCCH : 4PRB/10MHz</w:t>
        </w:r>
      </w:ins>
    </w:p>
    <w:p w14:paraId="3E1D0828" w14:textId="77777777" w:rsidR="00B0290C" w:rsidRDefault="00B0290C" w:rsidP="00B0290C">
      <w:pPr>
        <w:rPr>
          <w:ins w:id="2349" w:author="杨蓓" w:date="2013-03-18T09:27:00Z"/>
        </w:rPr>
      </w:pPr>
      <w:ins w:id="2350" w:author="杨蓓" w:date="2013-03-18T09:27:00Z">
        <w:r>
          <w:rPr>
            <w:rFonts w:hint="eastAsia"/>
          </w:rPr>
          <w:t>DM-RS:</w:t>
        </w:r>
        <w:r>
          <w:rPr>
            <w:rFonts w:hint="eastAsia"/>
          </w:rPr>
          <w:t>每子帧两个</w:t>
        </w:r>
        <w:r>
          <w:rPr>
            <w:rFonts w:hint="eastAsia"/>
          </w:rPr>
          <w:t>OFDM</w:t>
        </w:r>
        <w:r>
          <w:rPr>
            <w:rFonts w:hint="eastAsia"/>
          </w:rPr>
          <w:t>符号（</w:t>
        </w:r>
        <w:r>
          <w:rPr>
            <w:rFonts w:hint="eastAsia"/>
          </w:rPr>
          <w:t>~14.3%</w:t>
        </w:r>
        <w:r>
          <w:rPr>
            <w:rFonts w:hint="eastAsia"/>
          </w:rPr>
          <w:t>）</w:t>
        </w:r>
      </w:ins>
    </w:p>
    <w:p w14:paraId="7ACEA9D0" w14:textId="77777777" w:rsidR="00B0290C" w:rsidRDefault="00B0290C" w:rsidP="00B0290C">
      <w:pPr>
        <w:rPr>
          <w:ins w:id="2351" w:author="杨蓓" w:date="2013-03-18T09:27:00Z"/>
        </w:rPr>
      </w:pPr>
      <w:ins w:id="2352" w:author="杨蓓" w:date="2013-03-18T09:27:00Z">
        <w:r>
          <w:rPr>
            <w:rFonts w:hint="eastAsia"/>
          </w:rPr>
          <w:t>SRS</w:t>
        </w:r>
        <w:r>
          <w:rPr>
            <w:rFonts w:hint="eastAsia"/>
          </w:rPr>
          <w:t>：全带宽上，</w:t>
        </w:r>
        <w:r>
          <w:rPr>
            <w:rFonts w:hint="eastAsia"/>
          </w:rPr>
          <w:t>10msec</w:t>
        </w:r>
        <w:r>
          <w:rPr>
            <w:rFonts w:hint="eastAsia"/>
          </w:rPr>
          <w:t>周期（</w:t>
        </w:r>
        <w:r>
          <w:rPr>
            <w:rFonts w:hint="eastAsia"/>
          </w:rPr>
          <w:t>~0.7%</w:t>
        </w:r>
        <w:r>
          <w:rPr>
            <w:rFonts w:hint="eastAsia"/>
          </w:rPr>
          <w:t>）</w:t>
        </w:r>
      </w:ins>
    </w:p>
    <w:p w14:paraId="6555951C" w14:textId="77777777" w:rsidR="00B0290C" w:rsidRPr="007140B4" w:rsidRDefault="00B0290C" w:rsidP="00B0290C">
      <w:pPr>
        <w:rPr>
          <w:ins w:id="2353" w:author="杨蓓" w:date="2013-03-18T09:27:00Z"/>
        </w:rPr>
      </w:pPr>
      <w:ins w:id="2354" w:author="杨蓓" w:date="2013-03-18T09:27:00Z">
        <w:r>
          <w:rPr>
            <w:rFonts w:hint="eastAsia"/>
          </w:rPr>
          <w:t>PRACH</w:t>
        </w:r>
        <w:r>
          <w:rPr>
            <w:rFonts w:hint="eastAsia"/>
          </w:rPr>
          <w:t>：全带宽上，</w:t>
        </w:r>
        <w:r>
          <w:rPr>
            <w:rFonts w:hint="eastAsia"/>
          </w:rPr>
          <w:t>10msec</w:t>
        </w:r>
        <w:r>
          <w:rPr>
            <w:rFonts w:hint="eastAsia"/>
          </w:rPr>
          <w:t>周期内</w:t>
        </w:r>
        <w:r>
          <w:rPr>
            <w:rFonts w:hint="eastAsia"/>
          </w:rPr>
          <w:t>6</w:t>
        </w:r>
        <w:r>
          <w:rPr>
            <w:rFonts w:hint="eastAsia"/>
          </w:rPr>
          <w:t>个</w:t>
        </w:r>
        <w:r>
          <w:rPr>
            <w:rFonts w:hint="eastAsia"/>
          </w:rPr>
          <w:t>RB</w:t>
        </w:r>
        <w:r>
          <w:rPr>
            <w:rFonts w:hint="eastAsia"/>
          </w:rPr>
          <w:t>（</w:t>
        </w:r>
        <w:r>
          <w:rPr>
            <w:rFonts w:hint="eastAsia"/>
          </w:rPr>
          <w:t>1.2%</w:t>
        </w:r>
        <w:r>
          <w:rPr>
            <w:rFonts w:hint="eastAsia"/>
          </w:rPr>
          <w:t>）</w:t>
        </w:r>
      </w:ins>
    </w:p>
    <w:p w14:paraId="1F463974" w14:textId="77777777" w:rsidR="00B0290C" w:rsidRDefault="00B0290C" w:rsidP="00B0290C">
      <w:pPr>
        <w:ind w:firstLine="420"/>
        <w:rPr>
          <w:ins w:id="2355" w:author="杨蓓" w:date="2013-03-18T09:27:00Z"/>
        </w:rPr>
      </w:pPr>
      <w:ins w:id="2356" w:author="杨蓓" w:date="2013-03-18T09:27:00Z">
        <w:r>
          <w:rPr>
            <w:rFonts w:hint="eastAsia"/>
          </w:rPr>
          <w:t>上行</w:t>
        </w:r>
        <w:r>
          <w:rPr>
            <w:rFonts w:hint="eastAsia"/>
          </w:rPr>
          <w:t xml:space="preserve">SRS </w:t>
        </w:r>
        <w:r>
          <w:rPr>
            <w:rFonts w:hint="eastAsia"/>
          </w:rPr>
          <w:t>周期为</w:t>
        </w:r>
        <w:r>
          <w:rPr>
            <w:rFonts w:hint="eastAsia"/>
          </w:rPr>
          <w:t>5ms</w:t>
        </w:r>
        <w:r>
          <w:rPr>
            <w:rFonts w:hint="eastAsia"/>
          </w:rPr>
          <w:t>，所以取</w:t>
        </w:r>
        <w:r>
          <w:rPr>
            <w:rFonts w:hint="eastAsia"/>
          </w:rPr>
          <w:t>t=5ms</w:t>
        </w:r>
        <w:r>
          <w:rPr>
            <w:rFonts w:hint="eastAsia"/>
          </w:rPr>
          <w:t>。</w:t>
        </w:r>
      </w:ins>
    </w:p>
    <w:p w14:paraId="6416C84B" w14:textId="77777777" w:rsidR="00B0290C" w:rsidRPr="00B0290C" w:rsidRDefault="00B0290C" w:rsidP="00B0290C"/>
    <w:p w14:paraId="590EC514" w14:textId="77777777" w:rsidR="00057FFE" w:rsidRDefault="00D27196" w:rsidP="00D27196">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4.5</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1</w:t>
      </w:r>
      <w:r w:rsidR="006550EB">
        <w:fldChar w:fldCharType="end"/>
      </w:r>
      <w:r>
        <w:rPr>
          <w:rFonts w:hint="eastAsia"/>
        </w:rPr>
        <w:t xml:space="preserve"> </w:t>
      </w:r>
      <w:r w:rsidR="00057FFE">
        <w:rPr>
          <w:rFonts w:hint="eastAsia"/>
        </w:rPr>
        <w:t>上行开销计算</w:t>
      </w:r>
    </w:p>
    <w:tbl>
      <w:tblPr>
        <w:tblStyle w:val="ac"/>
        <w:tblW w:w="0" w:type="auto"/>
        <w:jc w:val="center"/>
        <w:tblLook w:val="04A0" w:firstRow="1" w:lastRow="0" w:firstColumn="1" w:lastColumn="0" w:noHBand="0" w:noVBand="1"/>
      </w:tblPr>
      <w:tblGrid>
        <w:gridCol w:w="1926"/>
        <w:gridCol w:w="2860"/>
        <w:gridCol w:w="3712"/>
        <w:gridCol w:w="1464"/>
      </w:tblGrid>
      <w:tr w:rsidR="00057FFE" w14:paraId="5443772D" w14:textId="77777777" w:rsidTr="00067963">
        <w:trPr>
          <w:jc w:val="center"/>
        </w:trPr>
        <w:tc>
          <w:tcPr>
            <w:tcW w:w="4786" w:type="dxa"/>
            <w:gridSpan w:val="2"/>
            <w:vAlign w:val="center"/>
          </w:tcPr>
          <w:p w14:paraId="26AB7652" w14:textId="77777777" w:rsidR="00057FFE" w:rsidRDefault="00057FFE" w:rsidP="00057FFE">
            <w:pPr>
              <w:jc w:val="both"/>
            </w:pPr>
            <w:r>
              <w:t>total</w:t>
            </w:r>
            <w:r>
              <w:rPr>
                <w:rFonts w:hint="eastAsia"/>
              </w:rPr>
              <w:t xml:space="preserve"> (100%)</w:t>
            </w:r>
          </w:p>
        </w:tc>
        <w:tc>
          <w:tcPr>
            <w:tcW w:w="3712" w:type="dxa"/>
            <w:vAlign w:val="center"/>
          </w:tcPr>
          <w:p w14:paraId="1AE6EA67" w14:textId="77777777" w:rsidR="00057FFE" w:rsidRDefault="00057FFE" w:rsidP="00057FFE">
            <w:pPr>
              <w:jc w:val="both"/>
            </w:pPr>
            <w:r>
              <w:t>12</w:t>
            </w:r>
            <w:r>
              <w:rPr>
                <w:rFonts w:hint="eastAsia"/>
              </w:rPr>
              <w:t xml:space="preserve"> </w:t>
            </w:r>
            <w:r>
              <w:t>*</w:t>
            </w:r>
            <w:r>
              <w:rPr>
                <w:rFonts w:hint="eastAsia"/>
              </w:rPr>
              <w:t xml:space="preserve"> </w:t>
            </w:r>
            <w:r>
              <w:t>14</w:t>
            </w:r>
            <w:r>
              <w:rPr>
                <w:rFonts w:hint="eastAsia"/>
              </w:rPr>
              <w:t xml:space="preserve"> </w:t>
            </w:r>
            <w:r>
              <w:t>*</w:t>
            </w:r>
            <w:r>
              <w:rPr>
                <w:rFonts w:hint="eastAsia"/>
              </w:rPr>
              <w:t xml:space="preserve"> </w:t>
            </w:r>
            <w:r>
              <w:t>50</w:t>
            </w:r>
            <w:r>
              <w:rPr>
                <w:rFonts w:hint="eastAsia"/>
              </w:rPr>
              <w:t xml:space="preserve"> </w:t>
            </w:r>
            <w:r>
              <w:t>*</w:t>
            </w:r>
            <w:r>
              <w:rPr>
                <w:rFonts w:hint="eastAsia"/>
              </w:rPr>
              <w:t xml:space="preserve"> </w:t>
            </w:r>
            <w:r>
              <w:t>t=5</w:t>
            </w:r>
          </w:p>
        </w:tc>
        <w:tc>
          <w:tcPr>
            <w:tcW w:w="0" w:type="auto"/>
            <w:vAlign w:val="center"/>
          </w:tcPr>
          <w:p w14:paraId="27BB3741" w14:textId="77777777" w:rsidR="00057FFE" w:rsidRDefault="00057FFE" w:rsidP="00057FFE">
            <w:pPr>
              <w:jc w:val="both"/>
            </w:pPr>
            <w:r>
              <w:rPr>
                <w:rFonts w:hint="eastAsia"/>
              </w:rPr>
              <w:t>42000</w:t>
            </w:r>
          </w:p>
        </w:tc>
      </w:tr>
      <w:tr w:rsidR="00057FFE" w14:paraId="0CE89874" w14:textId="77777777" w:rsidTr="00067963">
        <w:trPr>
          <w:jc w:val="center"/>
        </w:trPr>
        <w:tc>
          <w:tcPr>
            <w:tcW w:w="0" w:type="auto"/>
            <w:vMerge w:val="restart"/>
            <w:vAlign w:val="center"/>
          </w:tcPr>
          <w:p w14:paraId="3B3FECE3" w14:textId="77777777" w:rsidR="00057FFE" w:rsidRDefault="00057FFE" w:rsidP="00057FFE">
            <w:pPr>
              <w:jc w:val="both"/>
            </w:pPr>
            <w:r>
              <w:rPr>
                <w:rFonts w:hint="eastAsia"/>
              </w:rPr>
              <w:t>PUSCH (14.46%)</w:t>
            </w:r>
          </w:p>
        </w:tc>
        <w:tc>
          <w:tcPr>
            <w:tcW w:w="2860" w:type="dxa"/>
            <w:vAlign w:val="center"/>
          </w:tcPr>
          <w:p w14:paraId="1E6F9DC1" w14:textId="77777777" w:rsidR="00057FFE" w:rsidRDefault="00057FFE" w:rsidP="00057FFE">
            <w:pPr>
              <w:jc w:val="both"/>
              <w:rPr>
                <w:kern w:val="0"/>
                <w:szCs w:val="20"/>
                <w:lang w:val="en-GB" w:eastAsia="en-US"/>
              </w:rPr>
            </w:pPr>
            <w:r>
              <w:t>DRS</w:t>
            </w:r>
          </w:p>
        </w:tc>
        <w:tc>
          <w:tcPr>
            <w:tcW w:w="3712" w:type="dxa"/>
            <w:vAlign w:val="center"/>
          </w:tcPr>
          <w:p w14:paraId="3B03AE0F" w14:textId="77777777" w:rsidR="00057FFE" w:rsidRDefault="00057FFE" w:rsidP="00057FFE">
            <w:pPr>
              <w:jc w:val="both"/>
              <w:rPr>
                <w:kern w:val="0"/>
                <w:szCs w:val="20"/>
                <w:lang w:val="en-GB" w:eastAsia="en-US"/>
              </w:rPr>
            </w:pPr>
            <w:r>
              <w:t>12</w:t>
            </w:r>
            <w:r>
              <w:rPr>
                <w:rFonts w:hint="eastAsia"/>
              </w:rPr>
              <w:t xml:space="preserve"> </w:t>
            </w:r>
            <w:r>
              <w:t>*</w:t>
            </w:r>
            <w:r>
              <w:rPr>
                <w:rFonts w:hint="eastAsia"/>
              </w:rPr>
              <w:t xml:space="preserve"> </w:t>
            </w:r>
            <w:r>
              <w:t>2</w:t>
            </w:r>
            <w:r>
              <w:rPr>
                <w:rFonts w:hint="eastAsia"/>
              </w:rPr>
              <w:t xml:space="preserve"> </w:t>
            </w:r>
            <w:r>
              <w:t>*</w:t>
            </w:r>
            <w:r>
              <w:rPr>
                <w:rFonts w:hint="eastAsia"/>
              </w:rPr>
              <w:t xml:space="preserve"> 46 </w:t>
            </w:r>
            <w:r>
              <w:t>*</w:t>
            </w:r>
            <w:r>
              <w:rPr>
                <w:rFonts w:hint="eastAsia"/>
              </w:rPr>
              <w:t xml:space="preserve"> </w:t>
            </w:r>
            <w:r>
              <w:t>t=5</w:t>
            </w:r>
          </w:p>
        </w:tc>
        <w:tc>
          <w:tcPr>
            <w:tcW w:w="0" w:type="auto"/>
            <w:vAlign w:val="center"/>
          </w:tcPr>
          <w:p w14:paraId="17395117" w14:textId="77777777" w:rsidR="00057FFE" w:rsidRDefault="00057FFE" w:rsidP="00057FFE">
            <w:pPr>
              <w:jc w:val="both"/>
              <w:rPr>
                <w:kern w:val="0"/>
                <w:szCs w:val="20"/>
                <w:lang w:val="en-GB" w:eastAsia="en-US"/>
              </w:rPr>
            </w:pPr>
            <w:r>
              <w:rPr>
                <w:rFonts w:hint="eastAsia"/>
              </w:rPr>
              <w:t>5520</w:t>
            </w:r>
          </w:p>
        </w:tc>
      </w:tr>
      <w:tr w:rsidR="00057FFE" w14:paraId="343BEA2E" w14:textId="77777777" w:rsidTr="00067963">
        <w:trPr>
          <w:jc w:val="center"/>
        </w:trPr>
        <w:tc>
          <w:tcPr>
            <w:tcW w:w="0" w:type="auto"/>
            <w:vMerge/>
            <w:vAlign w:val="center"/>
          </w:tcPr>
          <w:p w14:paraId="522D5D5A" w14:textId="77777777" w:rsidR="00057FFE" w:rsidRDefault="00057FFE" w:rsidP="00057FFE">
            <w:pPr>
              <w:jc w:val="both"/>
            </w:pPr>
          </w:p>
        </w:tc>
        <w:tc>
          <w:tcPr>
            <w:tcW w:w="2860" w:type="dxa"/>
            <w:vAlign w:val="center"/>
          </w:tcPr>
          <w:p w14:paraId="31631CEA" w14:textId="77777777" w:rsidR="00057FFE" w:rsidRDefault="00057FFE" w:rsidP="00057FFE">
            <w:pPr>
              <w:jc w:val="both"/>
              <w:rPr>
                <w:kern w:val="0"/>
                <w:szCs w:val="20"/>
                <w:lang w:val="en-GB" w:eastAsia="en-US"/>
              </w:rPr>
            </w:pPr>
            <w:r>
              <w:t>SRS</w:t>
            </w:r>
          </w:p>
        </w:tc>
        <w:tc>
          <w:tcPr>
            <w:tcW w:w="3712" w:type="dxa"/>
            <w:vAlign w:val="center"/>
          </w:tcPr>
          <w:p w14:paraId="425900F8" w14:textId="77777777" w:rsidR="00057FFE" w:rsidRDefault="00057FFE" w:rsidP="00057FFE">
            <w:pPr>
              <w:jc w:val="both"/>
              <w:rPr>
                <w:kern w:val="0"/>
                <w:szCs w:val="20"/>
                <w:lang w:val="en-GB" w:eastAsia="en-US"/>
              </w:rPr>
            </w:pPr>
            <w:r>
              <w:t>12</w:t>
            </w:r>
            <w:r>
              <w:rPr>
                <w:rFonts w:hint="eastAsia"/>
              </w:rPr>
              <w:t xml:space="preserve"> </w:t>
            </w:r>
            <w:r>
              <w:t>*</w:t>
            </w:r>
            <w:r w:rsidRPr="00F6580B">
              <w:rPr>
                <w:rFonts w:hint="eastAsia"/>
              </w:rPr>
              <w:t xml:space="preserve"> 1 </w:t>
            </w:r>
            <w:r>
              <w:t>*</w:t>
            </w:r>
            <w:r>
              <w:rPr>
                <w:rFonts w:hint="eastAsia"/>
              </w:rPr>
              <w:t xml:space="preserve"> 46 </w:t>
            </w:r>
            <w:r>
              <w:t>*</w:t>
            </w:r>
            <w:r>
              <w:rPr>
                <w:rFonts w:hint="eastAsia"/>
              </w:rPr>
              <w:t xml:space="preserve"> </w:t>
            </w:r>
            <w:r>
              <w:t>t=1</w:t>
            </w:r>
          </w:p>
        </w:tc>
        <w:tc>
          <w:tcPr>
            <w:tcW w:w="0" w:type="auto"/>
            <w:vAlign w:val="center"/>
          </w:tcPr>
          <w:p w14:paraId="6B86FA44" w14:textId="77777777" w:rsidR="00057FFE" w:rsidRDefault="00057FFE" w:rsidP="00057FFE">
            <w:pPr>
              <w:jc w:val="both"/>
              <w:rPr>
                <w:kern w:val="0"/>
                <w:szCs w:val="20"/>
                <w:lang w:val="en-GB" w:eastAsia="en-US"/>
              </w:rPr>
            </w:pPr>
            <w:r>
              <w:rPr>
                <w:rFonts w:hint="eastAsia"/>
              </w:rPr>
              <w:t>552</w:t>
            </w:r>
          </w:p>
        </w:tc>
      </w:tr>
      <w:tr w:rsidR="00057FFE" w14:paraId="7CA4B9D6" w14:textId="77777777" w:rsidTr="00067963">
        <w:trPr>
          <w:jc w:val="center"/>
        </w:trPr>
        <w:tc>
          <w:tcPr>
            <w:tcW w:w="0" w:type="auto"/>
            <w:vAlign w:val="center"/>
          </w:tcPr>
          <w:p w14:paraId="7993BAB4" w14:textId="77777777" w:rsidR="00057FFE" w:rsidRDefault="00057FFE" w:rsidP="00057FFE">
            <w:pPr>
              <w:jc w:val="both"/>
            </w:pPr>
            <w:r>
              <w:rPr>
                <w:rFonts w:hint="eastAsia"/>
              </w:rPr>
              <w:t>PUCCH (8.0%)</w:t>
            </w:r>
          </w:p>
          <w:p w14:paraId="336E7CFC" w14:textId="77777777" w:rsidR="00057FFE" w:rsidRDefault="00057FFE" w:rsidP="00057FFE">
            <w:pPr>
              <w:jc w:val="both"/>
            </w:pPr>
          </w:p>
        </w:tc>
        <w:tc>
          <w:tcPr>
            <w:tcW w:w="2860" w:type="dxa"/>
            <w:vAlign w:val="center"/>
          </w:tcPr>
          <w:p w14:paraId="30BD911C" w14:textId="77777777" w:rsidR="00057FFE" w:rsidRDefault="00057FFE" w:rsidP="00057FFE">
            <w:pPr>
              <w:jc w:val="both"/>
              <w:rPr>
                <w:kern w:val="0"/>
                <w:szCs w:val="20"/>
                <w:lang w:val="en-GB" w:eastAsia="en-US"/>
              </w:rPr>
            </w:pPr>
            <w:r>
              <w:t xml:space="preserve">CQI / ACK/NCK on </w:t>
            </w:r>
            <w:r w:rsidRPr="006D24B2">
              <w:t>PUCCH:</w:t>
            </w:r>
          </w:p>
          <w:p w14:paraId="7374B689" w14:textId="77777777" w:rsidR="00057FFE" w:rsidRDefault="00057FFE" w:rsidP="00057FFE">
            <w:pPr>
              <w:jc w:val="both"/>
              <w:rPr>
                <w:kern w:val="0"/>
                <w:szCs w:val="20"/>
                <w:lang w:val="en-GB" w:eastAsia="en-US"/>
              </w:rPr>
            </w:pPr>
            <w:r w:rsidRPr="006D24B2">
              <w:t>4 PRB / 10 MHz</w:t>
            </w:r>
          </w:p>
        </w:tc>
        <w:tc>
          <w:tcPr>
            <w:tcW w:w="3712" w:type="dxa"/>
            <w:vAlign w:val="center"/>
          </w:tcPr>
          <w:p w14:paraId="5F8B9E07" w14:textId="77777777" w:rsidR="00057FFE" w:rsidRDefault="00057FFE" w:rsidP="00057FFE">
            <w:pPr>
              <w:jc w:val="both"/>
              <w:rPr>
                <w:kern w:val="0"/>
                <w:szCs w:val="20"/>
                <w:lang w:val="en-GB" w:eastAsia="en-US"/>
              </w:rPr>
            </w:pPr>
            <w:r>
              <w:rPr>
                <w:rFonts w:hint="eastAsia"/>
              </w:rPr>
              <w:t>12 * 14 * 4 * t=5</w:t>
            </w:r>
          </w:p>
        </w:tc>
        <w:tc>
          <w:tcPr>
            <w:tcW w:w="0" w:type="auto"/>
            <w:vAlign w:val="center"/>
          </w:tcPr>
          <w:p w14:paraId="0A3A60EA" w14:textId="77777777" w:rsidR="00057FFE" w:rsidRDefault="00057FFE" w:rsidP="00057FFE">
            <w:pPr>
              <w:jc w:val="both"/>
              <w:rPr>
                <w:kern w:val="0"/>
                <w:szCs w:val="20"/>
                <w:lang w:val="en-GB" w:eastAsia="en-US"/>
              </w:rPr>
            </w:pPr>
            <w:r>
              <w:rPr>
                <w:rFonts w:hint="eastAsia"/>
              </w:rPr>
              <w:t>3360</w:t>
            </w:r>
          </w:p>
        </w:tc>
      </w:tr>
      <w:tr w:rsidR="00057FFE" w14:paraId="74117BAE" w14:textId="77777777" w:rsidTr="00067963">
        <w:trPr>
          <w:jc w:val="center"/>
        </w:trPr>
        <w:tc>
          <w:tcPr>
            <w:tcW w:w="4786" w:type="dxa"/>
            <w:gridSpan w:val="2"/>
            <w:vAlign w:val="center"/>
          </w:tcPr>
          <w:p w14:paraId="567A35DC" w14:textId="77777777" w:rsidR="00057FFE" w:rsidRDefault="00057FFE" w:rsidP="00057FFE">
            <w:pPr>
              <w:jc w:val="both"/>
            </w:pPr>
            <w:r>
              <w:t>PRACH</w:t>
            </w:r>
            <w:r>
              <w:rPr>
                <w:rFonts w:hint="eastAsia"/>
              </w:rPr>
              <w:t xml:space="preserve"> (1.2%)</w:t>
            </w:r>
          </w:p>
        </w:tc>
        <w:tc>
          <w:tcPr>
            <w:tcW w:w="5176" w:type="dxa"/>
            <w:gridSpan w:val="2"/>
            <w:vAlign w:val="center"/>
          </w:tcPr>
          <w:p w14:paraId="29712126" w14:textId="77777777" w:rsidR="00057FFE" w:rsidRDefault="00057FFE" w:rsidP="00057FFE">
            <w:pPr>
              <w:jc w:val="both"/>
              <w:rPr>
                <w:kern w:val="0"/>
                <w:szCs w:val="20"/>
                <w:lang w:val="en-GB" w:eastAsia="en-US"/>
              </w:rPr>
            </w:pPr>
            <w:r w:rsidRPr="00DE7486">
              <w:t>6RB bandwidh and 10msec period (1.2 %)</w:t>
            </w:r>
          </w:p>
        </w:tc>
      </w:tr>
      <w:tr w:rsidR="00057FFE" w14:paraId="43541F76" w14:textId="77777777" w:rsidTr="00067963">
        <w:trPr>
          <w:jc w:val="center"/>
        </w:trPr>
        <w:tc>
          <w:tcPr>
            <w:tcW w:w="4786" w:type="dxa"/>
            <w:gridSpan w:val="2"/>
            <w:vAlign w:val="center"/>
          </w:tcPr>
          <w:p w14:paraId="5DC2A9FC" w14:textId="77777777" w:rsidR="00057FFE" w:rsidRDefault="00057FFE" w:rsidP="00057FFE">
            <w:pPr>
              <w:jc w:val="both"/>
            </w:pPr>
            <w:r>
              <w:rPr>
                <w:rFonts w:hint="eastAsia"/>
              </w:rPr>
              <w:t>current overhead</w:t>
            </w:r>
          </w:p>
        </w:tc>
        <w:tc>
          <w:tcPr>
            <w:tcW w:w="5176" w:type="dxa"/>
            <w:gridSpan w:val="2"/>
            <w:vAlign w:val="center"/>
          </w:tcPr>
          <w:p w14:paraId="1000186B" w14:textId="77777777" w:rsidR="007144BE" w:rsidRDefault="00057FFE" w:rsidP="007144BE">
            <w:pPr>
              <w:jc w:val="both"/>
              <w:rPr>
                <w:ins w:id="2357" w:author="杨蓓" w:date="2013-03-18T10:45:00Z"/>
              </w:rPr>
            </w:pPr>
            <w:del w:id="2358" w:author="杨蓓" w:date="2013-03-18T10:44:00Z">
              <w:r w:rsidDel="007144BE">
                <w:rPr>
                  <w:rFonts w:hint="eastAsia"/>
                </w:rPr>
                <w:delText>100% - 14.46% - 8.0% - 1.2% = 76.34%</w:delText>
              </w:r>
              <w:r w:rsidR="00067963" w:rsidDel="007144BE">
                <w:rPr>
                  <w:rFonts w:hint="eastAsia"/>
                </w:rPr>
                <w:delText>-&gt;23.66%</w:delText>
              </w:r>
            </w:del>
          </w:p>
          <w:p w14:paraId="6EB57B9D" w14:textId="77777777" w:rsidR="007144BE" w:rsidRDefault="007144BE" w:rsidP="007144BE">
            <w:pPr>
              <w:jc w:val="both"/>
              <w:rPr>
                <w:kern w:val="0"/>
                <w:szCs w:val="20"/>
                <w:lang w:val="en-GB" w:eastAsia="en-US"/>
              </w:rPr>
            </w:pPr>
            <w:ins w:id="2359" w:author="杨蓓" w:date="2013-03-18T10:44:00Z">
              <w:r>
                <w:rPr>
                  <w:rFonts w:hint="eastAsia"/>
                </w:rPr>
                <w:lastRenderedPageBreak/>
                <w:t>14.46% + 8.0% + 1.2% = 23.66</w:t>
              </w:r>
            </w:ins>
            <w:ins w:id="2360" w:author="杨蓓" w:date="2013-03-18T11:50:00Z">
              <w:r w:rsidR="00046DDC">
                <w:rPr>
                  <w:rFonts w:hint="eastAsia"/>
                </w:rPr>
                <w:t>%</w:t>
              </w:r>
            </w:ins>
          </w:p>
        </w:tc>
      </w:tr>
    </w:tbl>
    <w:p w14:paraId="0D47BB3A" w14:textId="77777777" w:rsidR="00C53CF4" w:rsidRDefault="00C53CF4" w:rsidP="00F25B3B">
      <w:pPr>
        <w:pStyle w:val="3"/>
      </w:pPr>
      <w:bookmarkStart w:id="2361" w:name="_Toc344200350"/>
      <w:r>
        <w:rPr>
          <w:rFonts w:hint="eastAsia"/>
        </w:rPr>
        <w:lastRenderedPageBreak/>
        <w:t>下行开销计算</w:t>
      </w:r>
    </w:p>
    <w:p w14:paraId="13E64CE1" w14:textId="77777777" w:rsidR="00B0290C" w:rsidRDefault="00B0290C" w:rsidP="00B0290C">
      <w:pPr>
        <w:rPr>
          <w:ins w:id="2362" w:author="杨蓓" w:date="2013-03-18T09:28:00Z"/>
        </w:rPr>
      </w:pPr>
      <w:ins w:id="2363" w:author="杨蓓" w:date="2013-03-18T09:28:00Z">
        <w:r>
          <w:rPr>
            <w:rFonts w:hint="eastAsia"/>
          </w:rPr>
          <w:t>保护带宽（</w:t>
        </w:r>
        <w:r>
          <w:rPr>
            <w:rFonts w:hint="eastAsia"/>
          </w:rPr>
          <w:t>10%</w:t>
        </w:r>
        <w:r>
          <w:rPr>
            <w:rFonts w:hint="eastAsia"/>
          </w:rPr>
          <w:t>）（</w:t>
        </w:r>
        <w:r>
          <w:rPr>
            <w:rFonts w:hint="eastAsia"/>
          </w:rPr>
          <w:t>1MHz/10MHz</w:t>
        </w:r>
        <w:r>
          <w:rPr>
            <w:rFonts w:hint="eastAsia"/>
          </w:rPr>
          <w:t>）</w:t>
        </w:r>
      </w:ins>
    </w:p>
    <w:p w14:paraId="05201F0C" w14:textId="77777777" w:rsidR="00B0290C" w:rsidRDefault="00B0290C" w:rsidP="00B0290C">
      <w:pPr>
        <w:rPr>
          <w:ins w:id="2364" w:author="杨蓓" w:date="2013-03-18T09:28:00Z"/>
        </w:rPr>
      </w:pPr>
      <w:ins w:id="2365" w:author="杨蓓" w:date="2013-03-18T09:28:00Z">
        <w:r>
          <w:rPr>
            <w:rFonts w:hint="eastAsia"/>
          </w:rPr>
          <w:t>保护区间（</w:t>
        </w:r>
        <w:r>
          <w:rPr>
            <w:rFonts w:hint="eastAsia"/>
          </w:rPr>
          <w:t>6.67%</w:t>
        </w:r>
        <w:r>
          <w:rPr>
            <w:rFonts w:hint="eastAsia"/>
          </w:rPr>
          <w:t>）（</w:t>
        </w:r>
        <w:r>
          <w:rPr>
            <w:rFonts w:hint="eastAsia"/>
          </w:rPr>
          <w:t>Normal CP</w:t>
        </w:r>
        <w:r>
          <w:rPr>
            <w:rFonts w:hint="eastAsia"/>
          </w:rPr>
          <w:t>）</w:t>
        </w:r>
      </w:ins>
    </w:p>
    <w:p w14:paraId="3C53B187" w14:textId="77777777" w:rsidR="00B0290C" w:rsidRDefault="00B0290C" w:rsidP="00B0290C">
      <w:pPr>
        <w:rPr>
          <w:ins w:id="2366" w:author="杨蓓" w:date="2013-03-18T09:28:00Z"/>
        </w:rPr>
      </w:pPr>
      <w:ins w:id="2367" w:author="杨蓓" w:date="2013-03-18T09:28:00Z">
        <w:r>
          <w:rPr>
            <w:rFonts w:hint="eastAsia"/>
          </w:rPr>
          <w:t xml:space="preserve">PBSH </w:t>
        </w:r>
        <w:r>
          <w:rPr>
            <w:rFonts w:hint="eastAsia"/>
          </w:rPr>
          <w:t>和</w:t>
        </w:r>
        <w:r>
          <w:rPr>
            <w:rFonts w:hint="eastAsia"/>
          </w:rPr>
          <w:t xml:space="preserve"> Sync.Signal:</w:t>
        </w:r>
      </w:ins>
    </w:p>
    <w:p w14:paraId="71CE5B49" w14:textId="77777777" w:rsidR="00B0290C" w:rsidRDefault="00B0290C" w:rsidP="00B0290C">
      <w:pPr>
        <w:ind w:leftChars="100" w:left="240"/>
        <w:rPr>
          <w:ins w:id="2368" w:author="杨蓓" w:date="2013-03-18T09:28:00Z"/>
        </w:rPr>
      </w:pPr>
      <w:ins w:id="2369" w:author="杨蓓" w:date="2013-03-18T09:28:00Z">
        <w:r>
          <w:rPr>
            <w:rFonts w:hint="eastAsia"/>
          </w:rPr>
          <w:t>BCH</w:t>
        </w:r>
        <w:r>
          <w:rPr>
            <w:rFonts w:hint="eastAsia"/>
          </w:rPr>
          <w:t>块：</w:t>
        </w:r>
        <w:r>
          <w:rPr>
            <w:rFonts w:hint="eastAsia"/>
          </w:rPr>
          <w:t xml:space="preserve">4OFDM </w:t>
        </w:r>
        <w:r>
          <w:rPr>
            <w:rFonts w:hint="eastAsia"/>
          </w:rPr>
          <w:t>符号</w:t>
        </w:r>
        <w:r>
          <w:rPr>
            <w:rFonts w:hint="eastAsia"/>
          </w:rPr>
          <w:t>*6RB</w:t>
        </w:r>
      </w:ins>
    </w:p>
    <w:p w14:paraId="1490F828" w14:textId="77777777" w:rsidR="00B0290C" w:rsidRDefault="00B0290C" w:rsidP="00B0290C">
      <w:pPr>
        <w:ind w:leftChars="100" w:left="240"/>
        <w:rPr>
          <w:ins w:id="2370" w:author="杨蓓" w:date="2013-03-18T09:28:00Z"/>
        </w:rPr>
      </w:pPr>
      <w:ins w:id="2371" w:author="杨蓓" w:date="2013-03-18T09:28:00Z">
        <w:r>
          <w:rPr>
            <w:rFonts w:hint="eastAsia"/>
          </w:rPr>
          <w:t>同步信号数据块：</w:t>
        </w:r>
        <w:r>
          <w:rPr>
            <w:rFonts w:hint="eastAsia"/>
          </w:rPr>
          <w:t>4OFDM</w:t>
        </w:r>
        <w:r>
          <w:rPr>
            <w:rFonts w:hint="eastAsia"/>
          </w:rPr>
          <w:t>符号</w:t>
        </w:r>
        <w:r>
          <w:rPr>
            <w:rFonts w:hint="eastAsia"/>
          </w:rPr>
          <w:t>*6RB</w:t>
        </w:r>
      </w:ins>
    </w:p>
    <w:p w14:paraId="188CDB18" w14:textId="77777777" w:rsidR="00B0290C" w:rsidRDefault="00B0290C" w:rsidP="00B0290C">
      <w:pPr>
        <w:rPr>
          <w:ins w:id="2372" w:author="杨蓓" w:date="2013-03-18T09:28:00Z"/>
        </w:rPr>
      </w:pPr>
      <w:ins w:id="2373" w:author="杨蓓" w:date="2013-03-18T09:28:00Z">
        <w:r>
          <w:rPr>
            <w:noProof/>
          </w:rPr>
          <w:drawing>
            <wp:inline distT="0" distB="0" distL="0" distR="0" wp14:anchorId="0CD4C1BC" wp14:editId="59190D1B">
              <wp:extent cx="5486400" cy="2996565"/>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0"/>
                      <a:stretch>
                        <a:fillRect/>
                      </a:stretch>
                    </pic:blipFill>
                    <pic:spPr>
                      <a:xfrm>
                        <a:off x="0" y="0"/>
                        <a:ext cx="5486400" cy="2996565"/>
                      </a:xfrm>
                      <a:prstGeom prst="rect">
                        <a:avLst/>
                      </a:prstGeom>
                    </pic:spPr>
                  </pic:pic>
                </a:graphicData>
              </a:graphic>
            </wp:inline>
          </w:drawing>
        </w:r>
      </w:ins>
    </w:p>
    <w:p w14:paraId="6EBDE2E9" w14:textId="77777777" w:rsidR="00B0290C" w:rsidRDefault="00B0290C" w:rsidP="00B0290C">
      <w:pPr>
        <w:rPr>
          <w:ins w:id="2374" w:author="杨蓓" w:date="2013-03-18T09:28:00Z"/>
        </w:rPr>
      </w:pPr>
      <w:ins w:id="2375" w:author="杨蓓" w:date="2013-03-18T09:28:00Z">
        <w:r>
          <w:rPr>
            <w:rFonts w:hint="eastAsia"/>
          </w:rPr>
          <w:t>L1/L2</w:t>
        </w:r>
        <w:r>
          <w:rPr>
            <w:rFonts w:hint="eastAsia"/>
          </w:rPr>
          <w:t>控制信道</w:t>
        </w:r>
      </w:ins>
    </w:p>
    <w:p w14:paraId="05B6F185" w14:textId="77777777" w:rsidR="00B0290C" w:rsidRDefault="00B0290C" w:rsidP="00B0290C">
      <w:pPr>
        <w:rPr>
          <w:ins w:id="2376" w:author="杨蓓" w:date="2013-03-18T09:28:00Z"/>
        </w:rPr>
      </w:pPr>
      <w:ins w:id="2377" w:author="杨蓓" w:date="2013-03-18T09:28:00Z">
        <w:r>
          <w:rPr>
            <w:noProof/>
          </w:rPr>
          <w:lastRenderedPageBreak/>
          <w:drawing>
            <wp:inline distT="0" distB="0" distL="0" distR="0" wp14:anchorId="3118AD69" wp14:editId="1AC15E80">
              <wp:extent cx="5486400" cy="351155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1"/>
                      <a:stretch>
                        <a:fillRect/>
                      </a:stretch>
                    </pic:blipFill>
                    <pic:spPr>
                      <a:xfrm>
                        <a:off x="0" y="0"/>
                        <a:ext cx="5486400" cy="3511550"/>
                      </a:xfrm>
                      <a:prstGeom prst="rect">
                        <a:avLst/>
                      </a:prstGeom>
                    </pic:spPr>
                  </pic:pic>
                </a:graphicData>
              </a:graphic>
            </wp:inline>
          </w:drawing>
        </w:r>
      </w:ins>
    </w:p>
    <w:p w14:paraId="565C2BF2" w14:textId="77777777" w:rsidR="00B0290C" w:rsidRDefault="00B0290C" w:rsidP="00B0290C">
      <w:pPr>
        <w:rPr>
          <w:ins w:id="2378" w:author="杨蓓" w:date="2013-03-18T09:28:00Z"/>
        </w:rPr>
      </w:pPr>
      <w:ins w:id="2379" w:author="杨蓓" w:date="2013-03-18T09:28:00Z">
        <w:r>
          <w:rPr>
            <w:rFonts w:hint="eastAsia"/>
          </w:rPr>
          <w:t>CRS</w:t>
        </w:r>
        <w:r>
          <w:rPr>
            <w:rFonts w:hint="eastAsia"/>
          </w:rPr>
          <w:t>：</w:t>
        </w:r>
      </w:ins>
    </w:p>
    <w:p w14:paraId="290EB856" w14:textId="77777777" w:rsidR="00B0290C" w:rsidRDefault="00B0290C" w:rsidP="00B0290C">
      <w:pPr>
        <w:rPr>
          <w:ins w:id="2380" w:author="杨蓓" w:date="2013-03-18T09:28:00Z"/>
        </w:rPr>
      </w:pPr>
      <w:ins w:id="2381" w:author="杨蓓" w:date="2013-03-18T09:28:00Z">
        <w:r>
          <w:rPr>
            <w:noProof/>
          </w:rPr>
          <w:drawing>
            <wp:inline distT="0" distB="0" distL="0" distR="0" wp14:anchorId="075327AD" wp14:editId="1C25BCCA">
              <wp:extent cx="5486400" cy="300037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2"/>
                      <a:stretch>
                        <a:fillRect/>
                      </a:stretch>
                    </pic:blipFill>
                    <pic:spPr>
                      <a:xfrm>
                        <a:off x="0" y="0"/>
                        <a:ext cx="5486400" cy="3000375"/>
                      </a:xfrm>
                      <a:prstGeom prst="rect">
                        <a:avLst/>
                      </a:prstGeom>
                    </pic:spPr>
                  </pic:pic>
                </a:graphicData>
              </a:graphic>
            </wp:inline>
          </w:drawing>
        </w:r>
      </w:ins>
    </w:p>
    <w:p w14:paraId="34C2716B" w14:textId="77777777" w:rsidR="00B0290C" w:rsidRDefault="00B0290C" w:rsidP="00B0290C">
      <w:pPr>
        <w:rPr>
          <w:ins w:id="2382" w:author="杨蓓" w:date="2013-03-18T09:28:00Z"/>
        </w:rPr>
      </w:pPr>
      <w:ins w:id="2383" w:author="杨蓓" w:date="2013-03-18T09:28:00Z">
        <w:r>
          <w:rPr>
            <w:rFonts w:hint="eastAsia"/>
          </w:rPr>
          <w:t>DM-RS</w:t>
        </w:r>
        <w:r>
          <w:rPr>
            <w:rFonts w:hint="eastAsia"/>
          </w:rPr>
          <w:t>：</w:t>
        </w:r>
      </w:ins>
    </w:p>
    <w:p w14:paraId="2285D5DD" w14:textId="77777777" w:rsidR="00B0290C" w:rsidRDefault="00B0290C" w:rsidP="00B0290C">
      <w:pPr>
        <w:rPr>
          <w:ins w:id="2384" w:author="杨蓓" w:date="2013-03-18T09:28:00Z"/>
        </w:rPr>
      </w:pPr>
      <w:ins w:id="2385" w:author="杨蓓" w:date="2013-03-18T09:28:00Z">
        <w:r>
          <w:rPr>
            <w:noProof/>
          </w:rPr>
          <w:lastRenderedPageBreak/>
          <w:drawing>
            <wp:inline distT="0" distB="0" distL="0" distR="0" wp14:anchorId="6EC859E9" wp14:editId="172E3942">
              <wp:extent cx="5486400" cy="3504565"/>
              <wp:effectExtent l="0" t="0" r="0" b="63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3"/>
                      <a:stretch>
                        <a:fillRect/>
                      </a:stretch>
                    </pic:blipFill>
                    <pic:spPr>
                      <a:xfrm>
                        <a:off x="0" y="0"/>
                        <a:ext cx="5486400" cy="3504565"/>
                      </a:xfrm>
                      <a:prstGeom prst="rect">
                        <a:avLst/>
                      </a:prstGeom>
                    </pic:spPr>
                  </pic:pic>
                </a:graphicData>
              </a:graphic>
            </wp:inline>
          </w:drawing>
        </w:r>
      </w:ins>
    </w:p>
    <w:p w14:paraId="036A3769" w14:textId="77777777" w:rsidR="00B0290C" w:rsidRDefault="00B0290C" w:rsidP="00B0290C">
      <w:pPr>
        <w:rPr>
          <w:ins w:id="2386" w:author="杨蓓" w:date="2013-03-18T09:28:00Z"/>
        </w:rPr>
      </w:pPr>
      <w:ins w:id="2387" w:author="杨蓓" w:date="2013-03-18T09:28:00Z">
        <w:r>
          <w:rPr>
            <w:rFonts w:hint="eastAsia"/>
          </w:rPr>
          <w:t>CSI-RS</w:t>
        </w:r>
        <w:r>
          <w:rPr>
            <w:rFonts w:hint="eastAsia"/>
          </w:rPr>
          <w:t>：</w:t>
        </w:r>
      </w:ins>
    </w:p>
    <w:p w14:paraId="1CDC6C7F" w14:textId="77777777" w:rsidR="00B0290C" w:rsidRDefault="00B0290C" w:rsidP="00B0290C">
      <w:pPr>
        <w:rPr>
          <w:ins w:id="2388" w:author="杨蓓" w:date="2013-03-18T09:28:00Z"/>
        </w:rPr>
      </w:pPr>
      <w:ins w:id="2389" w:author="杨蓓" w:date="2013-03-18T09:28:00Z">
        <w:r>
          <w:rPr>
            <w:rFonts w:hint="eastAsia"/>
          </w:rPr>
          <w:tab/>
          <w:t>LTE-A</w:t>
        </w:r>
        <w:r>
          <w:rPr>
            <w:rFonts w:hint="eastAsia"/>
          </w:rPr>
          <w:t>支持</w:t>
        </w:r>
        <w:r>
          <w:rPr>
            <w:rFonts w:hint="eastAsia"/>
          </w:rPr>
          <w:t>CSI-RS</w:t>
        </w:r>
        <w:r>
          <w:rPr>
            <w:rFonts w:hint="eastAsia"/>
          </w:rPr>
          <w:t>用户</w:t>
        </w:r>
        <w:r>
          <w:rPr>
            <w:rFonts w:hint="eastAsia"/>
          </w:rPr>
          <w:t>CSI</w:t>
        </w:r>
        <w:r>
          <w:rPr>
            <w:rFonts w:hint="eastAsia"/>
          </w:rPr>
          <w:t>测量</w:t>
        </w:r>
      </w:ins>
    </w:p>
    <w:p w14:paraId="4F3B0433" w14:textId="77777777" w:rsidR="00B0290C" w:rsidRDefault="00B0290C" w:rsidP="00B0290C">
      <w:pPr>
        <w:rPr>
          <w:ins w:id="2390" w:author="杨蓓" w:date="2013-03-18T09:28:00Z"/>
        </w:rPr>
      </w:pPr>
      <w:ins w:id="2391" w:author="杨蓓" w:date="2013-03-18T09:28:00Z">
        <w:r>
          <w:rPr>
            <w:rFonts w:hint="eastAsia"/>
          </w:rPr>
          <w:tab/>
          <w:t>CSI-RS</w:t>
        </w:r>
        <w:r>
          <w:rPr>
            <w:rFonts w:hint="eastAsia"/>
          </w:rPr>
          <w:t>在时频域离散分布</w:t>
        </w:r>
      </w:ins>
    </w:p>
    <w:p w14:paraId="261CFDFB" w14:textId="77777777" w:rsidR="00B0290C" w:rsidRDefault="00B0290C" w:rsidP="00B0290C">
      <w:pPr>
        <w:rPr>
          <w:ins w:id="2392" w:author="杨蓓" w:date="2013-03-18T09:28:00Z"/>
        </w:rPr>
      </w:pPr>
      <w:ins w:id="2393" w:author="杨蓓" w:date="2013-03-18T09:28:00Z">
        <w:r>
          <w:rPr>
            <w:rFonts w:hint="eastAsia"/>
          </w:rPr>
          <w:t>MBSFN</w:t>
        </w:r>
        <w:r>
          <w:rPr>
            <w:rFonts w:hint="eastAsia"/>
          </w:rPr>
          <w:t>子帧：</w:t>
        </w:r>
      </w:ins>
    </w:p>
    <w:p w14:paraId="41485DC6" w14:textId="77777777" w:rsidR="00B0290C" w:rsidRDefault="00B0290C" w:rsidP="00B0290C">
      <w:pPr>
        <w:rPr>
          <w:ins w:id="2394" w:author="杨蓓" w:date="2013-03-18T09:28:00Z"/>
        </w:rPr>
      </w:pPr>
      <w:ins w:id="2395" w:author="杨蓓" w:date="2013-03-18T09:28:00Z">
        <w:r>
          <w:rPr>
            <w:rFonts w:hint="eastAsia"/>
          </w:rPr>
          <w:tab/>
          <w:t>LTE-A</w:t>
        </w:r>
        <w:r>
          <w:rPr>
            <w:rFonts w:hint="eastAsia"/>
          </w:rPr>
          <w:t>能配置</w:t>
        </w:r>
        <w:r>
          <w:rPr>
            <w:rFonts w:hint="eastAsia"/>
          </w:rPr>
          <w:t>MBSFN</w:t>
        </w:r>
        <w:r>
          <w:rPr>
            <w:rFonts w:hint="eastAsia"/>
          </w:rPr>
          <w:t>子帧调度非</w:t>
        </w:r>
        <w:r>
          <w:rPr>
            <w:rFonts w:hint="eastAsia"/>
          </w:rPr>
          <w:t>MBSFN</w:t>
        </w:r>
        <w:r>
          <w:rPr>
            <w:rFonts w:hint="eastAsia"/>
          </w:rPr>
          <w:t>数据</w:t>
        </w:r>
      </w:ins>
    </w:p>
    <w:p w14:paraId="10425BBC" w14:textId="77777777" w:rsidR="007140B4" w:rsidRDefault="00B0290C" w:rsidP="00B0290C">
      <w:pPr>
        <w:rPr>
          <w:ins w:id="2396" w:author="杨蓓" w:date="2013-03-18T10:41:00Z"/>
        </w:rPr>
      </w:pPr>
      <w:ins w:id="2397" w:author="杨蓓" w:date="2013-03-18T09:28:00Z">
        <w:r>
          <w:rPr>
            <w:noProof/>
          </w:rPr>
          <w:lastRenderedPageBreak/>
          <w:drawing>
            <wp:inline distT="0" distB="0" distL="0" distR="0" wp14:anchorId="635744F5" wp14:editId="25FD5CBF">
              <wp:extent cx="5486400" cy="3210560"/>
              <wp:effectExtent l="0" t="0" r="0" b="889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4"/>
                      <a:stretch>
                        <a:fillRect/>
                      </a:stretch>
                    </pic:blipFill>
                    <pic:spPr>
                      <a:xfrm>
                        <a:off x="0" y="0"/>
                        <a:ext cx="5486400" cy="3210560"/>
                      </a:xfrm>
                      <a:prstGeom prst="rect">
                        <a:avLst/>
                      </a:prstGeom>
                    </pic:spPr>
                  </pic:pic>
                </a:graphicData>
              </a:graphic>
            </wp:inline>
          </w:drawing>
        </w:r>
      </w:ins>
    </w:p>
    <w:p w14:paraId="5CC5F6DD" w14:textId="77777777" w:rsidR="004A00D1" w:rsidRDefault="004A00D1" w:rsidP="00B0290C">
      <w:pPr>
        <w:rPr>
          <w:ins w:id="2398" w:author="杨蓓" w:date="2013-03-18T10:40:00Z"/>
        </w:rPr>
      </w:pPr>
      <w:ins w:id="2399" w:author="杨蓓" w:date="2013-03-18T10:42:00Z">
        <w:r>
          <w:rPr>
            <w:rFonts w:hint="eastAsia"/>
          </w:rPr>
          <w:t>FDD:</w:t>
        </w:r>
      </w:ins>
    </w:p>
    <w:p w14:paraId="319C65A3" w14:textId="77777777" w:rsidR="004A00D1" w:rsidRDefault="004A00D1" w:rsidP="00B0290C">
      <w:pPr>
        <w:rPr>
          <w:ins w:id="2400" w:author="杨蓓" w:date="2013-03-18T10:40:00Z"/>
        </w:rPr>
      </w:pPr>
      <w:ins w:id="2401" w:author="杨蓓" w:date="2013-03-18T10:40:00Z">
        <w:r>
          <w:rPr>
            <w:noProof/>
          </w:rPr>
          <w:drawing>
            <wp:inline distT="0" distB="0" distL="0" distR="0" wp14:anchorId="03DBDAE4" wp14:editId="24690597">
              <wp:extent cx="5486400" cy="2698115"/>
              <wp:effectExtent l="0" t="0" r="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5"/>
                      <a:stretch>
                        <a:fillRect/>
                      </a:stretch>
                    </pic:blipFill>
                    <pic:spPr>
                      <a:xfrm>
                        <a:off x="0" y="0"/>
                        <a:ext cx="5486400" cy="2698115"/>
                      </a:xfrm>
                      <a:prstGeom prst="rect">
                        <a:avLst/>
                      </a:prstGeom>
                    </pic:spPr>
                  </pic:pic>
                </a:graphicData>
              </a:graphic>
            </wp:inline>
          </w:drawing>
        </w:r>
      </w:ins>
    </w:p>
    <w:p w14:paraId="57F3E086" w14:textId="77777777" w:rsidR="004A00D1" w:rsidRDefault="004A00D1" w:rsidP="00B0290C">
      <w:pPr>
        <w:rPr>
          <w:ins w:id="2402" w:author="杨蓓" w:date="2013-03-18T10:42:00Z"/>
        </w:rPr>
      </w:pPr>
      <w:ins w:id="2403" w:author="杨蓓" w:date="2013-03-18T10:40:00Z">
        <w:r>
          <w:rPr>
            <w:noProof/>
          </w:rPr>
          <w:lastRenderedPageBreak/>
          <w:drawing>
            <wp:inline distT="0" distB="0" distL="0" distR="0" wp14:anchorId="6C084480" wp14:editId="1438C9C1">
              <wp:extent cx="5486400" cy="320929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6"/>
                      <a:stretch>
                        <a:fillRect/>
                      </a:stretch>
                    </pic:blipFill>
                    <pic:spPr>
                      <a:xfrm>
                        <a:off x="0" y="0"/>
                        <a:ext cx="5486400" cy="3209290"/>
                      </a:xfrm>
                      <a:prstGeom prst="rect">
                        <a:avLst/>
                      </a:prstGeom>
                    </pic:spPr>
                  </pic:pic>
                </a:graphicData>
              </a:graphic>
            </wp:inline>
          </w:drawing>
        </w:r>
      </w:ins>
    </w:p>
    <w:p w14:paraId="41F96B5E" w14:textId="77777777" w:rsidR="004A00D1" w:rsidRDefault="004A00D1" w:rsidP="00B0290C">
      <w:pPr>
        <w:rPr>
          <w:ins w:id="2404" w:author="杨蓓" w:date="2013-03-18T10:40:00Z"/>
        </w:rPr>
      </w:pPr>
      <w:ins w:id="2405" w:author="杨蓓" w:date="2013-03-18T10:42:00Z">
        <w:r>
          <w:rPr>
            <w:rFonts w:hint="eastAsia"/>
          </w:rPr>
          <w:t>TDD:</w:t>
        </w:r>
      </w:ins>
    </w:p>
    <w:p w14:paraId="1898C433" w14:textId="77777777" w:rsidR="004A00D1" w:rsidRDefault="004A00D1" w:rsidP="00B0290C">
      <w:pPr>
        <w:rPr>
          <w:ins w:id="2406" w:author="杨蓓" w:date="2013-03-18T10:43:00Z"/>
        </w:rPr>
      </w:pPr>
      <w:ins w:id="2407" w:author="杨蓓" w:date="2013-03-18T10:41:00Z">
        <w:r>
          <w:rPr>
            <w:noProof/>
          </w:rPr>
          <w:drawing>
            <wp:inline distT="0" distB="0" distL="0" distR="0" wp14:anchorId="61A0B047" wp14:editId="6C97725A">
              <wp:extent cx="5486400" cy="2680335"/>
              <wp:effectExtent l="0" t="0" r="0" b="571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7"/>
                      <a:stretch>
                        <a:fillRect/>
                      </a:stretch>
                    </pic:blipFill>
                    <pic:spPr>
                      <a:xfrm>
                        <a:off x="0" y="0"/>
                        <a:ext cx="5486400" cy="2680335"/>
                      </a:xfrm>
                      <a:prstGeom prst="rect">
                        <a:avLst/>
                      </a:prstGeom>
                    </pic:spPr>
                  </pic:pic>
                </a:graphicData>
              </a:graphic>
            </wp:inline>
          </w:drawing>
        </w:r>
      </w:ins>
    </w:p>
    <w:p w14:paraId="37ABA435" w14:textId="77777777" w:rsidR="004A00D1" w:rsidRPr="00C53CF4" w:rsidRDefault="004A00D1" w:rsidP="00B0290C">
      <w:ins w:id="2408" w:author="杨蓓" w:date="2013-03-18T10:43:00Z">
        <w:r>
          <w:rPr>
            <w:noProof/>
          </w:rPr>
          <w:lastRenderedPageBreak/>
          <w:drawing>
            <wp:inline distT="0" distB="0" distL="0" distR="0" wp14:anchorId="090AC961" wp14:editId="7DDC4A41">
              <wp:extent cx="5486400" cy="3401695"/>
              <wp:effectExtent l="0" t="0" r="0" b="825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8"/>
                      <a:stretch>
                        <a:fillRect/>
                      </a:stretch>
                    </pic:blipFill>
                    <pic:spPr>
                      <a:xfrm>
                        <a:off x="0" y="0"/>
                        <a:ext cx="5486400" cy="3401695"/>
                      </a:xfrm>
                      <a:prstGeom prst="rect">
                        <a:avLst/>
                      </a:prstGeom>
                    </pic:spPr>
                  </pic:pic>
                </a:graphicData>
              </a:graphic>
            </wp:inline>
          </w:drawing>
        </w:r>
      </w:ins>
    </w:p>
    <w:p w14:paraId="4EC74A43" w14:textId="77777777" w:rsidR="00F25B3B" w:rsidRDefault="00057FFE" w:rsidP="00F25B3B">
      <w:pPr>
        <w:pStyle w:val="3"/>
      </w:pPr>
      <w:r>
        <w:rPr>
          <w:rFonts w:hint="eastAsia"/>
        </w:rPr>
        <w:t>下行</w:t>
      </w:r>
      <w:r>
        <w:rPr>
          <w:rFonts w:hint="eastAsia"/>
        </w:rPr>
        <w:t>TM4</w:t>
      </w:r>
      <w:r>
        <w:rPr>
          <w:rFonts w:hint="eastAsia"/>
        </w:rPr>
        <w:t>开销计算</w:t>
      </w:r>
      <w:bookmarkEnd w:id="2361"/>
    </w:p>
    <w:p w14:paraId="4E78D158" w14:textId="77777777" w:rsidR="000612F9" w:rsidRDefault="000612F9" w:rsidP="000612F9">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4.5</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2</w:t>
      </w:r>
      <w:r w:rsidR="006550EB">
        <w:fldChar w:fldCharType="end"/>
      </w:r>
      <w:r>
        <w:rPr>
          <w:rFonts w:hint="eastAsia"/>
        </w:rPr>
        <w:t>下行</w:t>
      </w:r>
      <w:r>
        <w:rPr>
          <w:rFonts w:hint="eastAsia"/>
        </w:rPr>
        <w:t>TM4</w:t>
      </w:r>
      <w:r>
        <w:rPr>
          <w:rFonts w:hint="eastAsia"/>
        </w:rPr>
        <w:t>开销计算</w:t>
      </w:r>
    </w:p>
    <w:tbl>
      <w:tblPr>
        <w:tblStyle w:val="ac"/>
        <w:tblW w:w="0" w:type="auto"/>
        <w:tblLook w:val="04A0" w:firstRow="1" w:lastRow="0" w:firstColumn="1" w:lastColumn="0" w:noHBand="0" w:noVBand="1"/>
      </w:tblPr>
      <w:tblGrid>
        <w:gridCol w:w="3456"/>
        <w:gridCol w:w="3530"/>
        <w:gridCol w:w="2976"/>
      </w:tblGrid>
      <w:tr w:rsidR="000612F9" w14:paraId="5107F63B" w14:textId="77777777" w:rsidTr="00302091">
        <w:tc>
          <w:tcPr>
            <w:tcW w:w="3456" w:type="dxa"/>
          </w:tcPr>
          <w:p w14:paraId="0C03F11E" w14:textId="77777777" w:rsidR="000612F9" w:rsidRDefault="000612F9" w:rsidP="000612F9">
            <w:r>
              <w:t>T</w:t>
            </w:r>
            <w:r>
              <w:rPr>
                <w:rFonts w:hint="eastAsia"/>
              </w:rPr>
              <w:t>otal (100%)</w:t>
            </w:r>
          </w:p>
        </w:tc>
        <w:tc>
          <w:tcPr>
            <w:tcW w:w="3530" w:type="dxa"/>
          </w:tcPr>
          <w:p w14:paraId="0E45BEB4" w14:textId="77777777" w:rsidR="000612F9" w:rsidRDefault="000612F9" w:rsidP="000612F9">
            <w:r>
              <w:rPr>
                <w:rFonts w:hint="eastAsia"/>
              </w:rPr>
              <w:t>50*12*10*14</w:t>
            </w:r>
          </w:p>
        </w:tc>
        <w:tc>
          <w:tcPr>
            <w:tcW w:w="2976" w:type="dxa"/>
          </w:tcPr>
          <w:p w14:paraId="24B1B8B6" w14:textId="77777777" w:rsidR="000612F9" w:rsidRDefault="000612F9" w:rsidP="000612F9">
            <w:r>
              <w:rPr>
                <w:rFonts w:hint="eastAsia"/>
              </w:rPr>
              <w:t>84000</w:t>
            </w:r>
          </w:p>
        </w:tc>
      </w:tr>
      <w:tr w:rsidR="000612F9" w14:paraId="5545F73B" w14:textId="77777777" w:rsidTr="00302091">
        <w:tc>
          <w:tcPr>
            <w:tcW w:w="3456" w:type="dxa"/>
          </w:tcPr>
          <w:p w14:paraId="397E26A7" w14:textId="77777777" w:rsidR="000612F9" w:rsidRDefault="000612F9" w:rsidP="000612F9">
            <w:r>
              <w:rPr>
                <w:rFonts w:hint="eastAsia"/>
              </w:rPr>
              <w:t>DL control (21.43%)</w:t>
            </w:r>
          </w:p>
        </w:tc>
        <w:tc>
          <w:tcPr>
            <w:tcW w:w="3530" w:type="dxa"/>
          </w:tcPr>
          <w:p w14:paraId="379D99C1" w14:textId="77777777" w:rsidR="000612F9" w:rsidRDefault="000612F9" w:rsidP="000612F9">
            <w:r>
              <w:rPr>
                <w:rFonts w:hint="eastAsia"/>
              </w:rPr>
              <w:t>50*12*10*3</w:t>
            </w:r>
          </w:p>
        </w:tc>
        <w:tc>
          <w:tcPr>
            <w:tcW w:w="2976" w:type="dxa"/>
          </w:tcPr>
          <w:p w14:paraId="342046B9" w14:textId="77777777" w:rsidR="000612F9" w:rsidRDefault="000612F9" w:rsidP="000612F9">
            <w:r>
              <w:rPr>
                <w:rFonts w:hint="eastAsia"/>
              </w:rPr>
              <w:t>18000</w:t>
            </w:r>
          </w:p>
        </w:tc>
      </w:tr>
      <w:tr w:rsidR="000612F9" w14:paraId="4C1E87E6" w14:textId="77777777" w:rsidTr="00302091">
        <w:tc>
          <w:tcPr>
            <w:tcW w:w="3456" w:type="dxa"/>
          </w:tcPr>
          <w:p w14:paraId="782A6BF8" w14:textId="77777777" w:rsidR="000612F9" w:rsidRDefault="000612F9" w:rsidP="000612F9">
            <w:r>
              <w:rPr>
                <w:rFonts w:hint="eastAsia"/>
              </w:rPr>
              <w:t>CRS</w:t>
            </w:r>
            <w:r w:rsidR="00D27196">
              <w:rPr>
                <w:rFonts w:hint="eastAsia"/>
              </w:rPr>
              <w:t xml:space="preserve"> (9.52%)</w:t>
            </w:r>
          </w:p>
        </w:tc>
        <w:tc>
          <w:tcPr>
            <w:tcW w:w="3530" w:type="dxa"/>
          </w:tcPr>
          <w:p w14:paraId="0E7D0B9F" w14:textId="77777777" w:rsidR="000612F9" w:rsidRDefault="000612F9" w:rsidP="000612F9">
            <w:r>
              <w:rPr>
                <w:rFonts w:hint="eastAsia"/>
              </w:rPr>
              <w:t>50*16*10</w:t>
            </w:r>
          </w:p>
        </w:tc>
        <w:tc>
          <w:tcPr>
            <w:tcW w:w="2976" w:type="dxa"/>
          </w:tcPr>
          <w:p w14:paraId="6E33966B" w14:textId="77777777" w:rsidR="000612F9" w:rsidRDefault="000612F9" w:rsidP="000612F9">
            <w:r>
              <w:rPr>
                <w:rFonts w:hint="eastAsia"/>
              </w:rPr>
              <w:t>8000</w:t>
            </w:r>
          </w:p>
        </w:tc>
      </w:tr>
      <w:tr w:rsidR="000612F9" w14:paraId="10FB1BAD" w14:textId="77777777" w:rsidTr="00302091">
        <w:tc>
          <w:tcPr>
            <w:tcW w:w="3456" w:type="dxa"/>
          </w:tcPr>
          <w:p w14:paraId="4A50544D" w14:textId="77777777" w:rsidR="000612F9" w:rsidRDefault="000612F9" w:rsidP="000612F9">
            <w:r>
              <w:rPr>
                <w:rFonts w:hint="eastAsia"/>
              </w:rPr>
              <w:t>SS+PBCH</w:t>
            </w:r>
            <w:r w:rsidR="00D27196">
              <w:rPr>
                <w:rFonts w:hint="eastAsia"/>
              </w:rPr>
              <w:t xml:space="preserve"> (0.63%)</w:t>
            </w:r>
          </w:p>
        </w:tc>
        <w:tc>
          <w:tcPr>
            <w:tcW w:w="3530" w:type="dxa"/>
          </w:tcPr>
          <w:p w14:paraId="06BEEE56" w14:textId="77777777" w:rsidR="000612F9" w:rsidRDefault="000612F9" w:rsidP="000612F9">
            <w:r>
              <w:rPr>
                <w:rFonts w:hint="eastAsia"/>
              </w:rPr>
              <w:t>288+240</w:t>
            </w:r>
          </w:p>
        </w:tc>
        <w:tc>
          <w:tcPr>
            <w:tcW w:w="2976" w:type="dxa"/>
          </w:tcPr>
          <w:p w14:paraId="65C9FCFB" w14:textId="77777777" w:rsidR="000612F9" w:rsidRDefault="000612F9" w:rsidP="000612F9">
            <w:r>
              <w:rPr>
                <w:rFonts w:hint="eastAsia"/>
              </w:rPr>
              <w:t>528</w:t>
            </w:r>
          </w:p>
        </w:tc>
      </w:tr>
      <w:tr w:rsidR="000612F9" w14:paraId="73EDF8FE" w14:textId="77777777" w:rsidTr="000612F9">
        <w:tc>
          <w:tcPr>
            <w:tcW w:w="3456" w:type="dxa"/>
          </w:tcPr>
          <w:p w14:paraId="0C61844F" w14:textId="77777777" w:rsidR="000612F9" w:rsidRDefault="00D27196" w:rsidP="000612F9">
            <w:r>
              <w:rPr>
                <w:rFonts w:hint="eastAsia"/>
              </w:rPr>
              <w:t>current overhead</w:t>
            </w:r>
          </w:p>
        </w:tc>
        <w:tc>
          <w:tcPr>
            <w:tcW w:w="6506" w:type="dxa"/>
            <w:gridSpan w:val="2"/>
          </w:tcPr>
          <w:p w14:paraId="141D709E" w14:textId="77777777" w:rsidR="004A00D1" w:rsidRDefault="00D27196" w:rsidP="000612F9">
            <w:pPr>
              <w:rPr>
                <w:ins w:id="2409" w:author="杨蓓" w:date="2013-03-18T10:37:00Z"/>
              </w:rPr>
            </w:pPr>
            <w:del w:id="2410" w:author="杨蓓" w:date="2013-03-18T10:37:00Z">
              <w:r w:rsidDel="004A00D1">
                <w:rPr>
                  <w:rFonts w:hint="eastAsia"/>
                </w:rPr>
                <w:delText>100% -21.43% - 9.52% - 0.63% = 68.42%</w:delText>
              </w:r>
            </w:del>
          </w:p>
          <w:p w14:paraId="48760D6D" w14:textId="77777777" w:rsidR="004A00D1" w:rsidRDefault="004A00D1" w:rsidP="000612F9">
            <w:ins w:id="2411" w:author="杨蓓" w:date="2013-03-18T10:36:00Z">
              <w:r>
                <w:rPr>
                  <w:rFonts w:hint="eastAsia"/>
                </w:rPr>
                <w:t>21.43% + 9.52% + 0.63% = 31.58%</w:t>
              </w:r>
            </w:ins>
          </w:p>
        </w:tc>
      </w:tr>
    </w:tbl>
    <w:p w14:paraId="0B7625C8" w14:textId="77777777" w:rsidR="000612F9" w:rsidRPr="000612F9" w:rsidRDefault="000612F9" w:rsidP="000612F9"/>
    <w:p w14:paraId="4E9426B9" w14:textId="77777777" w:rsidR="00F25B3B" w:rsidRPr="00F25B3B" w:rsidRDefault="00D27196" w:rsidP="00D27196">
      <w:pPr>
        <w:pStyle w:val="ad"/>
      </w:pPr>
      <w:r>
        <w:rPr>
          <w:rFonts w:hint="eastAsia"/>
        </w:rPr>
        <w:t>表格</w:t>
      </w:r>
      <w:r>
        <w:rPr>
          <w:rFonts w:hint="eastAsia"/>
        </w:rPr>
        <w:t xml:space="preserve"> </w:t>
      </w:r>
      <w:r w:rsidR="006550EB">
        <w:fldChar w:fldCharType="begin"/>
      </w:r>
      <w:r w:rsidR="006550EB">
        <w:instrText xml:space="preserve"> </w:instrText>
      </w:r>
      <w:r w:rsidR="006550EB">
        <w:rPr>
          <w:rFonts w:hint="eastAsia"/>
        </w:rPr>
        <w:instrText>STYLEREF 2 \s</w:instrText>
      </w:r>
      <w:r w:rsidR="006550EB">
        <w:instrText xml:space="preserve"> </w:instrText>
      </w:r>
      <w:r w:rsidR="006550EB">
        <w:fldChar w:fldCharType="separate"/>
      </w:r>
      <w:r w:rsidR="006550EB">
        <w:rPr>
          <w:noProof/>
        </w:rPr>
        <w:t>4.5</w:t>
      </w:r>
      <w:r w:rsidR="006550EB">
        <w:fldChar w:fldCharType="end"/>
      </w:r>
      <w:r w:rsidR="006550EB">
        <w:rPr>
          <w:rFonts w:hint="eastAsia"/>
        </w:rPr>
        <w:t>—</w:t>
      </w:r>
      <w:r w:rsidR="006550EB">
        <w:fldChar w:fldCharType="begin"/>
      </w:r>
      <w:r w:rsidR="006550EB">
        <w:instrText xml:space="preserve"> </w:instrText>
      </w:r>
      <w:r w:rsidR="006550EB">
        <w:rPr>
          <w:rFonts w:hint="eastAsia"/>
        </w:rPr>
        <w:instrText xml:space="preserve">SEQ </w:instrText>
      </w:r>
      <w:r w:rsidR="006550EB">
        <w:rPr>
          <w:rFonts w:hint="eastAsia"/>
        </w:rPr>
        <w:instrText>表格</w:instrText>
      </w:r>
      <w:r w:rsidR="006550EB">
        <w:rPr>
          <w:rFonts w:hint="eastAsia"/>
        </w:rPr>
        <w:instrText xml:space="preserve"> \* ARABIC \s 2</w:instrText>
      </w:r>
      <w:r w:rsidR="006550EB">
        <w:instrText xml:space="preserve"> </w:instrText>
      </w:r>
      <w:r w:rsidR="006550EB">
        <w:fldChar w:fldCharType="separate"/>
      </w:r>
      <w:r w:rsidR="006550EB">
        <w:rPr>
          <w:noProof/>
        </w:rPr>
        <w:t>3</w:t>
      </w:r>
      <w:r w:rsidR="006550EB">
        <w:fldChar w:fldCharType="end"/>
      </w:r>
      <w:r>
        <w:rPr>
          <w:rFonts w:hint="eastAsia"/>
        </w:rPr>
        <w:t xml:space="preserve"> </w:t>
      </w:r>
      <w:r w:rsidR="00F25B3B">
        <w:rPr>
          <w:rFonts w:hint="eastAsia"/>
        </w:rPr>
        <w:t>下行</w:t>
      </w:r>
      <w:r w:rsidR="00F25B3B">
        <w:rPr>
          <w:rFonts w:hint="eastAsia"/>
        </w:rPr>
        <w:t>TM4</w:t>
      </w:r>
      <w:r w:rsidR="00F25B3B">
        <w:rPr>
          <w:rFonts w:hint="eastAsia"/>
        </w:rPr>
        <w:t>每</w:t>
      </w:r>
      <w:r w:rsidR="00F25B3B">
        <w:rPr>
          <w:rFonts w:hint="eastAsia"/>
        </w:rPr>
        <w:t>RB</w:t>
      </w:r>
      <w:r w:rsidR="00F25B3B">
        <w:rPr>
          <w:rFonts w:hint="eastAsia"/>
        </w:rPr>
        <w:t>开销计算</w:t>
      </w:r>
    </w:p>
    <w:tbl>
      <w:tblPr>
        <w:tblStyle w:val="ac"/>
        <w:tblW w:w="0" w:type="auto"/>
        <w:jc w:val="center"/>
        <w:tblLook w:val="04A0" w:firstRow="1" w:lastRow="0" w:firstColumn="1" w:lastColumn="0" w:noHBand="0" w:noVBand="1"/>
      </w:tblPr>
      <w:tblGrid>
        <w:gridCol w:w="1951"/>
        <w:gridCol w:w="935"/>
        <w:gridCol w:w="1748"/>
        <w:gridCol w:w="5328"/>
      </w:tblGrid>
      <w:tr w:rsidR="00F25B3B" w14:paraId="041D5982" w14:textId="77777777" w:rsidTr="00DC1344">
        <w:trPr>
          <w:jc w:val="center"/>
        </w:trPr>
        <w:tc>
          <w:tcPr>
            <w:tcW w:w="0" w:type="auto"/>
            <w:vAlign w:val="center"/>
          </w:tcPr>
          <w:p w14:paraId="249E6279" w14:textId="77777777" w:rsidR="00F25B3B" w:rsidRDefault="00F25B3B" w:rsidP="00057FFE">
            <w:pPr>
              <w:jc w:val="center"/>
            </w:pPr>
            <w:r>
              <w:rPr>
                <w:rFonts w:hint="eastAsia"/>
              </w:rPr>
              <w:t>subframe</w:t>
            </w:r>
          </w:p>
        </w:tc>
        <w:tc>
          <w:tcPr>
            <w:tcW w:w="0" w:type="auto"/>
            <w:vAlign w:val="center"/>
          </w:tcPr>
          <w:p w14:paraId="6B347892" w14:textId="77777777" w:rsidR="00F25B3B" w:rsidRDefault="00F25B3B" w:rsidP="00057FFE">
            <w:pPr>
              <w:jc w:val="center"/>
            </w:pPr>
            <w:r>
              <w:rPr>
                <w:rFonts w:hint="eastAsia"/>
              </w:rPr>
              <w:t>Tx Num</w:t>
            </w:r>
          </w:p>
        </w:tc>
        <w:tc>
          <w:tcPr>
            <w:tcW w:w="0" w:type="auto"/>
            <w:vAlign w:val="center"/>
          </w:tcPr>
          <w:p w14:paraId="57027738" w14:textId="77777777" w:rsidR="00F25B3B" w:rsidRDefault="00F25B3B" w:rsidP="00057FFE">
            <w:pPr>
              <w:jc w:val="center"/>
            </w:pPr>
            <w:r>
              <w:rPr>
                <w:rFonts w:hint="eastAsia"/>
              </w:rPr>
              <w:t>是否有</w:t>
            </w:r>
            <w:r>
              <w:rPr>
                <w:rFonts w:hint="eastAsia"/>
              </w:rPr>
              <w:t>SS/PBCH</w:t>
            </w:r>
          </w:p>
        </w:tc>
        <w:tc>
          <w:tcPr>
            <w:tcW w:w="0" w:type="auto"/>
            <w:vAlign w:val="center"/>
          </w:tcPr>
          <w:p w14:paraId="14A474B1" w14:textId="77777777" w:rsidR="00F25B3B" w:rsidRPr="0046596E" w:rsidRDefault="00F25B3B" w:rsidP="00057FFE">
            <w:pPr>
              <w:jc w:val="center"/>
            </w:pPr>
            <w:r>
              <w:rPr>
                <w:rFonts w:hint="eastAsia"/>
              </w:rPr>
              <w:t xml:space="preserve">overhead (RE) = </w:t>
            </w:r>
            <w:r w:rsidRPr="0046596E">
              <w:t xml:space="preserve">total RE - DL contrl channel - CRS - CSI-RS </w:t>
            </w:r>
            <w:r>
              <w:t>–</w:t>
            </w:r>
            <w:r w:rsidRPr="0046596E">
              <w:t xml:space="preserve"> </w:t>
            </w:r>
            <w:r>
              <w:rPr>
                <w:rFonts w:hint="eastAsia"/>
              </w:rPr>
              <w:t>(</w:t>
            </w:r>
            <w:r w:rsidRPr="0046596E">
              <w:t>SS</w:t>
            </w:r>
            <w:r>
              <w:rPr>
                <w:rFonts w:hint="eastAsia"/>
              </w:rPr>
              <w:t>)</w:t>
            </w:r>
            <w:r w:rsidRPr="0046596E">
              <w:t xml:space="preserve"> </w:t>
            </w:r>
          </w:p>
        </w:tc>
      </w:tr>
      <w:tr w:rsidR="00F25B3B" w14:paraId="62E70491" w14:textId="77777777" w:rsidTr="00DC1344">
        <w:trPr>
          <w:trHeight w:val="140"/>
          <w:jc w:val="center"/>
        </w:trPr>
        <w:tc>
          <w:tcPr>
            <w:tcW w:w="0" w:type="auto"/>
            <w:vMerge w:val="restart"/>
            <w:vAlign w:val="center"/>
          </w:tcPr>
          <w:p w14:paraId="74FF9455" w14:textId="77777777" w:rsidR="00F25B3B" w:rsidRDefault="00F25B3B" w:rsidP="00057FFE">
            <w:pPr>
              <w:jc w:val="center"/>
            </w:pPr>
            <w:r>
              <w:rPr>
                <w:rFonts w:hint="eastAsia"/>
              </w:rPr>
              <w:lastRenderedPageBreak/>
              <w:t>0</w:t>
            </w:r>
          </w:p>
        </w:tc>
        <w:tc>
          <w:tcPr>
            <w:tcW w:w="0" w:type="auto"/>
            <w:vMerge w:val="restart"/>
            <w:vAlign w:val="center"/>
          </w:tcPr>
          <w:p w14:paraId="0BEA855B" w14:textId="77777777" w:rsidR="00F25B3B" w:rsidRDefault="00F25B3B" w:rsidP="00057FFE">
            <w:pPr>
              <w:jc w:val="center"/>
            </w:pPr>
            <w:r>
              <w:rPr>
                <w:rFonts w:hint="eastAsia"/>
              </w:rPr>
              <w:t>1</w:t>
            </w:r>
          </w:p>
        </w:tc>
        <w:tc>
          <w:tcPr>
            <w:tcW w:w="0" w:type="auto"/>
            <w:vAlign w:val="center"/>
          </w:tcPr>
          <w:p w14:paraId="3F0AACEE" w14:textId="77777777" w:rsidR="00F25B3B" w:rsidRDefault="00F25B3B" w:rsidP="00057FFE">
            <w:pPr>
              <w:jc w:val="center"/>
            </w:pPr>
            <w:r>
              <w:rPr>
                <w:rFonts w:hint="eastAsia"/>
              </w:rPr>
              <w:t>0</w:t>
            </w:r>
          </w:p>
        </w:tc>
        <w:tc>
          <w:tcPr>
            <w:tcW w:w="0" w:type="auto"/>
            <w:vAlign w:val="center"/>
          </w:tcPr>
          <w:p w14:paraId="1798FB22" w14:textId="77777777" w:rsidR="00F25B3B" w:rsidRDefault="00F25B3B" w:rsidP="00057FFE">
            <w:pPr>
              <w:jc w:val="center"/>
              <w:rPr>
                <w:kern w:val="0"/>
                <w:szCs w:val="20"/>
                <w:lang w:val="en-GB" w:eastAsia="en-US"/>
              </w:rPr>
            </w:pPr>
            <w:r w:rsidRPr="001C0C01">
              <w:t>12*14 -3*12 -</w:t>
            </w:r>
            <w:r>
              <w:t xml:space="preserve"> 6</w:t>
            </w:r>
          </w:p>
        </w:tc>
      </w:tr>
      <w:tr w:rsidR="00F25B3B" w14:paraId="216BD51C" w14:textId="77777777" w:rsidTr="00DC1344">
        <w:trPr>
          <w:trHeight w:val="140"/>
          <w:jc w:val="center"/>
        </w:trPr>
        <w:tc>
          <w:tcPr>
            <w:tcW w:w="0" w:type="auto"/>
            <w:vMerge/>
            <w:vAlign w:val="center"/>
          </w:tcPr>
          <w:p w14:paraId="53A717E0" w14:textId="77777777" w:rsidR="00F25B3B" w:rsidRDefault="00F25B3B" w:rsidP="00057FFE">
            <w:pPr>
              <w:jc w:val="center"/>
            </w:pPr>
          </w:p>
        </w:tc>
        <w:tc>
          <w:tcPr>
            <w:tcW w:w="0" w:type="auto"/>
            <w:vMerge/>
            <w:vAlign w:val="center"/>
          </w:tcPr>
          <w:p w14:paraId="4C4BC71D" w14:textId="77777777" w:rsidR="00F25B3B" w:rsidRDefault="00F25B3B" w:rsidP="00057FFE">
            <w:pPr>
              <w:jc w:val="center"/>
            </w:pPr>
          </w:p>
        </w:tc>
        <w:tc>
          <w:tcPr>
            <w:tcW w:w="0" w:type="auto"/>
            <w:vAlign w:val="center"/>
          </w:tcPr>
          <w:p w14:paraId="12227C1B" w14:textId="77777777" w:rsidR="00F25B3B" w:rsidRDefault="00F25B3B" w:rsidP="00057FFE">
            <w:pPr>
              <w:jc w:val="center"/>
              <w:rPr>
                <w:kern w:val="0"/>
                <w:szCs w:val="20"/>
                <w:lang w:val="en-GB" w:eastAsia="en-US"/>
              </w:rPr>
            </w:pPr>
            <w:r>
              <w:rPr>
                <w:rFonts w:hint="eastAsia"/>
              </w:rPr>
              <w:t>1</w:t>
            </w:r>
          </w:p>
        </w:tc>
        <w:tc>
          <w:tcPr>
            <w:tcW w:w="0" w:type="auto"/>
            <w:vAlign w:val="center"/>
          </w:tcPr>
          <w:p w14:paraId="4FFFBFBF" w14:textId="77777777" w:rsidR="00F25B3B" w:rsidRDefault="00F25B3B" w:rsidP="00057FFE">
            <w:pPr>
              <w:jc w:val="center"/>
              <w:rPr>
                <w:kern w:val="0"/>
                <w:szCs w:val="20"/>
                <w:lang w:val="en-GB" w:eastAsia="en-US"/>
              </w:rPr>
            </w:pPr>
            <w:r w:rsidRPr="001C0C01">
              <w:t xml:space="preserve">12*14 -3*12 </w:t>
            </w:r>
            <w:r>
              <w:t xml:space="preserve">- 4 </w:t>
            </w:r>
            <w:r w:rsidR="00C62678">
              <w:rPr>
                <w:rFonts w:hint="eastAsia"/>
              </w:rPr>
              <w:t>-</w:t>
            </w:r>
            <w:r>
              <w:t xml:space="preserve"> 6*12</w:t>
            </w:r>
          </w:p>
        </w:tc>
      </w:tr>
      <w:tr w:rsidR="00F25B3B" w14:paraId="0F6A9A97" w14:textId="77777777" w:rsidTr="00DC1344">
        <w:trPr>
          <w:trHeight w:val="140"/>
          <w:jc w:val="center"/>
        </w:trPr>
        <w:tc>
          <w:tcPr>
            <w:tcW w:w="0" w:type="auto"/>
            <w:vMerge/>
            <w:vAlign w:val="center"/>
          </w:tcPr>
          <w:p w14:paraId="40DB5B07" w14:textId="77777777" w:rsidR="00F25B3B" w:rsidRDefault="00F25B3B" w:rsidP="00057FFE">
            <w:pPr>
              <w:jc w:val="center"/>
            </w:pPr>
          </w:p>
        </w:tc>
        <w:tc>
          <w:tcPr>
            <w:tcW w:w="0" w:type="auto"/>
            <w:vMerge w:val="restart"/>
            <w:vAlign w:val="center"/>
          </w:tcPr>
          <w:p w14:paraId="3A3FFCCD" w14:textId="77777777" w:rsidR="00F25B3B" w:rsidRDefault="00F25B3B" w:rsidP="00057FFE">
            <w:pPr>
              <w:jc w:val="center"/>
              <w:rPr>
                <w:kern w:val="0"/>
                <w:szCs w:val="20"/>
                <w:lang w:val="en-GB" w:eastAsia="en-US"/>
              </w:rPr>
            </w:pPr>
            <w:r>
              <w:rPr>
                <w:rFonts w:hint="eastAsia"/>
              </w:rPr>
              <w:t>2</w:t>
            </w:r>
          </w:p>
        </w:tc>
        <w:tc>
          <w:tcPr>
            <w:tcW w:w="0" w:type="auto"/>
            <w:vAlign w:val="center"/>
          </w:tcPr>
          <w:p w14:paraId="43D21578" w14:textId="77777777" w:rsidR="00F25B3B" w:rsidRDefault="00F25B3B" w:rsidP="00057FFE">
            <w:pPr>
              <w:jc w:val="center"/>
              <w:rPr>
                <w:kern w:val="0"/>
                <w:szCs w:val="20"/>
                <w:lang w:val="en-GB" w:eastAsia="en-US"/>
              </w:rPr>
            </w:pPr>
            <w:r>
              <w:rPr>
                <w:rFonts w:hint="eastAsia"/>
              </w:rPr>
              <w:t>0</w:t>
            </w:r>
          </w:p>
        </w:tc>
        <w:tc>
          <w:tcPr>
            <w:tcW w:w="0" w:type="auto"/>
            <w:vAlign w:val="center"/>
          </w:tcPr>
          <w:p w14:paraId="6D8E83FE" w14:textId="77777777" w:rsidR="00F25B3B" w:rsidRDefault="00F25B3B" w:rsidP="00057FFE">
            <w:pPr>
              <w:jc w:val="center"/>
              <w:rPr>
                <w:kern w:val="0"/>
                <w:szCs w:val="20"/>
                <w:lang w:val="en-GB" w:eastAsia="en-US"/>
              </w:rPr>
            </w:pPr>
            <w:r w:rsidRPr="001C0C01">
              <w:t>12*14 -3*12</w:t>
            </w:r>
            <w:r>
              <w:t xml:space="preserve"> - 12</w:t>
            </w:r>
          </w:p>
        </w:tc>
      </w:tr>
      <w:tr w:rsidR="00F25B3B" w14:paraId="26F15C5C" w14:textId="77777777" w:rsidTr="00DC1344">
        <w:trPr>
          <w:trHeight w:val="140"/>
          <w:jc w:val="center"/>
        </w:trPr>
        <w:tc>
          <w:tcPr>
            <w:tcW w:w="0" w:type="auto"/>
            <w:vMerge/>
            <w:vAlign w:val="center"/>
          </w:tcPr>
          <w:p w14:paraId="07B95B51" w14:textId="77777777" w:rsidR="00F25B3B" w:rsidRDefault="00F25B3B" w:rsidP="00057FFE">
            <w:pPr>
              <w:jc w:val="center"/>
            </w:pPr>
          </w:p>
        </w:tc>
        <w:tc>
          <w:tcPr>
            <w:tcW w:w="0" w:type="auto"/>
            <w:vMerge/>
            <w:vAlign w:val="center"/>
          </w:tcPr>
          <w:p w14:paraId="6CF0D856" w14:textId="77777777" w:rsidR="00F25B3B" w:rsidRDefault="00F25B3B" w:rsidP="00057FFE">
            <w:pPr>
              <w:jc w:val="center"/>
            </w:pPr>
          </w:p>
        </w:tc>
        <w:tc>
          <w:tcPr>
            <w:tcW w:w="0" w:type="auto"/>
            <w:vAlign w:val="center"/>
          </w:tcPr>
          <w:p w14:paraId="6EA857FF" w14:textId="77777777" w:rsidR="00F25B3B" w:rsidRDefault="00F25B3B" w:rsidP="00057FFE">
            <w:pPr>
              <w:jc w:val="center"/>
              <w:rPr>
                <w:kern w:val="0"/>
                <w:szCs w:val="20"/>
                <w:lang w:val="en-GB" w:eastAsia="en-US"/>
              </w:rPr>
            </w:pPr>
            <w:r>
              <w:rPr>
                <w:rFonts w:hint="eastAsia"/>
              </w:rPr>
              <w:t>1</w:t>
            </w:r>
          </w:p>
        </w:tc>
        <w:tc>
          <w:tcPr>
            <w:tcW w:w="0" w:type="auto"/>
            <w:vAlign w:val="center"/>
          </w:tcPr>
          <w:p w14:paraId="4B44BC1C" w14:textId="77777777" w:rsidR="00F25B3B" w:rsidRDefault="00F25B3B" w:rsidP="00057FFE">
            <w:pPr>
              <w:jc w:val="center"/>
              <w:rPr>
                <w:kern w:val="0"/>
                <w:szCs w:val="20"/>
                <w:lang w:val="en-GB" w:eastAsia="en-US"/>
              </w:rPr>
            </w:pPr>
            <w:r>
              <w:t xml:space="preserve">12*14 -3*12 </w:t>
            </w:r>
            <w:r w:rsidR="00181B92">
              <w:t>–</w:t>
            </w:r>
            <w:r>
              <w:t xml:space="preserve"> 8</w:t>
            </w:r>
            <w:r w:rsidR="00181B92">
              <w:rPr>
                <w:rFonts w:hint="eastAsia"/>
              </w:rPr>
              <w:t xml:space="preserve"> -</w:t>
            </w:r>
            <w:r>
              <w:t xml:space="preserve"> 6*12</w:t>
            </w:r>
          </w:p>
        </w:tc>
      </w:tr>
      <w:tr w:rsidR="00F25B3B" w14:paraId="23A1CC5C" w14:textId="77777777" w:rsidTr="00DC1344">
        <w:trPr>
          <w:trHeight w:val="140"/>
          <w:jc w:val="center"/>
        </w:trPr>
        <w:tc>
          <w:tcPr>
            <w:tcW w:w="0" w:type="auto"/>
            <w:vMerge/>
            <w:vAlign w:val="center"/>
          </w:tcPr>
          <w:p w14:paraId="1470F544" w14:textId="77777777" w:rsidR="00F25B3B" w:rsidRDefault="00F25B3B" w:rsidP="00057FFE">
            <w:pPr>
              <w:jc w:val="center"/>
            </w:pPr>
          </w:p>
        </w:tc>
        <w:tc>
          <w:tcPr>
            <w:tcW w:w="0" w:type="auto"/>
            <w:vMerge w:val="restart"/>
            <w:vAlign w:val="center"/>
          </w:tcPr>
          <w:p w14:paraId="4C7DDBE3" w14:textId="77777777" w:rsidR="00F25B3B" w:rsidRPr="00773E98" w:rsidRDefault="00F25B3B" w:rsidP="00057FFE">
            <w:pPr>
              <w:jc w:val="center"/>
              <w:rPr>
                <w:kern w:val="0"/>
                <w:szCs w:val="20"/>
                <w:lang w:val="en-GB" w:eastAsia="en-US"/>
              </w:rPr>
            </w:pPr>
            <w:r w:rsidRPr="00773E98">
              <w:rPr>
                <w:rFonts w:hint="eastAsia"/>
              </w:rPr>
              <w:t>4</w:t>
            </w:r>
          </w:p>
        </w:tc>
        <w:tc>
          <w:tcPr>
            <w:tcW w:w="0" w:type="auto"/>
            <w:vAlign w:val="center"/>
          </w:tcPr>
          <w:p w14:paraId="1369776C" w14:textId="77777777" w:rsidR="00F25B3B" w:rsidRPr="00773E98" w:rsidRDefault="00F25B3B" w:rsidP="00057FFE">
            <w:pPr>
              <w:jc w:val="center"/>
              <w:rPr>
                <w:kern w:val="0"/>
                <w:szCs w:val="20"/>
                <w:lang w:val="en-GB" w:eastAsia="en-US"/>
              </w:rPr>
            </w:pPr>
            <w:r w:rsidRPr="00773E98">
              <w:rPr>
                <w:rFonts w:hint="eastAsia"/>
              </w:rPr>
              <w:t>0</w:t>
            </w:r>
          </w:p>
        </w:tc>
        <w:tc>
          <w:tcPr>
            <w:tcW w:w="0" w:type="auto"/>
            <w:vAlign w:val="center"/>
          </w:tcPr>
          <w:p w14:paraId="5017298C" w14:textId="77777777" w:rsidR="00F25B3B" w:rsidRPr="00773E98" w:rsidRDefault="00F25B3B" w:rsidP="00057FFE">
            <w:pPr>
              <w:jc w:val="center"/>
              <w:rPr>
                <w:kern w:val="0"/>
                <w:szCs w:val="20"/>
                <w:lang w:val="en-GB" w:eastAsia="en-US"/>
              </w:rPr>
            </w:pPr>
            <w:r w:rsidRPr="00773E98">
              <w:t xml:space="preserve">12*14 -3*12 - 16 </w:t>
            </w:r>
          </w:p>
        </w:tc>
      </w:tr>
      <w:tr w:rsidR="00F25B3B" w14:paraId="3495676D" w14:textId="77777777" w:rsidTr="00DC1344">
        <w:trPr>
          <w:trHeight w:val="140"/>
          <w:jc w:val="center"/>
        </w:trPr>
        <w:tc>
          <w:tcPr>
            <w:tcW w:w="0" w:type="auto"/>
            <w:vMerge/>
            <w:vAlign w:val="center"/>
          </w:tcPr>
          <w:p w14:paraId="11299980" w14:textId="77777777" w:rsidR="00F25B3B" w:rsidRDefault="00F25B3B" w:rsidP="00057FFE">
            <w:pPr>
              <w:jc w:val="center"/>
            </w:pPr>
          </w:p>
        </w:tc>
        <w:tc>
          <w:tcPr>
            <w:tcW w:w="0" w:type="auto"/>
            <w:vMerge/>
            <w:vAlign w:val="center"/>
          </w:tcPr>
          <w:p w14:paraId="03F28032" w14:textId="77777777" w:rsidR="00F25B3B" w:rsidRPr="00773E98" w:rsidRDefault="00F25B3B" w:rsidP="00057FFE">
            <w:pPr>
              <w:jc w:val="center"/>
            </w:pPr>
          </w:p>
        </w:tc>
        <w:tc>
          <w:tcPr>
            <w:tcW w:w="0" w:type="auto"/>
            <w:vAlign w:val="center"/>
          </w:tcPr>
          <w:p w14:paraId="092CB697" w14:textId="77777777" w:rsidR="00F25B3B" w:rsidRPr="00773E98" w:rsidRDefault="00F25B3B" w:rsidP="00057FFE">
            <w:pPr>
              <w:jc w:val="center"/>
              <w:rPr>
                <w:kern w:val="0"/>
                <w:szCs w:val="20"/>
                <w:lang w:val="en-GB" w:eastAsia="en-US"/>
              </w:rPr>
            </w:pPr>
            <w:r w:rsidRPr="00773E98">
              <w:t>1</w:t>
            </w:r>
          </w:p>
        </w:tc>
        <w:tc>
          <w:tcPr>
            <w:tcW w:w="0" w:type="auto"/>
            <w:vAlign w:val="center"/>
          </w:tcPr>
          <w:p w14:paraId="136569B8" w14:textId="77777777" w:rsidR="00F25B3B" w:rsidRPr="00773E98" w:rsidRDefault="00F25B3B" w:rsidP="00057FFE">
            <w:pPr>
              <w:jc w:val="center"/>
              <w:rPr>
                <w:kern w:val="0"/>
                <w:szCs w:val="20"/>
                <w:lang w:val="en-GB" w:eastAsia="en-US"/>
              </w:rPr>
            </w:pPr>
            <w:r w:rsidRPr="00773E98">
              <w:t xml:space="preserve">12*14 -3*12 - 8 </w:t>
            </w:r>
            <w:r w:rsidR="00C62678" w:rsidRPr="00773E98">
              <w:rPr>
                <w:rFonts w:hint="eastAsia"/>
              </w:rPr>
              <w:t>-</w:t>
            </w:r>
            <w:r w:rsidRPr="00773E98">
              <w:t xml:space="preserve"> 6*12</w:t>
            </w:r>
          </w:p>
        </w:tc>
      </w:tr>
      <w:tr w:rsidR="00F25B3B" w14:paraId="5576F0C8" w14:textId="77777777" w:rsidTr="00DC1344">
        <w:trPr>
          <w:trHeight w:val="531"/>
          <w:jc w:val="center"/>
        </w:trPr>
        <w:tc>
          <w:tcPr>
            <w:tcW w:w="0" w:type="auto"/>
            <w:vMerge w:val="restart"/>
            <w:vAlign w:val="center"/>
          </w:tcPr>
          <w:p w14:paraId="62AD812F" w14:textId="77777777" w:rsidR="00F25B3B" w:rsidRDefault="00F25B3B" w:rsidP="00057FFE">
            <w:pPr>
              <w:jc w:val="center"/>
            </w:pPr>
            <w:r>
              <w:rPr>
                <w:rFonts w:hint="eastAsia"/>
              </w:rPr>
              <w:t>5</w:t>
            </w:r>
          </w:p>
        </w:tc>
        <w:tc>
          <w:tcPr>
            <w:tcW w:w="0" w:type="auto"/>
            <w:vMerge w:val="restart"/>
            <w:vAlign w:val="center"/>
          </w:tcPr>
          <w:p w14:paraId="3541D7F1" w14:textId="77777777" w:rsidR="00F25B3B" w:rsidRDefault="00F25B3B" w:rsidP="00057FFE">
            <w:pPr>
              <w:jc w:val="center"/>
            </w:pPr>
            <w:r>
              <w:rPr>
                <w:rFonts w:hint="eastAsia"/>
              </w:rPr>
              <w:t>1</w:t>
            </w:r>
          </w:p>
        </w:tc>
        <w:tc>
          <w:tcPr>
            <w:tcW w:w="0" w:type="auto"/>
            <w:vAlign w:val="center"/>
          </w:tcPr>
          <w:p w14:paraId="3A0619A9" w14:textId="77777777" w:rsidR="00F25B3B" w:rsidRDefault="00F25B3B" w:rsidP="00057FFE">
            <w:pPr>
              <w:jc w:val="center"/>
            </w:pPr>
            <w:r>
              <w:rPr>
                <w:rFonts w:hint="eastAsia"/>
              </w:rPr>
              <w:t>0</w:t>
            </w:r>
          </w:p>
        </w:tc>
        <w:tc>
          <w:tcPr>
            <w:tcW w:w="0" w:type="auto"/>
            <w:vAlign w:val="center"/>
          </w:tcPr>
          <w:p w14:paraId="17132B75" w14:textId="77777777" w:rsidR="00F25B3B" w:rsidRDefault="00F25B3B" w:rsidP="00057FFE">
            <w:pPr>
              <w:jc w:val="center"/>
              <w:rPr>
                <w:kern w:val="0"/>
                <w:szCs w:val="20"/>
                <w:lang w:val="en-GB" w:eastAsia="en-US"/>
              </w:rPr>
            </w:pPr>
            <w:r w:rsidRPr="001C0C01">
              <w:t xml:space="preserve">12*14 </w:t>
            </w:r>
            <w:r>
              <w:t>-3*12 - 6</w:t>
            </w:r>
          </w:p>
        </w:tc>
      </w:tr>
      <w:tr w:rsidR="00F25B3B" w14:paraId="230D1127" w14:textId="77777777" w:rsidTr="00DC1344">
        <w:trPr>
          <w:trHeight w:val="140"/>
          <w:jc w:val="center"/>
        </w:trPr>
        <w:tc>
          <w:tcPr>
            <w:tcW w:w="0" w:type="auto"/>
            <w:vMerge/>
            <w:vAlign w:val="center"/>
          </w:tcPr>
          <w:p w14:paraId="4F001B39" w14:textId="77777777" w:rsidR="00F25B3B" w:rsidRDefault="00F25B3B" w:rsidP="00057FFE">
            <w:pPr>
              <w:jc w:val="center"/>
            </w:pPr>
          </w:p>
        </w:tc>
        <w:tc>
          <w:tcPr>
            <w:tcW w:w="0" w:type="auto"/>
            <w:vMerge/>
            <w:vAlign w:val="center"/>
          </w:tcPr>
          <w:p w14:paraId="52212921" w14:textId="77777777" w:rsidR="00F25B3B" w:rsidRDefault="00F25B3B" w:rsidP="00057FFE">
            <w:pPr>
              <w:jc w:val="center"/>
            </w:pPr>
          </w:p>
        </w:tc>
        <w:tc>
          <w:tcPr>
            <w:tcW w:w="0" w:type="auto"/>
            <w:vAlign w:val="center"/>
          </w:tcPr>
          <w:p w14:paraId="5D33C582" w14:textId="77777777" w:rsidR="00F25B3B" w:rsidRDefault="00F25B3B" w:rsidP="00057FFE">
            <w:pPr>
              <w:jc w:val="center"/>
              <w:rPr>
                <w:kern w:val="0"/>
                <w:szCs w:val="20"/>
                <w:lang w:val="en-GB" w:eastAsia="en-US"/>
              </w:rPr>
            </w:pPr>
            <w:r>
              <w:rPr>
                <w:rFonts w:hint="eastAsia"/>
              </w:rPr>
              <w:t>1</w:t>
            </w:r>
          </w:p>
        </w:tc>
        <w:tc>
          <w:tcPr>
            <w:tcW w:w="0" w:type="auto"/>
            <w:vAlign w:val="center"/>
          </w:tcPr>
          <w:p w14:paraId="262CE2FF" w14:textId="77777777" w:rsidR="00F25B3B" w:rsidRDefault="00F25B3B" w:rsidP="00057FFE">
            <w:pPr>
              <w:jc w:val="center"/>
              <w:rPr>
                <w:kern w:val="0"/>
                <w:szCs w:val="20"/>
                <w:lang w:val="en-GB" w:eastAsia="en-US"/>
              </w:rPr>
            </w:pPr>
            <w:r>
              <w:t>12*14 -3*12 - 6 - 2*12</w:t>
            </w:r>
          </w:p>
        </w:tc>
      </w:tr>
      <w:tr w:rsidR="00F25B3B" w14:paraId="3DA58993" w14:textId="77777777" w:rsidTr="00DC1344">
        <w:trPr>
          <w:trHeight w:val="140"/>
          <w:jc w:val="center"/>
        </w:trPr>
        <w:tc>
          <w:tcPr>
            <w:tcW w:w="0" w:type="auto"/>
            <w:vMerge/>
            <w:vAlign w:val="center"/>
          </w:tcPr>
          <w:p w14:paraId="4757C7B4" w14:textId="77777777" w:rsidR="00F25B3B" w:rsidRDefault="00F25B3B" w:rsidP="00057FFE">
            <w:pPr>
              <w:jc w:val="center"/>
            </w:pPr>
          </w:p>
        </w:tc>
        <w:tc>
          <w:tcPr>
            <w:tcW w:w="0" w:type="auto"/>
            <w:vMerge w:val="restart"/>
            <w:vAlign w:val="center"/>
          </w:tcPr>
          <w:p w14:paraId="0D95299F" w14:textId="77777777" w:rsidR="00F25B3B" w:rsidRDefault="00F25B3B" w:rsidP="00057FFE">
            <w:pPr>
              <w:jc w:val="center"/>
              <w:rPr>
                <w:kern w:val="0"/>
                <w:szCs w:val="20"/>
                <w:lang w:val="en-GB" w:eastAsia="en-US"/>
              </w:rPr>
            </w:pPr>
            <w:r>
              <w:rPr>
                <w:rFonts w:hint="eastAsia"/>
              </w:rPr>
              <w:t>2</w:t>
            </w:r>
          </w:p>
        </w:tc>
        <w:tc>
          <w:tcPr>
            <w:tcW w:w="0" w:type="auto"/>
            <w:vAlign w:val="center"/>
          </w:tcPr>
          <w:p w14:paraId="2E6A7B73" w14:textId="77777777" w:rsidR="00F25B3B" w:rsidRDefault="00F25B3B" w:rsidP="00057FFE">
            <w:pPr>
              <w:jc w:val="center"/>
              <w:rPr>
                <w:kern w:val="0"/>
                <w:szCs w:val="20"/>
                <w:lang w:val="en-GB" w:eastAsia="en-US"/>
              </w:rPr>
            </w:pPr>
            <w:r>
              <w:rPr>
                <w:rFonts w:hint="eastAsia"/>
              </w:rPr>
              <w:t>0</w:t>
            </w:r>
          </w:p>
        </w:tc>
        <w:tc>
          <w:tcPr>
            <w:tcW w:w="0" w:type="auto"/>
            <w:vAlign w:val="center"/>
          </w:tcPr>
          <w:p w14:paraId="460EB794" w14:textId="77777777" w:rsidR="00F25B3B" w:rsidRDefault="00F25B3B" w:rsidP="00057FFE">
            <w:pPr>
              <w:jc w:val="center"/>
              <w:rPr>
                <w:kern w:val="0"/>
                <w:szCs w:val="20"/>
                <w:lang w:val="en-GB" w:eastAsia="en-US"/>
              </w:rPr>
            </w:pPr>
            <w:r>
              <w:t>12*14 -3*12 - 12</w:t>
            </w:r>
          </w:p>
        </w:tc>
      </w:tr>
      <w:tr w:rsidR="00F25B3B" w14:paraId="6902E0BE" w14:textId="77777777" w:rsidTr="00DC1344">
        <w:trPr>
          <w:trHeight w:val="140"/>
          <w:jc w:val="center"/>
        </w:trPr>
        <w:tc>
          <w:tcPr>
            <w:tcW w:w="0" w:type="auto"/>
            <w:vMerge/>
            <w:vAlign w:val="center"/>
          </w:tcPr>
          <w:p w14:paraId="129B99F5" w14:textId="77777777" w:rsidR="00F25B3B" w:rsidRDefault="00F25B3B" w:rsidP="00057FFE">
            <w:pPr>
              <w:jc w:val="center"/>
            </w:pPr>
          </w:p>
        </w:tc>
        <w:tc>
          <w:tcPr>
            <w:tcW w:w="0" w:type="auto"/>
            <w:vMerge/>
            <w:vAlign w:val="center"/>
          </w:tcPr>
          <w:p w14:paraId="766DFF67" w14:textId="77777777" w:rsidR="00F25B3B" w:rsidRDefault="00F25B3B" w:rsidP="00057FFE">
            <w:pPr>
              <w:jc w:val="center"/>
            </w:pPr>
          </w:p>
        </w:tc>
        <w:tc>
          <w:tcPr>
            <w:tcW w:w="0" w:type="auto"/>
            <w:vAlign w:val="center"/>
          </w:tcPr>
          <w:p w14:paraId="74EC037B" w14:textId="77777777" w:rsidR="00F25B3B" w:rsidRDefault="00F25B3B" w:rsidP="00057FFE">
            <w:pPr>
              <w:jc w:val="center"/>
              <w:rPr>
                <w:kern w:val="0"/>
                <w:szCs w:val="20"/>
                <w:lang w:val="en-GB" w:eastAsia="en-US"/>
              </w:rPr>
            </w:pPr>
            <w:r>
              <w:rPr>
                <w:rFonts w:hint="eastAsia"/>
              </w:rPr>
              <w:t>1</w:t>
            </w:r>
          </w:p>
        </w:tc>
        <w:tc>
          <w:tcPr>
            <w:tcW w:w="0" w:type="auto"/>
            <w:vAlign w:val="center"/>
          </w:tcPr>
          <w:p w14:paraId="1D4E89A2" w14:textId="77777777" w:rsidR="00F25B3B" w:rsidRDefault="00F25B3B" w:rsidP="00057FFE">
            <w:pPr>
              <w:jc w:val="center"/>
              <w:rPr>
                <w:kern w:val="0"/>
                <w:szCs w:val="20"/>
                <w:lang w:val="en-GB" w:eastAsia="en-US"/>
              </w:rPr>
            </w:pPr>
            <w:r>
              <w:t xml:space="preserve">12*14 -3*12 - </w:t>
            </w:r>
            <w:r>
              <w:rPr>
                <w:rFonts w:hint="eastAsia"/>
              </w:rPr>
              <w:t>12</w:t>
            </w:r>
            <w:r>
              <w:t>- 2*12</w:t>
            </w:r>
          </w:p>
        </w:tc>
      </w:tr>
      <w:tr w:rsidR="00F25B3B" w14:paraId="1AA9560C" w14:textId="77777777" w:rsidTr="00DC1344">
        <w:trPr>
          <w:trHeight w:val="140"/>
          <w:jc w:val="center"/>
        </w:trPr>
        <w:tc>
          <w:tcPr>
            <w:tcW w:w="0" w:type="auto"/>
            <w:vMerge/>
            <w:vAlign w:val="center"/>
          </w:tcPr>
          <w:p w14:paraId="2E74D182" w14:textId="77777777" w:rsidR="00F25B3B" w:rsidRDefault="00F25B3B" w:rsidP="00057FFE">
            <w:pPr>
              <w:jc w:val="center"/>
            </w:pPr>
          </w:p>
        </w:tc>
        <w:tc>
          <w:tcPr>
            <w:tcW w:w="0" w:type="auto"/>
            <w:vMerge w:val="restart"/>
            <w:vAlign w:val="center"/>
          </w:tcPr>
          <w:p w14:paraId="52964510" w14:textId="77777777" w:rsidR="00F25B3B" w:rsidRPr="00AF726A" w:rsidRDefault="00F25B3B" w:rsidP="00057FFE">
            <w:pPr>
              <w:jc w:val="center"/>
              <w:rPr>
                <w:kern w:val="0"/>
                <w:szCs w:val="20"/>
                <w:lang w:val="en-GB" w:eastAsia="en-US"/>
              </w:rPr>
            </w:pPr>
            <w:r w:rsidRPr="00AF726A">
              <w:rPr>
                <w:rFonts w:hint="eastAsia"/>
              </w:rPr>
              <w:t>4</w:t>
            </w:r>
          </w:p>
        </w:tc>
        <w:tc>
          <w:tcPr>
            <w:tcW w:w="0" w:type="auto"/>
            <w:vAlign w:val="center"/>
          </w:tcPr>
          <w:p w14:paraId="69E452AC" w14:textId="77777777" w:rsidR="00F25B3B" w:rsidRPr="00AF726A" w:rsidRDefault="00F25B3B" w:rsidP="00057FFE">
            <w:pPr>
              <w:jc w:val="center"/>
              <w:rPr>
                <w:kern w:val="0"/>
                <w:szCs w:val="20"/>
                <w:lang w:val="en-GB" w:eastAsia="en-US"/>
              </w:rPr>
            </w:pPr>
            <w:r w:rsidRPr="00AF726A">
              <w:rPr>
                <w:rFonts w:hint="eastAsia"/>
              </w:rPr>
              <w:t>0</w:t>
            </w:r>
          </w:p>
        </w:tc>
        <w:tc>
          <w:tcPr>
            <w:tcW w:w="0" w:type="auto"/>
            <w:vAlign w:val="center"/>
          </w:tcPr>
          <w:p w14:paraId="774484D8" w14:textId="77777777" w:rsidR="00F25B3B" w:rsidRPr="00AF726A" w:rsidRDefault="00F25B3B" w:rsidP="00057FFE">
            <w:pPr>
              <w:jc w:val="center"/>
              <w:rPr>
                <w:kern w:val="0"/>
                <w:szCs w:val="20"/>
                <w:lang w:val="en-GB" w:eastAsia="en-US"/>
              </w:rPr>
            </w:pPr>
            <w:r>
              <w:t>12*14 -3*12 - 16</w:t>
            </w:r>
          </w:p>
        </w:tc>
      </w:tr>
      <w:tr w:rsidR="00F25B3B" w14:paraId="584264F5" w14:textId="77777777" w:rsidTr="00DC1344">
        <w:trPr>
          <w:trHeight w:val="140"/>
          <w:jc w:val="center"/>
        </w:trPr>
        <w:tc>
          <w:tcPr>
            <w:tcW w:w="0" w:type="auto"/>
            <w:vMerge/>
            <w:vAlign w:val="center"/>
          </w:tcPr>
          <w:p w14:paraId="6D56BC56" w14:textId="77777777" w:rsidR="00F25B3B" w:rsidRDefault="00F25B3B" w:rsidP="00057FFE">
            <w:pPr>
              <w:jc w:val="center"/>
            </w:pPr>
          </w:p>
        </w:tc>
        <w:tc>
          <w:tcPr>
            <w:tcW w:w="0" w:type="auto"/>
            <w:vMerge/>
            <w:vAlign w:val="center"/>
          </w:tcPr>
          <w:p w14:paraId="33840F00" w14:textId="77777777" w:rsidR="00F25B3B" w:rsidRPr="00AF726A" w:rsidRDefault="00F25B3B" w:rsidP="00057FFE">
            <w:pPr>
              <w:jc w:val="center"/>
            </w:pPr>
          </w:p>
        </w:tc>
        <w:tc>
          <w:tcPr>
            <w:tcW w:w="0" w:type="auto"/>
            <w:vAlign w:val="center"/>
          </w:tcPr>
          <w:p w14:paraId="6C40523B" w14:textId="77777777" w:rsidR="00F25B3B" w:rsidRPr="00AF726A" w:rsidRDefault="00F25B3B" w:rsidP="00057FFE">
            <w:pPr>
              <w:jc w:val="center"/>
              <w:rPr>
                <w:kern w:val="0"/>
                <w:szCs w:val="20"/>
                <w:lang w:val="en-GB" w:eastAsia="en-US"/>
              </w:rPr>
            </w:pPr>
            <w:r w:rsidRPr="00AF726A">
              <w:rPr>
                <w:rFonts w:hint="eastAsia"/>
              </w:rPr>
              <w:t>1</w:t>
            </w:r>
          </w:p>
        </w:tc>
        <w:tc>
          <w:tcPr>
            <w:tcW w:w="0" w:type="auto"/>
            <w:vAlign w:val="center"/>
          </w:tcPr>
          <w:p w14:paraId="7A9F9C76" w14:textId="77777777" w:rsidR="00F25B3B" w:rsidRPr="00773E98" w:rsidRDefault="00F25B3B" w:rsidP="00057FFE">
            <w:pPr>
              <w:jc w:val="center"/>
              <w:rPr>
                <w:kern w:val="0"/>
                <w:szCs w:val="20"/>
                <w:lang w:val="en-GB" w:eastAsia="en-US"/>
              </w:rPr>
            </w:pPr>
            <w:r w:rsidRPr="00773E98">
              <w:t xml:space="preserve">12*14 -3*12 - 16 </w:t>
            </w:r>
            <w:r w:rsidRPr="00773E98">
              <w:rPr>
                <w:rFonts w:hint="eastAsia"/>
              </w:rPr>
              <w:t>-</w:t>
            </w:r>
            <w:r w:rsidRPr="00773E98">
              <w:t xml:space="preserve"> 2*12</w:t>
            </w:r>
          </w:p>
        </w:tc>
      </w:tr>
      <w:tr w:rsidR="00F25B3B" w14:paraId="6AA0434D" w14:textId="77777777" w:rsidTr="00DC1344">
        <w:trPr>
          <w:trHeight w:val="94"/>
          <w:jc w:val="center"/>
        </w:trPr>
        <w:tc>
          <w:tcPr>
            <w:tcW w:w="0" w:type="auto"/>
            <w:vMerge w:val="restart"/>
            <w:vAlign w:val="center"/>
          </w:tcPr>
          <w:p w14:paraId="06280238" w14:textId="77777777" w:rsidR="00F25B3B" w:rsidRPr="00773E98" w:rsidRDefault="00F25B3B" w:rsidP="00057FFE">
            <w:pPr>
              <w:jc w:val="center"/>
            </w:pPr>
            <w:r w:rsidRPr="00773E98">
              <w:rPr>
                <w:rFonts w:hint="eastAsia"/>
              </w:rPr>
              <w:t>1/2/3/4/6/7/8/9/10</w:t>
            </w:r>
          </w:p>
        </w:tc>
        <w:tc>
          <w:tcPr>
            <w:tcW w:w="0" w:type="auto"/>
            <w:vAlign w:val="center"/>
          </w:tcPr>
          <w:p w14:paraId="47E9D172" w14:textId="77777777" w:rsidR="00F25B3B" w:rsidRPr="00773E98" w:rsidRDefault="00F25B3B" w:rsidP="00057FFE">
            <w:pPr>
              <w:jc w:val="center"/>
            </w:pPr>
            <w:r w:rsidRPr="00773E98">
              <w:rPr>
                <w:rFonts w:hint="eastAsia"/>
              </w:rPr>
              <w:t>1</w:t>
            </w:r>
          </w:p>
        </w:tc>
        <w:tc>
          <w:tcPr>
            <w:tcW w:w="0" w:type="auto"/>
            <w:gridSpan w:val="2"/>
            <w:vAlign w:val="center"/>
          </w:tcPr>
          <w:p w14:paraId="7014D79B" w14:textId="77777777" w:rsidR="00F25B3B" w:rsidRPr="00773E98" w:rsidRDefault="00F25B3B" w:rsidP="00057FFE">
            <w:pPr>
              <w:jc w:val="center"/>
              <w:rPr>
                <w:kern w:val="0"/>
                <w:szCs w:val="20"/>
                <w:lang w:val="en-GB" w:eastAsia="en-US"/>
              </w:rPr>
            </w:pPr>
            <w:r w:rsidRPr="00773E98">
              <w:t>12*14 -3*12 - 6</w:t>
            </w:r>
          </w:p>
        </w:tc>
      </w:tr>
      <w:tr w:rsidR="00F25B3B" w14:paraId="1ED564FC" w14:textId="77777777" w:rsidTr="00DC1344">
        <w:trPr>
          <w:trHeight w:val="93"/>
          <w:jc w:val="center"/>
        </w:trPr>
        <w:tc>
          <w:tcPr>
            <w:tcW w:w="0" w:type="auto"/>
            <w:vMerge/>
            <w:vAlign w:val="center"/>
          </w:tcPr>
          <w:p w14:paraId="2142D3B1" w14:textId="77777777" w:rsidR="00F25B3B" w:rsidRPr="00773E98" w:rsidRDefault="00F25B3B" w:rsidP="00057FFE">
            <w:pPr>
              <w:jc w:val="center"/>
            </w:pPr>
          </w:p>
        </w:tc>
        <w:tc>
          <w:tcPr>
            <w:tcW w:w="0" w:type="auto"/>
            <w:vAlign w:val="center"/>
          </w:tcPr>
          <w:p w14:paraId="1BBFE44D" w14:textId="77777777" w:rsidR="00F25B3B" w:rsidRPr="00773E98" w:rsidRDefault="00F25B3B" w:rsidP="00057FFE">
            <w:pPr>
              <w:jc w:val="center"/>
              <w:rPr>
                <w:kern w:val="0"/>
                <w:szCs w:val="20"/>
                <w:lang w:val="en-GB" w:eastAsia="en-US"/>
              </w:rPr>
            </w:pPr>
            <w:r w:rsidRPr="00773E98">
              <w:rPr>
                <w:rFonts w:hint="eastAsia"/>
              </w:rPr>
              <w:t>2</w:t>
            </w:r>
          </w:p>
        </w:tc>
        <w:tc>
          <w:tcPr>
            <w:tcW w:w="0" w:type="auto"/>
            <w:gridSpan w:val="2"/>
            <w:vAlign w:val="center"/>
          </w:tcPr>
          <w:p w14:paraId="2BA61DE3" w14:textId="77777777" w:rsidR="00F25B3B" w:rsidRPr="00773E98" w:rsidRDefault="00F25B3B" w:rsidP="00057FFE">
            <w:pPr>
              <w:jc w:val="center"/>
              <w:rPr>
                <w:kern w:val="0"/>
                <w:szCs w:val="20"/>
                <w:lang w:val="en-GB" w:eastAsia="en-US"/>
              </w:rPr>
            </w:pPr>
            <w:r w:rsidRPr="00773E98">
              <w:t>12*14 -3*12 - 12</w:t>
            </w:r>
          </w:p>
        </w:tc>
      </w:tr>
      <w:tr w:rsidR="00F25B3B" w14:paraId="3C69B2AE" w14:textId="77777777" w:rsidTr="00DC1344">
        <w:trPr>
          <w:trHeight w:val="93"/>
          <w:jc w:val="center"/>
        </w:trPr>
        <w:tc>
          <w:tcPr>
            <w:tcW w:w="0" w:type="auto"/>
            <w:vMerge/>
            <w:vAlign w:val="center"/>
          </w:tcPr>
          <w:p w14:paraId="7B8FD103" w14:textId="77777777" w:rsidR="00F25B3B" w:rsidRPr="00773E98" w:rsidRDefault="00F25B3B" w:rsidP="00057FFE">
            <w:pPr>
              <w:jc w:val="center"/>
            </w:pPr>
          </w:p>
        </w:tc>
        <w:tc>
          <w:tcPr>
            <w:tcW w:w="0" w:type="auto"/>
            <w:vAlign w:val="center"/>
          </w:tcPr>
          <w:p w14:paraId="57526C81" w14:textId="77777777" w:rsidR="00F25B3B" w:rsidRPr="00773E98" w:rsidRDefault="00F25B3B" w:rsidP="00057FFE">
            <w:pPr>
              <w:jc w:val="center"/>
              <w:rPr>
                <w:kern w:val="0"/>
                <w:szCs w:val="20"/>
                <w:lang w:val="en-GB" w:eastAsia="en-US"/>
              </w:rPr>
            </w:pPr>
            <w:r w:rsidRPr="00773E98">
              <w:t>4</w:t>
            </w:r>
          </w:p>
        </w:tc>
        <w:tc>
          <w:tcPr>
            <w:tcW w:w="0" w:type="auto"/>
            <w:gridSpan w:val="2"/>
            <w:vAlign w:val="center"/>
          </w:tcPr>
          <w:p w14:paraId="101979FE" w14:textId="77777777" w:rsidR="00F25B3B" w:rsidRPr="00773E98" w:rsidRDefault="00F25B3B" w:rsidP="00057FFE">
            <w:pPr>
              <w:jc w:val="center"/>
              <w:rPr>
                <w:kern w:val="0"/>
                <w:szCs w:val="20"/>
                <w:lang w:val="en-GB" w:eastAsia="en-US"/>
              </w:rPr>
            </w:pPr>
            <w:r w:rsidRPr="00773E98">
              <w:t>12*14 -3*12 - 16</w:t>
            </w:r>
          </w:p>
        </w:tc>
      </w:tr>
    </w:tbl>
    <w:p w14:paraId="3DF899E6" w14:textId="77777777" w:rsidR="00D27196" w:rsidRPr="00D27196" w:rsidRDefault="00057FFE" w:rsidP="00D27196">
      <w:pPr>
        <w:pStyle w:val="3"/>
      </w:pPr>
      <w:bookmarkStart w:id="2412" w:name="_Toc344200351"/>
      <w:r>
        <w:rPr>
          <w:rFonts w:hint="eastAsia"/>
        </w:rPr>
        <w:t>下行</w:t>
      </w:r>
      <w:r>
        <w:rPr>
          <w:rFonts w:hint="eastAsia"/>
        </w:rPr>
        <w:t>TM9</w:t>
      </w:r>
      <w:r>
        <w:rPr>
          <w:rFonts w:hint="eastAsia"/>
        </w:rPr>
        <w:t>开销计算</w:t>
      </w:r>
      <w:bookmarkEnd w:id="2412"/>
    </w:p>
    <w:p w14:paraId="0534DA7C" w14:textId="77777777" w:rsidR="00B71C7F" w:rsidRPr="00F25B3B" w:rsidRDefault="003A4670" w:rsidP="00B80682">
      <w:pPr>
        <w:pStyle w:val="ad"/>
      </w:pPr>
      <w:r>
        <w:rPr>
          <w:rFonts w:hint="eastAsia"/>
        </w:rPr>
        <w:t>图表</w:t>
      </w:r>
      <w:r>
        <w:rPr>
          <w:rFonts w:hint="eastAsia"/>
        </w:rPr>
        <w:t xml:space="preserve"> 3.2</w:t>
      </w:r>
      <w:del w:id="2413" w:author="李志成" w:date="2013-05-14T20:24:00Z">
        <w:r w:rsidDel="003A4670">
          <w:rPr>
            <w:rFonts w:hint="eastAsia"/>
          </w:rPr>
          <w:delText>图表</w:delText>
        </w:r>
      </w:del>
      <w:r>
        <w:rPr>
          <w:rFonts w:hint="eastAsia"/>
        </w:rPr>
        <w:t xml:space="preserve"> 3.2</w:t>
      </w:r>
      <w:del w:id="2414" w:author="李志成" w:date="2013-05-14T20:24:00Z">
        <w:r w:rsidR="00B71C7F" w:rsidDel="003A4670">
          <w:rPr>
            <w:rFonts w:hint="eastAsia"/>
          </w:rPr>
          <w:delText>图表</w:delText>
        </w:r>
      </w:del>
      <w:r w:rsidR="00B71C7F">
        <w:rPr>
          <w:rFonts w:hint="eastAsia"/>
        </w:rPr>
        <w:t xml:space="preserve"> </w:t>
      </w:r>
      <w:ins w:id="2415" w:author="李志成" w:date="2013-05-14T20:25:00Z">
        <w:r>
          <w:fldChar w:fldCharType="begin"/>
        </w:r>
        <w:r>
          <w:instrText xml:space="preserve"> </w:instrText>
        </w:r>
        <w:r>
          <w:rPr>
            <w:rFonts w:hint="eastAsia"/>
          </w:rPr>
          <w:instrText>STYLEREF 2 \s</w:instrText>
        </w:r>
        <w:r>
          <w:instrText xml:space="preserve"> </w:instrText>
        </w:r>
      </w:ins>
      <w:r>
        <w:fldChar w:fldCharType="separate"/>
      </w:r>
      <w:r>
        <w:rPr>
          <w:noProof/>
        </w:rPr>
        <w:t>4.5</w:t>
      </w:r>
      <w:ins w:id="2416" w:author="李志成" w:date="2013-05-14T20:25:00Z">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_3.2 \* ARABIC \s 2</w:instrText>
        </w:r>
        <w:r>
          <w:instrText xml:space="preserve"> </w:instrText>
        </w:r>
      </w:ins>
      <w:r>
        <w:fldChar w:fldCharType="separate"/>
      </w:r>
      <w:ins w:id="2417" w:author="李志成" w:date="2013-05-14T20:25:00Z">
        <w:r>
          <w:rPr>
            <w:noProof/>
          </w:rPr>
          <w:t>1</w:t>
        </w:r>
        <w:r>
          <w:fldChar w:fldCharType="end"/>
        </w:r>
      </w:ins>
      <w:del w:id="2418" w:author="李志成" w:date="2013-05-14T20:22:00Z">
        <w:r w:rsidR="00D27196" w:rsidDel="003A4670">
          <w:fldChar w:fldCharType="begin"/>
        </w:r>
        <w:r w:rsidR="00D27196" w:rsidDel="003A4670">
          <w:delInstrText xml:space="preserve"> </w:delInstrText>
        </w:r>
        <w:r w:rsidR="00D27196" w:rsidDel="003A4670">
          <w:rPr>
            <w:rFonts w:hint="eastAsia"/>
          </w:rPr>
          <w:delInstrText>STYLEREF 2 \s</w:delInstrText>
        </w:r>
        <w:r w:rsidR="00D27196" w:rsidDel="003A4670">
          <w:delInstrText xml:space="preserve"> </w:delInstrText>
        </w:r>
        <w:r w:rsidR="00D27196" w:rsidDel="003A4670">
          <w:fldChar w:fldCharType="separate"/>
        </w:r>
        <w:r w:rsidR="00373963" w:rsidDel="003A4670">
          <w:rPr>
            <w:noProof/>
          </w:rPr>
          <w:delText>4.5</w:delText>
        </w:r>
        <w:r w:rsidR="00D27196" w:rsidDel="003A4670">
          <w:fldChar w:fldCharType="end"/>
        </w:r>
        <w:r w:rsidR="00D27196" w:rsidDel="003A4670">
          <w:noBreakHyphen/>
        </w:r>
        <w:r w:rsidR="00D27196" w:rsidDel="003A4670">
          <w:fldChar w:fldCharType="begin"/>
        </w:r>
        <w:r w:rsidR="00D27196" w:rsidDel="003A4670">
          <w:delInstrText xml:space="preserve"> </w:delInstrText>
        </w:r>
        <w:r w:rsidR="00D27196" w:rsidDel="003A4670">
          <w:rPr>
            <w:rFonts w:hint="eastAsia"/>
          </w:rPr>
          <w:delInstrText xml:space="preserve">SEQ </w:delInstrText>
        </w:r>
        <w:r w:rsidR="00D27196" w:rsidDel="003A4670">
          <w:rPr>
            <w:rFonts w:hint="eastAsia"/>
          </w:rPr>
          <w:delInstrText>图表</w:delInstrText>
        </w:r>
        <w:r w:rsidR="00D27196" w:rsidDel="003A4670">
          <w:rPr>
            <w:rFonts w:hint="eastAsia"/>
          </w:rPr>
          <w:delInstrText xml:space="preserve"> \* ARABIC \s 2</w:delInstrText>
        </w:r>
        <w:r w:rsidR="00D27196" w:rsidDel="003A4670">
          <w:delInstrText xml:space="preserve"> </w:delInstrText>
        </w:r>
        <w:r w:rsidR="00D27196" w:rsidDel="003A4670">
          <w:fldChar w:fldCharType="separate"/>
        </w:r>
        <w:r w:rsidR="00C10C61" w:rsidDel="003A4670">
          <w:rPr>
            <w:noProof/>
          </w:rPr>
          <w:delText>1</w:delText>
        </w:r>
        <w:r w:rsidR="00D27196" w:rsidDel="003A4670">
          <w:fldChar w:fldCharType="end"/>
        </w:r>
      </w:del>
      <w:r w:rsidR="00F25B3B">
        <w:rPr>
          <w:rFonts w:hint="eastAsia"/>
        </w:rPr>
        <w:t xml:space="preserve"> </w:t>
      </w:r>
      <w:r w:rsidR="00F25B3B">
        <w:rPr>
          <w:rFonts w:hint="eastAsia"/>
        </w:rPr>
        <w:t>下行</w:t>
      </w:r>
      <w:r w:rsidR="00F25B3B">
        <w:rPr>
          <w:rFonts w:hint="eastAsia"/>
        </w:rPr>
        <w:t>TM9</w:t>
      </w:r>
      <w:r w:rsidR="006E44CB" w:rsidRPr="006E44CB">
        <w:rPr>
          <w:rFonts w:hint="eastAsia"/>
        </w:rPr>
        <w:t>每</w:t>
      </w:r>
      <w:r w:rsidR="006E44CB" w:rsidRPr="006E44CB">
        <w:t>RB</w:t>
      </w:r>
      <w:r w:rsidR="006E44CB" w:rsidRPr="006E44CB">
        <w:rPr>
          <w:rFonts w:hint="eastAsia"/>
        </w:rPr>
        <w:t>开销计算</w:t>
      </w:r>
    </w:p>
    <w:tbl>
      <w:tblPr>
        <w:tblStyle w:val="ac"/>
        <w:tblW w:w="0" w:type="auto"/>
        <w:jc w:val="center"/>
        <w:tblLook w:val="04A0" w:firstRow="1" w:lastRow="0" w:firstColumn="1" w:lastColumn="0" w:noHBand="0" w:noVBand="1"/>
      </w:tblPr>
      <w:tblGrid>
        <w:gridCol w:w="1950"/>
        <w:gridCol w:w="743"/>
        <w:gridCol w:w="856"/>
        <w:gridCol w:w="1558"/>
        <w:gridCol w:w="4855"/>
      </w:tblGrid>
      <w:tr w:rsidR="00B71C7F" w14:paraId="65C53F8D" w14:textId="77777777" w:rsidTr="00607F54">
        <w:trPr>
          <w:jc w:val="center"/>
        </w:trPr>
        <w:tc>
          <w:tcPr>
            <w:tcW w:w="0" w:type="auto"/>
            <w:vAlign w:val="center"/>
          </w:tcPr>
          <w:p w14:paraId="57AE76ED" w14:textId="77777777" w:rsidR="00B71C7F" w:rsidRDefault="00B71C7F">
            <w:pPr>
              <w:jc w:val="center"/>
            </w:pPr>
            <w:r>
              <w:rPr>
                <w:rFonts w:hint="eastAsia"/>
              </w:rPr>
              <w:t>subframe</w:t>
            </w:r>
          </w:p>
        </w:tc>
        <w:tc>
          <w:tcPr>
            <w:tcW w:w="0" w:type="auto"/>
            <w:vAlign w:val="center"/>
          </w:tcPr>
          <w:p w14:paraId="5B153E8F" w14:textId="77777777" w:rsidR="00B71C7F" w:rsidRDefault="00B71C7F">
            <w:pPr>
              <w:jc w:val="center"/>
            </w:pPr>
            <w:r>
              <w:rPr>
                <w:rFonts w:hint="eastAsia"/>
              </w:rPr>
              <w:t>Rank</w:t>
            </w:r>
          </w:p>
        </w:tc>
        <w:tc>
          <w:tcPr>
            <w:tcW w:w="0" w:type="auto"/>
            <w:vAlign w:val="center"/>
          </w:tcPr>
          <w:p w14:paraId="590DD355" w14:textId="77777777" w:rsidR="00B71C7F" w:rsidRDefault="00B71C7F">
            <w:pPr>
              <w:jc w:val="center"/>
            </w:pPr>
            <w:r>
              <w:rPr>
                <w:rFonts w:hint="eastAsia"/>
              </w:rPr>
              <w:t>Tx Num</w:t>
            </w:r>
          </w:p>
        </w:tc>
        <w:tc>
          <w:tcPr>
            <w:tcW w:w="0" w:type="auto"/>
            <w:vAlign w:val="center"/>
          </w:tcPr>
          <w:p w14:paraId="0271467D" w14:textId="77777777" w:rsidR="00B71C7F" w:rsidRDefault="00B71C7F">
            <w:pPr>
              <w:jc w:val="center"/>
            </w:pPr>
            <w:r>
              <w:rPr>
                <w:rFonts w:hint="eastAsia"/>
              </w:rPr>
              <w:t>是否有</w:t>
            </w:r>
            <w:r>
              <w:rPr>
                <w:rFonts w:hint="eastAsia"/>
              </w:rPr>
              <w:t>SS/PBCH</w:t>
            </w:r>
          </w:p>
        </w:tc>
        <w:tc>
          <w:tcPr>
            <w:tcW w:w="0" w:type="auto"/>
            <w:vAlign w:val="center"/>
          </w:tcPr>
          <w:p w14:paraId="4EA9DE62" w14:textId="77777777" w:rsidR="003A04C8" w:rsidRDefault="00B71C7F">
            <w:pPr>
              <w:jc w:val="center"/>
              <w:rPr>
                <w:b/>
                <w:bCs/>
                <w:kern w:val="44"/>
                <w:szCs w:val="44"/>
              </w:rPr>
            </w:pPr>
            <w:r>
              <w:rPr>
                <w:rFonts w:hint="eastAsia"/>
              </w:rPr>
              <w:t xml:space="preserve">overhead (RE) = </w:t>
            </w:r>
            <w:r w:rsidRPr="0046596E">
              <w:t xml:space="preserve">total RE - DL contrl channel - CRS - CSI-RS </w:t>
            </w:r>
            <w:r>
              <w:t>–</w:t>
            </w:r>
            <w:r w:rsidRPr="0046596E">
              <w:t xml:space="preserve"> </w:t>
            </w:r>
            <w:r>
              <w:rPr>
                <w:rFonts w:hint="eastAsia"/>
              </w:rPr>
              <w:t>(</w:t>
            </w:r>
            <w:r w:rsidRPr="0046596E">
              <w:t>SS</w:t>
            </w:r>
            <w:r>
              <w:rPr>
                <w:rFonts w:hint="eastAsia"/>
              </w:rPr>
              <w:t>)</w:t>
            </w:r>
            <w:r w:rsidRPr="0046596E">
              <w:t xml:space="preserve"> </w:t>
            </w:r>
            <w:r>
              <w:t>–</w:t>
            </w:r>
            <w:r w:rsidRPr="0046596E">
              <w:t xml:space="preserve"> </w:t>
            </w:r>
            <w:r>
              <w:rPr>
                <w:rFonts w:hint="eastAsia"/>
              </w:rPr>
              <w:t>(</w:t>
            </w:r>
            <w:r w:rsidRPr="0046596E">
              <w:t>PBCH</w:t>
            </w:r>
            <w:r>
              <w:rPr>
                <w:rFonts w:hint="eastAsia"/>
              </w:rPr>
              <w:t>)</w:t>
            </w:r>
            <w:r w:rsidRPr="0046596E">
              <w:t xml:space="preserve"> - DMRS</w:t>
            </w:r>
          </w:p>
        </w:tc>
      </w:tr>
      <w:tr w:rsidR="00B71C7F" w14:paraId="356517C4" w14:textId="77777777" w:rsidTr="00607F54">
        <w:trPr>
          <w:trHeight w:val="140"/>
          <w:jc w:val="center"/>
        </w:trPr>
        <w:tc>
          <w:tcPr>
            <w:tcW w:w="0" w:type="auto"/>
            <w:vMerge w:val="restart"/>
            <w:vAlign w:val="center"/>
          </w:tcPr>
          <w:p w14:paraId="5B23EEEB" w14:textId="77777777" w:rsidR="00B71C7F" w:rsidRDefault="00B71C7F" w:rsidP="00607F54">
            <w:pPr>
              <w:jc w:val="center"/>
            </w:pPr>
            <w:r>
              <w:rPr>
                <w:rFonts w:hint="eastAsia"/>
              </w:rPr>
              <w:t>0</w:t>
            </w:r>
          </w:p>
        </w:tc>
        <w:tc>
          <w:tcPr>
            <w:tcW w:w="0" w:type="auto"/>
            <w:vMerge w:val="restart"/>
            <w:vAlign w:val="center"/>
          </w:tcPr>
          <w:p w14:paraId="0C91A064" w14:textId="77777777" w:rsidR="00B71C7F" w:rsidRDefault="00B71C7F" w:rsidP="00607F54">
            <w:pPr>
              <w:jc w:val="center"/>
            </w:pPr>
            <w:r>
              <w:rPr>
                <w:rFonts w:hint="eastAsia"/>
              </w:rPr>
              <w:t>1 &amp; 2</w:t>
            </w:r>
          </w:p>
        </w:tc>
        <w:tc>
          <w:tcPr>
            <w:tcW w:w="0" w:type="auto"/>
            <w:vMerge w:val="restart"/>
            <w:vAlign w:val="center"/>
          </w:tcPr>
          <w:p w14:paraId="49C2C8D6" w14:textId="77777777" w:rsidR="00B71C7F" w:rsidRDefault="00B71C7F" w:rsidP="00607F54">
            <w:pPr>
              <w:jc w:val="center"/>
            </w:pPr>
            <w:r>
              <w:rPr>
                <w:rFonts w:hint="eastAsia"/>
              </w:rPr>
              <w:t>1</w:t>
            </w:r>
          </w:p>
        </w:tc>
        <w:tc>
          <w:tcPr>
            <w:tcW w:w="0" w:type="auto"/>
            <w:vAlign w:val="center"/>
          </w:tcPr>
          <w:p w14:paraId="509F8F89" w14:textId="77777777" w:rsidR="00B71C7F" w:rsidRDefault="00B71C7F" w:rsidP="00D31218">
            <w:pPr>
              <w:jc w:val="center"/>
            </w:pPr>
            <w:r>
              <w:rPr>
                <w:rFonts w:hint="eastAsia"/>
              </w:rPr>
              <w:t>0</w:t>
            </w:r>
          </w:p>
        </w:tc>
        <w:tc>
          <w:tcPr>
            <w:tcW w:w="0" w:type="auto"/>
            <w:vAlign w:val="center"/>
          </w:tcPr>
          <w:p w14:paraId="145253CA" w14:textId="77777777" w:rsidR="003A04C8" w:rsidRDefault="00B71C7F">
            <w:pPr>
              <w:jc w:val="center"/>
              <w:rPr>
                <w:kern w:val="0"/>
                <w:szCs w:val="20"/>
                <w:lang w:val="en-GB" w:eastAsia="en-US"/>
              </w:rPr>
            </w:pPr>
            <w:r w:rsidRPr="001C0C01">
              <w:t>12*14 -3*12 - 6 - 2 - 12</w:t>
            </w:r>
          </w:p>
        </w:tc>
      </w:tr>
      <w:tr w:rsidR="00B71C7F" w14:paraId="29D83A60" w14:textId="77777777" w:rsidTr="00607F54">
        <w:trPr>
          <w:trHeight w:val="140"/>
          <w:jc w:val="center"/>
        </w:trPr>
        <w:tc>
          <w:tcPr>
            <w:tcW w:w="0" w:type="auto"/>
            <w:vMerge/>
            <w:vAlign w:val="center"/>
          </w:tcPr>
          <w:p w14:paraId="024D9A91" w14:textId="77777777" w:rsidR="00B71C7F" w:rsidRDefault="00B71C7F">
            <w:pPr>
              <w:jc w:val="center"/>
            </w:pPr>
          </w:p>
        </w:tc>
        <w:tc>
          <w:tcPr>
            <w:tcW w:w="0" w:type="auto"/>
            <w:vMerge/>
            <w:vAlign w:val="center"/>
          </w:tcPr>
          <w:p w14:paraId="762F506A" w14:textId="77777777" w:rsidR="00B71C7F" w:rsidRDefault="00B71C7F">
            <w:pPr>
              <w:jc w:val="center"/>
            </w:pPr>
          </w:p>
        </w:tc>
        <w:tc>
          <w:tcPr>
            <w:tcW w:w="0" w:type="auto"/>
            <w:vMerge/>
            <w:vAlign w:val="center"/>
          </w:tcPr>
          <w:p w14:paraId="102CE501" w14:textId="77777777" w:rsidR="00B71C7F" w:rsidRDefault="00B71C7F">
            <w:pPr>
              <w:jc w:val="center"/>
            </w:pPr>
          </w:p>
        </w:tc>
        <w:tc>
          <w:tcPr>
            <w:tcW w:w="0" w:type="auto"/>
            <w:vAlign w:val="center"/>
          </w:tcPr>
          <w:p w14:paraId="255A1089" w14:textId="77777777" w:rsidR="003A04C8" w:rsidRDefault="00B71C7F">
            <w:pPr>
              <w:jc w:val="center"/>
              <w:rPr>
                <w:kern w:val="0"/>
                <w:szCs w:val="20"/>
                <w:lang w:val="en-GB" w:eastAsia="en-US"/>
              </w:rPr>
            </w:pPr>
            <w:r>
              <w:rPr>
                <w:rFonts w:hint="eastAsia"/>
              </w:rPr>
              <w:t>1</w:t>
            </w:r>
          </w:p>
        </w:tc>
        <w:tc>
          <w:tcPr>
            <w:tcW w:w="0" w:type="auto"/>
            <w:vAlign w:val="center"/>
          </w:tcPr>
          <w:p w14:paraId="0B3921F4" w14:textId="77777777" w:rsidR="003A04C8" w:rsidRDefault="00B71C7F">
            <w:pPr>
              <w:jc w:val="center"/>
              <w:rPr>
                <w:kern w:val="0"/>
                <w:szCs w:val="20"/>
                <w:lang w:val="en-GB" w:eastAsia="en-US"/>
              </w:rPr>
            </w:pPr>
            <w:r w:rsidRPr="001C0C01">
              <w:t>12*14 -3*12 - 4 - 0 - 6*12 - 6</w:t>
            </w:r>
          </w:p>
        </w:tc>
      </w:tr>
      <w:tr w:rsidR="00B71C7F" w14:paraId="6E243646" w14:textId="77777777" w:rsidTr="00607F54">
        <w:trPr>
          <w:trHeight w:val="140"/>
          <w:jc w:val="center"/>
        </w:trPr>
        <w:tc>
          <w:tcPr>
            <w:tcW w:w="0" w:type="auto"/>
            <w:vMerge/>
            <w:vAlign w:val="center"/>
          </w:tcPr>
          <w:p w14:paraId="67443935" w14:textId="77777777" w:rsidR="00B71C7F" w:rsidRDefault="00B71C7F">
            <w:pPr>
              <w:jc w:val="center"/>
            </w:pPr>
          </w:p>
        </w:tc>
        <w:tc>
          <w:tcPr>
            <w:tcW w:w="0" w:type="auto"/>
            <w:vMerge/>
            <w:vAlign w:val="center"/>
          </w:tcPr>
          <w:p w14:paraId="3F539945" w14:textId="77777777" w:rsidR="00B71C7F" w:rsidRDefault="00B71C7F">
            <w:pPr>
              <w:jc w:val="center"/>
            </w:pPr>
          </w:p>
        </w:tc>
        <w:tc>
          <w:tcPr>
            <w:tcW w:w="0" w:type="auto"/>
            <w:vMerge w:val="restart"/>
            <w:vAlign w:val="center"/>
          </w:tcPr>
          <w:p w14:paraId="052BBEF1" w14:textId="77777777" w:rsidR="003A04C8" w:rsidRDefault="00B71C7F">
            <w:pPr>
              <w:jc w:val="center"/>
              <w:rPr>
                <w:kern w:val="0"/>
                <w:szCs w:val="20"/>
                <w:lang w:val="en-GB" w:eastAsia="en-US"/>
              </w:rPr>
            </w:pPr>
            <w:r>
              <w:rPr>
                <w:rFonts w:hint="eastAsia"/>
              </w:rPr>
              <w:t>2</w:t>
            </w:r>
          </w:p>
        </w:tc>
        <w:tc>
          <w:tcPr>
            <w:tcW w:w="0" w:type="auto"/>
            <w:vAlign w:val="center"/>
          </w:tcPr>
          <w:p w14:paraId="7A48D2FA" w14:textId="77777777" w:rsidR="003A04C8" w:rsidRDefault="00B71C7F">
            <w:pPr>
              <w:jc w:val="center"/>
              <w:rPr>
                <w:kern w:val="0"/>
                <w:szCs w:val="20"/>
                <w:lang w:val="en-GB" w:eastAsia="en-US"/>
              </w:rPr>
            </w:pPr>
            <w:r>
              <w:rPr>
                <w:rFonts w:hint="eastAsia"/>
              </w:rPr>
              <w:t>0</w:t>
            </w:r>
          </w:p>
        </w:tc>
        <w:tc>
          <w:tcPr>
            <w:tcW w:w="0" w:type="auto"/>
            <w:vAlign w:val="center"/>
          </w:tcPr>
          <w:p w14:paraId="56D2C033" w14:textId="77777777" w:rsidR="003A04C8" w:rsidRDefault="00B71C7F">
            <w:pPr>
              <w:jc w:val="center"/>
              <w:rPr>
                <w:kern w:val="0"/>
                <w:szCs w:val="20"/>
                <w:lang w:val="en-GB" w:eastAsia="en-US"/>
              </w:rPr>
            </w:pPr>
            <w:r w:rsidRPr="001C0C01">
              <w:t>12*14 -3*12 - 12 - 2 - 12</w:t>
            </w:r>
          </w:p>
        </w:tc>
      </w:tr>
      <w:tr w:rsidR="00B71C7F" w14:paraId="52AC6DC2" w14:textId="77777777" w:rsidTr="00607F54">
        <w:trPr>
          <w:trHeight w:val="140"/>
          <w:jc w:val="center"/>
        </w:trPr>
        <w:tc>
          <w:tcPr>
            <w:tcW w:w="0" w:type="auto"/>
            <w:vMerge/>
            <w:vAlign w:val="center"/>
          </w:tcPr>
          <w:p w14:paraId="7E42FBC9" w14:textId="77777777" w:rsidR="00B71C7F" w:rsidRDefault="00B71C7F">
            <w:pPr>
              <w:jc w:val="center"/>
            </w:pPr>
          </w:p>
        </w:tc>
        <w:tc>
          <w:tcPr>
            <w:tcW w:w="0" w:type="auto"/>
            <w:vMerge/>
            <w:vAlign w:val="center"/>
          </w:tcPr>
          <w:p w14:paraId="6AC23EA2" w14:textId="77777777" w:rsidR="00B71C7F" w:rsidRDefault="00B71C7F">
            <w:pPr>
              <w:jc w:val="center"/>
            </w:pPr>
          </w:p>
        </w:tc>
        <w:tc>
          <w:tcPr>
            <w:tcW w:w="0" w:type="auto"/>
            <w:vMerge/>
            <w:vAlign w:val="center"/>
          </w:tcPr>
          <w:p w14:paraId="38E9CD5B" w14:textId="77777777" w:rsidR="00B71C7F" w:rsidRDefault="00B71C7F">
            <w:pPr>
              <w:jc w:val="center"/>
            </w:pPr>
          </w:p>
        </w:tc>
        <w:tc>
          <w:tcPr>
            <w:tcW w:w="0" w:type="auto"/>
            <w:vAlign w:val="center"/>
          </w:tcPr>
          <w:p w14:paraId="7C77E33D" w14:textId="77777777" w:rsidR="003A04C8" w:rsidRDefault="00B71C7F">
            <w:pPr>
              <w:jc w:val="center"/>
              <w:rPr>
                <w:kern w:val="0"/>
                <w:szCs w:val="20"/>
                <w:lang w:val="en-GB" w:eastAsia="en-US"/>
              </w:rPr>
            </w:pPr>
            <w:r>
              <w:rPr>
                <w:rFonts w:hint="eastAsia"/>
              </w:rPr>
              <w:t>1</w:t>
            </w:r>
          </w:p>
        </w:tc>
        <w:tc>
          <w:tcPr>
            <w:tcW w:w="0" w:type="auto"/>
            <w:vAlign w:val="center"/>
          </w:tcPr>
          <w:p w14:paraId="1E558A6E" w14:textId="77777777" w:rsidR="003A04C8" w:rsidRDefault="00B71C7F">
            <w:pPr>
              <w:jc w:val="center"/>
              <w:rPr>
                <w:kern w:val="0"/>
                <w:szCs w:val="20"/>
                <w:lang w:val="en-GB" w:eastAsia="en-US"/>
              </w:rPr>
            </w:pPr>
            <w:r w:rsidRPr="001C0C01">
              <w:t>12*14 -3*12 - 8 - 0 - 6*12 - 6</w:t>
            </w:r>
          </w:p>
        </w:tc>
      </w:tr>
      <w:tr w:rsidR="00B71C7F" w14:paraId="0CA5B692" w14:textId="77777777" w:rsidTr="00607F54">
        <w:trPr>
          <w:trHeight w:val="140"/>
          <w:jc w:val="center"/>
        </w:trPr>
        <w:tc>
          <w:tcPr>
            <w:tcW w:w="0" w:type="auto"/>
            <w:vMerge/>
            <w:vAlign w:val="center"/>
          </w:tcPr>
          <w:p w14:paraId="3BFB967A" w14:textId="77777777" w:rsidR="00B71C7F" w:rsidRDefault="00B71C7F">
            <w:pPr>
              <w:jc w:val="center"/>
            </w:pPr>
          </w:p>
        </w:tc>
        <w:tc>
          <w:tcPr>
            <w:tcW w:w="0" w:type="auto"/>
            <w:vMerge/>
            <w:vAlign w:val="center"/>
          </w:tcPr>
          <w:p w14:paraId="3DC8887C" w14:textId="77777777" w:rsidR="00B71C7F" w:rsidRDefault="00B71C7F">
            <w:pPr>
              <w:jc w:val="center"/>
            </w:pPr>
          </w:p>
        </w:tc>
        <w:tc>
          <w:tcPr>
            <w:tcW w:w="0" w:type="auto"/>
            <w:vMerge w:val="restart"/>
            <w:vAlign w:val="center"/>
          </w:tcPr>
          <w:p w14:paraId="5128BF6F" w14:textId="77777777" w:rsidR="003A04C8" w:rsidRDefault="00B71C7F">
            <w:pPr>
              <w:jc w:val="center"/>
              <w:rPr>
                <w:kern w:val="0"/>
                <w:szCs w:val="20"/>
                <w:lang w:val="en-GB" w:eastAsia="en-US"/>
              </w:rPr>
            </w:pPr>
            <w:r w:rsidRPr="00AF726A">
              <w:rPr>
                <w:rFonts w:hint="eastAsia"/>
              </w:rPr>
              <w:t>4</w:t>
            </w:r>
          </w:p>
        </w:tc>
        <w:tc>
          <w:tcPr>
            <w:tcW w:w="0" w:type="auto"/>
            <w:vAlign w:val="center"/>
          </w:tcPr>
          <w:p w14:paraId="2344DC9E" w14:textId="77777777" w:rsidR="003A04C8" w:rsidRPr="009D7DCE" w:rsidRDefault="00B71C7F">
            <w:pPr>
              <w:jc w:val="center"/>
              <w:rPr>
                <w:kern w:val="0"/>
                <w:szCs w:val="20"/>
                <w:lang w:val="en-GB" w:eastAsia="en-US"/>
              </w:rPr>
            </w:pPr>
            <w:r w:rsidRPr="009D7DCE">
              <w:rPr>
                <w:rFonts w:hint="eastAsia"/>
              </w:rPr>
              <w:t>0</w:t>
            </w:r>
          </w:p>
        </w:tc>
        <w:tc>
          <w:tcPr>
            <w:tcW w:w="0" w:type="auto"/>
            <w:vAlign w:val="center"/>
          </w:tcPr>
          <w:p w14:paraId="23D06454" w14:textId="77777777" w:rsidR="003A04C8" w:rsidRPr="009D7DCE" w:rsidRDefault="00B71C7F">
            <w:pPr>
              <w:jc w:val="center"/>
              <w:rPr>
                <w:kern w:val="0"/>
                <w:szCs w:val="20"/>
                <w:lang w:val="en-GB" w:eastAsia="en-US"/>
              </w:rPr>
            </w:pPr>
            <w:r w:rsidRPr="009D7DCE">
              <w:t>12*14 -3*12 - 16 - 4 - 12</w:t>
            </w:r>
          </w:p>
        </w:tc>
      </w:tr>
      <w:tr w:rsidR="00B71C7F" w14:paraId="27EA08B7" w14:textId="77777777" w:rsidTr="00607F54">
        <w:trPr>
          <w:trHeight w:val="140"/>
          <w:jc w:val="center"/>
        </w:trPr>
        <w:tc>
          <w:tcPr>
            <w:tcW w:w="0" w:type="auto"/>
            <w:vMerge/>
            <w:vAlign w:val="center"/>
          </w:tcPr>
          <w:p w14:paraId="4C59C087" w14:textId="77777777" w:rsidR="00B71C7F" w:rsidRDefault="00B71C7F">
            <w:pPr>
              <w:jc w:val="center"/>
            </w:pPr>
          </w:p>
        </w:tc>
        <w:tc>
          <w:tcPr>
            <w:tcW w:w="0" w:type="auto"/>
            <w:vMerge/>
            <w:vAlign w:val="center"/>
          </w:tcPr>
          <w:p w14:paraId="2A3BCB71" w14:textId="77777777" w:rsidR="00B71C7F" w:rsidRDefault="00B71C7F">
            <w:pPr>
              <w:jc w:val="center"/>
            </w:pPr>
          </w:p>
        </w:tc>
        <w:tc>
          <w:tcPr>
            <w:tcW w:w="0" w:type="auto"/>
            <w:vMerge/>
            <w:vAlign w:val="center"/>
          </w:tcPr>
          <w:p w14:paraId="52F88411" w14:textId="77777777" w:rsidR="00B71C7F" w:rsidRPr="00AF726A" w:rsidRDefault="00B71C7F">
            <w:pPr>
              <w:jc w:val="center"/>
            </w:pPr>
          </w:p>
        </w:tc>
        <w:tc>
          <w:tcPr>
            <w:tcW w:w="0" w:type="auto"/>
            <w:vAlign w:val="center"/>
          </w:tcPr>
          <w:p w14:paraId="22EF6E19" w14:textId="77777777" w:rsidR="003A04C8" w:rsidRPr="009D7DCE" w:rsidRDefault="00B71C7F">
            <w:pPr>
              <w:jc w:val="center"/>
              <w:rPr>
                <w:kern w:val="0"/>
                <w:szCs w:val="20"/>
                <w:lang w:val="en-GB" w:eastAsia="en-US"/>
              </w:rPr>
            </w:pPr>
            <w:r w:rsidRPr="009D7DCE">
              <w:t>1</w:t>
            </w:r>
          </w:p>
        </w:tc>
        <w:tc>
          <w:tcPr>
            <w:tcW w:w="0" w:type="auto"/>
            <w:vAlign w:val="center"/>
          </w:tcPr>
          <w:p w14:paraId="565F7A77" w14:textId="77777777" w:rsidR="003A04C8" w:rsidRPr="009D7DCE" w:rsidRDefault="00B71C7F">
            <w:pPr>
              <w:jc w:val="center"/>
              <w:rPr>
                <w:kern w:val="0"/>
                <w:szCs w:val="20"/>
                <w:lang w:val="en-GB" w:eastAsia="en-US"/>
              </w:rPr>
            </w:pPr>
            <w:r w:rsidRPr="009D7DCE">
              <w:t>12*14 -3*12 - 8 - 0 - 6*12 - 6</w:t>
            </w:r>
          </w:p>
        </w:tc>
      </w:tr>
      <w:tr w:rsidR="00B71C7F" w14:paraId="232D32A1" w14:textId="77777777" w:rsidTr="00607F54">
        <w:trPr>
          <w:trHeight w:val="140"/>
          <w:jc w:val="center"/>
        </w:trPr>
        <w:tc>
          <w:tcPr>
            <w:tcW w:w="0" w:type="auto"/>
            <w:vMerge/>
            <w:vAlign w:val="center"/>
          </w:tcPr>
          <w:p w14:paraId="585D1405" w14:textId="77777777" w:rsidR="00B71C7F" w:rsidRDefault="00B71C7F">
            <w:pPr>
              <w:jc w:val="center"/>
            </w:pPr>
          </w:p>
        </w:tc>
        <w:tc>
          <w:tcPr>
            <w:tcW w:w="0" w:type="auto"/>
            <w:vMerge w:val="restart"/>
            <w:vAlign w:val="center"/>
          </w:tcPr>
          <w:p w14:paraId="05D5DEDC" w14:textId="77777777" w:rsidR="003A04C8" w:rsidRDefault="00B71C7F">
            <w:pPr>
              <w:jc w:val="center"/>
              <w:rPr>
                <w:kern w:val="0"/>
                <w:szCs w:val="20"/>
                <w:lang w:val="en-GB" w:eastAsia="en-US"/>
              </w:rPr>
            </w:pPr>
            <w:r>
              <w:rPr>
                <w:rFonts w:hint="eastAsia"/>
              </w:rPr>
              <w:t>3 &amp; 4</w:t>
            </w:r>
          </w:p>
        </w:tc>
        <w:tc>
          <w:tcPr>
            <w:tcW w:w="0" w:type="auto"/>
            <w:vMerge w:val="restart"/>
            <w:vAlign w:val="center"/>
          </w:tcPr>
          <w:p w14:paraId="78D345A1" w14:textId="77777777" w:rsidR="003A04C8" w:rsidRDefault="00B71C7F">
            <w:pPr>
              <w:jc w:val="center"/>
              <w:rPr>
                <w:kern w:val="0"/>
                <w:szCs w:val="20"/>
                <w:lang w:val="en-GB" w:eastAsia="en-US"/>
              </w:rPr>
            </w:pPr>
            <w:r>
              <w:rPr>
                <w:rFonts w:hint="eastAsia"/>
              </w:rPr>
              <w:t>1</w:t>
            </w:r>
          </w:p>
        </w:tc>
        <w:tc>
          <w:tcPr>
            <w:tcW w:w="0" w:type="auto"/>
            <w:vAlign w:val="center"/>
          </w:tcPr>
          <w:p w14:paraId="5C233C08" w14:textId="77777777" w:rsidR="003A04C8" w:rsidRDefault="00B71C7F">
            <w:pPr>
              <w:jc w:val="center"/>
              <w:rPr>
                <w:kern w:val="0"/>
                <w:szCs w:val="20"/>
                <w:lang w:val="en-GB" w:eastAsia="en-US"/>
              </w:rPr>
            </w:pPr>
            <w:r>
              <w:rPr>
                <w:rFonts w:hint="eastAsia"/>
              </w:rPr>
              <w:t>0</w:t>
            </w:r>
          </w:p>
        </w:tc>
        <w:tc>
          <w:tcPr>
            <w:tcW w:w="0" w:type="auto"/>
            <w:vAlign w:val="center"/>
          </w:tcPr>
          <w:p w14:paraId="4EC2D333" w14:textId="77777777" w:rsidR="003A04C8" w:rsidRDefault="00B71C7F">
            <w:pPr>
              <w:jc w:val="center"/>
              <w:rPr>
                <w:kern w:val="0"/>
                <w:szCs w:val="20"/>
                <w:lang w:val="en-GB" w:eastAsia="en-US"/>
              </w:rPr>
            </w:pPr>
            <w:r w:rsidRPr="001C0C01">
              <w:t>12*14 -3*12 - 6 - 2 - 24</w:t>
            </w:r>
          </w:p>
        </w:tc>
      </w:tr>
      <w:tr w:rsidR="00B71C7F" w14:paraId="34C6E9C4" w14:textId="77777777" w:rsidTr="00607F54">
        <w:trPr>
          <w:trHeight w:val="140"/>
          <w:jc w:val="center"/>
        </w:trPr>
        <w:tc>
          <w:tcPr>
            <w:tcW w:w="0" w:type="auto"/>
            <w:vMerge/>
            <w:vAlign w:val="center"/>
          </w:tcPr>
          <w:p w14:paraId="17FC21EF" w14:textId="77777777" w:rsidR="00B71C7F" w:rsidRDefault="00B71C7F">
            <w:pPr>
              <w:jc w:val="center"/>
            </w:pPr>
          </w:p>
        </w:tc>
        <w:tc>
          <w:tcPr>
            <w:tcW w:w="0" w:type="auto"/>
            <w:vMerge/>
            <w:vAlign w:val="center"/>
          </w:tcPr>
          <w:p w14:paraId="3EAE8054" w14:textId="77777777" w:rsidR="00B71C7F" w:rsidRDefault="00B71C7F">
            <w:pPr>
              <w:jc w:val="center"/>
            </w:pPr>
          </w:p>
        </w:tc>
        <w:tc>
          <w:tcPr>
            <w:tcW w:w="0" w:type="auto"/>
            <w:vMerge/>
            <w:vAlign w:val="center"/>
          </w:tcPr>
          <w:p w14:paraId="477DDA53" w14:textId="77777777" w:rsidR="00B71C7F" w:rsidRDefault="00B71C7F">
            <w:pPr>
              <w:jc w:val="center"/>
            </w:pPr>
          </w:p>
        </w:tc>
        <w:tc>
          <w:tcPr>
            <w:tcW w:w="0" w:type="auto"/>
            <w:vAlign w:val="center"/>
          </w:tcPr>
          <w:p w14:paraId="422D8AC1" w14:textId="77777777" w:rsidR="003A04C8" w:rsidRDefault="00B71C7F">
            <w:pPr>
              <w:jc w:val="center"/>
              <w:rPr>
                <w:kern w:val="0"/>
                <w:szCs w:val="20"/>
                <w:lang w:val="en-GB" w:eastAsia="en-US"/>
              </w:rPr>
            </w:pPr>
            <w:r>
              <w:rPr>
                <w:rFonts w:hint="eastAsia"/>
              </w:rPr>
              <w:t>1</w:t>
            </w:r>
          </w:p>
        </w:tc>
        <w:tc>
          <w:tcPr>
            <w:tcW w:w="0" w:type="auto"/>
            <w:vAlign w:val="center"/>
          </w:tcPr>
          <w:p w14:paraId="6830D777" w14:textId="77777777" w:rsidR="003A04C8" w:rsidRDefault="00B71C7F">
            <w:pPr>
              <w:jc w:val="center"/>
              <w:rPr>
                <w:kern w:val="0"/>
                <w:szCs w:val="20"/>
                <w:lang w:val="en-GB" w:eastAsia="en-US"/>
              </w:rPr>
            </w:pPr>
            <w:r w:rsidRPr="001C0C01">
              <w:t>12*14 -3*12 - 4 - 0 - 6*12 - 12</w:t>
            </w:r>
          </w:p>
        </w:tc>
      </w:tr>
      <w:tr w:rsidR="00B71C7F" w14:paraId="0A0EE558" w14:textId="77777777" w:rsidTr="00607F54">
        <w:trPr>
          <w:trHeight w:val="140"/>
          <w:jc w:val="center"/>
        </w:trPr>
        <w:tc>
          <w:tcPr>
            <w:tcW w:w="0" w:type="auto"/>
            <w:vMerge/>
            <w:vAlign w:val="center"/>
          </w:tcPr>
          <w:p w14:paraId="4E02CF81" w14:textId="77777777" w:rsidR="00B71C7F" w:rsidRDefault="00B71C7F">
            <w:pPr>
              <w:jc w:val="center"/>
            </w:pPr>
          </w:p>
        </w:tc>
        <w:tc>
          <w:tcPr>
            <w:tcW w:w="0" w:type="auto"/>
            <w:vMerge/>
            <w:vAlign w:val="center"/>
          </w:tcPr>
          <w:p w14:paraId="5CDF76C1" w14:textId="77777777" w:rsidR="00B71C7F" w:rsidRDefault="00B71C7F">
            <w:pPr>
              <w:jc w:val="center"/>
            </w:pPr>
          </w:p>
        </w:tc>
        <w:tc>
          <w:tcPr>
            <w:tcW w:w="0" w:type="auto"/>
            <w:vMerge w:val="restart"/>
            <w:vAlign w:val="center"/>
          </w:tcPr>
          <w:p w14:paraId="03DBC3BA" w14:textId="77777777" w:rsidR="003A04C8" w:rsidRDefault="00B71C7F">
            <w:pPr>
              <w:jc w:val="center"/>
              <w:rPr>
                <w:kern w:val="0"/>
                <w:szCs w:val="20"/>
                <w:lang w:val="en-GB" w:eastAsia="en-US"/>
              </w:rPr>
            </w:pPr>
            <w:r>
              <w:rPr>
                <w:rFonts w:hint="eastAsia"/>
              </w:rPr>
              <w:t>2</w:t>
            </w:r>
          </w:p>
        </w:tc>
        <w:tc>
          <w:tcPr>
            <w:tcW w:w="0" w:type="auto"/>
            <w:vAlign w:val="center"/>
          </w:tcPr>
          <w:p w14:paraId="20F0627B" w14:textId="77777777" w:rsidR="003A04C8" w:rsidRDefault="00B71C7F">
            <w:pPr>
              <w:jc w:val="center"/>
              <w:rPr>
                <w:kern w:val="0"/>
                <w:szCs w:val="20"/>
                <w:lang w:val="en-GB" w:eastAsia="en-US"/>
              </w:rPr>
            </w:pPr>
            <w:r>
              <w:rPr>
                <w:rFonts w:hint="eastAsia"/>
              </w:rPr>
              <w:t>0</w:t>
            </w:r>
          </w:p>
        </w:tc>
        <w:tc>
          <w:tcPr>
            <w:tcW w:w="0" w:type="auto"/>
            <w:vAlign w:val="center"/>
          </w:tcPr>
          <w:p w14:paraId="40FECD18" w14:textId="77777777" w:rsidR="003A04C8" w:rsidRDefault="00B71C7F">
            <w:pPr>
              <w:jc w:val="center"/>
              <w:rPr>
                <w:kern w:val="0"/>
                <w:szCs w:val="20"/>
                <w:lang w:val="en-GB" w:eastAsia="en-US"/>
              </w:rPr>
            </w:pPr>
            <w:r w:rsidRPr="001C0C01">
              <w:t>12*14 -3*12 - 12 - 2 - 24</w:t>
            </w:r>
          </w:p>
        </w:tc>
      </w:tr>
      <w:tr w:rsidR="00B71C7F" w14:paraId="3ADB4C8A" w14:textId="77777777" w:rsidTr="00607F54">
        <w:trPr>
          <w:trHeight w:val="140"/>
          <w:jc w:val="center"/>
        </w:trPr>
        <w:tc>
          <w:tcPr>
            <w:tcW w:w="0" w:type="auto"/>
            <w:vMerge/>
            <w:vAlign w:val="center"/>
          </w:tcPr>
          <w:p w14:paraId="7881095A" w14:textId="77777777" w:rsidR="00B71C7F" w:rsidRDefault="00B71C7F">
            <w:pPr>
              <w:jc w:val="center"/>
            </w:pPr>
          </w:p>
        </w:tc>
        <w:tc>
          <w:tcPr>
            <w:tcW w:w="0" w:type="auto"/>
            <w:vMerge/>
            <w:vAlign w:val="center"/>
          </w:tcPr>
          <w:p w14:paraId="0950BE3B" w14:textId="77777777" w:rsidR="00B71C7F" w:rsidRDefault="00B71C7F">
            <w:pPr>
              <w:jc w:val="center"/>
            </w:pPr>
          </w:p>
        </w:tc>
        <w:tc>
          <w:tcPr>
            <w:tcW w:w="0" w:type="auto"/>
            <w:vMerge/>
            <w:vAlign w:val="center"/>
          </w:tcPr>
          <w:p w14:paraId="799E8CB6" w14:textId="77777777" w:rsidR="00B71C7F" w:rsidRDefault="00B71C7F">
            <w:pPr>
              <w:jc w:val="center"/>
            </w:pPr>
          </w:p>
        </w:tc>
        <w:tc>
          <w:tcPr>
            <w:tcW w:w="0" w:type="auto"/>
            <w:vAlign w:val="center"/>
          </w:tcPr>
          <w:p w14:paraId="5289138F" w14:textId="77777777" w:rsidR="003A04C8" w:rsidRDefault="00B71C7F">
            <w:pPr>
              <w:jc w:val="center"/>
              <w:rPr>
                <w:kern w:val="0"/>
                <w:szCs w:val="20"/>
                <w:lang w:val="en-GB" w:eastAsia="en-US"/>
              </w:rPr>
            </w:pPr>
            <w:r>
              <w:rPr>
                <w:rFonts w:hint="eastAsia"/>
              </w:rPr>
              <w:t>1</w:t>
            </w:r>
          </w:p>
        </w:tc>
        <w:tc>
          <w:tcPr>
            <w:tcW w:w="0" w:type="auto"/>
            <w:vAlign w:val="center"/>
          </w:tcPr>
          <w:p w14:paraId="6FC02F16" w14:textId="77777777" w:rsidR="003A04C8" w:rsidRDefault="00B71C7F">
            <w:pPr>
              <w:jc w:val="center"/>
              <w:rPr>
                <w:kern w:val="0"/>
                <w:szCs w:val="20"/>
                <w:lang w:val="en-GB" w:eastAsia="en-US"/>
              </w:rPr>
            </w:pPr>
            <w:r w:rsidRPr="001C0C01">
              <w:t>12*14 -3*12 - 8 - 0 - 6*12 - 12</w:t>
            </w:r>
          </w:p>
        </w:tc>
      </w:tr>
      <w:tr w:rsidR="00B71C7F" w14:paraId="4F2F937B" w14:textId="77777777" w:rsidTr="00607F54">
        <w:trPr>
          <w:trHeight w:val="140"/>
          <w:jc w:val="center"/>
        </w:trPr>
        <w:tc>
          <w:tcPr>
            <w:tcW w:w="0" w:type="auto"/>
            <w:vMerge/>
            <w:vAlign w:val="center"/>
          </w:tcPr>
          <w:p w14:paraId="0A141331" w14:textId="77777777" w:rsidR="00B71C7F" w:rsidRDefault="00B71C7F">
            <w:pPr>
              <w:jc w:val="center"/>
            </w:pPr>
          </w:p>
        </w:tc>
        <w:tc>
          <w:tcPr>
            <w:tcW w:w="0" w:type="auto"/>
            <w:vMerge/>
            <w:vAlign w:val="center"/>
          </w:tcPr>
          <w:p w14:paraId="3F30F619" w14:textId="77777777" w:rsidR="00B71C7F" w:rsidRDefault="00B71C7F">
            <w:pPr>
              <w:jc w:val="center"/>
            </w:pPr>
          </w:p>
        </w:tc>
        <w:tc>
          <w:tcPr>
            <w:tcW w:w="0" w:type="auto"/>
            <w:vMerge w:val="restart"/>
            <w:vAlign w:val="center"/>
          </w:tcPr>
          <w:p w14:paraId="545DF8DE" w14:textId="77777777" w:rsidR="003A04C8" w:rsidRDefault="00B71C7F">
            <w:pPr>
              <w:jc w:val="center"/>
              <w:rPr>
                <w:kern w:val="0"/>
                <w:szCs w:val="20"/>
                <w:lang w:val="en-GB" w:eastAsia="en-US"/>
              </w:rPr>
            </w:pPr>
            <w:r>
              <w:rPr>
                <w:rFonts w:hint="eastAsia"/>
              </w:rPr>
              <w:t>4</w:t>
            </w:r>
          </w:p>
        </w:tc>
        <w:tc>
          <w:tcPr>
            <w:tcW w:w="0" w:type="auto"/>
            <w:vAlign w:val="center"/>
          </w:tcPr>
          <w:p w14:paraId="34214A0B" w14:textId="77777777" w:rsidR="003A04C8" w:rsidRDefault="00B71C7F">
            <w:pPr>
              <w:jc w:val="center"/>
              <w:rPr>
                <w:kern w:val="0"/>
                <w:szCs w:val="20"/>
                <w:lang w:val="en-GB" w:eastAsia="en-US"/>
              </w:rPr>
            </w:pPr>
            <w:r>
              <w:rPr>
                <w:rFonts w:hint="eastAsia"/>
              </w:rPr>
              <w:t>0</w:t>
            </w:r>
          </w:p>
        </w:tc>
        <w:tc>
          <w:tcPr>
            <w:tcW w:w="0" w:type="auto"/>
            <w:vAlign w:val="center"/>
          </w:tcPr>
          <w:p w14:paraId="7C226953" w14:textId="77777777" w:rsidR="003A04C8" w:rsidRDefault="00B71C7F">
            <w:pPr>
              <w:jc w:val="center"/>
              <w:rPr>
                <w:kern w:val="0"/>
                <w:szCs w:val="20"/>
                <w:lang w:val="en-GB" w:eastAsia="en-US"/>
              </w:rPr>
            </w:pPr>
            <w:r w:rsidRPr="001C0C01">
              <w:t>12*14 -3*12 - 16 - 4 - 24</w:t>
            </w:r>
          </w:p>
        </w:tc>
      </w:tr>
      <w:tr w:rsidR="00B71C7F" w14:paraId="3F7DB03B" w14:textId="77777777" w:rsidTr="00607F54">
        <w:trPr>
          <w:trHeight w:val="140"/>
          <w:jc w:val="center"/>
        </w:trPr>
        <w:tc>
          <w:tcPr>
            <w:tcW w:w="0" w:type="auto"/>
            <w:vMerge/>
            <w:vAlign w:val="center"/>
          </w:tcPr>
          <w:p w14:paraId="6F39B91C" w14:textId="77777777" w:rsidR="00B71C7F" w:rsidRDefault="00B71C7F">
            <w:pPr>
              <w:jc w:val="center"/>
            </w:pPr>
          </w:p>
        </w:tc>
        <w:tc>
          <w:tcPr>
            <w:tcW w:w="0" w:type="auto"/>
            <w:vMerge/>
            <w:vAlign w:val="center"/>
          </w:tcPr>
          <w:p w14:paraId="147F68CD" w14:textId="77777777" w:rsidR="00B71C7F" w:rsidRDefault="00B71C7F">
            <w:pPr>
              <w:jc w:val="center"/>
            </w:pPr>
          </w:p>
        </w:tc>
        <w:tc>
          <w:tcPr>
            <w:tcW w:w="0" w:type="auto"/>
            <w:vMerge/>
            <w:vAlign w:val="center"/>
          </w:tcPr>
          <w:p w14:paraId="76E43D3D" w14:textId="77777777" w:rsidR="00B71C7F" w:rsidRDefault="00B71C7F">
            <w:pPr>
              <w:jc w:val="center"/>
            </w:pPr>
          </w:p>
        </w:tc>
        <w:tc>
          <w:tcPr>
            <w:tcW w:w="0" w:type="auto"/>
            <w:vAlign w:val="center"/>
          </w:tcPr>
          <w:p w14:paraId="2D0E32EA" w14:textId="77777777" w:rsidR="003A04C8" w:rsidRDefault="00B71C7F">
            <w:pPr>
              <w:jc w:val="center"/>
              <w:rPr>
                <w:kern w:val="0"/>
                <w:szCs w:val="20"/>
                <w:lang w:val="en-GB" w:eastAsia="en-US"/>
              </w:rPr>
            </w:pPr>
            <w:r>
              <w:rPr>
                <w:rFonts w:hint="eastAsia"/>
              </w:rPr>
              <w:t>1</w:t>
            </w:r>
          </w:p>
        </w:tc>
        <w:tc>
          <w:tcPr>
            <w:tcW w:w="0" w:type="auto"/>
            <w:vAlign w:val="center"/>
          </w:tcPr>
          <w:p w14:paraId="14C40843" w14:textId="77777777" w:rsidR="003A04C8" w:rsidRDefault="00B71C7F">
            <w:pPr>
              <w:jc w:val="center"/>
              <w:rPr>
                <w:kern w:val="0"/>
                <w:szCs w:val="20"/>
                <w:lang w:val="en-GB" w:eastAsia="en-US"/>
              </w:rPr>
            </w:pPr>
            <w:r w:rsidRPr="001C0C01">
              <w:t>12*14 -3*12 - 8 - 0 - 6*12 - 12</w:t>
            </w:r>
          </w:p>
        </w:tc>
      </w:tr>
      <w:tr w:rsidR="00607F54" w14:paraId="7BB11EDD" w14:textId="77777777" w:rsidTr="00607F54">
        <w:trPr>
          <w:trHeight w:val="531"/>
          <w:jc w:val="center"/>
        </w:trPr>
        <w:tc>
          <w:tcPr>
            <w:tcW w:w="0" w:type="auto"/>
            <w:vMerge w:val="restart"/>
            <w:vAlign w:val="center"/>
          </w:tcPr>
          <w:p w14:paraId="53DEA29F" w14:textId="77777777" w:rsidR="00607F54" w:rsidRDefault="00607F54" w:rsidP="00607F54">
            <w:pPr>
              <w:jc w:val="center"/>
            </w:pPr>
            <w:r>
              <w:rPr>
                <w:rFonts w:hint="eastAsia"/>
              </w:rPr>
              <w:t>5</w:t>
            </w:r>
          </w:p>
        </w:tc>
        <w:tc>
          <w:tcPr>
            <w:tcW w:w="0" w:type="auto"/>
            <w:vMerge w:val="restart"/>
            <w:vAlign w:val="center"/>
          </w:tcPr>
          <w:p w14:paraId="1F1189C7" w14:textId="77777777" w:rsidR="00607F54" w:rsidRDefault="00607F54" w:rsidP="00607F54">
            <w:pPr>
              <w:jc w:val="center"/>
            </w:pPr>
            <w:r>
              <w:rPr>
                <w:rFonts w:hint="eastAsia"/>
              </w:rPr>
              <w:t>1 &amp; 2</w:t>
            </w:r>
          </w:p>
        </w:tc>
        <w:tc>
          <w:tcPr>
            <w:tcW w:w="0" w:type="auto"/>
            <w:vMerge w:val="restart"/>
            <w:vAlign w:val="center"/>
          </w:tcPr>
          <w:p w14:paraId="7EDF4CDD" w14:textId="77777777" w:rsidR="00607F54" w:rsidRDefault="00607F54" w:rsidP="00607F54">
            <w:pPr>
              <w:jc w:val="center"/>
            </w:pPr>
            <w:r>
              <w:rPr>
                <w:rFonts w:hint="eastAsia"/>
              </w:rPr>
              <w:t>1</w:t>
            </w:r>
          </w:p>
        </w:tc>
        <w:tc>
          <w:tcPr>
            <w:tcW w:w="0" w:type="auto"/>
            <w:vAlign w:val="center"/>
          </w:tcPr>
          <w:p w14:paraId="5794B59E" w14:textId="77777777" w:rsidR="00607F54" w:rsidRDefault="00607F54" w:rsidP="00607F54">
            <w:pPr>
              <w:jc w:val="center"/>
            </w:pPr>
            <w:r>
              <w:rPr>
                <w:rFonts w:hint="eastAsia"/>
              </w:rPr>
              <w:t>0</w:t>
            </w:r>
          </w:p>
        </w:tc>
        <w:tc>
          <w:tcPr>
            <w:tcW w:w="0" w:type="auto"/>
            <w:vAlign w:val="center"/>
          </w:tcPr>
          <w:p w14:paraId="7F0847A2" w14:textId="77777777" w:rsidR="003A04C8" w:rsidRDefault="00607F54">
            <w:pPr>
              <w:jc w:val="center"/>
              <w:rPr>
                <w:kern w:val="0"/>
                <w:szCs w:val="20"/>
                <w:lang w:val="en-GB" w:eastAsia="en-US"/>
              </w:rPr>
            </w:pPr>
            <w:r w:rsidRPr="001C0C01">
              <w:t>12*14 -3*12 - 6 - 2 - 12</w:t>
            </w:r>
          </w:p>
        </w:tc>
      </w:tr>
      <w:tr w:rsidR="00607F54" w14:paraId="7658E334" w14:textId="77777777" w:rsidTr="00607F54">
        <w:trPr>
          <w:trHeight w:val="140"/>
          <w:jc w:val="center"/>
        </w:trPr>
        <w:tc>
          <w:tcPr>
            <w:tcW w:w="0" w:type="auto"/>
            <w:vMerge/>
            <w:vAlign w:val="center"/>
          </w:tcPr>
          <w:p w14:paraId="54F9FECB" w14:textId="77777777" w:rsidR="00607F54" w:rsidRDefault="00607F54">
            <w:pPr>
              <w:jc w:val="center"/>
            </w:pPr>
          </w:p>
        </w:tc>
        <w:tc>
          <w:tcPr>
            <w:tcW w:w="0" w:type="auto"/>
            <w:vMerge/>
            <w:vAlign w:val="center"/>
          </w:tcPr>
          <w:p w14:paraId="15B08AFD" w14:textId="77777777" w:rsidR="00607F54" w:rsidRDefault="00607F54">
            <w:pPr>
              <w:jc w:val="center"/>
            </w:pPr>
          </w:p>
        </w:tc>
        <w:tc>
          <w:tcPr>
            <w:tcW w:w="0" w:type="auto"/>
            <w:vMerge/>
            <w:vAlign w:val="center"/>
          </w:tcPr>
          <w:p w14:paraId="30D0CC33" w14:textId="77777777" w:rsidR="00607F54" w:rsidRDefault="00607F54">
            <w:pPr>
              <w:jc w:val="center"/>
            </w:pPr>
          </w:p>
        </w:tc>
        <w:tc>
          <w:tcPr>
            <w:tcW w:w="0" w:type="auto"/>
            <w:vAlign w:val="center"/>
          </w:tcPr>
          <w:p w14:paraId="55369485" w14:textId="77777777" w:rsidR="003A04C8" w:rsidRDefault="00607F54">
            <w:pPr>
              <w:jc w:val="center"/>
              <w:rPr>
                <w:kern w:val="0"/>
                <w:szCs w:val="20"/>
                <w:lang w:val="en-GB" w:eastAsia="en-US"/>
              </w:rPr>
            </w:pPr>
            <w:r>
              <w:rPr>
                <w:rFonts w:hint="eastAsia"/>
              </w:rPr>
              <w:t>1</w:t>
            </w:r>
          </w:p>
        </w:tc>
        <w:tc>
          <w:tcPr>
            <w:tcW w:w="0" w:type="auto"/>
            <w:vAlign w:val="center"/>
          </w:tcPr>
          <w:p w14:paraId="29ECA3E9" w14:textId="77777777" w:rsidR="003A04C8" w:rsidRDefault="00607F54">
            <w:pPr>
              <w:jc w:val="center"/>
              <w:rPr>
                <w:kern w:val="0"/>
                <w:szCs w:val="20"/>
                <w:lang w:val="en-GB" w:eastAsia="en-US"/>
              </w:rPr>
            </w:pPr>
            <w:r w:rsidRPr="001C0C01">
              <w:t>12*14 -3*12 - 6 - 0 - 2*12 - 6</w:t>
            </w:r>
          </w:p>
        </w:tc>
      </w:tr>
      <w:tr w:rsidR="00607F54" w14:paraId="21CFA7D5" w14:textId="77777777" w:rsidTr="00607F54">
        <w:trPr>
          <w:trHeight w:val="140"/>
          <w:jc w:val="center"/>
        </w:trPr>
        <w:tc>
          <w:tcPr>
            <w:tcW w:w="0" w:type="auto"/>
            <w:vMerge/>
            <w:vAlign w:val="center"/>
          </w:tcPr>
          <w:p w14:paraId="4B113F9F" w14:textId="77777777" w:rsidR="00607F54" w:rsidRDefault="00607F54">
            <w:pPr>
              <w:jc w:val="center"/>
            </w:pPr>
          </w:p>
        </w:tc>
        <w:tc>
          <w:tcPr>
            <w:tcW w:w="0" w:type="auto"/>
            <w:vMerge/>
            <w:vAlign w:val="center"/>
          </w:tcPr>
          <w:p w14:paraId="6FC288CE" w14:textId="77777777" w:rsidR="00607F54" w:rsidRDefault="00607F54">
            <w:pPr>
              <w:jc w:val="center"/>
            </w:pPr>
          </w:p>
        </w:tc>
        <w:tc>
          <w:tcPr>
            <w:tcW w:w="0" w:type="auto"/>
            <w:vMerge w:val="restart"/>
            <w:vAlign w:val="center"/>
          </w:tcPr>
          <w:p w14:paraId="15074312" w14:textId="77777777" w:rsidR="003A04C8" w:rsidRDefault="00607F54">
            <w:pPr>
              <w:jc w:val="center"/>
              <w:rPr>
                <w:kern w:val="0"/>
                <w:szCs w:val="20"/>
                <w:lang w:val="en-GB" w:eastAsia="en-US"/>
              </w:rPr>
            </w:pPr>
            <w:r>
              <w:rPr>
                <w:rFonts w:hint="eastAsia"/>
              </w:rPr>
              <w:t>2</w:t>
            </w:r>
          </w:p>
        </w:tc>
        <w:tc>
          <w:tcPr>
            <w:tcW w:w="0" w:type="auto"/>
            <w:vAlign w:val="center"/>
          </w:tcPr>
          <w:p w14:paraId="52A4C34F" w14:textId="77777777" w:rsidR="003A04C8" w:rsidRDefault="00607F54">
            <w:pPr>
              <w:jc w:val="center"/>
              <w:rPr>
                <w:kern w:val="0"/>
                <w:szCs w:val="20"/>
                <w:lang w:val="en-GB" w:eastAsia="en-US"/>
              </w:rPr>
            </w:pPr>
            <w:r>
              <w:rPr>
                <w:rFonts w:hint="eastAsia"/>
              </w:rPr>
              <w:t>0</w:t>
            </w:r>
          </w:p>
        </w:tc>
        <w:tc>
          <w:tcPr>
            <w:tcW w:w="0" w:type="auto"/>
            <w:vAlign w:val="center"/>
          </w:tcPr>
          <w:p w14:paraId="15E58944" w14:textId="77777777" w:rsidR="003A04C8" w:rsidRDefault="00607F54">
            <w:pPr>
              <w:jc w:val="center"/>
              <w:rPr>
                <w:kern w:val="0"/>
                <w:szCs w:val="20"/>
                <w:lang w:val="en-GB" w:eastAsia="en-US"/>
              </w:rPr>
            </w:pPr>
            <w:r w:rsidRPr="001C0C01">
              <w:t>12*14 -3*12 - 12 - 2 - 12</w:t>
            </w:r>
          </w:p>
        </w:tc>
      </w:tr>
      <w:tr w:rsidR="00607F54" w14:paraId="18006AF6" w14:textId="77777777" w:rsidTr="00607F54">
        <w:trPr>
          <w:trHeight w:val="140"/>
          <w:jc w:val="center"/>
        </w:trPr>
        <w:tc>
          <w:tcPr>
            <w:tcW w:w="0" w:type="auto"/>
            <w:vMerge/>
            <w:vAlign w:val="center"/>
          </w:tcPr>
          <w:p w14:paraId="36665DB6" w14:textId="77777777" w:rsidR="00607F54" w:rsidRDefault="00607F54">
            <w:pPr>
              <w:jc w:val="center"/>
            </w:pPr>
          </w:p>
        </w:tc>
        <w:tc>
          <w:tcPr>
            <w:tcW w:w="0" w:type="auto"/>
            <w:vMerge/>
            <w:vAlign w:val="center"/>
          </w:tcPr>
          <w:p w14:paraId="1025E5F6" w14:textId="77777777" w:rsidR="00607F54" w:rsidRDefault="00607F54">
            <w:pPr>
              <w:jc w:val="center"/>
            </w:pPr>
          </w:p>
        </w:tc>
        <w:tc>
          <w:tcPr>
            <w:tcW w:w="0" w:type="auto"/>
            <w:vMerge/>
            <w:vAlign w:val="center"/>
          </w:tcPr>
          <w:p w14:paraId="18F3D5DA" w14:textId="77777777" w:rsidR="00607F54" w:rsidRDefault="00607F54">
            <w:pPr>
              <w:jc w:val="center"/>
            </w:pPr>
          </w:p>
        </w:tc>
        <w:tc>
          <w:tcPr>
            <w:tcW w:w="0" w:type="auto"/>
            <w:vAlign w:val="center"/>
          </w:tcPr>
          <w:p w14:paraId="5D5FCA9C" w14:textId="77777777" w:rsidR="003A04C8" w:rsidRDefault="00607F54">
            <w:pPr>
              <w:jc w:val="center"/>
              <w:rPr>
                <w:kern w:val="0"/>
                <w:szCs w:val="20"/>
                <w:lang w:val="en-GB" w:eastAsia="en-US"/>
              </w:rPr>
            </w:pPr>
            <w:r>
              <w:rPr>
                <w:rFonts w:hint="eastAsia"/>
              </w:rPr>
              <w:t>1</w:t>
            </w:r>
          </w:p>
        </w:tc>
        <w:tc>
          <w:tcPr>
            <w:tcW w:w="0" w:type="auto"/>
            <w:vAlign w:val="center"/>
          </w:tcPr>
          <w:p w14:paraId="3EECA846" w14:textId="77777777" w:rsidR="003A04C8" w:rsidRDefault="00607F54">
            <w:pPr>
              <w:jc w:val="center"/>
              <w:rPr>
                <w:kern w:val="0"/>
                <w:szCs w:val="20"/>
                <w:lang w:val="en-GB" w:eastAsia="en-US"/>
              </w:rPr>
            </w:pPr>
            <w:r w:rsidRPr="001C0C01">
              <w:t>12*14 -3*12 - 8 - 0 - 2*12 - 6</w:t>
            </w:r>
          </w:p>
        </w:tc>
      </w:tr>
      <w:tr w:rsidR="00607F54" w14:paraId="4CC27E3B" w14:textId="77777777" w:rsidTr="00607F54">
        <w:trPr>
          <w:trHeight w:val="140"/>
          <w:jc w:val="center"/>
        </w:trPr>
        <w:tc>
          <w:tcPr>
            <w:tcW w:w="0" w:type="auto"/>
            <w:vMerge/>
            <w:vAlign w:val="center"/>
          </w:tcPr>
          <w:p w14:paraId="63141790" w14:textId="77777777" w:rsidR="00607F54" w:rsidRDefault="00607F54">
            <w:pPr>
              <w:jc w:val="center"/>
            </w:pPr>
          </w:p>
        </w:tc>
        <w:tc>
          <w:tcPr>
            <w:tcW w:w="0" w:type="auto"/>
            <w:vMerge/>
            <w:vAlign w:val="center"/>
          </w:tcPr>
          <w:p w14:paraId="14D8D1FF" w14:textId="77777777" w:rsidR="00607F54" w:rsidRDefault="00607F54">
            <w:pPr>
              <w:jc w:val="center"/>
            </w:pPr>
          </w:p>
        </w:tc>
        <w:tc>
          <w:tcPr>
            <w:tcW w:w="0" w:type="auto"/>
            <w:vMerge w:val="restart"/>
            <w:vAlign w:val="center"/>
          </w:tcPr>
          <w:p w14:paraId="5CFCDF94" w14:textId="77777777" w:rsidR="003A04C8" w:rsidRDefault="00607F54">
            <w:pPr>
              <w:jc w:val="center"/>
              <w:rPr>
                <w:kern w:val="0"/>
                <w:szCs w:val="20"/>
                <w:lang w:val="en-GB" w:eastAsia="en-US"/>
              </w:rPr>
            </w:pPr>
            <w:r w:rsidRPr="00AF726A">
              <w:rPr>
                <w:rFonts w:hint="eastAsia"/>
              </w:rPr>
              <w:t>4</w:t>
            </w:r>
          </w:p>
        </w:tc>
        <w:tc>
          <w:tcPr>
            <w:tcW w:w="0" w:type="auto"/>
            <w:vAlign w:val="center"/>
          </w:tcPr>
          <w:p w14:paraId="6C1A1697" w14:textId="77777777" w:rsidR="003A04C8" w:rsidRDefault="00607F54">
            <w:pPr>
              <w:jc w:val="center"/>
              <w:rPr>
                <w:kern w:val="0"/>
                <w:szCs w:val="20"/>
                <w:lang w:val="en-GB" w:eastAsia="en-US"/>
              </w:rPr>
            </w:pPr>
            <w:r w:rsidRPr="00AF726A">
              <w:rPr>
                <w:rFonts w:hint="eastAsia"/>
              </w:rPr>
              <w:t>0</w:t>
            </w:r>
          </w:p>
        </w:tc>
        <w:tc>
          <w:tcPr>
            <w:tcW w:w="0" w:type="auto"/>
            <w:vAlign w:val="center"/>
          </w:tcPr>
          <w:p w14:paraId="3FE1994A" w14:textId="77777777" w:rsidR="003A04C8" w:rsidRPr="009D7DCE" w:rsidRDefault="00607F54">
            <w:pPr>
              <w:jc w:val="center"/>
              <w:rPr>
                <w:kern w:val="0"/>
                <w:szCs w:val="20"/>
                <w:lang w:val="en-GB" w:eastAsia="en-US"/>
              </w:rPr>
            </w:pPr>
            <w:r w:rsidRPr="009D7DCE">
              <w:t>12*14 -3*12 - 16 - 4 - 12</w:t>
            </w:r>
          </w:p>
        </w:tc>
      </w:tr>
      <w:tr w:rsidR="00607F54" w14:paraId="087A57DF" w14:textId="77777777" w:rsidTr="00607F54">
        <w:trPr>
          <w:trHeight w:val="140"/>
          <w:jc w:val="center"/>
        </w:trPr>
        <w:tc>
          <w:tcPr>
            <w:tcW w:w="0" w:type="auto"/>
            <w:vMerge/>
            <w:vAlign w:val="center"/>
          </w:tcPr>
          <w:p w14:paraId="5C7168CF" w14:textId="77777777" w:rsidR="00607F54" w:rsidRDefault="00607F54">
            <w:pPr>
              <w:jc w:val="center"/>
            </w:pPr>
          </w:p>
        </w:tc>
        <w:tc>
          <w:tcPr>
            <w:tcW w:w="0" w:type="auto"/>
            <w:vMerge/>
            <w:vAlign w:val="center"/>
          </w:tcPr>
          <w:p w14:paraId="05CEC311" w14:textId="77777777" w:rsidR="00607F54" w:rsidRDefault="00607F54">
            <w:pPr>
              <w:jc w:val="center"/>
            </w:pPr>
          </w:p>
        </w:tc>
        <w:tc>
          <w:tcPr>
            <w:tcW w:w="0" w:type="auto"/>
            <w:vMerge/>
            <w:vAlign w:val="center"/>
          </w:tcPr>
          <w:p w14:paraId="681E0BEF" w14:textId="77777777" w:rsidR="00607F54" w:rsidRPr="00AF726A" w:rsidRDefault="00607F54">
            <w:pPr>
              <w:jc w:val="center"/>
            </w:pPr>
          </w:p>
        </w:tc>
        <w:tc>
          <w:tcPr>
            <w:tcW w:w="0" w:type="auto"/>
            <w:vAlign w:val="center"/>
          </w:tcPr>
          <w:p w14:paraId="63BCC8D5" w14:textId="77777777" w:rsidR="003A04C8" w:rsidRDefault="00607F54">
            <w:pPr>
              <w:jc w:val="center"/>
              <w:rPr>
                <w:kern w:val="0"/>
                <w:szCs w:val="20"/>
                <w:lang w:val="en-GB" w:eastAsia="en-US"/>
              </w:rPr>
            </w:pPr>
            <w:r w:rsidRPr="00AF726A">
              <w:rPr>
                <w:rFonts w:hint="eastAsia"/>
              </w:rPr>
              <w:t>1</w:t>
            </w:r>
          </w:p>
        </w:tc>
        <w:tc>
          <w:tcPr>
            <w:tcW w:w="0" w:type="auto"/>
            <w:vAlign w:val="center"/>
          </w:tcPr>
          <w:p w14:paraId="5C717AA1" w14:textId="77777777" w:rsidR="003A04C8" w:rsidRPr="009D7DCE" w:rsidRDefault="00607F54">
            <w:pPr>
              <w:jc w:val="center"/>
              <w:rPr>
                <w:kern w:val="0"/>
                <w:szCs w:val="20"/>
                <w:lang w:val="en-GB" w:eastAsia="en-US"/>
              </w:rPr>
            </w:pPr>
            <w:r w:rsidRPr="009D7DCE">
              <w:t>12*14 -3*12 - 16 - 0 - 2*12 - 6</w:t>
            </w:r>
          </w:p>
        </w:tc>
      </w:tr>
      <w:tr w:rsidR="00B71C7F" w14:paraId="7FE8543B" w14:textId="77777777" w:rsidTr="00607F54">
        <w:trPr>
          <w:trHeight w:val="140"/>
          <w:jc w:val="center"/>
        </w:trPr>
        <w:tc>
          <w:tcPr>
            <w:tcW w:w="0" w:type="auto"/>
            <w:vMerge/>
            <w:vAlign w:val="center"/>
          </w:tcPr>
          <w:p w14:paraId="5889B045" w14:textId="77777777" w:rsidR="00B71C7F" w:rsidRDefault="00B71C7F">
            <w:pPr>
              <w:jc w:val="center"/>
            </w:pPr>
          </w:p>
        </w:tc>
        <w:tc>
          <w:tcPr>
            <w:tcW w:w="0" w:type="auto"/>
            <w:vMerge w:val="restart"/>
            <w:vAlign w:val="center"/>
          </w:tcPr>
          <w:p w14:paraId="353C31FD" w14:textId="77777777" w:rsidR="003A04C8" w:rsidRDefault="00B71C7F">
            <w:pPr>
              <w:jc w:val="center"/>
              <w:rPr>
                <w:kern w:val="0"/>
                <w:szCs w:val="20"/>
                <w:lang w:val="en-GB" w:eastAsia="en-US"/>
              </w:rPr>
            </w:pPr>
            <w:r>
              <w:rPr>
                <w:rFonts w:hint="eastAsia"/>
              </w:rPr>
              <w:t>3 &amp; 4</w:t>
            </w:r>
          </w:p>
        </w:tc>
        <w:tc>
          <w:tcPr>
            <w:tcW w:w="0" w:type="auto"/>
            <w:vMerge w:val="restart"/>
            <w:vAlign w:val="center"/>
          </w:tcPr>
          <w:p w14:paraId="61569877" w14:textId="77777777" w:rsidR="003A04C8" w:rsidRDefault="00B71C7F">
            <w:pPr>
              <w:jc w:val="center"/>
              <w:rPr>
                <w:kern w:val="0"/>
                <w:szCs w:val="20"/>
                <w:lang w:val="en-GB" w:eastAsia="en-US"/>
              </w:rPr>
            </w:pPr>
            <w:r>
              <w:rPr>
                <w:rFonts w:hint="eastAsia"/>
              </w:rPr>
              <w:t>1</w:t>
            </w:r>
          </w:p>
        </w:tc>
        <w:tc>
          <w:tcPr>
            <w:tcW w:w="0" w:type="auto"/>
            <w:vAlign w:val="center"/>
          </w:tcPr>
          <w:p w14:paraId="5223FA1A" w14:textId="77777777" w:rsidR="003A04C8" w:rsidRDefault="00B71C7F">
            <w:pPr>
              <w:jc w:val="center"/>
              <w:rPr>
                <w:kern w:val="0"/>
                <w:szCs w:val="20"/>
                <w:lang w:val="en-GB" w:eastAsia="en-US"/>
              </w:rPr>
            </w:pPr>
            <w:r>
              <w:rPr>
                <w:rFonts w:hint="eastAsia"/>
              </w:rPr>
              <w:t>0</w:t>
            </w:r>
          </w:p>
        </w:tc>
        <w:tc>
          <w:tcPr>
            <w:tcW w:w="0" w:type="auto"/>
            <w:vAlign w:val="center"/>
          </w:tcPr>
          <w:p w14:paraId="493E8E5D" w14:textId="77777777" w:rsidR="003A04C8" w:rsidRDefault="00B71C7F">
            <w:pPr>
              <w:jc w:val="center"/>
              <w:rPr>
                <w:kern w:val="0"/>
                <w:szCs w:val="20"/>
                <w:lang w:val="en-GB" w:eastAsia="en-US"/>
              </w:rPr>
            </w:pPr>
            <w:r w:rsidRPr="001C0C01">
              <w:t>12*14 -3*12 - 6 - 2 - 24</w:t>
            </w:r>
          </w:p>
        </w:tc>
      </w:tr>
      <w:tr w:rsidR="00B71C7F" w14:paraId="1E45F622" w14:textId="77777777" w:rsidTr="00607F54">
        <w:trPr>
          <w:trHeight w:val="140"/>
          <w:jc w:val="center"/>
        </w:trPr>
        <w:tc>
          <w:tcPr>
            <w:tcW w:w="0" w:type="auto"/>
            <w:vMerge/>
            <w:vAlign w:val="center"/>
          </w:tcPr>
          <w:p w14:paraId="0EF46275" w14:textId="77777777" w:rsidR="00B71C7F" w:rsidRDefault="00B71C7F">
            <w:pPr>
              <w:jc w:val="center"/>
            </w:pPr>
          </w:p>
        </w:tc>
        <w:tc>
          <w:tcPr>
            <w:tcW w:w="0" w:type="auto"/>
            <w:vMerge/>
            <w:vAlign w:val="center"/>
          </w:tcPr>
          <w:p w14:paraId="5071E244" w14:textId="77777777" w:rsidR="00B71C7F" w:rsidRDefault="00B71C7F">
            <w:pPr>
              <w:jc w:val="center"/>
            </w:pPr>
          </w:p>
        </w:tc>
        <w:tc>
          <w:tcPr>
            <w:tcW w:w="0" w:type="auto"/>
            <w:vMerge/>
            <w:vAlign w:val="center"/>
          </w:tcPr>
          <w:p w14:paraId="3C023AA6" w14:textId="77777777" w:rsidR="00B71C7F" w:rsidRDefault="00B71C7F">
            <w:pPr>
              <w:jc w:val="center"/>
            </w:pPr>
          </w:p>
        </w:tc>
        <w:tc>
          <w:tcPr>
            <w:tcW w:w="0" w:type="auto"/>
            <w:vAlign w:val="center"/>
          </w:tcPr>
          <w:p w14:paraId="3C90B404" w14:textId="77777777" w:rsidR="003A04C8" w:rsidRDefault="00B71C7F">
            <w:pPr>
              <w:jc w:val="center"/>
              <w:rPr>
                <w:kern w:val="0"/>
                <w:szCs w:val="20"/>
                <w:lang w:val="en-GB" w:eastAsia="en-US"/>
              </w:rPr>
            </w:pPr>
            <w:r>
              <w:rPr>
                <w:rFonts w:hint="eastAsia"/>
              </w:rPr>
              <w:t>1</w:t>
            </w:r>
          </w:p>
        </w:tc>
        <w:tc>
          <w:tcPr>
            <w:tcW w:w="0" w:type="auto"/>
            <w:vAlign w:val="center"/>
          </w:tcPr>
          <w:p w14:paraId="1656E2C2" w14:textId="77777777" w:rsidR="003A04C8" w:rsidRDefault="00B71C7F">
            <w:pPr>
              <w:jc w:val="center"/>
              <w:rPr>
                <w:kern w:val="0"/>
                <w:szCs w:val="20"/>
                <w:lang w:val="en-GB" w:eastAsia="en-US"/>
              </w:rPr>
            </w:pPr>
            <w:r w:rsidRPr="001C0C01">
              <w:t>12*14 -3*12 - 6 - 0 - 2*12 - 12</w:t>
            </w:r>
          </w:p>
        </w:tc>
      </w:tr>
      <w:tr w:rsidR="00B71C7F" w14:paraId="03AAA513" w14:textId="77777777" w:rsidTr="00607F54">
        <w:trPr>
          <w:trHeight w:val="140"/>
          <w:jc w:val="center"/>
        </w:trPr>
        <w:tc>
          <w:tcPr>
            <w:tcW w:w="0" w:type="auto"/>
            <w:vMerge/>
            <w:vAlign w:val="center"/>
          </w:tcPr>
          <w:p w14:paraId="7D003F07" w14:textId="77777777" w:rsidR="00B71C7F" w:rsidRDefault="00B71C7F">
            <w:pPr>
              <w:jc w:val="center"/>
            </w:pPr>
          </w:p>
        </w:tc>
        <w:tc>
          <w:tcPr>
            <w:tcW w:w="0" w:type="auto"/>
            <w:vMerge/>
            <w:vAlign w:val="center"/>
          </w:tcPr>
          <w:p w14:paraId="0D7EF717" w14:textId="77777777" w:rsidR="00B71C7F" w:rsidRDefault="00B71C7F">
            <w:pPr>
              <w:jc w:val="center"/>
            </w:pPr>
          </w:p>
        </w:tc>
        <w:tc>
          <w:tcPr>
            <w:tcW w:w="0" w:type="auto"/>
            <w:vMerge w:val="restart"/>
            <w:vAlign w:val="center"/>
          </w:tcPr>
          <w:p w14:paraId="5AD9F775" w14:textId="77777777" w:rsidR="003A04C8" w:rsidRDefault="00B71C7F">
            <w:pPr>
              <w:jc w:val="center"/>
              <w:rPr>
                <w:kern w:val="0"/>
                <w:szCs w:val="20"/>
                <w:lang w:val="en-GB" w:eastAsia="en-US"/>
              </w:rPr>
            </w:pPr>
            <w:r>
              <w:rPr>
                <w:rFonts w:hint="eastAsia"/>
              </w:rPr>
              <w:t>2</w:t>
            </w:r>
          </w:p>
        </w:tc>
        <w:tc>
          <w:tcPr>
            <w:tcW w:w="0" w:type="auto"/>
            <w:vAlign w:val="center"/>
          </w:tcPr>
          <w:p w14:paraId="76F735FE" w14:textId="77777777" w:rsidR="003A04C8" w:rsidRDefault="00B71C7F">
            <w:pPr>
              <w:jc w:val="center"/>
              <w:rPr>
                <w:kern w:val="0"/>
                <w:szCs w:val="20"/>
                <w:lang w:val="en-GB" w:eastAsia="en-US"/>
              </w:rPr>
            </w:pPr>
            <w:r>
              <w:rPr>
                <w:rFonts w:hint="eastAsia"/>
              </w:rPr>
              <w:t>0</w:t>
            </w:r>
          </w:p>
        </w:tc>
        <w:tc>
          <w:tcPr>
            <w:tcW w:w="0" w:type="auto"/>
            <w:vAlign w:val="center"/>
          </w:tcPr>
          <w:p w14:paraId="04DF4019" w14:textId="77777777" w:rsidR="003A04C8" w:rsidRDefault="00B71C7F">
            <w:pPr>
              <w:jc w:val="center"/>
              <w:rPr>
                <w:kern w:val="0"/>
                <w:szCs w:val="20"/>
                <w:lang w:val="en-GB" w:eastAsia="en-US"/>
              </w:rPr>
            </w:pPr>
            <w:r w:rsidRPr="001C0C01">
              <w:t>12*14 -3*12 - 12 - 2 - 24</w:t>
            </w:r>
          </w:p>
        </w:tc>
      </w:tr>
      <w:tr w:rsidR="00B71C7F" w14:paraId="66468C68" w14:textId="77777777" w:rsidTr="00607F54">
        <w:trPr>
          <w:trHeight w:val="140"/>
          <w:jc w:val="center"/>
        </w:trPr>
        <w:tc>
          <w:tcPr>
            <w:tcW w:w="0" w:type="auto"/>
            <w:vMerge/>
            <w:vAlign w:val="center"/>
          </w:tcPr>
          <w:p w14:paraId="448B80E6" w14:textId="77777777" w:rsidR="00B71C7F" w:rsidRDefault="00B71C7F">
            <w:pPr>
              <w:jc w:val="center"/>
            </w:pPr>
          </w:p>
        </w:tc>
        <w:tc>
          <w:tcPr>
            <w:tcW w:w="0" w:type="auto"/>
            <w:vMerge/>
            <w:vAlign w:val="center"/>
          </w:tcPr>
          <w:p w14:paraId="36DCDDD5" w14:textId="77777777" w:rsidR="00B71C7F" w:rsidRDefault="00B71C7F">
            <w:pPr>
              <w:jc w:val="center"/>
            </w:pPr>
          </w:p>
        </w:tc>
        <w:tc>
          <w:tcPr>
            <w:tcW w:w="0" w:type="auto"/>
            <w:vMerge/>
            <w:vAlign w:val="center"/>
          </w:tcPr>
          <w:p w14:paraId="52370BE5" w14:textId="77777777" w:rsidR="00B71C7F" w:rsidRDefault="00B71C7F">
            <w:pPr>
              <w:jc w:val="center"/>
            </w:pPr>
          </w:p>
        </w:tc>
        <w:tc>
          <w:tcPr>
            <w:tcW w:w="0" w:type="auto"/>
            <w:vAlign w:val="center"/>
          </w:tcPr>
          <w:p w14:paraId="24D03007" w14:textId="77777777" w:rsidR="003A04C8" w:rsidRDefault="00B71C7F">
            <w:pPr>
              <w:jc w:val="center"/>
              <w:rPr>
                <w:kern w:val="0"/>
                <w:szCs w:val="20"/>
                <w:lang w:val="en-GB" w:eastAsia="en-US"/>
              </w:rPr>
            </w:pPr>
            <w:r>
              <w:rPr>
                <w:rFonts w:hint="eastAsia"/>
              </w:rPr>
              <w:t>1</w:t>
            </w:r>
          </w:p>
        </w:tc>
        <w:tc>
          <w:tcPr>
            <w:tcW w:w="0" w:type="auto"/>
            <w:vAlign w:val="center"/>
          </w:tcPr>
          <w:p w14:paraId="61CF3C3B" w14:textId="77777777" w:rsidR="003A04C8" w:rsidRDefault="00B71C7F">
            <w:pPr>
              <w:jc w:val="center"/>
              <w:rPr>
                <w:kern w:val="0"/>
                <w:szCs w:val="20"/>
                <w:lang w:val="en-GB" w:eastAsia="en-US"/>
              </w:rPr>
            </w:pPr>
            <w:r w:rsidRPr="001C0C01">
              <w:t>12*14 -3*12 - 8 - 0 - 2*12 - 12</w:t>
            </w:r>
          </w:p>
        </w:tc>
      </w:tr>
      <w:tr w:rsidR="00B71C7F" w14:paraId="6A3BC348" w14:textId="77777777" w:rsidTr="00607F54">
        <w:trPr>
          <w:trHeight w:val="140"/>
          <w:jc w:val="center"/>
        </w:trPr>
        <w:tc>
          <w:tcPr>
            <w:tcW w:w="0" w:type="auto"/>
            <w:vMerge/>
            <w:vAlign w:val="center"/>
          </w:tcPr>
          <w:p w14:paraId="3B855DFA" w14:textId="77777777" w:rsidR="00B71C7F" w:rsidRDefault="00B71C7F">
            <w:pPr>
              <w:jc w:val="center"/>
            </w:pPr>
          </w:p>
        </w:tc>
        <w:tc>
          <w:tcPr>
            <w:tcW w:w="0" w:type="auto"/>
            <w:vMerge/>
            <w:vAlign w:val="center"/>
          </w:tcPr>
          <w:p w14:paraId="067324C1" w14:textId="77777777" w:rsidR="00B71C7F" w:rsidRDefault="00B71C7F">
            <w:pPr>
              <w:jc w:val="center"/>
            </w:pPr>
          </w:p>
        </w:tc>
        <w:tc>
          <w:tcPr>
            <w:tcW w:w="0" w:type="auto"/>
            <w:vMerge w:val="restart"/>
            <w:vAlign w:val="center"/>
          </w:tcPr>
          <w:p w14:paraId="0A55A6EE" w14:textId="77777777" w:rsidR="003A04C8" w:rsidRDefault="00B71C7F">
            <w:pPr>
              <w:jc w:val="center"/>
              <w:rPr>
                <w:kern w:val="0"/>
                <w:szCs w:val="20"/>
                <w:lang w:val="en-GB" w:eastAsia="en-US"/>
              </w:rPr>
            </w:pPr>
            <w:r>
              <w:rPr>
                <w:rFonts w:hint="eastAsia"/>
              </w:rPr>
              <w:t>4</w:t>
            </w:r>
          </w:p>
        </w:tc>
        <w:tc>
          <w:tcPr>
            <w:tcW w:w="0" w:type="auto"/>
            <w:vAlign w:val="center"/>
          </w:tcPr>
          <w:p w14:paraId="12F1AF63" w14:textId="77777777" w:rsidR="003A04C8" w:rsidRDefault="00B71C7F">
            <w:pPr>
              <w:jc w:val="center"/>
              <w:rPr>
                <w:kern w:val="0"/>
                <w:szCs w:val="20"/>
                <w:lang w:val="en-GB" w:eastAsia="en-US"/>
              </w:rPr>
            </w:pPr>
            <w:r>
              <w:rPr>
                <w:rFonts w:hint="eastAsia"/>
              </w:rPr>
              <w:t>0</w:t>
            </w:r>
          </w:p>
        </w:tc>
        <w:tc>
          <w:tcPr>
            <w:tcW w:w="0" w:type="auto"/>
            <w:vAlign w:val="center"/>
          </w:tcPr>
          <w:p w14:paraId="5CE221E9" w14:textId="77777777" w:rsidR="003A04C8" w:rsidRDefault="00B71C7F">
            <w:pPr>
              <w:jc w:val="center"/>
              <w:rPr>
                <w:kern w:val="0"/>
                <w:szCs w:val="20"/>
                <w:lang w:val="en-GB" w:eastAsia="en-US"/>
              </w:rPr>
            </w:pPr>
            <w:r w:rsidRPr="007302AA">
              <w:t>12*14 -3*12 - 16 - 4 - 24</w:t>
            </w:r>
          </w:p>
        </w:tc>
      </w:tr>
      <w:tr w:rsidR="00B71C7F" w14:paraId="783BB10F" w14:textId="77777777" w:rsidTr="00607F54">
        <w:trPr>
          <w:trHeight w:val="140"/>
          <w:jc w:val="center"/>
        </w:trPr>
        <w:tc>
          <w:tcPr>
            <w:tcW w:w="0" w:type="auto"/>
            <w:vMerge/>
            <w:vAlign w:val="center"/>
          </w:tcPr>
          <w:p w14:paraId="11BF809E" w14:textId="77777777" w:rsidR="00B71C7F" w:rsidRDefault="00B71C7F">
            <w:pPr>
              <w:jc w:val="center"/>
            </w:pPr>
          </w:p>
        </w:tc>
        <w:tc>
          <w:tcPr>
            <w:tcW w:w="0" w:type="auto"/>
            <w:vMerge/>
            <w:vAlign w:val="center"/>
          </w:tcPr>
          <w:p w14:paraId="7AB5F09B" w14:textId="77777777" w:rsidR="00B71C7F" w:rsidRDefault="00B71C7F">
            <w:pPr>
              <w:jc w:val="center"/>
            </w:pPr>
          </w:p>
        </w:tc>
        <w:tc>
          <w:tcPr>
            <w:tcW w:w="0" w:type="auto"/>
            <w:vMerge/>
            <w:vAlign w:val="center"/>
          </w:tcPr>
          <w:p w14:paraId="30DC67E4" w14:textId="77777777" w:rsidR="00B71C7F" w:rsidRDefault="00B71C7F">
            <w:pPr>
              <w:jc w:val="center"/>
            </w:pPr>
          </w:p>
        </w:tc>
        <w:tc>
          <w:tcPr>
            <w:tcW w:w="0" w:type="auto"/>
            <w:vAlign w:val="center"/>
          </w:tcPr>
          <w:p w14:paraId="128A59CB" w14:textId="77777777" w:rsidR="003A04C8" w:rsidRDefault="00B71C7F">
            <w:pPr>
              <w:jc w:val="center"/>
              <w:rPr>
                <w:kern w:val="0"/>
                <w:szCs w:val="20"/>
                <w:lang w:val="en-GB" w:eastAsia="en-US"/>
              </w:rPr>
            </w:pPr>
            <w:r>
              <w:rPr>
                <w:rFonts w:hint="eastAsia"/>
              </w:rPr>
              <w:t>1</w:t>
            </w:r>
          </w:p>
        </w:tc>
        <w:tc>
          <w:tcPr>
            <w:tcW w:w="0" w:type="auto"/>
            <w:vAlign w:val="center"/>
          </w:tcPr>
          <w:p w14:paraId="60A36A8E" w14:textId="77777777" w:rsidR="003A04C8" w:rsidRDefault="00B71C7F">
            <w:pPr>
              <w:jc w:val="center"/>
              <w:rPr>
                <w:kern w:val="0"/>
                <w:szCs w:val="20"/>
                <w:lang w:val="en-GB" w:eastAsia="en-US"/>
              </w:rPr>
            </w:pPr>
            <w:r w:rsidRPr="007302AA">
              <w:t>12*14 -3*12 - 16 - 0 - 2*12 - 12</w:t>
            </w:r>
          </w:p>
        </w:tc>
      </w:tr>
      <w:tr w:rsidR="00B71C7F" w14:paraId="325FDDF7" w14:textId="77777777" w:rsidTr="00607F54">
        <w:trPr>
          <w:trHeight w:val="94"/>
          <w:jc w:val="center"/>
        </w:trPr>
        <w:tc>
          <w:tcPr>
            <w:tcW w:w="0" w:type="auto"/>
            <w:vMerge w:val="restart"/>
            <w:vAlign w:val="center"/>
          </w:tcPr>
          <w:p w14:paraId="250486BC" w14:textId="77777777" w:rsidR="00B71C7F" w:rsidRDefault="00B71C7F" w:rsidP="00607F54">
            <w:pPr>
              <w:jc w:val="center"/>
            </w:pPr>
            <w:r>
              <w:rPr>
                <w:rFonts w:hint="eastAsia"/>
              </w:rPr>
              <w:t>1/2/3/4/6/7/8/9/10</w:t>
            </w:r>
          </w:p>
        </w:tc>
        <w:tc>
          <w:tcPr>
            <w:tcW w:w="0" w:type="auto"/>
            <w:vMerge w:val="restart"/>
            <w:vAlign w:val="center"/>
          </w:tcPr>
          <w:p w14:paraId="39B19E8F" w14:textId="77777777" w:rsidR="00B71C7F" w:rsidRDefault="00B71C7F" w:rsidP="00607F54">
            <w:pPr>
              <w:jc w:val="center"/>
            </w:pPr>
            <w:r>
              <w:rPr>
                <w:rFonts w:hint="eastAsia"/>
              </w:rPr>
              <w:t>1 &amp; 2</w:t>
            </w:r>
          </w:p>
        </w:tc>
        <w:tc>
          <w:tcPr>
            <w:tcW w:w="0" w:type="auto"/>
            <w:vAlign w:val="center"/>
          </w:tcPr>
          <w:p w14:paraId="6E1C99A1" w14:textId="77777777" w:rsidR="00B71C7F" w:rsidRDefault="00B71C7F" w:rsidP="00607F54">
            <w:pPr>
              <w:jc w:val="center"/>
            </w:pPr>
            <w:r>
              <w:rPr>
                <w:rFonts w:hint="eastAsia"/>
              </w:rPr>
              <w:t>1</w:t>
            </w:r>
          </w:p>
        </w:tc>
        <w:tc>
          <w:tcPr>
            <w:tcW w:w="0" w:type="auto"/>
            <w:gridSpan w:val="2"/>
            <w:vAlign w:val="center"/>
          </w:tcPr>
          <w:p w14:paraId="5A3EB2D8" w14:textId="77777777" w:rsidR="003A04C8" w:rsidRDefault="00B71C7F">
            <w:pPr>
              <w:jc w:val="center"/>
              <w:rPr>
                <w:kern w:val="0"/>
                <w:szCs w:val="20"/>
                <w:lang w:val="en-GB" w:eastAsia="en-US"/>
              </w:rPr>
            </w:pPr>
            <w:r w:rsidRPr="007302AA">
              <w:t>12*14 -3*12 - 6 - 2</w:t>
            </w:r>
            <w:r w:rsidR="003C22D3">
              <w:rPr>
                <w:rFonts w:hint="eastAsia"/>
              </w:rPr>
              <w:t>/csirsperiod</w:t>
            </w:r>
            <w:r w:rsidRPr="007302AA">
              <w:t xml:space="preserve"> - 12</w:t>
            </w:r>
          </w:p>
        </w:tc>
      </w:tr>
      <w:tr w:rsidR="00B71C7F" w14:paraId="63D95391" w14:textId="77777777" w:rsidTr="00607F54">
        <w:trPr>
          <w:trHeight w:val="93"/>
          <w:jc w:val="center"/>
        </w:trPr>
        <w:tc>
          <w:tcPr>
            <w:tcW w:w="0" w:type="auto"/>
            <w:vMerge/>
            <w:vAlign w:val="center"/>
          </w:tcPr>
          <w:p w14:paraId="22D309E0" w14:textId="77777777" w:rsidR="00B71C7F" w:rsidRDefault="00B71C7F">
            <w:pPr>
              <w:jc w:val="center"/>
            </w:pPr>
          </w:p>
        </w:tc>
        <w:tc>
          <w:tcPr>
            <w:tcW w:w="0" w:type="auto"/>
            <w:vMerge/>
            <w:vAlign w:val="center"/>
          </w:tcPr>
          <w:p w14:paraId="152E923F" w14:textId="77777777" w:rsidR="00B71C7F" w:rsidRDefault="00B71C7F">
            <w:pPr>
              <w:jc w:val="center"/>
            </w:pPr>
          </w:p>
        </w:tc>
        <w:tc>
          <w:tcPr>
            <w:tcW w:w="0" w:type="auto"/>
            <w:vAlign w:val="center"/>
          </w:tcPr>
          <w:p w14:paraId="36AD3362" w14:textId="77777777" w:rsidR="003A04C8" w:rsidRDefault="00B71C7F">
            <w:pPr>
              <w:jc w:val="center"/>
              <w:rPr>
                <w:kern w:val="0"/>
                <w:szCs w:val="20"/>
                <w:lang w:val="en-GB" w:eastAsia="en-US"/>
              </w:rPr>
            </w:pPr>
            <w:r>
              <w:rPr>
                <w:rFonts w:hint="eastAsia"/>
              </w:rPr>
              <w:t>2</w:t>
            </w:r>
          </w:p>
        </w:tc>
        <w:tc>
          <w:tcPr>
            <w:tcW w:w="0" w:type="auto"/>
            <w:gridSpan w:val="2"/>
            <w:vAlign w:val="center"/>
          </w:tcPr>
          <w:p w14:paraId="2D990ECB" w14:textId="77777777" w:rsidR="003A04C8" w:rsidRPr="009D7DCE" w:rsidRDefault="00B71C7F">
            <w:pPr>
              <w:jc w:val="center"/>
              <w:rPr>
                <w:kern w:val="0"/>
                <w:szCs w:val="20"/>
                <w:lang w:val="en-GB" w:eastAsia="en-US"/>
              </w:rPr>
            </w:pPr>
            <w:r w:rsidRPr="009D7DCE">
              <w:t>12*14 -3*12 - 12 - 2</w:t>
            </w:r>
            <w:r w:rsidR="003C22D3" w:rsidRPr="009D7DCE">
              <w:rPr>
                <w:rFonts w:hint="eastAsia"/>
              </w:rPr>
              <w:t>/csirsperiod</w:t>
            </w:r>
            <w:r w:rsidRPr="009D7DCE">
              <w:t xml:space="preserve"> - 12</w:t>
            </w:r>
          </w:p>
        </w:tc>
      </w:tr>
      <w:tr w:rsidR="00B71C7F" w14:paraId="000DEFE3" w14:textId="77777777" w:rsidTr="00607F54">
        <w:trPr>
          <w:trHeight w:val="93"/>
          <w:jc w:val="center"/>
        </w:trPr>
        <w:tc>
          <w:tcPr>
            <w:tcW w:w="0" w:type="auto"/>
            <w:vMerge/>
            <w:vAlign w:val="center"/>
          </w:tcPr>
          <w:p w14:paraId="2367C901" w14:textId="77777777" w:rsidR="00B71C7F" w:rsidRDefault="00B71C7F">
            <w:pPr>
              <w:jc w:val="center"/>
            </w:pPr>
          </w:p>
        </w:tc>
        <w:tc>
          <w:tcPr>
            <w:tcW w:w="0" w:type="auto"/>
            <w:vMerge/>
            <w:vAlign w:val="center"/>
          </w:tcPr>
          <w:p w14:paraId="5F96F158" w14:textId="77777777" w:rsidR="00B71C7F" w:rsidRDefault="00B71C7F">
            <w:pPr>
              <w:jc w:val="center"/>
            </w:pPr>
          </w:p>
        </w:tc>
        <w:tc>
          <w:tcPr>
            <w:tcW w:w="0" w:type="auto"/>
            <w:vAlign w:val="center"/>
          </w:tcPr>
          <w:p w14:paraId="3CB5AFD6" w14:textId="77777777" w:rsidR="003A04C8" w:rsidRDefault="00B71C7F">
            <w:pPr>
              <w:jc w:val="center"/>
              <w:rPr>
                <w:color w:val="FF0000"/>
                <w:kern w:val="0"/>
                <w:szCs w:val="20"/>
                <w:lang w:val="en-GB" w:eastAsia="en-US"/>
              </w:rPr>
            </w:pPr>
            <w:r w:rsidRPr="007B34AA">
              <w:rPr>
                <w:color w:val="FF0000"/>
              </w:rPr>
              <w:t>4</w:t>
            </w:r>
          </w:p>
        </w:tc>
        <w:tc>
          <w:tcPr>
            <w:tcW w:w="0" w:type="auto"/>
            <w:gridSpan w:val="2"/>
            <w:vAlign w:val="center"/>
          </w:tcPr>
          <w:p w14:paraId="212769AE" w14:textId="77777777" w:rsidR="003A04C8" w:rsidRPr="009D7DCE" w:rsidRDefault="00B71C7F">
            <w:pPr>
              <w:jc w:val="center"/>
              <w:rPr>
                <w:kern w:val="0"/>
                <w:szCs w:val="20"/>
                <w:lang w:val="en-GB" w:eastAsia="en-US"/>
              </w:rPr>
            </w:pPr>
            <w:r w:rsidRPr="009D7DCE">
              <w:t>12*14 -3*12 - 16 –</w:t>
            </w:r>
            <w:r w:rsidR="00607F54" w:rsidRPr="009D7DCE">
              <w:rPr>
                <w:rFonts w:hint="eastAsia"/>
              </w:rPr>
              <w:t xml:space="preserve"> 4</w:t>
            </w:r>
            <w:r w:rsidR="003C22D3" w:rsidRPr="009D7DCE">
              <w:rPr>
                <w:rFonts w:hint="eastAsia"/>
              </w:rPr>
              <w:t>/csirsperiod</w:t>
            </w:r>
            <w:r w:rsidR="00607F54" w:rsidRPr="009D7DCE">
              <w:rPr>
                <w:rFonts w:hint="eastAsia"/>
              </w:rPr>
              <w:t xml:space="preserve"> - 12</w:t>
            </w:r>
          </w:p>
        </w:tc>
      </w:tr>
      <w:tr w:rsidR="00B71C7F" w14:paraId="416251E1" w14:textId="77777777" w:rsidTr="00607F54">
        <w:trPr>
          <w:trHeight w:val="94"/>
          <w:jc w:val="center"/>
        </w:trPr>
        <w:tc>
          <w:tcPr>
            <w:tcW w:w="0" w:type="auto"/>
            <w:vMerge/>
            <w:vAlign w:val="center"/>
          </w:tcPr>
          <w:p w14:paraId="31B8895E" w14:textId="77777777" w:rsidR="00B71C7F" w:rsidRDefault="00B71C7F">
            <w:pPr>
              <w:jc w:val="center"/>
            </w:pPr>
          </w:p>
        </w:tc>
        <w:tc>
          <w:tcPr>
            <w:tcW w:w="0" w:type="auto"/>
            <w:vMerge w:val="restart"/>
            <w:vAlign w:val="center"/>
          </w:tcPr>
          <w:p w14:paraId="0F7AB3F1" w14:textId="77777777" w:rsidR="003A04C8" w:rsidRDefault="00B71C7F">
            <w:pPr>
              <w:jc w:val="center"/>
              <w:rPr>
                <w:kern w:val="0"/>
                <w:szCs w:val="20"/>
                <w:lang w:val="en-GB" w:eastAsia="en-US"/>
              </w:rPr>
            </w:pPr>
            <w:r>
              <w:rPr>
                <w:rFonts w:hint="eastAsia"/>
              </w:rPr>
              <w:t>3 &amp; 4</w:t>
            </w:r>
          </w:p>
        </w:tc>
        <w:tc>
          <w:tcPr>
            <w:tcW w:w="0" w:type="auto"/>
            <w:vAlign w:val="center"/>
          </w:tcPr>
          <w:p w14:paraId="7155EF07" w14:textId="77777777" w:rsidR="003A04C8" w:rsidRDefault="00B71C7F">
            <w:pPr>
              <w:jc w:val="center"/>
              <w:rPr>
                <w:kern w:val="0"/>
                <w:szCs w:val="20"/>
                <w:lang w:val="en-GB" w:eastAsia="en-US"/>
              </w:rPr>
            </w:pPr>
            <w:r>
              <w:rPr>
                <w:rFonts w:hint="eastAsia"/>
              </w:rPr>
              <w:t>1</w:t>
            </w:r>
          </w:p>
        </w:tc>
        <w:tc>
          <w:tcPr>
            <w:tcW w:w="0" w:type="auto"/>
            <w:gridSpan w:val="2"/>
            <w:vAlign w:val="center"/>
          </w:tcPr>
          <w:p w14:paraId="08BFCE84" w14:textId="77777777" w:rsidR="003A04C8" w:rsidRPr="009D7DCE" w:rsidRDefault="00B71C7F">
            <w:pPr>
              <w:jc w:val="center"/>
              <w:rPr>
                <w:kern w:val="0"/>
                <w:szCs w:val="20"/>
                <w:lang w:val="en-GB" w:eastAsia="en-US"/>
              </w:rPr>
            </w:pPr>
            <w:r w:rsidRPr="009D7DCE">
              <w:t>12*14 -3*12 - 6 - 2</w:t>
            </w:r>
            <w:r w:rsidR="003C22D3" w:rsidRPr="009D7DCE">
              <w:rPr>
                <w:rFonts w:hint="eastAsia"/>
              </w:rPr>
              <w:t>/csirsperiod</w:t>
            </w:r>
            <w:r w:rsidRPr="009D7DCE">
              <w:t xml:space="preserve"> - 24</w:t>
            </w:r>
          </w:p>
        </w:tc>
      </w:tr>
      <w:tr w:rsidR="00B71C7F" w14:paraId="009E1B2D" w14:textId="77777777" w:rsidTr="00607F54">
        <w:trPr>
          <w:trHeight w:val="93"/>
          <w:jc w:val="center"/>
        </w:trPr>
        <w:tc>
          <w:tcPr>
            <w:tcW w:w="0" w:type="auto"/>
            <w:vMerge/>
            <w:vAlign w:val="center"/>
          </w:tcPr>
          <w:p w14:paraId="73EBF9DB" w14:textId="77777777" w:rsidR="00B71C7F" w:rsidRDefault="00B71C7F">
            <w:pPr>
              <w:jc w:val="center"/>
            </w:pPr>
          </w:p>
        </w:tc>
        <w:tc>
          <w:tcPr>
            <w:tcW w:w="0" w:type="auto"/>
            <w:vMerge/>
            <w:vAlign w:val="center"/>
          </w:tcPr>
          <w:p w14:paraId="3EDD2D96" w14:textId="77777777" w:rsidR="00B71C7F" w:rsidRDefault="00B71C7F">
            <w:pPr>
              <w:jc w:val="center"/>
            </w:pPr>
          </w:p>
        </w:tc>
        <w:tc>
          <w:tcPr>
            <w:tcW w:w="0" w:type="auto"/>
            <w:vAlign w:val="center"/>
          </w:tcPr>
          <w:p w14:paraId="462AA40A" w14:textId="77777777" w:rsidR="003A04C8" w:rsidRDefault="00B71C7F">
            <w:pPr>
              <w:jc w:val="center"/>
              <w:rPr>
                <w:kern w:val="0"/>
                <w:szCs w:val="20"/>
                <w:lang w:val="en-GB" w:eastAsia="en-US"/>
              </w:rPr>
            </w:pPr>
            <w:r>
              <w:rPr>
                <w:rFonts w:hint="eastAsia"/>
              </w:rPr>
              <w:t>2</w:t>
            </w:r>
          </w:p>
        </w:tc>
        <w:tc>
          <w:tcPr>
            <w:tcW w:w="0" w:type="auto"/>
            <w:gridSpan w:val="2"/>
            <w:vAlign w:val="center"/>
          </w:tcPr>
          <w:p w14:paraId="6CE3F796" w14:textId="77777777" w:rsidR="003A04C8" w:rsidRDefault="00B71C7F">
            <w:pPr>
              <w:jc w:val="center"/>
              <w:rPr>
                <w:kern w:val="0"/>
                <w:szCs w:val="20"/>
                <w:lang w:val="en-GB" w:eastAsia="en-US"/>
              </w:rPr>
            </w:pPr>
            <w:r w:rsidRPr="007302AA">
              <w:t>2*14 -3*12 - 12 - 2</w:t>
            </w:r>
            <w:r w:rsidR="003C22D3">
              <w:rPr>
                <w:rFonts w:hint="eastAsia"/>
              </w:rPr>
              <w:t>/csirsperiod</w:t>
            </w:r>
            <w:r w:rsidRPr="007302AA">
              <w:t xml:space="preserve"> - 24</w:t>
            </w:r>
          </w:p>
        </w:tc>
      </w:tr>
      <w:tr w:rsidR="00B71C7F" w14:paraId="218BFEA2" w14:textId="77777777" w:rsidTr="00607F54">
        <w:trPr>
          <w:trHeight w:val="93"/>
          <w:jc w:val="center"/>
        </w:trPr>
        <w:tc>
          <w:tcPr>
            <w:tcW w:w="0" w:type="auto"/>
            <w:vMerge/>
            <w:vAlign w:val="center"/>
          </w:tcPr>
          <w:p w14:paraId="4C852D31" w14:textId="77777777" w:rsidR="00B71C7F" w:rsidRDefault="00B71C7F">
            <w:pPr>
              <w:jc w:val="center"/>
            </w:pPr>
          </w:p>
        </w:tc>
        <w:tc>
          <w:tcPr>
            <w:tcW w:w="0" w:type="auto"/>
            <w:vMerge/>
            <w:vAlign w:val="center"/>
          </w:tcPr>
          <w:p w14:paraId="2C239236" w14:textId="77777777" w:rsidR="00B71C7F" w:rsidRDefault="00B71C7F">
            <w:pPr>
              <w:jc w:val="center"/>
            </w:pPr>
          </w:p>
        </w:tc>
        <w:tc>
          <w:tcPr>
            <w:tcW w:w="0" w:type="auto"/>
            <w:vAlign w:val="center"/>
          </w:tcPr>
          <w:p w14:paraId="6BACE5A6" w14:textId="77777777" w:rsidR="003A04C8" w:rsidRDefault="00B71C7F">
            <w:pPr>
              <w:jc w:val="center"/>
              <w:rPr>
                <w:kern w:val="0"/>
                <w:szCs w:val="20"/>
                <w:lang w:val="en-GB" w:eastAsia="en-US"/>
              </w:rPr>
            </w:pPr>
            <w:r>
              <w:rPr>
                <w:rFonts w:hint="eastAsia"/>
              </w:rPr>
              <w:t>4</w:t>
            </w:r>
          </w:p>
        </w:tc>
        <w:tc>
          <w:tcPr>
            <w:tcW w:w="0" w:type="auto"/>
            <w:gridSpan w:val="2"/>
            <w:vAlign w:val="center"/>
          </w:tcPr>
          <w:p w14:paraId="62F30ECF" w14:textId="77777777" w:rsidR="003A04C8" w:rsidRDefault="003C22D3">
            <w:pPr>
              <w:jc w:val="center"/>
              <w:rPr>
                <w:kern w:val="0"/>
                <w:szCs w:val="20"/>
                <w:lang w:val="en-GB" w:eastAsia="en-US"/>
              </w:rPr>
            </w:pPr>
            <w:r>
              <w:t>12*14 -3*12 - 16 - 4</w:t>
            </w:r>
            <w:r>
              <w:rPr>
                <w:rFonts w:hint="eastAsia"/>
              </w:rPr>
              <w:t>/csirsperiod</w:t>
            </w:r>
            <w:r w:rsidRPr="001C0C01">
              <w:t xml:space="preserve"> </w:t>
            </w:r>
            <w:r w:rsidR="00B71C7F">
              <w:t>- 24</w:t>
            </w:r>
          </w:p>
        </w:tc>
      </w:tr>
    </w:tbl>
    <w:p w14:paraId="12B441C1" w14:textId="77777777" w:rsidR="00181B92" w:rsidRDefault="00181B92" w:rsidP="00181B92"/>
    <w:p w14:paraId="284B45BB" w14:textId="77777777" w:rsidR="00181B92" w:rsidRDefault="00181B92" w:rsidP="00181B92">
      <w:pPr>
        <w:rPr>
          <w:kern w:val="44"/>
          <w:sz w:val="36"/>
          <w:szCs w:val="44"/>
        </w:rPr>
      </w:pPr>
      <w:r>
        <w:br w:type="page"/>
      </w:r>
    </w:p>
    <w:p w14:paraId="6ABEEEBF" w14:textId="77777777" w:rsidR="00002824" w:rsidRPr="00002824" w:rsidRDefault="00002824" w:rsidP="00002824">
      <w:pPr>
        <w:pStyle w:val="1"/>
        <w:numPr>
          <w:ilvl w:val="0"/>
          <w:numId w:val="0"/>
        </w:numPr>
        <w:rPr>
          <w:kern w:val="2"/>
          <w:szCs w:val="24"/>
        </w:rPr>
      </w:pPr>
      <w:bookmarkStart w:id="2419" w:name="_Toc344200352"/>
      <w:r>
        <w:rPr>
          <w:rFonts w:hint="eastAsia"/>
        </w:rPr>
        <w:lastRenderedPageBreak/>
        <w:t>附录</w:t>
      </w:r>
      <w:r>
        <w:rPr>
          <w:rFonts w:hint="eastAsia"/>
        </w:rPr>
        <w:t xml:space="preserve">A </w:t>
      </w:r>
      <w:r>
        <w:rPr>
          <w:rFonts w:hint="eastAsia"/>
        </w:rPr>
        <w:t>参考文献</w:t>
      </w:r>
      <w:bookmarkEnd w:id="2419"/>
    </w:p>
    <w:p w14:paraId="39DA1118" w14:textId="77777777" w:rsidR="005A7479" w:rsidRPr="00AF574D" w:rsidRDefault="005A7479" w:rsidP="005A7479">
      <w:pPr>
        <w:ind w:firstLine="420"/>
        <w:rPr>
          <w:sz w:val="21"/>
          <w:szCs w:val="21"/>
        </w:rPr>
      </w:pPr>
      <w:r w:rsidRPr="00AF574D">
        <w:rPr>
          <w:sz w:val="21"/>
          <w:szCs w:val="21"/>
        </w:rPr>
        <w:t>[</w:t>
      </w:r>
      <w:r w:rsidRPr="00AF574D">
        <w:rPr>
          <w:rFonts w:hint="eastAsia"/>
          <w:sz w:val="21"/>
          <w:szCs w:val="21"/>
        </w:rPr>
        <w:t>1</w:t>
      </w:r>
      <w:r w:rsidRPr="00AF574D">
        <w:rPr>
          <w:sz w:val="21"/>
          <w:szCs w:val="21"/>
        </w:rPr>
        <w:t>]</w:t>
      </w:r>
      <w:r w:rsidRPr="00AF574D">
        <w:rPr>
          <w:rFonts w:hint="eastAsia"/>
          <w:sz w:val="21"/>
          <w:szCs w:val="21"/>
        </w:rPr>
        <w:tab/>
      </w:r>
      <w:r w:rsidRPr="00AF574D">
        <w:rPr>
          <w:sz w:val="21"/>
          <w:szCs w:val="21"/>
        </w:rPr>
        <w:t>3GPP TS 36.201: "Evolved Universal Terrestrial Radio Access (E-UTRA); Physical Layer – General Description".</w:t>
      </w:r>
    </w:p>
    <w:p w14:paraId="7DCE9B49" w14:textId="77777777" w:rsidR="005A7479" w:rsidRPr="00AF574D" w:rsidRDefault="005A7479" w:rsidP="005A7479">
      <w:pPr>
        <w:ind w:firstLine="420"/>
        <w:rPr>
          <w:sz w:val="21"/>
          <w:szCs w:val="21"/>
        </w:rPr>
      </w:pPr>
      <w:r w:rsidRPr="00AF574D">
        <w:rPr>
          <w:sz w:val="21"/>
          <w:szCs w:val="21"/>
        </w:rPr>
        <w:t>[2]</w:t>
      </w:r>
      <w:r w:rsidRPr="00AF574D">
        <w:rPr>
          <w:rFonts w:hint="eastAsia"/>
          <w:sz w:val="21"/>
          <w:szCs w:val="21"/>
        </w:rPr>
        <w:tab/>
      </w:r>
      <w:r w:rsidRPr="00AF574D">
        <w:rPr>
          <w:sz w:val="21"/>
          <w:szCs w:val="21"/>
        </w:rPr>
        <w:t>3GPP TS 36.211: "Evolved Universal Terrestrial Radio Access (E-UTRA); Physical channels and modulation".</w:t>
      </w:r>
    </w:p>
    <w:p w14:paraId="7A2829FD" w14:textId="77777777" w:rsidR="005A7479" w:rsidRPr="00AF574D" w:rsidRDefault="005A7479" w:rsidP="005A7479">
      <w:pPr>
        <w:ind w:firstLine="420"/>
        <w:rPr>
          <w:sz w:val="21"/>
          <w:szCs w:val="21"/>
        </w:rPr>
      </w:pPr>
      <w:r w:rsidRPr="00AF574D">
        <w:rPr>
          <w:sz w:val="21"/>
          <w:szCs w:val="21"/>
        </w:rPr>
        <w:t>[3]</w:t>
      </w:r>
      <w:r w:rsidRPr="00AF574D">
        <w:rPr>
          <w:sz w:val="21"/>
          <w:szCs w:val="21"/>
        </w:rPr>
        <w:tab/>
        <w:t>3GPP TS 36.212: "Evolved Universal Terrestrial Radio Access (E-UTRA); Multiplexing and channel coding".</w:t>
      </w:r>
    </w:p>
    <w:p w14:paraId="71DFD375" w14:textId="77777777" w:rsidR="005A7479" w:rsidRPr="00AF574D" w:rsidRDefault="005A7479" w:rsidP="005A7479">
      <w:pPr>
        <w:ind w:firstLine="420"/>
        <w:rPr>
          <w:sz w:val="21"/>
          <w:szCs w:val="21"/>
        </w:rPr>
      </w:pPr>
      <w:r w:rsidRPr="00AF574D">
        <w:rPr>
          <w:sz w:val="21"/>
          <w:szCs w:val="21"/>
        </w:rPr>
        <w:t>[4]</w:t>
      </w:r>
      <w:r w:rsidRPr="00AF574D">
        <w:rPr>
          <w:sz w:val="21"/>
          <w:szCs w:val="21"/>
        </w:rPr>
        <w:tab/>
        <w:t>3GPP TS 36.213: "Evolved Universal Terrestrial Radio Access (E-UTRA); Physical layer procedures".</w:t>
      </w:r>
    </w:p>
    <w:p w14:paraId="32C015C8" w14:textId="77777777" w:rsidR="003A04C8" w:rsidRDefault="006E44CB" w:rsidP="00B0173D">
      <w:pPr>
        <w:ind w:firstLine="420"/>
        <w:rPr>
          <w:sz w:val="21"/>
          <w:szCs w:val="21"/>
        </w:rPr>
      </w:pPr>
      <w:r w:rsidRPr="006E44CB">
        <w:rPr>
          <w:sz w:val="21"/>
          <w:szCs w:val="21"/>
        </w:rPr>
        <w:t>[5]</w:t>
      </w:r>
      <w:r w:rsidR="005A7479">
        <w:rPr>
          <w:rFonts w:hint="eastAsia"/>
          <w:sz w:val="21"/>
          <w:szCs w:val="21"/>
        </w:rPr>
        <w:tab/>
        <w:t xml:space="preserve">3GPP TS 36.814: </w:t>
      </w:r>
      <w:r w:rsidR="005A7479">
        <w:rPr>
          <w:sz w:val="21"/>
          <w:szCs w:val="21"/>
        </w:rPr>
        <w:t>“</w:t>
      </w:r>
      <w:r w:rsidR="005A7479">
        <w:rPr>
          <w:rFonts w:hint="eastAsia"/>
          <w:sz w:val="21"/>
          <w:szCs w:val="21"/>
        </w:rPr>
        <w:t>Evolved Universal Terrestrial Radio Access (E-UTRA); Further advancements for E-UTRA physical layer aspects</w:t>
      </w:r>
      <w:r w:rsidR="005A7479">
        <w:rPr>
          <w:sz w:val="21"/>
          <w:szCs w:val="21"/>
        </w:rPr>
        <w:t>”</w:t>
      </w:r>
      <w:r w:rsidR="005A7479">
        <w:rPr>
          <w:rFonts w:hint="eastAsia"/>
          <w:sz w:val="21"/>
          <w:szCs w:val="21"/>
        </w:rPr>
        <w:t>.</w:t>
      </w:r>
    </w:p>
    <w:p w14:paraId="0E107140" w14:textId="77777777" w:rsidR="006B3C04" w:rsidRDefault="006B3C04" w:rsidP="006B3C04">
      <w:pPr>
        <w:pStyle w:val="a6"/>
        <w:spacing w:line="240" w:lineRule="auto"/>
        <w:ind w:firstLine="480"/>
      </w:pPr>
    </w:p>
    <w:p w14:paraId="27D564B1" w14:textId="77777777" w:rsidR="00002824" w:rsidRDefault="00002824">
      <w:pPr>
        <w:widowControl/>
        <w:spacing w:line="240" w:lineRule="auto"/>
        <w:ind w:firstLine="198"/>
        <w:rPr>
          <w:kern w:val="0"/>
        </w:rPr>
      </w:pPr>
      <w:r>
        <w:br w:type="page"/>
      </w:r>
    </w:p>
    <w:p w14:paraId="408495DE" w14:textId="77777777" w:rsidR="004D6F3F" w:rsidRDefault="00002824" w:rsidP="004D6F3F">
      <w:pPr>
        <w:pStyle w:val="1"/>
        <w:numPr>
          <w:ilvl w:val="0"/>
          <w:numId w:val="0"/>
        </w:numPr>
      </w:pPr>
      <w:bookmarkStart w:id="2420" w:name="_Toc344200353"/>
      <w:r>
        <w:rPr>
          <w:rFonts w:hint="eastAsia"/>
        </w:rPr>
        <w:lastRenderedPageBreak/>
        <w:t>附录</w:t>
      </w:r>
      <w:r>
        <w:rPr>
          <w:rFonts w:hint="eastAsia"/>
        </w:rPr>
        <w:t xml:space="preserve">B </w:t>
      </w:r>
      <w:r>
        <w:rPr>
          <w:rFonts w:hint="eastAsia"/>
        </w:rPr>
        <w:t>修改记录</w:t>
      </w:r>
      <w:bookmarkEnd w:id="2420"/>
    </w:p>
    <w:p w14:paraId="39764F00" w14:textId="77777777" w:rsidR="004D6F3F" w:rsidRPr="004D6F3F" w:rsidRDefault="004D6F3F" w:rsidP="004D6F3F"/>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993"/>
        <w:gridCol w:w="992"/>
        <w:gridCol w:w="5670"/>
        <w:gridCol w:w="850"/>
        <w:gridCol w:w="851"/>
      </w:tblGrid>
      <w:tr w:rsidR="004D6F3F" w:rsidRPr="00803CD3" w14:paraId="3ABE4E63" w14:textId="77777777" w:rsidTr="00422F9F">
        <w:trPr>
          <w:cantSplit/>
        </w:trPr>
        <w:tc>
          <w:tcPr>
            <w:tcW w:w="9356" w:type="dxa"/>
            <w:gridSpan w:val="5"/>
            <w:tcBorders>
              <w:bottom w:val="nil"/>
            </w:tcBorders>
            <w:shd w:val="solid" w:color="FFFFFF" w:fill="auto"/>
          </w:tcPr>
          <w:p w14:paraId="0AC17551" w14:textId="77777777" w:rsidR="004D6F3F" w:rsidRPr="004D6F3F" w:rsidRDefault="004D6F3F" w:rsidP="004D6F3F">
            <w:pPr>
              <w:jc w:val="center"/>
              <w:rPr>
                <w:rFonts w:asciiTheme="minorEastAsia" w:eastAsiaTheme="minorEastAsia" w:hAnsiTheme="minorEastAsia"/>
                <w:b/>
                <w:sz w:val="21"/>
                <w:szCs w:val="21"/>
              </w:rPr>
            </w:pPr>
            <w:r w:rsidRPr="004D6F3F">
              <w:rPr>
                <w:rFonts w:asciiTheme="minorEastAsia" w:eastAsiaTheme="minorEastAsia" w:hAnsiTheme="minorEastAsia" w:hint="eastAsia"/>
                <w:b/>
                <w:sz w:val="21"/>
                <w:szCs w:val="21"/>
              </w:rPr>
              <w:t>修改历史</w:t>
            </w:r>
          </w:p>
        </w:tc>
      </w:tr>
      <w:tr w:rsidR="004D6F3F" w:rsidRPr="00803CD3" w14:paraId="3F8CFA43" w14:textId="77777777" w:rsidTr="004D6F3F">
        <w:tc>
          <w:tcPr>
            <w:tcW w:w="993" w:type="dxa"/>
            <w:shd w:val="pct10" w:color="auto" w:fill="FFFFFF"/>
          </w:tcPr>
          <w:p w14:paraId="31D1FB04" w14:textId="77777777" w:rsidR="004D6F3F" w:rsidRPr="004D6F3F" w:rsidRDefault="004D6F3F" w:rsidP="004D6F3F">
            <w:pPr>
              <w:rPr>
                <w:rFonts w:asciiTheme="minorEastAsia" w:eastAsiaTheme="minorEastAsia" w:hAnsiTheme="minorEastAsia"/>
                <w:b/>
                <w:sz w:val="21"/>
                <w:szCs w:val="21"/>
              </w:rPr>
            </w:pPr>
            <w:r w:rsidRPr="004D6F3F">
              <w:rPr>
                <w:rFonts w:asciiTheme="minorEastAsia" w:eastAsiaTheme="minorEastAsia" w:hAnsiTheme="minorEastAsia" w:hint="eastAsia"/>
                <w:b/>
                <w:sz w:val="21"/>
                <w:szCs w:val="21"/>
              </w:rPr>
              <w:t>日期</w:t>
            </w:r>
          </w:p>
        </w:tc>
        <w:tc>
          <w:tcPr>
            <w:tcW w:w="992" w:type="dxa"/>
            <w:shd w:val="pct10" w:color="auto" w:fill="FFFFFF"/>
          </w:tcPr>
          <w:p w14:paraId="5F979421" w14:textId="77777777" w:rsidR="004D6F3F" w:rsidRPr="004D6F3F" w:rsidRDefault="004D6F3F" w:rsidP="004D6F3F">
            <w:pPr>
              <w:rPr>
                <w:rFonts w:asciiTheme="minorEastAsia" w:eastAsiaTheme="minorEastAsia" w:hAnsiTheme="minorEastAsia"/>
                <w:b/>
                <w:sz w:val="21"/>
                <w:szCs w:val="21"/>
              </w:rPr>
            </w:pPr>
            <w:r w:rsidRPr="004D6F3F">
              <w:rPr>
                <w:rFonts w:asciiTheme="minorEastAsia" w:eastAsiaTheme="minorEastAsia" w:hAnsiTheme="minorEastAsia" w:hint="eastAsia"/>
                <w:b/>
                <w:sz w:val="21"/>
                <w:szCs w:val="21"/>
              </w:rPr>
              <w:t>修改人</w:t>
            </w:r>
          </w:p>
        </w:tc>
        <w:tc>
          <w:tcPr>
            <w:tcW w:w="5670" w:type="dxa"/>
            <w:shd w:val="pct10" w:color="auto" w:fill="FFFFFF"/>
          </w:tcPr>
          <w:p w14:paraId="551AA15C" w14:textId="77777777" w:rsidR="004D6F3F" w:rsidRPr="004D6F3F" w:rsidRDefault="004D6F3F" w:rsidP="004D6F3F">
            <w:pPr>
              <w:rPr>
                <w:rFonts w:asciiTheme="minorEastAsia" w:eastAsiaTheme="minorEastAsia" w:hAnsiTheme="minorEastAsia"/>
                <w:b/>
                <w:sz w:val="21"/>
                <w:szCs w:val="21"/>
              </w:rPr>
            </w:pPr>
            <w:r w:rsidRPr="004D6F3F">
              <w:rPr>
                <w:rFonts w:asciiTheme="minorEastAsia" w:eastAsiaTheme="minorEastAsia" w:hAnsiTheme="minorEastAsia" w:hint="eastAsia"/>
                <w:b/>
                <w:sz w:val="21"/>
                <w:szCs w:val="21"/>
              </w:rPr>
              <w:t>备注</w:t>
            </w:r>
          </w:p>
        </w:tc>
        <w:tc>
          <w:tcPr>
            <w:tcW w:w="850" w:type="dxa"/>
            <w:shd w:val="pct10" w:color="auto" w:fill="FFFFFF"/>
          </w:tcPr>
          <w:p w14:paraId="79AD2B6C" w14:textId="77777777" w:rsidR="004D6F3F" w:rsidRPr="004D6F3F" w:rsidRDefault="004D6F3F" w:rsidP="004D6F3F">
            <w:pPr>
              <w:rPr>
                <w:rFonts w:asciiTheme="minorEastAsia" w:eastAsiaTheme="minorEastAsia" w:hAnsiTheme="minorEastAsia"/>
                <w:b/>
                <w:sz w:val="21"/>
                <w:szCs w:val="21"/>
              </w:rPr>
            </w:pPr>
            <w:r w:rsidRPr="004D6F3F">
              <w:rPr>
                <w:rFonts w:asciiTheme="minorEastAsia" w:eastAsiaTheme="minorEastAsia" w:hAnsiTheme="minorEastAsia" w:hint="eastAsia"/>
                <w:b/>
                <w:sz w:val="21"/>
                <w:szCs w:val="21"/>
              </w:rPr>
              <w:t>旧版本</w:t>
            </w:r>
          </w:p>
        </w:tc>
        <w:tc>
          <w:tcPr>
            <w:tcW w:w="851" w:type="dxa"/>
            <w:shd w:val="pct10" w:color="auto" w:fill="FFFFFF"/>
          </w:tcPr>
          <w:p w14:paraId="0367C8BF" w14:textId="77777777" w:rsidR="004D6F3F" w:rsidRPr="004D6F3F" w:rsidRDefault="004D6F3F" w:rsidP="004D6F3F">
            <w:pPr>
              <w:rPr>
                <w:rFonts w:asciiTheme="minorEastAsia" w:eastAsiaTheme="minorEastAsia" w:hAnsiTheme="minorEastAsia"/>
                <w:b/>
                <w:sz w:val="21"/>
                <w:szCs w:val="21"/>
              </w:rPr>
            </w:pPr>
            <w:r w:rsidRPr="004D6F3F">
              <w:rPr>
                <w:rFonts w:asciiTheme="minorEastAsia" w:eastAsiaTheme="minorEastAsia" w:hAnsiTheme="minorEastAsia" w:hint="eastAsia"/>
                <w:b/>
                <w:sz w:val="21"/>
                <w:szCs w:val="21"/>
              </w:rPr>
              <w:t>新版本</w:t>
            </w:r>
          </w:p>
        </w:tc>
      </w:tr>
      <w:tr w:rsidR="004D6F3F" w:rsidRPr="00803CD3" w14:paraId="04961699" w14:textId="77777777" w:rsidTr="004D6F3F">
        <w:tc>
          <w:tcPr>
            <w:tcW w:w="993" w:type="dxa"/>
            <w:shd w:val="solid" w:color="FFFFFF" w:fill="auto"/>
          </w:tcPr>
          <w:p w14:paraId="1E69C2FE" w14:textId="77777777" w:rsidR="004D6F3F" w:rsidRPr="004D6F3F" w:rsidRDefault="004D6F3F" w:rsidP="006A2D5E">
            <w:pPr>
              <w:rPr>
                <w:rFonts w:asciiTheme="minorEastAsia" w:eastAsiaTheme="minorEastAsia" w:hAnsiTheme="minorEastAsia"/>
                <w:sz w:val="21"/>
                <w:szCs w:val="21"/>
              </w:rPr>
            </w:pPr>
            <w:r w:rsidRPr="004D6F3F">
              <w:rPr>
                <w:rFonts w:asciiTheme="minorEastAsia" w:eastAsiaTheme="minorEastAsia" w:hAnsiTheme="minorEastAsia" w:hint="eastAsia"/>
                <w:sz w:val="21"/>
                <w:szCs w:val="21"/>
              </w:rPr>
              <w:t>201</w:t>
            </w:r>
            <w:r w:rsidR="006A2D5E">
              <w:rPr>
                <w:rFonts w:asciiTheme="minorEastAsia" w:eastAsiaTheme="minorEastAsia" w:hAnsiTheme="minorEastAsia" w:hint="eastAsia"/>
                <w:sz w:val="21"/>
                <w:szCs w:val="21"/>
              </w:rPr>
              <w:t>2</w:t>
            </w:r>
            <w:r w:rsidRPr="004D6F3F">
              <w:rPr>
                <w:rFonts w:asciiTheme="minorEastAsia" w:eastAsiaTheme="minorEastAsia" w:hAnsiTheme="minorEastAsia" w:hint="eastAsia"/>
                <w:sz w:val="21"/>
                <w:szCs w:val="21"/>
              </w:rPr>
              <w:t>-0</w:t>
            </w:r>
            <w:r w:rsidR="006A2D5E">
              <w:rPr>
                <w:rFonts w:asciiTheme="minorEastAsia" w:eastAsiaTheme="minorEastAsia" w:hAnsiTheme="minorEastAsia" w:hint="eastAsia"/>
                <w:sz w:val="21"/>
                <w:szCs w:val="21"/>
              </w:rPr>
              <w:t>7</w:t>
            </w:r>
          </w:p>
        </w:tc>
        <w:tc>
          <w:tcPr>
            <w:tcW w:w="992" w:type="dxa"/>
            <w:shd w:val="solid" w:color="FFFFFF" w:fill="auto"/>
          </w:tcPr>
          <w:p w14:paraId="5A6A5E44" w14:textId="77777777" w:rsidR="004D6F3F" w:rsidRPr="004D6F3F" w:rsidRDefault="004D6F3F" w:rsidP="004D6F3F">
            <w:pPr>
              <w:rPr>
                <w:rFonts w:asciiTheme="minorEastAsia" w:eastAsiaTheme="minorEastAsia" w:hAnsiTheme="minorEastAsia"/>
                <w:sz w:val="21"/>
                <w:szCs w:val="21"/>
              </w:rPr>
            </w:pPr>
          </w:p>
        </w:tc>
        <w:tc>
          <w:tcPr>
            <w:tcW w:w="5670" w:type="dxa"/>
            <w:shd w:val="solid" w:color="FFFFFF" w:fill="auto"/>
          </w:tcPr>
          <w:p w14:paraId="3DAF484B" w14:textId="77777777" w:rsidR="004D6F3F" w:rsidRPr="004D6F3F" w:rsidRDefault="004D6F3F" w:rsidP="006A2D5E">
            <w:pPr>
              <w:rPr>
                <w:rFonts w:asciiTheme="minorEastAsia" w:eastAsiaTheme="minorEastAsia" w:hAnsiTheme="minorEastAsia"/>
                <w:sz w:val="21"/>
                <w:szCs w:val="21"/>
              </w:rPr>
            </w:pPr>
            <w:r w:rsidRPr="004D6F3F">
              <w:rPr>
                <w:rFonts w:asciiTheme="minorEastAsia" w:eastAsiaTheme="minorEastAsia" w:hAnsiTheme="minorEastAsia" w:hint="eastAsia"/>
                <w:sz w:val="21"/>
                <w:szCs w:val="21"/>
              </w:rPr>
              <w:t>文档模板</w:t>
            </w:r>
            <w:r w:rsidR="00574342">
              <w:rPr>
                <w:rFonts w:asciiTheme="minorEastAsia" w:eastAsiaTheme="minorEastAsia" w:hAnsiTheme="minorEastAsia" w:hint="eastAsia"/>
                <w:sz w:val="21"/>
                <w:szCs w:val="21"/>
              </w:rPr>
              <w:t>更新</w:t>
            </w:r>
          </w:p>
        </w:tc>
        <w:tc>
          <w:tcPr>
            <w:tcW w:w="850" w:type="dxa"/>
            <w:shd w:val="solid" w:color="FFFFFF" w:fill="auto"/>
          </w:tcPr>
          <w:p w14:paraId="08754D2D" w14:textId="77777777" w:rsidR="004D6F3F" w:rsidRPr="004D6F3F" w:rsidRDefault="006A2D5E" w:rsidP="006A2D5E">
            <w:pPr>
              <w:rPr>
                <w:rFonts w:asciiTheme="minorEastAsia" w:eastAsiaTheme="minorEastAsia" w:hAnsiTheme="minorEastAsia"/>
                <w:sz w:val="21"/>
                <w:szCs w:val="21"/>
              </w:rPr>
            </w:pPr>
            <w:r>
              <w:rPr>
                <w:rFonts w:asciiTheme="minorEastAsia" w:eastAsiaTheme="minorEastAsia" w:hAnsiTheme="minorEastAsia" w:hint="eastAsia"/>
                <w:sz w:val="21"/>
                <w:szCs w:val="21"/>
              </w:rPr>
              <w:t>1</w:t>
            </w:r>
            <w:r w:rsidR="004D6F3F" w:rsidRPr="004D6F3F">
              <w:rPr>
                <w:rFonts w:asciiTheme="minorEastAsia" w:eastAsiaTheme="minorEastAsia" w:hAnsiTheme="minorEastAsia"/>
                <w:sz w:val="21"/>
                <w:szCs w:val="21"/>
              </w:rPr>
              <w:t>.</w:t>
            </w:r>
            <w:r>
              <w:rPr>
                <w:rFonts w:asciiTheme="minorEastAsia" w:eastAsiaTheme="minorEastAsia" w:hAnsiTheme="minorEastAsia" w:hint="eastAsia"/>
                <w:sz w:val="21"/>
                <w:szCs w:val="21"/>
              </w:rPr>
              <w:t>0</w:t>
            </w:r>
            <w:r w:rsidR="004D6F3F" w:rsidRPr="004D6F3F">
              <w:rPr>
                <w:rFonts w:asciiTheme="minorEastAsia" w:eastAsiaTheme="minorEastAsia" w:hAnsiTheme="minorEastAsia"/>
                <w:sz w:val="21"/>
                <w:szCs w:val="21"/>
              </w:rPr>
              <w:t>.</w:t>
            </w:r>
            <w:r>
              <w:rPr>
                <w:rFonts w:asciiTheme="minorEastAsia" w:eastAsiaTheme="minorEastAsia" w:hAnsiTheme="minorEastAsia" w:hint="eastAsia"/>
                <w:sz w:val="21"/>
                <w:szCs w:val="21"/>
              </w:rPr>
              <w:t>0</w:t>
            </w:r>
          </w:p>
        </w:tc>
        <w:tc>
          <w:tcPr>
            <w:tcW w:w="851" w:type="dxa"/>
            <w:shd w:val="solid" w:color="FFFFFF" w:fill="auto"/>
          </w:tcPr>
          <w:p w14:paraId="171E685B" w14:textId="77777777" w:rsidR="006A2D5E" w:rsidRPr="004D6F3F" w:rsidRDefault="006A2D5E" w:rsidP="006A2D5E">
            <w:pPr>
              <w:rPr>
                <w:rFonts w:asciiTheme="minorEastAsia" w:eastAsiaTheme="minorEastAsia" w:hAnsiTheme="minorEastAsia"/>
                <w:sz w:val="21"/>
                <w:szCs w:val="21"/>
              </w:rPr>
            </w:pPr>
            <w:r>
              <w:rPr>
                <w:rFonts w:asciiTheme="minorEastAsia" w:eastAsiaTheme="minorEastAsia" w:hAnsiTheme="minorEastAsia" w:hint="eastAsia"/>
                <w:sz w:val="21"/>
                <w:szCs w:val="21"/>
              </w:rPr>
              <w:t>1</w:t>
            </w:r>
            <w:r w:rsidR="004D6F3F" w:rsidRPr="004D6F3F">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1</w:t>
            </w:r>
            <w:r w:rsidR="004D6F3F" w:rsidRPr="004D6F3F">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0</w:t>
            </w:r>
          </w:p>
        </w:tc>
      </w:tr>
      <w:tr w:rsidR="006A2D5E" w:rsidRPr="00803CD3" w14:paraId="29E3A333" w14:textId="77777777" w:rsidTr="004D6F3F">
        <w:tc>
          <w:tcPr>
            <w:tcW w:w="993" w:type="dxa"/>
            <w:shd w:val="solid" w:color="FFFFFF" w:fill="auto"/>
          </w:tcPr>
          <w:p w14:paraId="0CED8D27" w14:textId="77777777" w:rsidR="006A2D5E" w:rsidRPr="004D6F3F" w:rsidRDefault="00412D56" w:rsidP="006A2D5E">
            <w:pPr>
              <w:rPr>
                <w:rFonts w:asciiTheme="minorEastAsia" w:eastAsiaTheme="minorEastAsia" w:hAnsiTheme="minorEastAsia"/>
                <w:sz w:val="21"/>
                <w:szCs w:val="21"/>
              </w:rPr>
            </w:pPr>
            <w:r>
              <w:rPr>
                <w:rFonts w:asciiTheme="minorEastAsia" w:eastAsiaTheme="minorEastAsia" w:hAnsiTheme="minorEastAsia" w:hint="eastAsia"/>
                <w:sz w:val="21"/>
                <w:szCs w:val="21"/>
              </w:rPr>
              <w:t>2012-12</w:t>
            </w:r>
          </w:p>
        </w:tc>
        <w:tc>
          <w:tcPr>
            <w:tcW w:w="992" w:type="dxa"/>
            <w:shd w:val="solid" w:color="FFFFFF" w:fill="auto"/>
          </w:tcPr>
          <w:p w14:paraId="104CD308" w14:textId="77777777" w:rsidR="006A2D5E" w:rsidRDefault="006A2D5E" w:rsidP="004D6F3F">
            <w:pPr>
              <w:rPr>
                <w:rFonts w:asciiTheme="minorEastAsia" w:eastAsiaTheme="minorEastAsia" w:hAnsiTheme="minorEastAsia"/>
                <w:sz w:val="21"/>
                <w:szCs w:val="21"/>
              </w:rPr>
            </w:pPr>
          </w:p>
        </w:tc>
        <w:tc>
          <w:tcPr>
            <w:tcW w:w="5670" w:type="dxa"/>
            <w:shd w:val="solid" w:color="FFFFFF" w:fill="auto"/>
          </w:tcPr>
          <w:p w14:paraId="6E48A6C8" w14:textId="77777777" w:rsidR="006A2D5E" w:rsidRPr="004D6F3F" w:rsidRDefault="00412D56" w:rsidP="006A2D5E">
            <w:pPr>
              <w:rPr>
                <w:rFonts w:asciiTheme="minorEastAsia" w:eastAsiaTheme="minorEastAsia" w:hAnsiTheme="minorEastAsia"/>
                <w:sz w:val="21"/>
                <w:szCs w:val="21"/>
              </w:rPr>
            </w:pPr>
            <w:r>
              <w:rPr>
                <w:rFonts w:asciiTheme="minorEastAsia" w:eastAsiaTheme="minorEastAsia" w:hAnsiTheme="minorEastAsia" w:hint="eastAsia"/>
                <w:sz w:val="21"/>
                <w:szCs w:val="21"/>
              </w:rPr>
              <w:t>内容更新</w:t>
            </w:r>
          </w:p>
        </w:tc>
        <w:tc>
          <w:tcPr>
            <w:tcW w:w="850" w:type="dxa"/>
            <w:shd w:val="solid" w:color="FFFFFF" w:fill="auto"/>
          </w:tcPr>
          <w:p w14:paraId="74332E6E" w14:textId="77777777" w:rsidR="006A2D5E" w:rsidRDefault="00412D56" w:rsidP="006A2D5E">
            <w:pPr>
              <w:rPr>
                <w:rFonts w:asciiTheme="minorEastAsia" w:eastAsiaTheme="minorEastAsia" w:hAnsiTheme="minorEastAsia"/>
                <w:sz w:val="21"/>
                <w:szCs w:val="21"/>
              </w:rPr>
            </w:pPr>
            <w:r>
              <w:rPr>
                <w:rFonts w:asciiTheme="minorEastAsia" w:eastAsiaTheme="minorEastAsia" w:hAnsiTheme="minorEastAsia" w:hint="eastAsia"/>
                <w:sz w:val="21"/>
                <w:szCs w:val="21"/>
              </w:rPr>
              <w:t>1.1.0</w:t>
            </w:r>
          </w:p>
        </w:tc>
        <w:tc>
          <w:tcPr>
            <w:tcW w:w="851" w:type="dxa"/>
            <w:shd w:val="solid" w:color="FFFFFF" w:fill="auto"/>
          </w:tcPr>
          <w:p w14:paraId="6A8921D4" w14:textId="77777777" w:rsidR="006A2D5E" w:rsidRDefault="00412D56" w:rsidP="006A2D5E">
            <w:pPr>
              <w:rPr>
                <w:rFonts w:asciiTheme="minorEastAsia" w:eastAsiaTheme="minorEastAsia" w:hAnsiTheme="minorEastAsia"/>
                <w:sz w:val="21"/>
                <w:szCs w:val="21"/>
              </w:rPr>
            </w:pPr>
            <w:r>
              <w:rPr>
                <w:rFonts w:asciiTheme="minorEastAsia" w:eastAsiaTheme="minorEastAsia" w:hAnsiTheme="minorEastAsia" w:hint="eastAsia"/>
                <w:sz w:val="21"/>
                <w:szCs w:val="21"/>
              </w:rPr>
              <w:t>1.2.0</w:t>
            </w:r>
          </w:p>
        </w:tc>
      </w:tr>
      <w:tr w:rsidR="00B90F82" w:rsidRPr="00803CD3" w14:paraId="4C6A9FA4" w14:textId="77777777" w:rsidTr="004D6F3F">
        <w:tc>
          <w:tcPr>
            <w:tcW w:w="993" w:type="dxa"/>
            <w:shd w:val="solid" w:color="FFFFFF" w:fill="auto"/>
          </w:tcPr>
          <w:p w14:paraId="1CF8A58F" w14:textId="77777777" w:rsidR="00B90F82" w:rsidRDefault="00B90F82" w:rsidP="006A2D5E">
            <w:pPr>
              <w:rPr>
                <w:rFonts w:asciiTheme="minorEastAsia" w:eastAsiaTheme="minorEastAsia" w:hAnsiTheme="minorEastAsia"/>
                <w:sz w:val="21"/>
                <w:szCs w:val="21"/>
              </w:rPr>
            </w:pPr>
            <w:r>
              <w:rPr>
                <w:rFonts w:asciiTheme="minorEastAsia" w:eastAsiaTheme="minorEastAsia" w:hAnsiTheme="minorEastAsia" w:hint="eastAsia"/>
                <w:sz w:val="21"/>
                <w:szCs w:val="21"/>
              </w:rPr>
              <w:t>2013-05</w:t>
            </w:r>
          </w:p>
        </w:tc>
        <w:tc>
          <w:tcPr>
            <w:tcW w:w="992" w:type="dxa"/>
            <w:shd w:val="solid" w:color="FFFFFF" w:fill="auto"/>
          </w:tcPr>
          <w:p w14:paraId="09F4241D" w14:textId="77777777" w:rsidR="00B90F82" w:rsidRDefault="00B90F82" w:rsidP="004D6F3F">
            <w:pPr>
              <w:rPr>
                <w:rFonts w:asciiTheme="minorEastAsia" w:eastAsiaTheme="minorEastAsia" w:hAnsiTheme="minorEastAsia"/>
                <w:sz w:val="21"/>
                <w:szCs w:val="21"/>
              </w:rPr>
            </w:pPr>
            <w:r>
              <w:rPr>
                <w:rFonts w:asciiTheme="minorEastAsia" w:eastAsiaTheme="minorEastAsia" w:hAnsiTheme="minorEastAsia" w:hint="eastAsia"/>
                <w:sz w:val="21"/>
                <w:szCs w:val="21"/>
              </w:rPr>
              <w:t>李志成</w:t>
            </w:r>
          </w:p>
        </w:tc>
        <w:tc>
          <w:tcPr>
            <w:tcW w:w="5670" w:type="dxa"/>
            <w:shd w:val="solid" w:color="FFFFFF" w:fill="auto"/>
          </w:tcPr>
          <w:p w14:paraId="761A12BF" w14:textId="77777777" w:rsidR="00B90F82" w:rsidRDefault="003A478F" w:rsidP="006A2D5E">
            <w:pPr>
              <w:rPr>
                <w:rFonts w:asciiTheme="minorEastAsia" w:eastAsiaTheme="minorEastAsia" w:hAnsiTheme="minorEastAsia"/>
                <w:sz w:val="21"/>
                <w:szCs w:val="21"/>
              </w:rPr>
            </w:pPr>
            <w:r>
              <w:rPr>
                <w:rFonts w:asciiTheme="minorEastAsia" w:eastAsiaTheme="minorEastAsia" w:hAnsiTheme="minorEastAsia" w:hint="eastAsia"/>
                <w:sz w:val="21"/>
                <w:szCs w:val="21"/>
              </w:rPr>
              <w:t>内容更新 添加OLLA部分</w:t>
            </w:r>
          </w:p>
        </w:tc>
        <w:tc>
          <w:tcPr>
            <w:tcW w:w="850" w:type="dxa"/>
            <w:shd w:val="solid" w:color="FFFFFF" w:fill="auto"/>
          </w:tcPr>
          <w:p w14:paraId="614E1BA7" w14:textId="77777777" w:rsidR="00B90F82" w:rsidRDefault="003A478F" w:rsidP="006A2D5E">
            <w:pPr>
              <w:rPr>
                <w:rFonts w:asciiTheme="minorEastAsia" w:eastAsiaTheme="minorEastAsia" w:hAnsiTheme="minorEastAsia"/>
                <w:sz w:val="21"/>
                <w:szCs w:val="21"/>
              </w:rPr>
            </w:pPr>
            <w:r>
              <w:rPr>
                <w:rFonts w:asciiTheme="minorEastAsia" w:eastAsiaTheme="minorEastAsia" w:hAnsiTheme="minorEastAsia" w:hint="eastAsia"/>
                <w:sz w:val="21"/>
                <w:szCs w:val="21"/>
              </w:rPr>
              <w:t>1.2.3</w:t>
            </w:r>
          </w:p>
        </w:tc>
        <w:tc>
          <w:tcPr>
            <w:tcW w:w="851" w:type="dxa"/>
            <w:shd w:val="solid" w:color="FFFFFF" w:fill="auto"/>
          </w:tcPr>
          <w:p w14:paraId="0C87AFA9" w14:textId="77777777" w:rsidR="00B90F82" w:rsidRDefault="003A478F" w:rsidP="006A2D5E">
            <w:pPr>
              <w:rPr>
                <w:rFonts w:asciiTheme="minorEastAsia" w:eastAsiaTheme="minorEastAsia" w:hAnsiTheme="minorEastAsia"/>
                <w:sz w:val="21"/>
                <w:szCs w:val="21"/>
              </w:rPr>
            </w:pPr>
            <w:r>
              <w:rPr>
                <w:rFonts w:asciiTheme="minorEastAsia" w:eastAsiaTheme="minorEastAsia" w:hAnsiTheme="minorEastAsia" w:hint="eastAsia"/>
                <w:sz w:val="21"/>
                <w:szCs w:val="21"/>
              </w:rPr>
              <w:t>1.2.4</w:t>
            </w:r>
          </w:p>
        </w:tc>
      </w:tr>
    </w:tbl>
    <w:p w14:paraId="317B27BA" w14:textId="77777777" w:rsidR="00002824" w:rsidRPr="00D046B9" w:rsidRDefault="00002824" w:rsidP="00474EB6">
      <w:pPr>
        <w:pStyle w:val="a6"/>
        <w:ind w:firstLine="480"/>
      </w:pPr>
    </w:p>
    <w:sectPr w:rsidR="00002824" w:rsidRPr="00D046B9" w:rsidSect="001553EB">
      <w:headerReference w:type="first" r:id="rId1089"/>
      <w:footerReference w:type="first" r:id="rId1090"/>
      <w:pgSz w:w="11906" w:h="16838"/>
      <w:pgMar w:top="1440" w:right="1080" w:bottom="1440" w:left="1080" w:header="851" w:footer="992" w:gutter="0"/>
      <w:cols w:space="425"/>
      <w:docGrid w:type="lines"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11" w:author="YS" w:date="2013-05-14T19:06:00Z" w:initials="YS">
    <w:p w14:paraId="14A2334B" w14:textId="77777777" w:rsidR="00C070A5" w:rsidRDefault="00C070A5" w:rsidP="00B45328">
      <w:pPr>
        <w:pStyle w:val="af4"/>
      </w:pPr>
      <w:r>
        <w:rPr>
          <w:rStyle w:val="af3"/>
        </w:rPr>
        <w:annotationRef/>
      </w:r>
      <w:r>
        <w:rPr>
          <w:rFonts w:hint="eastAsia"/>
        </w:rPr>
        <w:t>麻烦确定，这列写得是否正确？</w:t>
      </w:r>
    </w:p>
  </w:comment>
  <w:comment w:id="956" w:author="yangbei" w:date="2013-05-14T19:06:00Z" w:initials="y">
    <w:p w14:paraId="2D967E51" w14:textId="77777777" w:rsidR="00C070A5" w:rsidRDefault="00C070A5" w:rsidP="00B45328">
      <w:pPr>
        <w:pStyle w:val="af4"/>
      </w:pPr>
      <w:r>
        <w:rPr>
          <w:rStyle w:val="af3"/>
        </w:rPr>
        <w:annotationRef/>
      </w:r>
      <w:r>
        <w:rPr>
          <w:rFonts w:hint="eastAsia"/>
        </w:rPr>
        <w:t>此处反馈周期为</w:t>
      </w:r>
      <w:r>
        <w:rPr>
          <w:rFonts w:hint="eastAsia"/>
        </w:rPr>
        <w:t>1ms</w:t>
      </w:r>
    </w:p>
  </w:comment>
  <w:comment w:id="1454" w:author="YS" w:date="2013-05-14T19:06:00Z" w:initials="YS">
    <w:p w14:paraId="0178BA81" w14:textId="77777777" w:rsidR="00C070A5" w:rsidRDefault="00C070A5" w:rsidP="00B45328">
      <w:pPr>
        <w:pStyle w:val="af4"/>
      </w:pPr>
      <w:r>
        <w:rPr>
          <w:rStyle w:val="af3"/>
        </w:rPr>
        <w:annotationRef/>
      </w:r>
      <w:r>
        <w:rPr>
          <w:rFonts w:hint="eastAsia"/>
        </w:rPr>
        <w:t>我觉得对</w:t>
      </w:r>
      <w:r>
        <w:rPr>
          <w:rFonts w:hint="eastAsia"/>
        </w:rPr>
        <w:t>FTP</w:t>
      </w:r>
      <w:r>
        <w:rPr>
          <w:rFonts w:hint="eastAsia"/>
        </w:rPr>
        <w:t>，结论会回来，这个我们需要一起看看</w:t>
      </w:r>
    </w:p>
  </w:comment>
  <w:comment w:id="1759" w:author="YS" w:date="2013-05-14T19:06:00Z" w:initials="YS">
    <w:p w14:paraId="0F978882" w14:textId="77777777" w:rsidR="00C070A5" w:rsidRDefault="00C070A5" w:rsidP="00B45328">
      <w:pPr>
        <w:pStyle w:val="af4"/>
      </w:pPr>
      <w:r>
        <w:rPr>
          <w:rStyle w:val="af3"/>
        </w:rPr>
        <w:annotationRef/>
      </w:r>
      <w:r>
        <w:rPr>
          <w:rFonts w:hint="eastAsia"/>
        </w:rPr>
        <w:t>建议添加</w:t>
      </w:r>
      <w:r>
        <w:rPr>
          <w:rFonts w:hint="eastAsia"/>
        </w:rPr>
        <w:t>MMSE</w:t>
      </w:r>
      <w:r>
        <w:rPr>
          <w:rFonts w:hint="eastAsia"/>
        </w:rPr>
        <w:t>和</w:t>
      </w:r>
      <w:r>
        <w:rPr>
          <w:rFonts w:hint="eastAsia"/>
        </w:rPr>
        <w:t>IRC</w:t>
      </w:r>
      <w:r>
        <w:rPr>
          <w:rFonts w:hint="eastAsia"/>
        </w:rPr>
        <w:t>的算法，以及我们实际的应用方式</w:t>
      </w:r>
    </w:p>
  </w:comment>
  <w:comment w:id="1781" w:author="yangbei" w:date="2013-05-14T19:06:00Z" w:initials="yb">
    <w:p w14:paraId="435CAC0F" w14:textId="77777777" w:rsidR="00C070A5" w:rsidRDefault="00C070A5" w:rsidP="00B45328">
      <w:pPr>
        <w:pStyle w:val="af4"/>
      </w:pPr>
      <w:r>
        <w:rPr>
          <w:rStyle w:val="af3"/>
        </w:rPr>
        <w:annotationRef/>
      </w:r>
      <w:r>
        <w:t>U</w:t>
      </w:r>
      <w:r>
        <w:rPr>
          <w:rFonts w:hint="eastAsia"/>
        </w:rPr>
        <w:t>pdate later</w:t>
      </w:r>
    </w:p>
  </w:comment>
  <w:comment w:id="1934" w:author="YS" w:date="2013-05-14T19:06:00Z" w:initials="YS">
    <w:p w14:paraId="55418FB5" w14:textId="77777777" w:rsidR="00C070A5" w:rsidRDefault="00C070A5" w:rsidP="00B45328">
      <w:pPr>
        <w:pStyle w:val="af4"/>
      </w:pPr>
      <w:r>
        <w:rPr>
          <w:rStyle w:val="af3"/>
        </w:rPr>
        <w:annotationRef/>
      </w:r>
      <w:r>
        <w:rPr>
          <w:rFonts w:hint="eastAsia"/>
        </w:rPr>
        <w:t>但是</w:t>
      </w:r>
      <w:r>
        <w:rPr>
          <w:rFonts w:hint="eastAsia"/>
        </w:rPr>
        <w:t>DMRS</w:t>
      </w:r>
      <w:r>
        <w:rPr>
          <w:rFonts w:hint="eastAsia"/>
        </w:rPr>
        <w:t>应该有预编码增益和接收分集增益，</w:t>
      </w:r>
      <w:r>
        <w:rPr>
          <w:rFonts w:hint="eastAsia"/>
        </w:rPr>
        <w:t>DMRS</w:t>
      </w:r>
      <w:r>
        <w:rPr>
          <w:rFonts w:hint="eastAsia"/>
        </w:rPr>
        <w:t>下的性能需要进一步确认</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4A2334B" w15:done="0"/>
  <w15:commentEx w15:paraId="2D967E51" w15:done="0"/>
  <w15:commentEx w15:paraId="0178BA81" w15:done="0"/>
  <w15:commentEx w15:paraId="0F978882" w15:done="0"/>
  <w15:commentEx w15:paraId="435CAC0F" w15:done="0"/>
  <w15:commentEx w15:paraId="55418FB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B5987E" w14:textId="77777777" w:rsidR="00E8426C" w:rsidRDefault="00E8426C" w:rsidP="00E35264">
      <w:pPr>
        <w:spacing w:line="240" w:lineRule="auto"/>
      </w:pPr>
      <w:r>
        <w:separator/>
      </w:r>
    </w:p>
  </w:endnote>
  <w:endnote w:type="continuationSeparator" w:id="0">
    <w:p w14:paraId="64EF6599" w14:textId="77777777" w:rsidR="00E8426C" w:rsidRDefault="00E8426C" w:rsidP="00E352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ZapfDingbats">
    <w:panose1 w:val="00000000000000000000"/>
    <w:charset w:val="FF"/>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utch801BT-Roman">
    <w:altName w:val="Times New Roman"/>
    <w:panose1 w:val="00000000000000000000"/>
    <w:charset w:val="00"/>
    <w:family w:val="roman"/>
    <w:notTrueType/>
    <w:pitch w:val="default"/>
    <w:sig w:usb0="00000003" w:usb1="00000000" w:usb2="00000000" w:usb3="00000000" w:csb0="00000001" w:csb1="00000000"/>
  </w:font>
  <w:font w:name="Dutch801BT-Bold">
    <w:altName w:val="Times New Roman"/>
    <w:panose1 w:val="00000000000000000000"/>
    <w:charset w:val="00"/>
    <w:family w:val="roman"/>
    <w:notTrueType/>
    <w:pitch w:val="default"/>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仿宋_GB2312">
    <w:altName w:val="仿宋"/>
    <w:charset w:val="86"/>
    <w:family w:val="modern"/>
    <w:pitch w:val="fixed"/>
    <w:sig w:usb0="00000000"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1FB888" w14:textId="77777777" w:rsidR="00C070A5" w:rsidRDefault="00C070A5" w:rsidP="001553EB">
    <w:pPr>
      <w:pStyle w:val="aa"/>
      <w:wordWrap w:val="0"/>
      <w:jc w:val="right"/>
      <w:rPr>
        <w:b/>
        <w:sz w:val="24"/>
        <w:szCs w:val="24"/>
      </w:rPr>
    </w:pPr>
    <w:r>
      <w:rPr>
        <w:b/>
        <w:sz w:val="24"/>
        <w:szCs w:val="24"/>
      </w:rPr>
      <w:fldChar w:fldCharType="begin"/>
    </w:r>
    <w:r>
      <w:rPr>
        <w:b/>
      </w:rPr>
      <w:instrText>PAGE</w:instrText>
    </w:r>
    <w:r>
      <w:rPr>
        <w:b/>
        <w:sz w:val="24"/>
        <w:szCs w:val="24"/>
      </w:rPr>
      <w:fldChar w:fldCharType="separate"/>
    </w:r>
    <w:r w:rsidR="00AD2DCC">
      <w:rPr>
        <w:b/>
        <w:noProof/>
      </w:rPr>
      <w:t>16</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sidR="00AD2DCC">
      <w:rPr>
        <w:b/>
        <w:noProof/>
      </w:rPr>
      <w:t>181</w:t>
    </w:r>
    <w:r>
      <w:rPr>
        <w:b/>
        <w:sz w:val="24"/>
        <w:szCs w:val="24"/>
      </w:rPr>
      <w:fldChar w:fldCharType="end"/>
    </w:r>
  </w:p>
  <w:p w14:paraId="0FF7163F" w14:textId="77777777" w:rsidR="00C070A5" w:rsidRDefault="00C070A5" w:rsidP="001553EB">
    <w:pPr>
      <w:pStyle w:val="aa"/>
      <w:jc w:val="center"/>
    </w:pPr>
    <w:r>
      <w:rPr>
        <w:rFonts w:hint="eastAsia"/>
      </w:rPr>
      <w:t xml:space="preserve">BUPT ITTC &amp; </w:t>
    </w:r>
    <w:r>
      <w:rPr>
        <w:rFonts w:hint="eastAsia"/>
      </w:rPr>
      <w:t>中国电信技术创新中心</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4B04E5" w14:textId="77777777" w:rsidR="00C070A5" w:rsidRDefault="00C070A5" w:rsidP="001553EB">
    <w:pPr>
      <w:pStyle w:val="aa"/>
      <w:jc w:val="center"/>
    </w:pPr>
    <w:r>
      <w:rPr>
        <w:rFonts w:hint="eastAsia"/>
      </w:rPr>
      <w:t xml:space="preserve">BUPT ITTC &amp; </w:t>
    </w:r>
    <w:r>
      <w:rPr>
        <w:rFonts w:hint="eastAsia"/>
      </w:rPr>
      <w:t>中国电信技术创新中心</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17129D" w14:textId="77777777" w:rsidR="00C070A5" w:rsidRDefault="00C070A5" w:rsidP="001553EB">
    <w:pPr>
      <w:pStyle w:val="aa"/>
      <w:jc w:val="right"/>
    </w:pPr>
    <w:r>
      <w:rPr>
        <w:rFonts w:hint="eastAsia"/>
      </w:rPr>
      <w:t xml:space="preserve">BUPT ITTC &amp; </w:t>
    </w:r>
    <w:r>
      <w:rPr>
        <w:rFonts w:hint="eastAsia"/>
      </w:rPr>
      <w:t>中国电信技术创新中心</w:t>
    </w:r>
    <w:r>
      <w:rPr>
        <w:rFonts w:hint="eastAsia"/>
      </w:rPr>
      <w:t xml:space="preserve">                          </w:t>
    </w:r>
    <w:r>
      <w:rPr>
        <w:b/>
        <w:sz w:val="24"/>
        <w:szCs w:val="24"/>
      </w:rPr>
      <w:fldChar w:fldCharType="begin"/>
    </w:r>
    <w:r>
      <w:rPr>
        <w:b/>
      </w:rPr>
      <w:instrText>PAGE</w:instrText>
    </w:r>
    <w:r>
      <w:rPr>
        <w:b/>
        <w:sz w:val="24"/>
        <w:szCs w:val="24"/>
      </w:rPr>
      <w:fldChar w:fldCharType="separate"/>
    </w:r>
    <w:r>
      <w:rPr>
        <w:b/>
        <w:noProof/>
      </w:rPr>
      <w:t>137</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Pr>
        <w:b/>
        <w:noProof/>
      </w:rPr>
      <w:t>138</w:t>
    </w:r>
    <w:r>
      <w:rPr>
        <w:b/>
        <w:sz w:val="24"/>
        <w:szCs w:val="24"/>
      </w:rPr>
      <w:fldChar w:fldCharType="end"/>
    </w:r>
  </w:p>
  <w:p w14:paraId="4631DF09" w14:textId="77777777" w:rsidR="00C070A5" w:rsidRDefault="00C070A5">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1C7506" w14:textId="77777777" w:rsidR="00E8426C" w:rsidRDefault="00E8426C" w:rsidP="00E35264">
      <w:pPr>
        <w:spacing w:line="240" w:lineRule="auto"/>
      </w:pPr>
      <w:r>
        <w:separator/>
      </w:r>
    </w:p>
  </w:footnote>
  <w:footnote w:type="continuationSeparator" w:id="0">
    <w:p w14:paraId="74220212" w14:textId="77777777" w:rsidR="00E8426C" w:rsidRDefault="00E8426C" w:rsidP="00E3526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B4379" w14:textId="77777777" w:rsidR="00C070A5" w:rsidRDefault="00C070A5" w:rsidP="001553EB">
    <w:pPr>
      <w:pStyle w:val="a9"/>
      <w:jc w:val="right"/>
    </w:pPr>
    <w:r>
      <w:rPr>
        <w:rFonts w:asciiTheme="minorEastAsia" w:eastAsiaTheme="minorEastAsia" w:hAnsiTheme="minorEastAsia" w:hint="eastAsia"/>
      </w:rPr>
      <w:t>系统</w:t>
    </w:r>
    <w:r w:rsidRPr="001553EB">
      <w:rPr>
        <w:rFonts w:asciiTheme="minorEastAsia" w:eastAsiaTheme="minorEastAsia" w:hAnsiTheme="minorEastAsia" w:hint="eastAsia"/>
      </w:rPr>
      <w:t>级仿真平台</w:t>
    </w:r>
    <w:r>
      <w:rPr>
        <w:rFonts w:asciiTheme="minorEastAsia" w:eastAsiaTheme="minorEastAsia" w:hAnsiTheme="minorEastAsia" w:hint="eastAsia"/>
      </w:rPr>
      <w:t>建设</w:t>
    </w:r>
    <w:r w:rsidRPr="001553EB">
      <w:rPr>
        <w:rFonts w:asciiTheme="minorEastAsia" w:eastAsiaTheme="minorEastAsia" w:hAnsiTheme="minorEastAsia" w:hint="eastAsia"/>
      </w:rPr>
      <w:t xml:space="preserve">                                    </w:t>
    </w:r>
    <w:r>
      <w:rPr>
        <w:rFonts w:asciiTheme="minorEastAsia" w:eastAsiaTheme="minorEastAsia" w:hAnsiTheme="minorEastAsia" w:hint="eastAsia"/>
      </w:rPr>
      <w:t>技术</w:t>
    </w:r>
    <w:r w:rsidRPr="001553EB">
      <w:rPr>
        <w:rFonts w:asciiTheme="minorEastAsia" w:eastAsiaTheme="minorEastAsia" w:hAnsiTheme="minorEastAsia" w:hint="eastAsia"/>
      </w:rPr>
      <w:t>文档</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9B7F8" w14:textId="77777777" w:rsidR="00C070A5" w:rsidRPr="003133AE" w:rsidRDefault="00C070A5" w:rsidP="003133AE">
    <w:pPr>
      <w:pStyle w:val="a9"/>
      <w:jc w:val="left"/>
    </w:pPr>
    <w:r>
      <w:rPr>
        <w:noProof/>
      </w:rPr>
      <w:drawing>
        <wp:inline distT="0" distB="0" distL="0" distR="0" wp14:anchorId="422C51F1" wp14:editId="39505A46">
          <wp:extent cx="1087120" cy="362585"/>
          <wp:effectExtent l="0" t="0" r="0" b="0"/>
          <wp:docPr id="23" name="图片 23" descr="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a-1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7120" cy="362585"/>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5AA41375" wp14:editId="638B5C26">
          <wp:extent cx="974725" cy="336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74725" cy="336550"/>
                  </a:xfrm>
                  <a:prstGeom prst="rect">
                    <a:avLst/>
                  </a:prstGeom>
                  <a:noFill/>
                  <a:ln>
                    <a:noFill/>
                  </a:ln>
                </pic:spPr>
              </pic:pic>
            </a:graphicData>
          </a:graphic>
        </wp:inline>
      </w:drawing>
    </w:r>
    <w:r>
      <w:rPr>
        <w:rFonts w:hint="eastAsia"/>
      </w:rPr>
      <w:t xml:space="preserve">                                            </w:t>
    </w:r>
    <w:r>
      <w:rPr>
        <w:rFonts w:hint="eastAsia"/>
      </w:rPr>
      <w:t>技术文档</w:t>
    </w:r>
    <w:r>
      <w:rPr>
        <w:rFonts w:hint="eastAsia"/>
      </w:rPr>
      <w:t xml:space="preserve">   </w:t>
    </w:r>
    <w:r>
      <w:rPr>
        <w:rFonts w:hint="eastAsia"/>
      </w:rPr>
      <w:t>研究报告</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903691" w14:textId="77777777" w:rsidR="00C070A5" w:rsidRDefault="00C070A5" w:rsidP="001553EB">
    <w:pPr>
      <w:pStyle w:val="a9"/>
      <w:jc w:val="right"/>
    </w:pPr>
    <w:r>
      <w:rPr>
        <w:rFonts w:asciiTheme="minorEastAsia" w:eastAsiaTheme="minorEastAsia" w:hAnsiTheme="minorEastAsia" w:hint="eastAsia"/>
      </w:rPr>
      <w:t>系统</w:t>
    </w:r>
    <w:r w:rsidRPr="001553EB">
      <w:rPr>
        <w:rFonts w:asciiTheme="minorEastAsia" w:eastAsiaTheme="minorEastAsia" w:hAnsiTheme="minorEastAsia" w:hint="eastAsia"/>
      </w:rPr>
      <w:t>级仿真平台</w:t>
    </w:r>
    <w:r>
      <w:rPr>
        <w:rFonts w:asciiTheme="minorEastAsia" w:eastAsiaTheme="minorEastAsia" w:hAnsiTheme="minorEastAsia" w:hint="eastAsia"/>
      </w:rPr>
      <w:t>建设</w:t>
    </w:r>
    <w:r w:rsidRPr="001553EB">
      <w:rPr>
        <w:rFonts w:asciiTheme="minorEastAsia" w:eastAsiaTheme="minorEastAsia" w:hAnsiTheme="minorEastAsia" w:hint="eastAsia"/>
      </w:rPr>
      <w:t xml:space="preserve">                                     </w:t>
    </w:r>
    <w:r>
      <w:rPr>
        <w:rFonts w:asciiTheme="minorEastAsia" w:eastAsiaTheme="minorEastAsia" w:hAnsiTheme="minorEastAsia" w:hint="eastAsia"/>
      </w:rPr>
      <w:t>系统概述</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C2C9F2" w14:textId="77777777" w:rsidR="00C070A5" w:rsidRPr="001553EB" w:rsidRDefault="00C070A5" w:rsidP="001553EB">
    <w:pPr>
      <w:pStyle w:val="a9"/>
      <w:wordWrap w:val="0"/>
      <w:jc w:val="right"/>
      <w:rPr>
        <w:rFonts w:asciiTheme="minorEastAsia" w:eastAsiaTheme="minorEastAsia" w:hAnsiTheme="minorEastAsia"/>
      </w:rPr>
    </w:pPr>
    <w:r w:rsidRPr="001553EB">
      <w:rPr>
        <w:rFonts w:asciiTheme="minorEastAsia" w:eastAsiaTheme="minorEastAsia" w:hAnsiTheme="minorEastAsia" w:hint="eastAsia"/>
      </w:rPr>
      <w:t>链路级仿真平台                                          技术文档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C4545"/>
    <w:multiLevelType w:val="hybridMultilevel"/>
    <w:tmpl w:val="0226C4B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20E06C6"/>
    <w:multiLevelType w:val="hybridMultilevel"/>
    <w:tmpl w:val="F9E45A72"/>
    <w:lvl w:ilvl="0" w:tplc="8B3615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394FED"/>
    <w:multiLevelType w:val="hybridMultilevel"/>
    <w:tmpl w:val="FCD060F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
    <w:nsid w:val="04DE6011"/>
    <w:multiLevelType w:val="hybridMultilevel"/>
    <w:tmpl w:val="3F26E5F4"/>
    <w:lvl w:ilvl="0" w:tplc="04090011">
      <w:start w:val="1"/>
      <w:numFmt w:val="decimal"/>
      <w:lvlText w:val="%1)"/>
      <w:lvlJc w:val="left"/>
      <w:pPr>
        <w:ind w:left="820" w:hanging="420"/>
      </w:p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4">
    <w:nsid w:val="06756CB7"/>
    <w:multiLevelType w:val="hybridMultilevel"/>
    <w:tmpl w:val="E6725C4E"/>
    <w:lvl w:ilvl="0" w:tplc="95488550">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nsid w:val="068E1489"/>
    <w:multiLevelType w:val="hybridMultilevel"/>
    <w:tmpl w:val="01E8759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
    <w:nsid w:val="0AAB66CE"/>
    <w:multiLevelType w:val="hybridMultilevel"/>
    <w:tmpl w:val="7CAC5AF4"/>
    <w:lvl w:ilvl="0" w:tplc="06DC638C">
      <w:start w:val="2"/>
      <w:numFmt w:val="bullet"/>
      <w:lvlText w:val="-"/>
      <w:lvlJc w:val="left"/>
      <w:pPr>
        <w:ind w:left="720" w:hanging="360"/>
      </w:pPr>
      <w:rPr>
        <w:rFonts w:ascii="Calibri" w:eastAsia="宋体" w:hAnsi="Calibri" w:cs="Calibri"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nsid w:val="0C181538"/>
    <w:multiLevelType w:val="hybridMultilevel"/>
    <w:tmpl w:val="728612CC"/>
    <w:lvl w:ilvl="0" w:tplc="684C845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C967C5E"/>
    <w:multiLevelType w:val="hybridMultilevel"/>
    <w:tmpl w:val="E45E6CA8"/>
    <w:lvl w:ilvl="0" w:tplc="04090001">
      <w:start w:val="1"/>
      <w:numFmt w:val="bullet"/>
      <w:lvlText w:val=""/>
      <w:lvlJc w:val="left"/>
      <w:pPr>
        <w:ind w:left="988" w:hanging="420"/>
      </w:pPr>
      <w:rPr>
        <w:rFonts w:ascii="Wingdings" w:hAnsi="Wingdings" w:hint="default"/>
      </w:rPr>
    </w:lvl>
    <w:lvl w:ilvl="1" w:tplc="04090003" w:tentative="1">
      <w:start w:val="1"/>
      <w:numFmt w:val="bullet"/>
      <w:lvlText w:val=""/>
      <w:lvlJc w:val="left"/>
      <w:pPr>
        <w:ind w:left="1408" w:hanging="420"/>
      </w:pPr>
      <w:rPr>
        <w:rFonts w:ascii="Wingdings" w:hAnsi="Wingdings" w:hint="default"/>
      </w:rPr>
    </w:lvl>
    <w:lvl w:ilvl="2" w:tplc="04090005" w:tentative="1">
      <w:start w:val="1"/>
      <w:numFmt w:val="bullet"/>
      <w:lvlText w:val=""/>
      <w:lvlJc w:val="left"/>
      <w:pPr>
        <w:ind w:left="1828" w:hanging="420"/>
      </w:pPr>
      <w:rPr>
        <w:rFonts w:ascii="Wingdings" w:hAnsi="Wingdings" w:hint="default"/>
      </w:rPr>
    </w:lvl>
    <w:lvl w:ilvl="3" w:tplc="04090001" w:tentative="1">
      <w:start w:val="1"/>
      <w:numFmt w:val="bullet"/>
      <w:lvlText w:val=""/>
      <w:lvlJc w:val="left"/>
      <w:pPr>
        <w:ind w:left="2248" w:hanging="420"/>
      </w:pPr>
      <w:rPr>
        <w:rFonts w:ascii="Wingdings" w:hAnsi="Wingdings" w:hint="default"/>
      </w:rPr>
    </w:lvl>
    <w:lvl w:ilvl="4" w:tplc="04090003" w:tentative="1">
      <w:start w:val="1"/>
      <w:numFmt w:val="bullet"/>
      <w:lvlText w:val=""/>
      <w:lvlJc w:val="left"/>
      <w:pPr>
        <w:ind w:left="2668" w:hanging="420"/>
      </w:pPr>
      <w:rPr>
        <w:rFonts w:ascii="Wingdings" w:hAnsi="Wingdings" w:hint="default"/>
      </w:rPr>
    </w:lvl>
    <w:lvl w:ilvl="5" w:tplc="04090005" w:tentative="1">
      <w:start w:val="1"/>
      <w:numFmt w:val="bullet"/>
      <w:lvlText w:val=""/>
      <w:lvlJc w:val="left"/>
      <w:pPr>
        <w:ind w:left="3088" w:hanging="420"/>
      </w:pPr>
      <w:rPr>
        <w:rFonts w:ascii="Wingdings" w:hAnsi="Wingdings" w:hint="default"/>
      </w:rPr>
    </w:lvl>
    <w:lvl w:ilvl="6" w:tplc="04090001" w:tentative="1">
      <w:start w:val="1"/>
      <w:numFmt w:val="bullet"/>
      <w:lvlText w:val=""/>
      <w:lvlJc w:val="left"/>
      <w:pPr>
        <w:ind w:left="3508" w:hanging="420"/>
      </w:pPr>
      <w:rPr>
        <w:rFonts w:ascii="Wingdings" w:hAnsi="Wingdings" w:hint="default"/>
      </w:rPr>
    </w:lvl>
    <w:lvl w:ilvl="7" w:tplc="04090003" w:tentative="1">
      <w:start w:val="1"/>
      <w:numFmt w:val="bullet"/>
      <w:lvlText w:val=""/>
      <w:lvlJc w:val="left"/>
      <w:pPr>
        <w:ind w:left="3928" w:hanging="420"/>
      </w:pPr>
      <w:rPr>
        <w:rFonts w:ascii="Wingdings" w:hAnsi="Wingdings" w:hint="default"/>
      </w:rPr>
    </w:lvl>
    <w:lvl w:ilvl="8" w:tplc="04090005" w:tentative="1">
      <w:start w:val="1"/>
      <w:numFmt w:val="bullet"/>
      <w:lvlText w:val=""/>
      <w:lvlJc w:val="left"/>
      <w:pPr>
        <w:ind w:left="4348" w:hanging="420"/>
      </w:pPr>
      <w:rPr>
        <w:rFonts w:ascii="Wingdings" w:hAnsi="Wingdings" w:hint="default"/>
      </w:rPr>
    </w:lvl>
  </w:abstractNum>
  <w:abstractNum w:abstractNumId="9">
    <w:nsid w:val="0E4364A0"/>
    <w:multiLevelType w:val="hybridMultilevel"/>
    <w:tmpl w:val="99ACF8C6"/>
    <w:lvl w:ilvl="0" w:tplc="04090001">
      <w:start w:val="1"/>
      <w:numFmt w:val="bullet"/>
      <w:lvlText w:val=""/>
      <w:lvlJc w:val="left"/>
      <w:pPr>
        <w:ind w:left="1696"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0">
    <w:nsid w:val="103F7444"/>
    <w:multiLevelType w:val="hybridMultilevel"/>
    <w:tmpl w:val="36C45212"/>
    <w:lvl w:ilvl="0" w:tplc="04090001">
      <w:start w:val="1"/>
      <w:numFmt w:val="bullet"/>
      <w:lvlText w:val=""/>
      <w:lvlJc w:val="left"/>
      <w:pPr>
        <w:ind w:left="1682" w:hanging="420"/>
      </w:pPr>
      <w:rPr>
        <w:rFonts w:ascii="Wingdings" w:hAnsi="Wingdings" w:hint="default"/>
      </w:rPr>
    </w:lvl>
    <w:lvl w:ilvl="1" w:tplc="04090003" w:tentative="1">
      <w:start w:val="1"/>
      <w:numFmt w:val="bullet"/>
      <w:lvlText w:val=""/>
      <w:lvlJc w:val="left"/>
      <w:pPr>
        <w:ind w:left="2102" w:hanging="420"/>
      </w:pPr>
      <w:rPr>
        <w:rFonts w:ascii="Wingdings" w:hAnsi="Wingdings" w:hint="default"/>
      </w:rPr>
    </w:lvl>
    <w:lvl w:ilvl="2" w:tplc="04090005" w:tentative="1">
      <w:start w:val="1"/>
      <w:numFmt w:val="bullet"/>
      <w:lvlText w:val=""/>
      <w:lvlJc w:val="left"/>
      <w:pPr>
        <w:ind w:left="2522" w:hanging="420"/>
      </w:pPr>
      <w:rPr>
        <w:rFonts w:ascii="Wingdings" w:hAnsi="Wingdings" w:hint="default"/>
      </w:rPr>
    </w:lvl>
    <w:lvl w:ilvl="3" w:tplc="04090001" w:tentative="1">
      <w:start w:val="1"/>
      <w:numFmt w:val="bullet"/>
      <w:lvlText w:val=""/>
      <w:lvlJc w:val="left"/>
      <w:pPr>
        <w:ind w:left="2942" w:hanging="420"/>
      </w:pPr>
      <w:rPr>
        <w:rFonts w:ascii="Wingdings" w:hAnsi="Wingdings" w:hint="default"/>
      </w:rPr>
    </w:lvl>
    <w:lvl w:ilvl="4" w:tplc="04090003" w:tentative="1">
      <w:start w:val="1"/>
      <w:numFmt w:val="bullet"/>
      <w:lvlText w:val=""/>
      <w:lvlJc w:val="left"/>
      <w:pPr>
        <w:ind w:left="3362" w:hanging="420"/>
      </w:pPr>
      <w:rPr>
        <w:rFonts w:ascii="Wingdings" w:hAnsi="Wingdings" w:hint="default"/>
      </w:rPr>
    </w:lvl>
    <w:lvl w:ilvl="5" w:tplc="04090005" w:tentative="1">
      <w:start w:val="1"/>
      <w:numFmt w:val="bullet"/>
      <w:lvlText w:val=""/>
      <w:lvlJc w:val="left"/>
      <w:pPr>
        <w:ind w:left="3782" w:hanging="420"/>
      </w:pPr>
      <w:rPr>
        <w:rFonts w:ascii="Wingdings" w:hAnsi="Wingdings" w:hint="default"/>
      </w:rPr>
    </w:lvl>
    <w:lvl w:ilvl="6" w:tplc="04090001" w:tentative="1">
      <w:start w:val="1"/>
      <w:numFmt w:val="bullet"/>
      <w:lvlText w:val=""/>
      <w:lvlJc w:val="left"/>
      <w:pPr>
        <w:ind w:left="4202" w:hanging="420"/>
      </w:pPr>
      <w:rPr>
        <w:rFonts w:ascii="Wingdings" w:hAnsi="Wingdings" w:hint="default"/>
      </w:rPr>
    </w:lvl>
    <w:lvl w:ilvl="7" w:tplc="04090003" w:tentative="1">
      <w:start w:val="1"/>
      <w:numFmt w:val="bullet"/>
      <w:lvlText w:val=""/>
      <w:lvlJc w:val="left"/>
      <w:pPr>
        <w:ind w:left="4622" w:hanging="420"/>
      </w:pPr>
      <w:rPr>
        <w:rFonts w:ascii="Wingdings" w:hAnsi="Wingdings" w:hint="default"/>
      </w:rPr>
    </w:lvl>
    <w:lvl w:ilvl="8" w:tplc="04090005" w:tentative="1">
      <w:start w:val="1"/>
      <w:numFmt w:val="bullet"/>
      <w:lvlText w:val=""/>
      <w:lvlJc w:val="left"/>
      <w:pPr>
        <w:ind w:left="5042" w:hanging="420"/>
      </w:pPr>
      <w:rPr>
        <w:rFonts w:ascii="Wingdings" w:hAnsi="Wingdings" w:hint="default"/>
      </w:rPr>
    </w:lvl>
  </w:abstractNum>
  <w:abstractNum w:abstractNumId="11">
    <w:nsid w:val="109254C1"/>
    <w:multiLevelType w:val="hybridMultilevel"/>
    <w:tmpl w:val="3E6662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42329A1"/>
    <w:multiLevelType w:val="hybridMultilevel"/>
    <w:tmpl w:val="A29CC2EE"/>
    <w:lvl w:ilvl="0" w:tplc="79AA10DC">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43C7F0A"/>
    <w:multiLevelType w:val="hybridMultilevel"/>
    <w:tmpl w:val="477A9CAC"/>
    <w:lvl w:ilvl="0" w:tplc="BED8E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4565892"/>
    <w:multiLevelType w:val="hybridMultilevel"/>
    <w:tmpl w:val="2D24044E"/>
    <w:lvl w:ilvl="0" w:tplc="BE6CBCF2">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59D60EE"/>
    <w:multiLevelType w:val="hybridMultilevel"/>
    <w:tmpl w:val="87F688EE"/>
    <w:lvl w:ilvl="0" w:tplc="DF32211A">
      <w:start w:val="1"/>
      <w:numFmt w:val="bullet"/>
      <w:lvlText w:val="•"/>
      <w:lvlJc w:val="left"/>
      <w:pPr>
        <w:ind w:left="840" w:hanging="420"/>
      </w:pPr>
      <w:rPr>
        <w:rFonts w:ascii="Times New Roman" w:hAnsi="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16557997"/>
    <w:multiLevelType w:val="hybridMultilevel"/>
    <w:tmpl w:val="D77437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8F51883"/>
    <w:multiLevelType w:val="hybridMultilevel"/>
    <w:tmpl w:val="14E862A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nsid w:val="1A45089F"/>
    <w:multiLevelType w:val="hybridMultilevel"/>
    <w:tmpl w:val="F274F654"/>
    <w:lvl w:ilvl="0" w:tplc="04090001">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9">
    <w:nsid w:val="1A4C7C33"/>
    <w:multiLevelType w:val="hybridMultilevel"/>
    <w:tmpl w:val="E65E2FDE"/>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686"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20">
    <w:nsid w:val="1C534757"/>
    <w:multiLevelType w:val="hybridMultilevel"/>
    <w:tmpl w:val="65226994"/>
    <w:lvl w:ilvl="0" w:tplc="C70CBBF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DB5517A"/>
    <w:multiLevelType w:val="multilevel"/>
    <w:tmpl w:val="F29E309E"/>
    <w:styleLink w:val="a"/>
    <w:lvl w:ilvl="0">
      <w:start w:val="1"/>
      <w:numFmt w:val="chineseCountingThousand"/>
      <w:pStyle w:val="1"/>
      <w:lvlText w:val="第%1章"/>
      <w:lvlJc w:val="left"/>
      <w:pPr>
        <w:tabs>
          <w:tab w:val="num" w:pos="1134"/>
        </w:tabs>
        <w:ind w:left="0" w:firstLine="0"/>
      </w:pPr>
      <w:rPr>
        <w:rFonts w:hint="eastAsia"/>
        <w:sz w:val="36"/>
      </w:rPr>
    </w:lvl>
    <w:lvl w:ilvl="1">
      <w:start w:val="1"/>
      <w:numFmt w:val="decimal"/>
      <w:pStyle w:val="2"/>
      <w:isLgl/>
      <w:lvlText w:val="%1.%2"/>
      <w:lvlJc w:val="left"/>
      <w:pPr>
        <w:tabs>
          <w:tab w:val="num" w:pos="851"/>
        </w:tabs>
        <w:ind w:left="0" w:firstLine="0"/>
      </w:pPr>
      <w:rPr>
        <w:rFonts w:hint="eastAsia"/>
        <w:sz w:val="32"/>
      </w:rPr>
    </w:lvl>
    <w:lvl w:ilvl="2">
      <w:start w:val="1"/>
      <w:numFmt w:val="decimal"/>
      <w:pStyle w:val="3"/>
      <w:isLgl/>
      <w:lvlText w:val="%1.%2.%3"/>
      <w:lvlJc w:val="left"/>
      <w:pPr>
        <w:tabs>
          <w:tab w:val="num" w:pos="567"/>
        </w:tabs>
        <w:ind w:left="0" w:firstLine="0"/>
      </w:pPr>
      <w:rPr>
        <w:rFonts w:hint="eastAsia"/>
        <w:sz w:val="30"/>
      </w:rPr>
    </w:lvl>
    <w:lvl w:ilvl="3">
      <w:start w:val="1"/>
      <w:numFmt w:val="decimal"/>
      <w:pStyle w:val="4"/>
      <w:isLgl/>
      <w:lvlText w:val="%1.%2.%3.%4"/>
      <w:lvlJc w:val="left"/>
      <w:pPr>
        <w:tabs>
          <w:tab w:val="num" w:pos="567"/>
        </w:tabs>
        <w:ind w:left="0" w:firstLine="0"/>
      </w:pPr>
      <w:rPr>
        <w:rFonts w:hint="eastAsia"/>
        <w:sz w:val="28"/>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nsid w:val="222B75F8"/>
    <w:multiLevelType w:val="hybridMultilevel"/>
    <w:tmpl w:val="364ED246"/>
    <w:lvl w:ilvl="0" w:tplc="C0561EA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nsid w:val="231A4920"/>
    <w:multiLevelType w:val="hybridMultilevel"/>
    <w:tmpl w:val="6A64F7C4"/>
    <w:lvl w:ilvl="0" w:tplc="04090001">
      <w:start w:val="1"/>
      <w:numFmt w:val="bullet"/>
      <w:lvlText w:val=""/>
      <w:lvlJc w:val="left"/>
      <w:pPr>
        <w:ind w:left="2520" w:hanging="420"/>
      </w:pPr>
      <w:rPr>
        <w:rFonts w:ascii="Wingdings" w:hAnsi="Wingdings" w:hint="default"/>
      </w:rPr>
    </w:lvl>
    <w:lvl w:ilvl="1" w:tplc="04090003" w:tentative="1">
      <w:start w:val="1"/>
      <w:numFmt w:val="bullet"/>
      <w:lvlText w:val=""/>
      <w:lvlJc w:val="left"/>
      <w:pPr>
        <w:ind w:left="2940" w:hanging="420"/>
      </w:pPr>
      <w:rPr>
        <w:rFonts w:ascii="Wingdings" w:hAnsi="Wingdings" w:hint="default"/>
      </w:rPr>
    </w:lvl>
    <w:lvl w:ilvl="2" w:tplc="04090005" w:tentative="1">
      <w:start w:val="1"/>
      <w:numFmt w:val="bullet"/>
      <w:lvlText w:val=""/>
      <w:lvlJc w:val="left"/>
      <w:pPr>
        <w:ind w:left="3360" w:hanging="420"/>
      </w:pPr>
      <w:rPr>
        <w:rFonts w:ascii="Wingdings" w:hAnsi="Wingdings" w:hint="default"/>
      </w:rPr>
    </w:lvl>
    <w:lvl w:ilvl="3" w:tplc="04090001" w:tentative="1">
      <w:start w:val="1"/>
      <w:numFmt w:val="bullet"/>
      <w:lvlText w:val=""/>
      <w:lvlJc w:val="left"/>
      <w:pPr>
        <w:ind w:left="3780" w:hanging="420"/>
      </w:pPr>
      <w:rPr>
        <w:rFonts w:ascii="Wingdings" w:hAnsi="Wingdings" w:hint="default"/>
      </w:rPr>
    </w:lvl>
    <w:lvl w:ilvl="4" w:tplc="04090003" w:tentative="1">
      <w:start w:val="1"/>
      <w:numFmt w:val="bullet"/>
      <w:lvlText w:val=""/>
      <w:lvlJc w:val="left"/>
      <w:pPr>
        <w:ind w:left="4200" w:hanging="420"/>
      </w:pPr>
      <w:rPr>
        <w:rFonts w:ascii="Wingdings" w:hAnsi="Wingdings" w:hint="default"/>
      </w:rPr>
    </w:lvl>
    <w:lvl w:ilvl="5" w:tplc="04090005" w:tentative="1">
      <w:start w:val="1"/>
      <w:numFmt w:val="bullet"/>
      <w:lvlText w:val=""/>
      <w:lvlJc w:val="left"/>
      <w:pPr>
        <w:ind w:left="4620" w:hanging="420"/>
      </w:pPr>
      <w:rPr>
        <w:rFonts w:ascii="Wingdings" w:hAnsi="Wingdings" w:hint="default"/>
      </w:rPr>
    </w:lvl>
    <w:lvl w:ilvl="6" w:tplc="04090001" w:tentative="1">
      <w:start w:val="1"/>
      <w:numFmt w:val="bullet"/>
      <w:lvlText w:val=""/>
      <w:lvlJc w:val="left"/>
      <w:pPr>
        <w:ind w:left="5040" w:hanging="420"/>
      </w:pPr>
      <w:rPr>
        <w:rFonts w:ascii="Wingdings" w:hAnsi="Wingdings" w:hint="default"/>
      </w:rPr>
    </w:lvl>
    <w:lvl w:ilvl="7" w:tplc="04090003" w:tentative="1">
      <w:start w:val="1"/>
      <w:numFmt w:val="bullet"/>
      <w:lvlText w:val=""/>
      <w:lvlJc w:val="left"/>
      <w:pPr>
        <w:ind w:left="5460" w:hanging="420"/>
      </w:pPr>
      <w:rPr>
        <w:rFonts w:ascii="Wingdings" w:hAnsi="Wingdings" w:hint="default"/>
      </w:rPr>
    </w:lvl>
    <w:lvl w:ilvl="8" w:tplc="04090005" w:tentative="1">
      <w:start w:val="1"/>
      <w:numFmt w:val="bullet"/>
      <w:lvlText w:val=""/>
      <w:lvlJc w:val="left"/>
      <w:pPr>
        <w:ind w:left="5880" w:hanging="420"/>
      </w:pPr>
      <w:rPr>
        <w:rFonts w:ascii="Wingdings" w:hAnsi="Wingdings" w:hint="default"/>
      </w:rPr>
    </w:lvl>
  </w:abstractNum>
  <w:abstractNum w:abstractNumId="24">
    <w:nsid w:val="24A33A2F"/>
    <w:multiLevelType w:val="hybridMultilevel"/>
    <w:tmpl w:val="942A94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24D12DC5"/>
    <w:multiLevelType w:val="hybridMultilevel"/>
    <w:tmpl w:val="F780AC52"/>
    <w:lvl w:ilvl="0" w:tplc="04090001">
      <w:start w:val="1"/>
      <w:numFmt w:val="bullet"/>
      <w:lvlText w:val=""/>
      <w:lvlJc w:val="left"/>
      <w:pPr>
        <w:ind w:left="1554" w:hanging="420"/>
      </w:pPr>
      <w:rPr>
        <w:rFonts w:ascii="Wingdings" w:hAnsi="Wingdings" w:hint="default"/>
      </w:rPr>
    </w:lvl>
    <w:lvl w:ilvl="1" w:tplc="04090003" w:tentative="1">
      <w:start w:val="1"/>
      <w:numFmt w:val="bullet"/>
      <w:lvlText w:val=""/>
      <w:lvlJc w:val="left"/>
      <w:pPr>
        <w:ind w:left="1974" w:hanging="420"/>
      </w:pPr>
      <w:rPr>
        <w:rFonts w:ascii="Wingdings" w:hAnsi="Wingdings" w:hint="default"/>
      </w:rPr>
    </w:lvl>
    <w:lvl w:ilvl="2" w:tplc="04090005"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3" w:tentative="1">
      <w:start w:val="1"/>
      <w:numFmt w:val="bullet"/>
      <w:lvlText w:val=""/>
      <w:lvlJc w:val="left"/>
      <w:pPr>
        <w:ind w:left="3234" w:hanging="420"/>
      </w:pPr>
      <w:rPr>
        <w:rFonts w:ascii="Wingdings" w:hAnsi="Wingdings" w:hint="default"/>
      </w:rPr>
    </w:lvl>
    <w:lvl w:ilvl="5" w:tplc="04090005"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3" w:tentative="1">
      <w:start w:val="1"/>
      <w:numFmt w:val="bullet"/>
      <w:lvlText w:val=""/>
      <w:lvlJc w:val="left"/>
      <w:pPr>
        <w:ind w:left="4494" w:hanging="420"/>
      </w:pPr>
      <w:rPr>
        <w:rFonts w:ascii="Wingdings" w:hAnsi="Wingdings" w:hint="default"/>
      </w:rPr>
    </w:lvl>
    <w:lvl w:ilvl="8" w:tplc="04090005" w:tentative="1">
      <w:start w:val="1"/>
      <w:numFmt w:val="bullet"/>
      <w:lvlText w:val=""/>
      <w:lvlJc w:val="left"/>
      <w:pPr>
        <w:ind w:left="4914" w:hanging="420"/>
      </w:pPr>
      <w:rPr>
        <w:rFonts w:ascii="Wingdings" w:hAnsi="Wingdings" w:hint="default"/>
      </w:rPr>
    </w:lvl>
  </w:abstractNum>
  <w:abstractNum w:abstractNumId="26">
    <w:nsid w:val="25B96D70"/>
    <w:multiLevelType w:val="multilevel"/>
    <w:tmpl w:val="1378476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hint="default"/>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nsid w:val="260D0A10"/>
    <w:multiLevelType w:val="hybridMultilevel"/>
    <w:tmpl w:val="7826BDF8"/>
    <w:lvl w:ilvl="0" w:tplc="0409000F">
      <w:start w:val="1"/>
      <w:numFmt w:val="decimal"/>
      <w:lvlText w:val="%1."/>
      <w:lvlJc w:val="left"/>
      <w:pPr>
        <w:ind w:left="1271" w:hanging="420"/>
      </w:p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28">
    <w:nsid w:val="27471B06"/>
    <w:multiLevelType w:val="hybridMultilevel"/>
    <w:tmpl w:val="D54C6F2E"/>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28E33D44"/>
    <w:multiLevelType w:val="hybridMultilevel"/>
    <w:tmpl w:val="17F8C2EC"/>
    <w:lvl w:ilvl="0" w:tplc="3586D582">
      <w:start w:val="1"/>
      <w:numFmt w:val="bullet"/>
      <w:lvlText w:val="−"/>
      <w:lvlJc w:val="left"/>
      <w:pPr>
        <w:ind w:left="840" w:hanging="420"/>
      </w:pPr>
      <w:rPr>
        <w:rFonts w:ascii="微软雅黑" w:eastAsia="微软雅黑" w:hAnsi="微软雅黑"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2A6E6C72"/>
    <w:multiLevelType w:val="hybridMultilevel"/>
    <w:tmpl w:val="A178F958"/>
    <w:lvl w:ilvl="0" w:tplc="04090001">
      <w:start w:val="1"/>
      <w:numFmt w:val="bullet"/>
      <w:lvlText w:val=""/>
      <w:lvlJc w:val="left"/>
      <w:pPr>
        <w:ind w:left="2520" w:hanging="420"/>
      </w:pPr>
      <w:rPr>
        <w:rFonts w:ascii="Wingdings" w:hAnsi="Wingdings" w:hint="default"/>
      </w:rPr>
    </w:lvl>
    <w:lvl w:ilvl="1" w:tplc="04090003">
      <w:start w:val="1"/>
      <w:numFmt w:val="bullet"/>
      <w:lvlText w:val=""/>
      <w:lvlJc w:val="left"/>
      <w:pPr>
        <w:ind w:left="2940" w:hanging="420"/>
      </w:pPr>
      <w:rPr>
        <w:rFonts w:ascii="Wingdings" w:hAnsi="Wingdings" w:hint="default"/>
      </w:rPr>
    </w:lvl>
    <w:lvl w:ilvl="2" w:tplc="04090005" w:tentative="1">
      <w:start w:val="1"/>
      <w:numFmt w:val="bullet"/>
      <w:lvlText w:val=""/>
      <w:lvlJc w:val="left"/>
      <w:pPr>
        <w:ind w:left="3360" w:hanging="420"/>
      </w:pPr>
      <w:rPr>
        <w:rFonts w:ascii="Wingdings" w:hAnsi="Wingdings" w:hint="default"/>
      </w:rPr>
    </w:lvl>
    <w:lvl w:ilvl="3" w:tplc="04090001" w:tentative="1">
      <w:start w:val="1"/>
      <w:numFmt w:val="bullet"/>
      <w:lvlText w:val=""/>
      <w:lvlJc w:val="left"/>
      <w:pPr>
        <w:ind w:left="3780" w:hanging="420"/>
      </w:pPr>
      <w:rPr>
        <w:rFonts w:ascii="Wingdings" w:hAnsi="Wingdings" w:hint="default"/>
      </w:rPr>
    </w:lvl>
    <w:lvl w:ilvl="4" w:tplc="04090003" w:tentative="1">
      <w:start w:val="1"/>
      <w:numFmt w:val="bullet"/>
      <w:lvlText w:val=""/>
      <w:lvlJc w:val="left"/>
      <w:pPr>
        <w:ind w:left="4200" w:hanging="420"/>
      </w:pPr>
      <w:rPr>
        <w:rFonts w:ascii="Wingdings" w:hAnsi="Wingdings" w:hint="default"/>
      </w:rPr>
    </w:lvl>
    <w:lvl w:ilvl="5" w:tplc="04090005" w:tentative="1">
      <w:start w:val="1"/>
      <w:numFmt w:val="bullet"/>
      <w:lvlText w:val=""/>
      <w:lvlJc w:val="left"/>
      <w:pPr>
        <w:ind w:left="4620" w:hanging="420"/>
      </w:pPr>
      <w:rPr>
        <w:rFonts w:ascii="Wingdings" w:hAnsi="Wingdings" w:hint="default"/>
      </w:rPr>
    </w:lvl>
    <w:lvl w:ilvl="6" w:tplc="04090001" w:tentative="1">
      <w:start w:val="1"/>
      <w:numFmt w:val="bullet"/>
      <w:lvlText w:val=""/>
      <w:lvlJc w:val="left"/>
      <w:pPr>
        <w:ind w:left="5040" w:hanging="420"/>
      </w:pPr>
      <w:rPr>
        <w:rFonts w:ascii="Wingdings" w:hAnsi="Wingdings" w:hint="default"/>
      </w:rPr>
    </w:lvl>
    <w:lvl w:ilvl="7" w:tplc="04090003" w:tentative="1">
      <w:start w:val="1"/>
      <w:numFmt w:val="bullet"/>
      <w:lvlText w:val=""/>
      <w:lvlJc w:val="left"/>
      <w:pPr>
        <w:ind w:left="5460" w:hanging="420"/>
      </w:pPr>
      <w:rPr>
        <w:rFonts w:ascii="Wingdings" w:hAnsi="Wingdings" w:hint="default"/>
      </w:rPr>
    </w:lvl>
    <w:lvl w:ilvl="8" w:tplc="04090005" w:tentative="1">
      <w:start w:val="1"/>
      <w:numFmt w:val="bullet"/>
      <w:lvlText w:val=""/>
      <w:lvlJc w:val="left"/>
      <w:pPr>
        <w:ind w:left="5880" w:hanging="420"/>
      </w:pPr>
      <w:rPr>
        <w:rFonts w:ascii="Wingdings" w:hAnsi="Wingdings" w:hint="default"/>
      </w:rPr>
    </w:lvl>
  </w:abstractNum>
  <w:abstractNum w:abstractNumId="31">
    <w:nsid w:val="2B3C644E"/>
    <w:multiLevelType w:val="hybridMultilevel"/>
    <w:tmpl w:val="FB161FBC"/>
    <w:lvl w:ilvl="0" w:tplc="04090001">
      <w:start w:val="1"/>
      <w:numFmt w:val="bullet"/>
      <w:lvlText w:val=""/>
      <w:lvlJc w:val="left"/>
      <w:pPr>
        <w:ind w:left="786" w:hanging="360"/>
      </w:pPr>
      <w:rPr>
        <w:rFonts w:ascii="Wingdings" w:hAnsi="Wingding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2">
    <w:nsid w:val="2B6E4DBF"/>
    <w:multiLevelType w:val="hybridMultilevel"/>
    <w:tmpl w:val="477A9CAC"/>
    <w:lvl w:ilvl="0" w:tplc="BED8E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2DC529C7"/>
    <w:multiLevelType w:val="hybridMultilevel"/>
    <w:tmpl w:val="664010A4"/>
    <w:lvl w:ilvl="0" w:tplc="04090001">
      <w:start w:val="1"/>
      <w:numFmt w:val="bullet"/>
      <w:lvlText w:val=""/>
      <w:lvlJc w:val="left"/>
      <w:pPr>
        <w:ind w:left="1261" w:hanging="420"/>
      </w:pPr>
      <w:rPr>
        <w:rFonts w:ascii="Wingdings" w:hAnsi="Wingdings" w:hint="default"/>
      </w:rPr>
    </w:lvl>
    <w:lvl w:ilvl="1" w:tplc="0409000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34">
    <w:nsid w:val="2E616B4A"/>
    <w:multiLevelType w:val="hybridMultilevel"/>
    <w:tmpl w:val="87E0FCF4"/>
    <w:lvl w:ilvl="0" w:tplc="50AE821C">
      <w:start w:val="1"/>
      <w:numFmt w:val="decimal"/>
      <w:lvlText w:val="(%1)"/>
      <w:lvlJc w:val="left"/>
      <w:pPr>
        <w:ind w:left="780" w:hanging="360"/>
      </w:pPr>
      <w:rPr>
        <w:rFonts w:hint="default"/>
        <w:sz w:val="24"/>
        <w:szCs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2F58052C"/>
    <w:multiLevelType w:val="hybridMultilevel"/>
    <w:tmpl w:val="22E8A9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2FF91B16"/>
    <w:multiLevelType w:val="hybridMultilevel"/>
    <w:tmpl w:val="39249696"/>
    <w:lvl w:ilvl="0" w:tplc="8F44CA56">
      <w:start w:val="1"/>
      <w:numFmt w:val="bullet"/>
      <w:lvlText w:val=""/>
      <w:lvlJc w:val="left"/>
      <w:pPr>
        <w:ind w:left="420" w:hanging="420"/>
      </w:pPr>
      <w:rPr>
        <w:rFonts w:ascii="Wingdings" w:hAnsi="Wingdings" w:hint="default"/>
      </w:rPr>
    </w:lvl>
    <w:lvl w:ilvl="1" w:tplc="656A294A">
      <w:start w:val="1"/>
      <w:numFmt w:val="bullet"/>
      <w:lvlText w:val="–"/>
      <w:lvlJc w:val="left"/>
      <w:pPr>
        <w:ind w:left="840" w:hanging="420"/>
      </w:pPr>
      <w:rPr>
        <w:rFonts w:ascii="Calibri" w:hAnsi="Calibri" w:hint="default"/>
      </w:rPr>
    </w:lvl>
    <w:lvl w:ilvl="2" w:tplc="04090009">
      <w:start w:val="1"/>
      <w:numFmt w:val="bullet"/>
      <w:lvlText w:val=""/>
      <w:lvlJc w:val="left"/>
      <w:pPr>
        <w:ind w:left="1260" w:hanging="420"/>
      </w:pPr>
      <w:rPr>
        <w:rFonts w:ascii="Wingdings" w:hAnsi="Wingdings" w:hint="default"/>
      </w:rPr>
    </w:lvl>
    <w:lvl w:ilvl="3" w:tplc="FFFFFFFF">
      <w:start w:val="1"/>
      <w:numFmt w:val="bullet"/>
      <w:lvlText w:val="o"/>
      <w:lvlJc w:val="left"/>
      <w:pPr>
        <w:ind w:left="1680" w:hanging="420"/>
      </w:pPr>
      <w:rPr>
        <w:rFonts w:ascii="Courier New" w:hAnsi="Courier New" w:cs="Courier New"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301F5B83"/>
    <w:multiLevelType w:val="hybridMultilevel"/>
    <w:tmpl w:val="FD7626B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8">
    <w:nsid w:val="323E2A77"/>
    <w:multiLevelType w:val="hybridMultilevel"/>
    <w:tmpl w:val="A15E0244"/>
    <w:lvl w:ilvl="0" w:tplc="115C3E0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338D621D"/>
    <w:multiLevelType w:val="hybridMultilevel"/>
    <w:tmpl w:val="51689056"/>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680" w:hanging="420"/>
      </w:pPr>
      <w:rPr>
        <w:rFonts w:ascii="Wingdings" w:hAnsi="Wingdings" w:hint="default"/>
      </w:rPr>
    </w:lvl>
    <w:lvl w:ilvl="2" w:tplc="1B50538A">
      <w:start w:val="76"/>
      <w:numFmt w:val="bullet"/>
      <w:lvlText w:val="-"/>
      <w:lvlJc w:val="left"/>
      <w:pPr>
        <w:ind w:left="2040" w:hanging="360"/>
      </w:pPr>
      <w:rPr>
        <w:rFonts w:ascii="Times New Roman" w:eastAsia="宋体" w:hAnsi="Times New Roman" w:cs="Times New Roman"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0">
    <w:nsid w:val="33A45F9B"/>
    <w:multiLevelType w:val="hybridMultilevel"/>
    <w:tmpl w:val="CACEF9E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nsid w:val="33A878C7"/>
    <w:multiLevelType w:val="hybridMultilevel"/>
    <w:tmpl w:val="69FA2406"/>
    <w:lvl w:ilvl="0" w:tplc="04090001">
      <w:start w:val="1"/>
      <w:numFmt w:val="bullet"/>
      <w:lvlText w:val=""/>
      <w:lvlJc w:val="left"/>
      <w:pPr>
        <w:ind w:left="1130" w:hanging="420"/>
      </w:pPr>
      <w:rPr>
        <w:rFonts w:ascii="Wingdings" w:hAnsi="Wingdings" w:hint="default"/>
      </w:rPr>
    </w:lvl>
    <w:lvl w:ilvl="1" w:tplc="04090001">
      <w:start w:val="1"/>
      <w:numFmt w:val="bullet"/>
      <w:lvlText w:val=""/>
      <w:lvlJc w:val="left"/>
      <w:pPr>
        <w:ind w:left="1550" w:hanging="420"/>
      </w:pPr>
      <w:rPr>
        <w:rFonts w:ascii="Wingdings" w:hAnsi="Wingdings" w:hint="default"/>
      </w:rPr>
    </w:lvl>
    <w:lvl w:ilvl="2" w:tplc="04090005" w:tentative="1">
      <w:start w:val="1"/>
      <w:numFmt w:val="bullet"/>
      <w:lvlText w:val=""/>
      <w:lvlJc w:val="left"/>
      <w:pPr>
        <w:ind w:left="1970" w:hanging="420"/>
      </w:pPr>
      <w:rPr>
        <w:rFonts w:ascii="Wingdings" w:hAnsi="Wingdings" w:hint="default"/>
      </w:rPr>
    </w:lvl>
    <w:lvl w:ilvl="3" w:tplc="04090001" w:tentative="1">
      <w:start w:val="1"/>
      <w:numFmt w:val="bullet"/>
      <w:lvlText w:val=""/>
      <w:lvlJc w:val="left"/>
      <w:pPr>
        <w:ind w:left="2390" w:hanging="420"/>
      </w:pPr>
      <w:rPr>
        <w:rFonts w:ascii="Wingdings" w:hAnsi="Wingdings" w:hint="default"/>
      </w:rPr>
    </w:lvl>
    <w:lvl w:ilvl="4" w:tplc="04090003" w:tentative="1">
      <w:start w:val="1"/>
      <w:numFmt w:val="bullet"/>
      <w:lvlText w:val=""/>
      <w:lvlJc w:val="left"/>
      <w:pPr>
        <w:ind w:left="2810" w:hanging="420"/>
      </w:pPr>
      <w:rPr>
        <w:rFonts w:ascii="Wingdings" w:hAnsi="Wingdings" w:hint="default"/>
      </w:rPr>
    </w:lvl>
    <w:lvl w:ilvl="5" w:tplc="04090005" w:tentative="1">
      <w:start w:val="1"/>
      <w:numFmt w:val="bullet"/>
      <w:lvlText w:val=""/>
      <w:lvlJc w:val="left"/>
      <w:pPr>
        <w:ind w:left="3230" w:hanging="420"/>
      </w:pPr>
      <w:rPr>
        <w:rFonts w:ascii="Wingdings" w:hAnsi="Wingdings" w:hint="default"/>
      </w:rPr>
    </w:lvl>
    <w:lvl w:ilvl="6" w:tplc="04090001" w:tentative="1">
      <w:start w:val="1"/>
      <w:numFmt w:val="bullet"/>
      <w:lvlText w:val=""/>
      <w:lvlJc w:val="left"/>
      <w:pPr>
        <w:ind w:left="3650" w:hanging="420"/>
      </w:pPr>
      <w:rPr>
        <w:rFonts w:ascii="Wingdings" w:hAnsi="Wingdings" w:hint="default"/>
      </w:rPr>
    </w:lvl>
    <w:lvl w:ilvl="7" w:tplc="04090003" w:tentative="1">
      <w:start w:val="1"/>
      <w:numFmt w:val="bullet"/>
      <w:lvlText w:val=""/>
      <w:lvlJc w:val="left"/>
      <w:pPr>
        <w:ind w:left="4070" w:hanging="420"/>
      </w:pPr>
      <w:rPr>
        <w:rFonts w:ascii="Wingdings" w:hAnsi="Wingdings" w:hint="default"/>
      </w:rPr>
    </w:lvl>
    <w:lvl w:ilvl="8" w:tplc="04090005" w:tentative="1">
      <w:start w:val="1"/>
      <w:numFmt w:val="bullet"/>
      <w:lvlText w:val=""/>
      <w:lvlJc w:val="left"/>
      <w:pPr>
        <w:ind w:left="4490" w:hanging="420"/>
      </w:pPr>
      <w:rPr>
        <w:rFonts w:ascii="Wingdings" w:hAnsi="Wingdings" w:hint="default"/>
      </w:rPr>
    </w:lvl>
  </w:abstractNum>
  <w:abstractNum w:abstractNumId="42">
    <w:nsid w:val="34475492"/>
    <w:multiLevelType w:val="hybridMultilevel"/>
    <w:tmpl w:val="58147ADC"/>
    <w:lvl w:ilvl="0" w:tplc="04090001">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43">
    <w:nsid w:val="35C0339A"/>
    <w:multiLevelType w:val="hybridMultilevel"/>
    <w:tmpl w:val="8B0A85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35D614FD"/>
    <w:multiLevelType w:val="hybridMultilevel"/>
    <w:tmpl w:val="0E620FF4"/>
    <w:lvl w:ilvl="0" w:tplc="50AE821C">
      <w:start w:val="1"/>
      <w:numFmt w:val="decimal"/>
      <w:lvlText w:val="(%1)"/>
      <w:lvlJc w:val="left"/>
      <w:pPr>
        <w:ind w:left="780" w:hanging="360"/>
      </w:pPr>
      <w:rPr>
        <w:rFonts w:hint="default"/>
        <w:sz w:val="24"/>
        <w:szCs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37630DE3"/>
    <w:multiLevelType w:val="hybridMultilevel"/>
    <w:tmpl w:val="848C80A8"/>
    <w:lvl w:ilvl="0" w:tplc="C164B812">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37BD1077"/>
    <w:multiLevelType w:val="hybridMultilevel"/>
    <w:tmpl w:val="DE3AF8E2"/>
    <w:lvl w:ilvl="0" w:tplc="741A6610">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7">
    <w:nsid w:val="391A56DE"/>
    <w:multiLevelType w:val="hybridMultilevel"/>
    <w:tmpl w:val="A5D43686"/>
    <w:lvl w:ilvl="0" w:tplc="7D8E34E6">
      <w:start w:val="1"/>
      <w:numFmt w:val="japaneseCounting"/>
      <w:lvlText w:val="第%1章"/>
      <w:lvlJc w:val="left"/>
      <w:pPr>
        <w:ind w:left="1140" w:hanging="1140"/>
      </w:pPr>
      <w:rPr>
        <w:rFonts w:eastAsia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39290C2E"/>
    <w:multiLevelType w:val="hybridMultilevel"/>
    <w:tmpl w:val="04487F4E"/>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9">
    <w:nsid w:val="39AB0374"/>
    <w:multiLevelType w:val="hybridMultilevel"/>
    <w:tmpl w:val="BE54380C"/>
    <w:lvl w:ilvl="0" w:tplc="04090001">
      <w:start w:val="1"/>
      <w:numFmt w:val="bullet"/>
      <w:lvlText w:val=""/>
      <w:lvlJc w:val="left"/>
      <w:pPr>
        <w:ind w:left="1261" w:hanging="420"/>
      </w:pPr>
      <w:rPr>
        <w:rFonts w:ascii="Wingdings" w:hAnsi="Wingdings" w:hint="default"/>
      </w:rPr>
    </w:lvl>
    <w:lvl w:ilvl="1" w:tplc="04090003">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50">
    <w:nsid w:val="3B6540A9"/>
    <w:multiLevelType w:val="hybridMultilevel"/>
    <w:tmpl w:val="C4601E46"/>
    <w:lvl w:ilvl="0" w:tplc="04090001">
      <w:start w:val="1"/>
      <w:numFmt w:val="bullet"/>
      <w:lvlText w:val=""/>
      <w:lvlJc w:val="left"/>
      <w:pPr>
        <w:ind w:left="1554"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1">
    <w:nsid w:val="3EED541C"/>
    <w:multiLevelType w:val="hybridMultilevel"/>
    <w:tmpl w:val="D77437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402F1C3E"/>
    <w:multiLevelType w:val="hybridMultilevel"/>
    <w:tmpl w:val="6CF8D6BA"/>
    <w:lvl w:ilvl="0" w:tplc="04090001">
      <w:start w:val="1"/>
      <w:numFmt w:val="bullet"/>
      <w:lvlText w:val=""/>
      <w:lvlJc w:val="left"/>
      <w:pPr>
        <w:ind w:left="988" w:hanging="420"/>
      </w:pPr>
      <w:rPr>
        <w:rFonts w:ascii="Wingdings" w:hAnsi="Wingdings" w:hint="default"/>
      </w:rPr>
    </w:lvl>
    <w:lvl w:ilvl="1" w:tplc="04090003" w:tentative="1">
      <w:start w:val="1"/>
      <w:numFmt w:val="bullet"/>
      <w:lvlText w:val=""/>
      <w:lvlJc w:val="left"/>
      <w:pPr>
        <w:ind w:left="1408" w:hanging="420"/>
      </w:pPr>
      <w:rPr>
        <w:rFonts w:ascii="Wingdings" w:hAnsi="Wingdings" w:hint="default"/>
      </w:rPr>
    </w:lvl>
    <w:lvl w:ilvl="2" w:tplc="04090005" w:tentative="1">
      <w:start w:val="1"/>
      <w:numFmt w:val="bullet"/>
      <w:lvlText w:val=""/>
      <w:lvlJc w:val="left"/>
      <w:pPr>
        <w:ind w:left="1828" w:hanging="420"/>
      </w:pPr>
      <w:rPr>
        <w:rFonts w:ascii="Wingdings" w:hAnsi="Wingdings" w:hint="default"/>
      </w:rPr>
    </w:lvl>
    <w:lvl w:ilvl="3" w:tplc="04090001" w:tentative="1">
      <w:start w:val="1"/>
      <w:numFmt w:val="bullet"/>
      <w:lvlText w:val=""/>
      <w:lvlJc w:val="left"/>
      <w:pPr>
        <w:ind w:left="2248" w:hanging="420"/>
      </w:pPr>
      <w:rPr>
        <w:rFonts w:ascii="Wingdings" w:hAnsi="Wingdings" w:hint="default"/>
      </w:rPr>
    </w:lvl>
    <w:lvl w:ilvl="4" w:tplc="04090003" w:tentative="1">
      <w:start w:val="1"/>
      <w:numFmt w:val="bullet"/>
      <w:lvlText w:val=""/>
      <w:lvlJc w:val="left"/>
      <w:pPr>
        <w:ind w:left="2668" w:hanging="420"/>
      </w:pPr>
      <w:rPr>
        <w:rFonts w:ascii="Wingdings" w:hAnsi="Wingdings" w:hint="default"/>
      </w:rPr>
    </w:lvl>
    <w:lvl w:ilvl="5" w:tplc="04090005" w:tentative="1">
      <w:start w:val="1"/>
      <w:numFmt w:val="bullet"/>
      <w:lvlText w:val=""/>
      <w:lvlJc w:val="left"/>
      <w:pPr>
        <w:ind w:left="3088" w:hanging="420"/>
      </w:pPr>
      <w:rPr>
        <w:rFonts w:ascii="Wingdings" w:hAnsi="Wingdings" w:hint="default"/>
      </w:rPr>
    </w:lvl>
    <w:lvl w:ilvl="6" w:tplc="04090001" w:tentative="1">
      <w:start w:val="1"/>
      <w:numFmt w:val="bullet"/>
      <w:lvlText w:val=""/>
      <w:lvlJc w:val="left"/>
      <w:pPr>
        <w:ind w:left="3508" w:hanging="420"/>
      </w:pPr>
      <w:rPr>
        <w:rFonts w:ascii="Wingdings" w:hAnsi="Wingdings" w:hint="default"/>
      </w:rPr>
    </w:lvl>
    <w:lvl w:ilvl="7" w:tplc="04090003" w:tentative="1">
      <w:start w:val="1"/>
      <w:numFmt w:val="bullet"/>
      <w:lvlText w:val=""/>
      <w:lvlJc w:val="left"/>
      <w:pPr>
        <w:ind w:left="3928" w:hanging="420"/>
      </w:pPr>
      <w:rPr>
        <w:rFonts w:ascii="Wingdings" w:hAnsi="Wingdings" w:hint="default"/>
      </w:rPr>
    </w:lvl>
    <w:lvl w:ilvl="8" w:tplc="04090005" w:tentative="1">
      <w:start w:val="1"/>
      <w:numFmt w:val="bullet"/>
      <w:lvlText w:val=""/>
      <w:lvlJc w:val="left"/>
      <w:pPr>
        <w:ind w:left="4348" w:hanging="420"/>
      </w:pPr>
      <w:rPr>
        <w:rFonts w:ascii="Wingdings" w:hAnsi="Wingdings" w:hint="default"/>
      </w:rPr>
    </w:lvl>
  </w:abstractNum>
  <w:abstractNum w:abstractNumId="53">
    <w:nsid w:val="43BB271B"/>
    <w:multiLevelType w:val="hybridMultilevel"/>
    <w:tmpl w:val="FA9862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44356827"/>
    <w:multiLevelType w:val="hybridMultilevel"/>
    <w:tmpl w:val="0E52AC96"/>
    <w:lvl w:ilvl="0" w:tplc="7A24446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5">
    <w:nsid w:val="44C918EB"/>
    <w:multiLevelType w:val="hybridMultilevel"/>
    <w:tmpl w:val="6D76CEA6"/>
    <w:lvl w:ilvl="0" w:tplc="04090001">
      <w:start w:val="1"/>
      <w:numFmt w:val="bullet"/>
      <w:lvlText w:val=""/>
      <w:lvlJc w:val="left"/>
      <w:pPr>
        <w:ind w:left="1682" w:hanging="420"/>
      </w:pPr>
      <w:rPr>
        <w:rFonts w:ascii="Wingdings" w:hAnsi="Wingdings" w:hint="default"/>
      </w:rPr>
    </w:lvl>
    <w:lvl w:ilvl="1" w:tplc="04090003" w:tentative="1">
      <w:start w:val="1"/>
      <w:numFmt w:val="bullet"/>
      <w:lvlText w:val=""/>
      <w:lvlJc w:val="left"/>
      <w:pPr>
        <w:ind w:left="2102" w:hanging="420"/>
      </w:pPr>
      <w:rPr>
        <w:rFonts w:ascii="Wingdings" w:hAnsi="Wingdings" w:hint="default"/>
      </w:rPr>
    </w:lvl>
    <w:lvl w:ilvl="2" w:tplc="04090005" w:tentative="1">
      <w:start w:val="1"/>
      <w:numFmt w:val="bullet"/>
      <w:lvlText w:val=""/>
      <w:lvlJc w:val="left"/>
      <w:pPr>
        <w:ind w:left="2522" w:hanging="420"/>
      </w:pPr>
      <w:rPr>
        <w:rFonts w:ascii="Wingdings" w:hAnsi="Wingdings" w:hint="default"/>
      </w:rPr>
    </w:lvl>
    <w:lvl w:ilvl="3" w:tplc="04090001" w:tentative="1">
      <w:start w:val="1"/>
      <w:numFmt w:val="bullet"/>
      <w:lvlText w:val=""/>
      <w:lvlJc w:val="left"/>
      <w:pPr>
        <w:ind w:left="2942" w:hanging="420"/>
      </w:pPr>
      <w:rPr>
        <w:rFonts w:ascii="Wingdings" w:hAnsi="Wingdings" w:hint="default"/>
      </w:rPr>
    </w:lvl>
    <w:lvl w:ilvl="4" w:tplc="04090003" w:tentative="1">
      <w:start w:val="1"/>
      <w:numFmt w:val="bullet"/>
      <w:lvlText w:val=""/>
      <w:lvlJc w:val="left"/>
      <w:pPr>
        <w:ind w:left="3362" w:hanging="420"/>
      </w:pPr>
      <w:rPr>
        <w:rFonts w:ascii="Wingdings" w:hAnsi="Wingdings" w:hint="default"/>
      </w:rPr>
    </w:lvl>
    <w:lvl w:ilvl="5" w:tplc="04090005" w:tentative="1">
      <w:start w:val="1"/>
      <w:numFmt w:val="bullet"/>
      <w:lvlText w:val=""/>
      <w:lvlJc w:val="left"/>
      <w:pPr>
        <w:ind w:left="3782" w:hanging="420"/>
      </w:pPr>
      <w:rPr>
        <w:rFonts w:ascii="Wingdings" w:hAnsi="Wingdings" w:hint="default"/>
      </w:rPr>
    </w:lvl>
    <w:lvl w:ilvl="6" w:tplc="04090001" w:tentative="1">
      <w:start w:val="1"/>
      <w:numFmt w:val="bullet"/>
      <w:lvlText w:val=""/>
      <w:lvlJc w:val="left"/>
      <w:pPr>
        <w:ind w:left="4202" w:hanging="420"/>
      </w:pPr>
      <w:rPr>
        <w:rFonts w:ascii="Wingdings" w:hAnsi="Wingdings" w:hint="default"/>
      </w:rPr>
    </w:lvl>
    <w:lvl w:ilvl="7" w:tplc="04090003" w:tentative="1">
      <w:start w:val="1"/>
      <w:numFmt w:val="bullet"/>
      <w:lvlText w:val=""/>
      <w:lvlJc w:val="left"/>
      <w:pPr>
        <w:ind w:left="4622" w:hanging="420"/>
      </w:pPr>
      <w:rPr>
        <w:rFonts w:ascii="Wingdings" w:hAnsi="Wingdings" w:hint="default"/>
      </w:rPr>
    </w:lvl>
    <w:lvl w:ilvl="8" w:tplc="04090005" w:tentative="1">
      <w:start w:val="1"/>
      <w:numFmt w:val="bullet"/>
      <w:lvlText w:val=""/>
      <w:lvlJc w:val="left"/>
      <w:pPr>
        <w:ind w:left="5042" w:hanging="420"/>
      </w:pPr>
      <w:rPr>
        <w:rFonts w:ascii="Wingdings" w:hAnsi="Wingdings" w:hint="default"/>
      </w:rPr>
    </w:lvl>
  </w:abstractNum>
  <w:abstractNum w:abstractNumId="56">
    <w:nsid w:val="462D7832"/>
    <w:multiLevelType w:val="hybridMultilevel"/>
    <w:tmpl w:val="F6D636E6"/>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57">
    <w:nsid w:val="466E1AC0"/>
    <w:multiLevelType w:val="hybridMultilevel"/>
    <w:tmpl w:val="C3D08510"/>
    <w:lvl w:ilvl="0" w:tplc="4B14D5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47635E80"/>
    <w:multiLevelType w:val="hybridMultilevel"/>
    <w:tmpl w:val="3DFEBD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484C5DFA"/>
    <w:multiLevelType w:val="hybridMultilevel"/>
    <w:tmpl w:val="5B0A004E"/>
    <w:lvl w:ilvl="0" w:tplc="04090001">
      <w:start w:val="1"/>
      <w:numFmt w:val="bullet"/>
      <w:lvlText w:val=""/>
      <w:lvlJc w:val="left"/>
      <w:pPr>
        <w:ind w:left="844" w:hanging="420"/>
      </w:pPr>
      <w:rPr>
        <w:rFonts w:ascii="Wingdings" w:hAnsi="Wingdings" w:hint="default"/>
      </w:rPr>
    </w:lvl>
    <w:lvl w:ilvl="1" w:tplc="04090003">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60">
    <w:nsid w:val="48A356DA"/>
    <w:multiLevelType w:val="hybridMultilevel"/>
    <w:tmpl w:val="A240F340"/>
    <w:lvl w:ilvl="0" w:tplc="04090001">
      <w:start w:val="1"/>
      <w:numFmt w:val="bullet"/>
      <w:lvlText w:val=""/>
      <w:lvlJc w:val="left"/>
      <w:pPr>
        <w:ind w:left="1130" w:hanging="420"/>
      </w:pPr>
      <w:rPr>
        <w:rFonts w:ascii="Wingdings" w:hAnsi="Wingdings" w:hint="default"/>
      </w:rPr>
    </w:lvl>
    <w:lvl w:ilvl="1" w:tplc="04090003">
      <w:start w:val="1"/>
      <w:numFmt w:val="bullet"/>
      <w:lvlText w:val=""/>
      <w:lvlJc w:val="left"/>
      <w:pPr>
        <w:ind w:left="1550" w:hanging="420"/>
      </w:pPr>
      <w:rPr>
        <w:rFonts w:ascii="Wingdings" w:hAnsi="Wingdings" w:hint="default"/>
      </w:rPr>
    </w:lvl>
    <w:lvl w:ilvl="2" w:tplc="04090005" w:tentative="1">
      <w:start w:val="1"/>
      <w:numFmt w:val="bullet"/>
      <w:lvlText w:val=""/>
      <w:lvlJc w:val="left"/>
      <w:pPr>
        <w:ind w:left="1970" w:hanging="420"/>
      </w:pPr>
      <w:rPr>
        <w:rFonts w:ascii="Wingdings" w:hAnsi="Wingdings" w:hint="default"/>
      </w:rPr>
    </w:lvl>
    <w:lvl w:ilvl="3" w:tplc="04090001" w:tentative="1">
      <w:start w:val="1"/>
      <w:numFmt w:val="bullet"/>
      <w:lvlText w:val=""/>
      <w:lvlJc w:val="left"/>
      <w:pPr>
        <w:ind w:left="2390" w:hanging="420"/>
      </w:pPr>
      <w:rPr>
        <w:rFonts w:ascii="Wingdings" w:hAnsi="Wingdings" w:hint="default"/>
      </w:rPr>
    </w:lvl>
    <w:lvl w:ilvl="4" w:tplc="04090003" w:tentative="1">
      <w:start w:val="1"/>
      <w:numFmt w:val="bullet"/>
      <w:lvlText w:val=""/>
      <w:lvlJc w:val="left"/>
      <w:pPr>
        <w:ind w:left="2810" w:hanging="420"/>
      </w:pPr>
      <w:rPr>
        <w:rFonts w:ascii="Wingdings" w:hAnsi="Wingdings" w:hint="default"/>
      </w:rPr>
    </w:lvl>
    <w:lvl w:ilvl="5" w:tplc="04090005" w:tentative="1">
      <w:start w:val="1"/>
      <w:numFmt w:val="bullet"/>
      <w:lvlText w:val=""/>
      <w:lvlJc w:val="left"/>
      <w:pPr>
        <w:ind w:left="3230" w:hanging="420"/>
      </w:pPr>
      <w:rPr>
        <w:rFonts w:ascii="Wingdings" w:hAnsi="Wingdings" w:hint="default"/>
      </w:rPr>
    </w:lvl>
    <w:lvl w:ilvl="6" w:tplc="04090001" w:tentative="1">
      <w:start w:val="1"/>
      <w:numFmt w:val="bullet"/>
      <w:lvlText w:val=""/>
      <w:lvlJc w:val="left"/>
      <w:pPr>
        <w:ind w:left="3650" w:hanging="420"/>
      </w:pPr>
      <w:rPr>
        <w:rFonts w:ascii="Wingdings" w:hAnsi="Wingdings" w:hint="default"/>
      </w:rPr>
    </w:lvl>
    <w:lvl w:ilvl="7" w:tplc="04090003" w:tentative="1">
      <w:start w:val="1"/>
      <w:numFmt w:val="bullet"/>
      <w:lvlText w:val=""/>
      <w:lvlJc w:val="left"/>
      <w:pPr>
        <w:ind w:left="4070" w:hanging="420"/>
      </w:pPr>
      <w:rPr>
        <w:rFonts w:ascii="Wingdings" w:hAnsi="Wingdings" w:hint="default"/>
      </w:rPr>
    </w:lvl>
    <w:lvl w:ilvl="8" w:tplc="04090005" w:tentative="1">
      <w:start w:val="1"/>
      <w:numFmt w:val="bullet"/>
      <w:lvlText w:val=""/>
      <w:lvlJc w:val="left"/>
      <w:pPr>
        <w:ind w:left="4490" w:hanging="420"/>
      </w:pPr>
      <w:rPr>
        <w:rFonts w:ascii="Wingdings" w:hAnsi="Wingdings" w:hint="default"/>
      </w:rPr>
    </w:lvl>
  </w:abstractNum>
  <w:abstractNum w:abstractNumId="61">
    <w:nsid w:val="49226970"/>
    <w:multiLevelType w:val="hybridMultilevel"/>
    <w:tmpl w:val="2724EC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nsid w:val="49627D5F"/>
    <w:multiLevelType w:val="multilevel"/>
    <w:tmpl w:val="0409001D"/>
    <w:styleLink w:val="8"/>
    <w:lvl w:ilvl="0">
      <w:start w:val="3"/>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3">
    <w:nsid w:val="4A6B1EB5"/>
    <w:multiLevelType w:val="hybridMultilevel"/>
    <w:tmpl w:val="7AB87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nsid w:val="4A8E7F36"/>
    <w:multiLevelType w:val="hybridMultilevel"/>
    <w:tmpl w:val="DE7275E0"/>
    <w:lvl w:ilvl="0" w:tplc="04090001">
      <w:start w:val="1"/>
      <w:numFmt w:val="bullet"/>
      <w:lvlText w:val=""/>
      <w:lvlJc w:val="left"/>
      <w:pPr>
        <w:ind w:left="1684" w:hanging="420"/>
      </w:pPr>
      <w:rPr>
        <w:rFonts w:ascii="Wingdings" w:hAnsi="Wingdings" w:hint="default"/>
      </w:rPr>
    </w:lvl>
    <w:lvl w:ilvl="1" w:tplc="04090003" w:tentative="1">
      <w:start w:val="1"/>
      <w:numFmt w:val="bullet"/>
      <w:lvlText w:val=""/>
      <w:lvlJc w:val="left"/>
      <w:pPr>
        <w:ind w:left="2104" w:hanging="420"/>
      </w:pPr>
      <w:rPr>
        <w:rFonts w:ascii="Wingdings" w:hAnsi="Wingdings" w:hint="default"/>
      </w:rPr>
    </w:lvl>
    <w:lvl w:ilvl="2" w:tplc="04090005" w:tentative="1">
      <w:start w:val="1"/>
      <w:numFmt w:val="bullet"/>
      <w:lvlText w:val=""/>
      <w:lvlJc w:val="left"/>
      <w:pPr>
        <w:ind w:left="2524" w:hanging="420"/>
      </w:pPr>
      <w:rPr>
        <w:rFonts w:ascii="Wingdings" w:hAnsi="Wingdings" w:hint="default"/>
      </w:rPr>
    </w:lvl>
    <w:lvl w:ilvl="3" w:tplc="04090001" w:tentative="1">
      <w:start w:val="1"/>
      <w:numFmt w:val="bullet"/>
      <w:lvlText w:val=""/>
      <w:lvlJc w:val="left"/>
      <w:pPr>
        <w:ind w:left="2944" w:hanging="420"/>
      </w:pPr>
      <w:rPr>
        <w:rFonts w:ascii="Wingdings" w:hAnsi="Wingdings" w:hint="default"/>
      </w:rPr>
    </w:lvl>
    <w:lvl w:ilvl="4" w:tplc="04090003" w:tentative="1">
      <w:start w:val="1"/>
      <w:numFmt w:val="bullet"/>
      <w:lvlText w:val=""/>
      <w:lvlJc w:val="left"/>
      <w:pPr>
        <w:ind w:left="3364" w:hanging="420"/>
      </w:pPr>
      <w:rPr>
        <w:rFonts w:ascii="Wingdings" w:hAnsi="Wingdings" w:hint="default"/>
      </w:rPr>
    </w:lvl>
    <w:lvl w:ilvl="5" w:tplc="04090005" w:tentative="1">
      <w:start w:val="1"/>
      <w:numFmt w:val="bullet"/>
      <w:lvlText w:val=""/>
      <w:lvlJc w:val="left"/>
      <w:pPr>
        <w:ind w:left="3784" w:hanging="420"/>
      </w:pPr>
      <w:rPr>
        <w:rFonts w:ascii="Wingdings" w:hAnsi="Wingdings" w:hint="default"/>
      </w:rPr>
    </w:lvl>
    <w:lvl w:ilvl="6" w:tplc="04090001" w:tentative="1">
      <w:start w:val="1"/>
      <w:numFmt w:val="bullet"/>
      <w:lvlText w:val=""/>
      <w:lvlJc w:val="left"/>
      <w:pPr>
        <w:ind w:left="4204" w:hanging="420"/>
      </w:pPr>
      <w:rPr>
        <w:rFonts w:ascii="Wingdings" w:hAnsi="Wingdings" w:hint="default"/>
      </w:rPr>
    </w:lvl>
    <w:lvl w:ilvl="7" w:tplc="04090003" w:tentative="1">
      <w:start w:val="1"/>
      <w:numFmt w:val="bullet"/>
      <w:lvlText w:val=""/>
      <w:lvlJc w:val="left"/>
      <w:pPr>
        <w:ind w:left="4624" w:hanging="420"/>
      </w:pPr>
      <w:rPr>
        <w:rFonts w:ascii="Wingdings" w:hAnsi="Wingdings" w:hint="default"/>
      </w:rPr>
    </w:lvl>
    <w:lvl w:ilvl="8" w:tplc="04090005" w:tentative="1">
      <w:start w:val="1"/>
      <w:numFmt w:val="bullet"/>
      <w:lvlText w:val=""/>
      <w:lvlJc w:val="left"/>
      <w:pPr>
        <w:ind w:left="5044" w:hanging="420"/>
      </w:pPr>
      <w:rPr>
        <w:rFonts w:ascii="Wingdings" w:hAnsi="Wingdings" w:hint="default"/>
      </w:rPr>
    </w:lvl>
  </w:abstractNum>
  <w:abstractNum w:abstractNumId="65">
    <w:nsid w:val="4BF82BF7"/>
    <w:multiLevelType w:val="hybridMultilevel"/>
    <w:tmpl w:val="FFC0352A"/>
    <w:lvl w:ilvl="0" w:tplc="B3CE57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nsid w:val="4C2274A9"/>
    <w:multiLevelType w:val="multilevel"/>
    <w:tmpl w:val="127208E8"/>
    <w:styleLink w:val="10"/>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67">
    <w:nsid w:val="4D30709B"/>
    <w:multiLevelType w:val="multilevel"/>
    <w:tmpl w:val="0409001D"/>
    <w:styleLink w:val="5"/>
    <w:lvl w:ilvl="0">
      <w:start w:val="2"/>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8">
    <w:nsid w:val="4E8D444A"/>
    <w:multiLevelType w:val="hybridMultilevel"/>
    <w:tmpl w:val="C10A462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554"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nsid w:val="517F30B4"/>
    <w:multiLevelType w:val="hybridMultilevel"/>
    <w:tmpl w:val="6AA4839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0">
    <w:nsid w:val="51A02AF6"/>
    <w:multiLevelType w:val="hybridMultilevel"/>
    <w:tmpl w:val="BBC85932"/>
    <w:lvl w:ilvl="0" w:tplc="04090001">
      <w:start w:val="1"/>
      <w:numFmt w:val="bullet"/>
      <w:lvlText w:val=""/>
      <w:lvlJc w:val="left"/>
      <w:pPr>
        <w:ind w:left="1130" w:hanging="420"/>
      </w:pPr>
      <w:rPr>
        <w:rFonts w:ascii="Wingdings" w:hAnsi="Wingdings" w:hint="default"/>
      </w:rPr>
    </w:lvl>
    <w:lvl w:ilvl="1" w:tplc="0409000F">
      <w:start w:val="1"/>
      <w:numFmt w:val="decimal"/>
      <w:lvlText w:val="%2."/>
      <w:lvlJc w:val="left"/>
      <w:pPr>
        <w:ind w:left="1550" w:hanging="420"/>
      </w:pPr>
      <w:rPr>
        <w:rFonts w:hint="default"/>
      </w:rPr>
    </w:lvl>
    <w:lvl w:ilvl="2" w:tplc="04090005" w:tentative="1">
      <w:start w:val="1"/>
      <w:numFmt w:val="bullet"/>
      <w:lvlText w:val=""/>
      <w:lvlJc w:val="left"/>
      <w:pPr>
        <w:ind w:left="1970" w:hanging="420"/>
      </w:pPr>
      <w:rPr>
        <w:rFonts w:ascii="Wingdings" w:hAnsi="Wingdings" w:hint="default"/>
      </w:rPr>
    </w:lvl>
    <w:lvl w:ilvl="3" w:tplc="04090001" w:tentative="1">
      <w:start w:val="1"/>
      <w:numFmt w:val="bullet"/>
      <w:lvlText w:val=""/>
      <w:lvlJc w:val="left"/>
      <w:pPr>
        <w:ind w:left="2390" w:hanging="420"/>
      </w:pPr>
      <w:rPr>
        <w:rFonts w:ascii="Wingdings" w:hAnsi="Wingdings" w:hint="default"/>
      </w:rPr>
    </w:lvl>
    <w:lvl w:ilvl="4" w:tplc="04090003" w:tentative="1">
      <w:start w:val="1"/>
      <w:numFmt w:val="bullet"/>
      <w:lvlText w:val=""/>
      <w:lvlJc w:val="left"/>
      <w:pPr>
        <w:ind w:left="2810" w:hanging="420"/>
      </w:pPr>
      <w:rPr>
        <w:rFonts w:ascii="Wingdings" w:hAnsi="Wingdings" w:hint="default"/>
      </w:rPr>
    </w:lvl>
    <w:lvl w:ilvl="5" w:tplc="04090005" w:tentative="1">
      <w:start w:val="1"/>
      <w:numFmt w:val="bullet"/>
      <w:lvlText w:val=""/>
      <w:lvlJc w:val="left"/>
      <w:pPr>
        <w:ind w:left="3230" w:hanging="420"/>
      </w:pPr>
      <w:rPr>
        <w:rFonts w:ascii="Wingdings" w:hAnsi="Wingdings" w:hint="default"/>
      </w:rPr>
    </w:lvl>
    <w:lvl w:ilvl="6" w:tplc="04090001" w:tentative="1">
      <w:start w:val="1"/>
      <w:numFmt w:val="bullet"/>
      <w:lvlText w:val=""/>
      <w:lvlJc w:val="left"/>
      <w:pPr>
        <w:ind w:left="3650" w:hanging="420"/>
      </w:pPr>
      <w:rPr>
        <w:rFonts w:ascii="Wingdings" w:hAnsi="Wingdings" w:hint="default"/>
      </w:rPr>
    </w:lvl>
    <w:lvl w:ilvl="7" w:tplc="04090003" w:tentative="1">
      <w:start w:val="1"/>
      <w:numFmt w:val="bullet"/>
      <w:lvlText w:val=""/>
      <w:lvlJc w:val="left"/>
      <w:pPr>
        <w:ind w:left="4070" w:hanging="420"/>
      </w:pPr>
      <w:rPr>
        <w:rFonts w:ascii="Wingdings" w:hAnsi="Wingdings" w:hint="default"/>
      </w:rPr>
    </w:lvl>
    <w:lvl w:ilvl="8" w:tplc="04090005" w:tentative="1">
      <w:start w:val="1"/>
      <w:numFmt w:val="bullet"/>
      <w:lvlText w:val=""/>
      <w:lvlJc w:val="left"/>
      <w:pPr>
        <w:ind w:left="4490" w:hanging="420"/>
      </w:pPr>
      <w:rPr>
        <w:rFonts w:ascii="Wingdings" w:hAnsi="Wingdings" w:hint="default"/>
      </w:rPr>
    </w:lvl>
  </w:abstractNum>
  <w:abstractNum w:abstractNumId="71">
    <w:nsid w:val="52EB5729"/>
    <w:multiLevelType w:val="hybridMultilevel"/>
    <w:tmpl w:val="E660ACD8"/>
    <w:lvl w:ilvl="0" w:tplc="E67CAB4A">
      <w:start w:val="1"/>
      <w:numFmt w:val="lowerLetter"/>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72">
    <w:nsid w:val="546A3ED1"/>
    <w:multiLevelType w:val="hybridMultilevel"/>
    <w:tmpl w:val="DCA066E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3">
    <w:nsid w:val="561B1F2A"/>
    <w:multiLevelType w:val="hybridMultilevel"/>
    <w:tmpl w:val="320A266E"/>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74">
    <w:nsid w:val="584810BC"/>
    <w:multiLevelType w:val="multilevel"/>
    <w:tmpl w:val="CE2C011A"/>
    <w:lvl w:ilvl="0">
      <w:start w:val="1"/>
      <w:numFmt w:val="decimal"/>
      <w:lvlText w:val="%1."/>
      <w:lvlJc w:val="left"/>
      <w:pPr>
        <w:ind w:left="820" w:hanging="420"/>
      </w:pPr>
    </w:lvl>
    <w:lvl w:ilvl="1">
      <w:start w:val="5"/>
      <w:numFmt w:val="decimal"/>
      <w:isLgl/>
      <w:lvlText w:val="%1.%2"/>
      <w:lvlJc w:val="left"/>
      <w:pPr>
        <w:ind w:left="1450" w:hanging="1050"/>
      </w:pPr>
    </w:lvl>
    <w:lvl w:ilvl="2">
      <w:start w:val="1"/>
      <w:numFmt w:val="decimal"/>
      <w:isLgl/>
      <w:lvlText w:val="%1.%2.%3"/>
      <w:lvlJc w:val="left"/>
      <w:pPr>
        <w:ind w:left="1450" w:hanging="1050"/>
      </w:pPr>
    </w:lvl>
    <w:lvl w:ilvl="3">
      <w:start w:val="1"/>
      <w:numFmt w:val="decimal"/>
      <w:isLgl/>
      <w:lvlText w:val="%1.%2.%3.%4"/>
      <w:lvlJc w:val="left"/>
      <w:pPr>
        <w:ind w:left="1450" w:hanging="1050"/>
      </w:pPr>
    </w:lvl>
    <w:lvl w:ilvl="4">
      <w:start w:val="1"/>
      <w:numFmt w:val="decimal"/>
      <w:isLgl/>
      <w:lvlText w:val="%1.%2.%3.%4.%5"/>
      <w:lvlJc w:val="left"/>
      <w:pPr>
        <w:ind w:left="1450" w:hanging="1050"/>
      </w:pPr>
    </w:lvl>
    <w:lvl w:ilvl="5">
      <w:start w:val="1"/>
      <w:numFmt w:val="decimal"/>
      <w:isLgl/>
      <w:lvlText w:val="%1.%2.%3.%4.%5.%6"/>
      <w:lvlJc w:val="left"/>
      <w:pPr>
        <w:ind w:left="1480" w:hanging="1080"/>
      </w:pPr>
    </w:lvl>
    <w:lvl w:ilvl="6">
      <w:start w:val="1"/>
      <w:numFmt w:val="decimal"/>
      <w:isLgl/>
      <w:lvlText w:val="%1.%2.%3.%4.%5.%6.%7"/>
      <w:lvlJc w:val="left"/>
      <w:pPr>
        <w:ind w:left="1480" w:hanging="1080"/>
      </w:pPr>
    </w:lvl>
    <w:lvl w:ilvl="7">
      <w:start w:val="1"/>
      <w:numFmt w:val="decimal"/>
      <w:isLgl/>
      <w:lvlText w:val="%1.%2.%3.%4.%5.%6.%7.%8"/>
      <w:lvlJc w:val="left"/>
      <w:pPr>
        <w:ind w:left="1840" w:hanging="1440"/>
      </w:pPr>
    </w:lvl>
    <w:lvl w:ilvl="8">
      <w:start w:val="1"/>
      <w:numFmt w:val="decimal"/>
      <w:isLgl/>
      <w:lvlText w:val="%1.%2.%3.%4.%5.%6.%7.%8.%9"/>
      <w:lvlJc w:val="left"/>
      <w:pPr>
        <w:ind w:left="1840" w:hanging="1440"/>
      </w:pPr>
    </w:lvl>
  </w:abstractNum>
  <w:abstractNum w:abstractNumId="75">
    <w:nsid w:val="59555CCE"/>
    <w:multiLevelType w:val="multilevel"/>
    <w:tmpl w:val="E12A9DE8"/>
    <w:lvl w:ilvl="0">
      <w:start w:val="1"/>
      <w:numFmt w:val="decimal"/>
      <w:pStyle w:val="11"/>
      <w:suff w:val="nothing"/>
      <w:lvlText w:val="%1.  "/>
      <w:lvlJc w:val="left"/>
      <w:pPr>
        <w:ind w:left="0" w:firstLine="0"/>
      </w:pPr>
      <w:rPr>
        <w:rFonts w:ascii="Times New Roman" w:eastAsia="黑体" w:hAnsi="Times New Roman" w:hint="default"/>
        <w:b w:val="0"/>
        <w:i w:val="0"/>
        <w:sz w:val="30"/>
        <w:szCs w:val="30"/>
      </w:rPr>
    </w:lvl>
    <w:lvl w:ilvl="1">
      <w:start w:val="1"/>
      <w:numFmt w:val="decimal"/>
      <w:pStyle w:val="20"/>
      <w:suff w:val="nothing"/>
      <w:lvlText w:val="%1.%2  "/>
      <w:lvlJc w:val="left"/>
      <w:pPr>
        <w:ind w:left="360" w:firstLine="0"/>
      </w:pPr>
      <w:rPr>
        <w:rFonts w:ascii="Times New Roman" w:eastAsia="黑体" w:hAnsi="Times New Roman" w:hint="default"/>
        <w:b w:val="0"/>
        <w:i w:val="0"/>
        <w:color w:val="auto"/>
        <w:sz w:val="28"/>
        <w:szCs w:val="28"/>
      </w:rPr>
    </w:lvl>
    <w:lvl w:ilvl="2">
      <w:start w:val="1"/>
      <w:numFmt w:val="decimal"/>
      <w:pStyle w:val="30"/>
      <w:suff w:val="nothing"/>
      <w:lvlText w:val="%1.%2.%3  "/>
      <w:lvlJc w:val="left"/>
      <w:pPr>
        <w:ind w:left="0" w:firstLine="400"/>
      </w:pPr>
      <w:rPr>
        <w:rFonts w:ascii="Times New Roman" w:eastAsia="黑体" w:hAnsi="Times New Roman" w:hint="default"/>
        <w:b w:val="0"/>
        <w:i w:val="0"/>
        <w:sz w:val="24"/>
        <w:szCs w:val="24"/>
      </w:rPr>
    </w:lvl>
    <w:lvl w:ilvl="3">
      <w:start w:val="1"/>
      <w:numFmt w:val="decimal"/>
      <w:pStyle w:val="40"/>
      <w:suff w:val="nothing"/>
      <w:lvlText w:val="%1.%2.%3.%4  "/>
      <w:lvlJc w:val="left"/>
      <w:pPr>
        <w:ind w:left="0" w:firstLine="403"/>
      </w:pPr>
      <w:rPr>
        <w:rFonts w:ascii="Times New Roman" w:eastAsia="黑体" w:hAnsi="Times New Roman" w:hint="default"/>
        <w:b w:val="0"/>
        <w:i w:val="0"/>
        <w:sz w:val="24"/>
        <w:szCs w:val="24"/>
      </w:rPr>
    </w:lvl>
    <w:lvl w:ilvl="4">
      <w:start w:val="1"/>
      <w:numFmt w:val="decimal"/>
      <w:lvlText w:val="%1.%2.%3.%4.%5"/>
      <w:lvlJc w:val="left"/>
      <w:pPr>
        <w:tabs>
          <w:tab w:val="num" w:pos="720"/>
        </w:tabs>
        <w:ind w:left="720" w:hanging="1008"/>
      </w:pPr>
      <w:rPr>
        <w:rFonts w:hint="eastAsia"/>
      </w:rPr>
    </w:lvl>
    <w:lvl w:ilvl="5">
      <w:start w:val="1"/>
      <w:numFmt w:val="decimal"/>
      <w:lvlText w:val="%1.%2.%3.%4.%5.%6"/>
      <w:lvlJc w:val="left"/>
      <w:pPr>
        <w:tabs>
          <w:tab w:val="num" w:pos="864"/>
        </w:tabs>
        <w:ind w:left="864" w:hanging="1152"/>
      </w:pPr>
      <w:rPr>
        <w:rFonts w:hint="eastAsia"/>
      </w:rPr>
    </w:lvl>
    <w:lvl w:ilvl="6">
      <w:start w:val="1"/>
      <w:numFmt w:val="decimal"/>
      <w:lvlText w:val="%1.%2.%3.%4.%5.%6.%7"/>
      <w:lvlJc w:val="left"/>
      <w:pPr>
        <w:tabs>
          <w:tab w:val="num" w:pos="1008"/>
        </w:tabs>
        <w:ind w:left="1008" w:hanging="1296"/>
      </w:pPr>
      <w:rPr>
        <w:rFonts w:hint="eastAsia"/>
      </w:rPr>
    </w:lvl>
    <w:lvl w:ilvl="7">
      <w:start w:val="1"/>
      <w:numFmt w:val="decimal"/>
      <w:lvlText w:val="%1.%2.%3.%4.%5.%6.%7.%8"/>
      <w:lvlJc w:val="left"/>
      <w:pPr>
        <w:tabs>
          <w:tab w:val="num" w:pos="1152"/>
        </w:tabs>
        <w:ind w:left="1152" w:hanging="1440"/>
      </w:pPr>
      <w:rPr>
        <w:rFonts w:hint="eastAsia"/>
      </w:rPr>
    </w:lvl>
    <w:lvl w:ilvl="8">
      <w:start w:val="1"/>
      <w:numFmt w:val="decimal"/>
      <w:lvlText w:val="%1.%2.%3.%4.%5.%6.%7.%8.%9"/>
      <w:lvlJc w:val="left"/>
      <w:pPr>
        <w:tabs>
          <w:tab w:val="num" w:pos="1296"/>
        </w:tabs>
        <w:ind w:left="1296" w:hanging="1584"/>
      </w:pPr>
      <w:rPr>
        <w:rFonts w:hint="eastAsia"/>
      </w:rPr>
    </w:lvl>
  </w:abstractNum>
  <w:abstractNum w:abstractNumId="76">
    <w:nsid w:val="5BC00C4B"/>
    <w:multiLevelType w:val="hybridMultilevel"/>
    <w:tmpl w:val="E370F01C"/>
    <w:lvl w:ilvl="0" w:tplc="A2563F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5E577FB6"/>
    <w:multiLevelType w:val="hybridMultilevel"/>
    <w:tmpl w:val="8116BE86"/>
    <w:lvl w:ilvl="0" w:tplc="37260C6A">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78">
    <w:nsid w:val="5EA47B7B"/>
    <w:multiLevelType w:val="hybridMultilevel"/>
    <w:tmpl w:val="DBF0401C"/>
    <w:lvl w:ilvl="0" w:tplc="04090001">
      <w:start w:val="1"/>
      <w:numFmt w:val="bullet"/>
      <w:lvlText w:val=""/>
      <w:lvlJc w:val="left"/>
      <w:pPr>
        <w:ind w:left="1129"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9">
    <w:nsid w:val="62B63EAD"/>
    <w:multiLevelType w:val="hybridMultilevel"/>
    <w:tmpl w:val="B2C6CD6E"/>
    <w:lvl w:ilvl="0" w:tplc="D09A2C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nsid w:val="630053F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1">
    <w:nsid w:val="63DE7574"/>
    <w:multiLevelType w:val="hybridMultilevel"/>
    <w:tmpl w:val="B734D7E8"/>
    <w:lvl w:ilvl="0" w:tplc="39143BDE">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68A01221"/>
    <w:multiLevelType w:val="hybridMultilevel"/>
    <w:tmpl w:val="D088980C"/>
    <w:lvl w:ilvl="0" w:tplc="2C1C78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nsid w:val="68A13C82"/>
    <w:multiLevelType w:val="hybridMultilevel"/>
    <w:tmpl w:val="2F22A86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nsid w:val="6A133434"/>
    <w:multiLevelType w:val="hybridMultilevel"/>
    <w:tmpl w:val="EF0ADD2E"/>
    <w:lvl w:ilvl="0" w:tplc="04090001">
      <w:start w:val="1"/>
      <w:numFmt w:val="bullet"/>
      <w:lvlText w:val=""/>
      <w:lvlJc w:val="left"/>
      <w:pPr>
        <w:ind w:left="1271" w:hanging="420"/>
      </w:pPr>
      <w:rPr>
        <w:rFonts w:ascii="Wingdings" w:hAnsi="Wingdings" w:hint="default"/>
      </w:rPr>
    </w:lvl>
    <w:lvl w:ilvl="1" w:tplc="04090003">
      <w:start w:val="1"/>
      <w:numFmt w:val="bullet"/>
      <w:lvlText w:val=""/>
      <w:lvlJc w:val="left"/>
      <w:pPr>
        <w:ind w:left="1691" w:hanging="420"/>
      </w:pPr>
      <w:rPr>
        <w:rFonts w:ascii="Wingdings" w:hAnsi="Wingdings" w:hint="default"/>
      </w:rPr>
    </w:lvl>
    <w:lvl w:ilvl="2" w:tplc="04090005">
      <w:start w:val="1"/>
      <w:numFmt w:val="bullet"/>
      <w:lvlText w:val=""/>
      <w:lvlJc w:val="left"/>
      <w:pPr>
        <w:ind w:left="2111" w:hanging="420"/>
      </w:pPr>
      <w:rPr>
        <w:rFonts w:ascii="Wingdings" w:hAnsi="Wingdings" w:hint="default"/>
      </w:rPr>
    </w:lvl>
    <w:lvl w:ilvl="3" w:tplc="04090001">
      <w:start w:val="1"/>
      <w:numFmt w:val="bullet"/>
      <w:lvlText w:val=""/>
      <w:lvlJc w:val="left"/>
      <w:pPr>
        <w:ind w:left="2531" w:hanging="420"/>
      </w:pPr>
      <w:rPr>
        <w:rFonts w:ascii="Wingdings" w:hAnsi="Wingdings" w:hint="default"/>
      </w:rPr>
    </w:lvl>
    <w:lvl w:ilvl="4" w:tplc="04090003">
      <w:start w:val="1"/>
      <w:numFmt w:val="bullet"/>
      <w:lvlText w:val=""/>
      <w:lvlJc w:val="left"/>
      <w:pPr>
        <w:ind w:left="2951" w:hanging="420"/>
      </w:pPr>
      <w:rPr>
        <w:rFonts w:ascii="Wingdings" w:hAnsi="Wingdings" w:hint="default"/>
      </w:rPr>
    </w:lvl>
    <w:lvl w:ilvl="5" w:tplc="04090005">
      <w:start w:val="1"/>
      <w:numFmt w:val="bullet"/>
      <w:lvlText w:val=""/>
      <w:lvlJc w:val="left"/>
      <w:pPr>
        <w:ind w:left="3371" w:hanging="420"/>
      </w:pPr>
      <w:rPr>
        <w:rFonts w:ascii="Wingdings" w:hAnsi="Wingdings" w:hint="default"/>
      </w:rPr>
    </w:lvl>
    <w:lvl w:ilvl="6" w:tplc="04090001">
      <w:start w:val="1"/>
      <w:numFmt w:val="bullet"/>
      <w:lvlText w:val=""/>
      <w:lvlJc w:val="left"/>
      <w:pPr>
        <w:ind w:left="3791" w:hanging="420"/>
      </w:pPr>
      <w:rPr>
        <w:rFonts w:ascii="Wingdings" w:hAnsi="Wingdings" w:hint="default"/>
      </w:rPr>
    </w:lvl>
    <w:lvl w:ilvl="7" w:tplc="04090003">
      <w:start w:val="1"/>
      <w:numFmt w:val="bullet"/>
      <w:lvlText w:val=""/>
      <w:lvlJc w:val="left"/>
      <w:pPr>
        <w:ind w:left="4211" w:hanging="420"/>
      </w:pPr>
      <w:rPr>
        <w:rFonts w:ascii="Wingdings" w:hAnsi="Wingdings" w:hint="default"/>
      </w:rPr>
    </w:lvl>
    <w:lvl w:ilvl="8" w:tplc="04090005">
      <w:start w:val="1"/>
      <w:numFmt w:val="bullet"/>
      <w:lvlText w:val=""/>
      <w:lvlJc w:val="left"/>
      <w:pPr>
        <w:ind w:left="4631" w:hanging="420"/>
      </w:pPr>
      <w:rPr>
        <w:rFonts w:ascii="Wingdings" w:hAnsi="Wingdings" w:hint="default"/>
      </w:rPr>
    </w:lvl>
  </w:abstractNum>
  <w:abstractNum w:abstractNumId="85">
    <w:nsid w:val="6AC30CE2"/>
    <w:multiLevelType w:val="hybridMultilevel"/>
    <w:tmpl w:val="BE5AFA02"/>
    <w:lvl w:ilvl="0" w:tplc="04090001">
      <w:start w:val="1"/>
      <w:numFmt w:val="bullet"/>
      <w:lvlText w:val=""/>
      <w:lvlJc w:val="left"/>
      <w:pPr>
        <w:ind w:left="1554" w:hanging="420"/>
      </w:pPr>
      <w:rPr>
        <w:rFonts w:ascii="Wingdings" w:hAnsi="Wingdings" w:hint="default"/>
      </w:rPr>
    </w:lvl>
    <w:lvl w:ilvl="1" w:tplc="04090003" w:tentative="1">
      <w:start w:val="1"/>
      <w:numFmt w:val="bullet"/>
      <w:lvlText w:val=""/>
      <w:lvlJc w:val="left"/>
      <w:pPr>
        <w:ind w:left="1974" w:hanging="420"/>
      </w:pPr>
      <w:rPr>
        <w:rFonts w:ascii="Wingdings" w:hAnsi="Wingdings" w:hint="default"/>
      </w:rPr>
    </w:lvl>
    <w:lvl w:ilvl="2" w:tplc="04090005"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3" w:tentative="1">
      <w:start w:val="1"/>
      <w:numFmt w:val="bullet"/>
      <w:lvlText w:val=""/>
      <w:lvlJc w:val="left"/>
      <w:pPr>
        <w:ind w:left="3234" w:hanging="420"/>
      </w:pPr>
      <w:rPr>
        <w:rFonts w:ascii="Wingdings" w:hAnsi="Wingdings" w:hint="default"/>
      </w:rPr>
    </w:lvl>
    <w:lvl w:ilvl="5" w:tplc="04090005"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3" w:tentative="1">
      <w:start w:val="1"/>
      <w:numFmt w:val="bullet"/>
      <w:lvlText w:val=""/>
      <w:lvlJc w:val="left"/>
      <w:pPr>
        <w:ind w:left="4494" w:hanging="420"/>
      </w:pPr>
      <w:rPr>
        <w:rFonts w:ascii="Wingdings" w:hAnsi="Wingdings" w:hint="default"/>
      </w:rPr>
    </w:lvl>
    <w:lvl w:ilvl="8" w:tplc="04090005" w:tentative="1">
      <w:start w:val="1"/>
      <w:numFmt w:val="bullet"/>
      <w:lvlText w:val=""/>
      <w:lvlJc w:val="left"/>
      <w:pPr>
        <w:ind w:left="4914" w:hanging="420"/>
      </w:pPr>
      <w:rPr>
        <w:rFonts w:ascii="Wingdings" w:hAnsi="Wingdings" w:hint="default"/>
      </w:rPr>
    </w:lvl>
  </w:abstractNum>
  <w:abstractNum w:abstractNumId="86">
    <w:nsid w:val="6AC41F48"/>
    <w:multiLevelType w:val="hybridMultilevel"/>
    <w:tmpl w:val="9242714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7">
    <w:nsid w:val="6AE65082"/>
    <w:multiLevelType w:val="hybridMultilevel"/>
    <w:tmpl w:val="9E7A3B4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8">
    <w:nsid w:val="6DAA5CD2"/>
    <w:multiLevelType w:val="hybridMultilevel"/>
    <w:tmpl w:val="0FFCB50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9">
    <w:nsid w:val="6F3F01DA"/>
    <w:multiLevelType w:val="hybridMultilevel"/>
    <w:tmpl w:val="7E68CFC0"/>
    <w:lvl w:ilvl="0" w:tplc="04090001">
      <w:start w:val="1"/>
      <w:numFmt w:val="bullet"/>
      <w:lvlText w:val=""/>
      <w:lvlJc w:val="left"/>
      <w:pPr>
        <w:ind w:left="1261" w:hanging="420"/>
      </w:pPr>
      <w:rPr>
        <w:rFonts w:ascii="Wingdings" w:hAnsi="Wingdings" w:hint="default"/>
      </w:rPr>
    </w:lvl>
    <w:lvl w:ilvl="1" w:tplc="04090001">
      <w:start w:val="1"/>
      <w:numFmt w:val="bullet"/>
      <w:lvlText w:val=""/>
      <w:lvlJc w:val="left"/>
      <w:pPr>
        <w:ind w:left="1554" w:hanging="420"/>
      </w:pPr>
      <w:rPr>
        <w:rFonts w:ascii="Wingdings" w:hAnsi="Wingdings" w:hint="default"/>
      </w:rPr>
    </w:lvl>
    <w:lvl w:ilvl="2" w:tplc="0409000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90">
    <w:nsid w:val="6FE32BB3"/>
    <w:multiLevelType w:val="hybridMultilevel"/>
    <w:tmpl w:val="5412AD0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1">
    <w:nsid w:val="70891432"/>
    <w:multiLevelType w:val="multilevel"/>
    <w:tmpl w:val="14509AE2"/>
    <w:lvl w:ilvl="0">
      <w:start w:val="1"/>
      <w:numFmt w:val="chineseCountingThousand"/>
      <w:suff w:val="nothing"/>
      <w:lvlText w:val="第%1章"/>
      <w:lvlJc w:val="left"/>
      <w:pPr>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decimal"/>
      <w:lvlText w:val="%5."/>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0"/>
      <w:suff w:val="nothing"/>
      <w:lvlText w:val=""/>
      <w:lvlJc w:val="left"/>
      <w:pPr>
        <w:ind w:left="0" w:firstLine="0"/>
      </w:pPr>
    </w:lvl>
    <w:lvl w:ilvl="8">
      <w:start w:val="1"/>
      <w:numFmt w:val="none"/>
      <w:pStyle w:val="9"/>
      <w:suff w:val="nothing"/>
      <w:lvlText w:val=""/>
      <w:lvlJc w:val="left"/>
      <w:pPr>
        <w:ind w:left="0" w:firstLine="0"/>
      </w:pPr>
    </w:lvl>
  </w:abstractNum>
  <w:abstractNum w:abstractNumId="92">
    <w:nsid w:val="70C20645"/>
    <w:multiLevelType w:val="hybridMultilevel"/>
    <w:tmpl w:val="D77437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712E52E8"/>
    <w:multiLevelType w:val="hybridMultilevel"/>
    <w:tmpl w:val="1A2A1C66"/>
    <w:lvl w:ilvl="0" w:tplc="04090001">
      <w:start w:val="1"/>
      <w:numFmt w:val="bullet"/>
      <w:lvlText w:val=""/>
      <w:lvlJc w:val="left"/>
      <w:pPr>
        <w:ind w:left="1554" w:hanging="420"/>
      </w:pPr>
      <w:rPr>
        <w:rFonts w:ascii="Wingdings" w:hAnsi="Wingdings" w:hint="default"/>
      </w:rPr>
    </w:lvl>
    <w:lvl w:ilvl="1" w:tplc="04090003">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94">
    <w:nsid w:val="719003B6"/>
    <w:multiLevelType w:val="hybridMultilevel"/>
    <w:tmpl w:val="0E620FF4"/>
    <w:lvl w:ilvl="0" w:tplc="50AE821C">
      <w:start w:val="1"/>
      <w:numFmt w:val="decimal"/>
      <w:lvlText w:val="(%1)"/>
      <w:lvlJc w:val="left"/>
      <w:pPr>
        <w:ind w:left="720" w:hanging="360"/>
      </w:pPr>
      <w:rPr>
        <w:rFonts w:hint="default"/>
        <w:sz w:val="24"/>
        <w:szCs w:val="24"/>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5">
    <w:nsid w:val="726A2089"/>
    <w:multiLevelType w:val="hybridMultilevel"/>
    <w:tmpl w:val="4A08831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6">
    <w:nsid w:val="72DD5F1E"/>
    <w:multiLevelType w:val="hybridMultilevel"/>
    <w:tmpl w:val="7D269B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nsid w:val="74693B28"/>
    <w:multiLevelType w:val="hybridMultilevel"/>
    <w:tmpl w:val="6CFA16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nsid w:val="75BB6076"/>
    <w:multiLevelType w:val="hybridMultilevel"/>
    <w:tmpl w:val="584A79C4"/>
    <w:lvl w:ilvl="0" w:tplc="04090001">
      <w:start w:val="1"/>
      <w:numFmt w:val="bullet"/>
      <w:lvlText w:val=""/>
      <w:lvlJc w:val="left"/>
      <w:pPr>
        <w:ind w:left="1254" w:hanging="420"/>
      </w:pPr>
      <w:rPr>
        <w:rFonts w:ascii="Wingdings" w:hAnsi="Wingdings" w:hint="default"/>
      </w:rPr>
    </w:lvl>
    <w:lvl w:ilvl="1" w:tplc="04090001">
      <w:start w:val="1"/>
      <w:numFmt w:val="bullet"/>
      <w:lvlText w:val=""/>
      <w:lvlJc w:val="left"/>
      <w:pPr>
        <w:ind w:left="1674" w:hanging="420"/>
      </w:pPr>
      <w:rPr>
        <w:rFonts w:ascii="Wingdings" w:hAnsi="Wingdings" w:hint="default"/>
      </w:rPr>
    </w:lvl>
    <w:lvl w:ilvl="2" w:tplc="04090005" w:tentative="1">
      <w:start w:val="1"/>
      <w:numFmt w:val="bullet"/>
      <w:lvlText w:val=""/>
      <w:lvlJc w:val="left"/>
      <w:pPr>
        <w:ind w:left="2094" w:hanging="420"/>
      </w:pPr>
      <w:rPr>
        <w:rFonts w:ascii="Wingdings" w:hAnsi="Wingdings" w:hint="default"/>
      </w:rPr>
    </w:lvl>
    <w:lvl w:ilvl="3" w:tplc="04090001" w:tentative="1">
      <w:start w:val="1"/>
      <w:numFmt w:val="bullet"/>
      <w:lvlText w:val=""/>
      <w:lvlJc w:val="left"/>
      <w:pPr>
        <w:ind w:left="2514" w:hanging="420"/>
      </w:pPr>
      <w:rPr>
        <w:rFonts w:ascii="Wingdings" w:hAnsi="Wingdings" w:hint="default"/>
      </w:rPr>
    </w:lvl>
    <w:lvl w:ilvl="4" w:tplc="04090003" w:tentative="1">
      <w:start w:val="1"/>
      <w:numFmt w:val="bullet"/>
      <w:lvlText w:val=""/>
      <w:lvlJc w:val="left"/>
      <w:pPr>
        <w:ind w:left="2934" w:hanging="420"/>
      </w:pPr>
      <w:rPr>
        <w:rFonts w:ascii="Wingdings" w:hAnsi="Wingdings" w:hint="default"/>
      </w:rPr>
    </w:lvl>
    <w:lvl w:ilvl="5" w:tplc="04090005" w:tentative="1">
      <w:start w:val="1"/>
      <w:numFmt w:val="bullet"/>
      <w:lvlText w:val=""/>
      <w:lvlJc w:val="left"/>
      <w:pPr>
        <w:ind w:left="3354" w:hanging="420"/>
      </w:pPr>
      <w:rPr>
        <w:rFonts w:ascii="Wingdings" w:hAnsi="Wingdings" w:hint="default"/>
      </w:rPr>
    </w:lvl>
    <w:lvl w:ilvl="6" w:tplc="04090001" w:tentative="1">
      <w:start w:val="1"/>
      <w:numFmt w:val="bullet"/>
      <w:lvlText w:val=""/>
      <w:lvlJc w:val="left"/>
      <w:pPr>
        <w:ind w:left="3774" w:hanging="420"/>
      </w:pPr>
      <w:rPr>
        <w:rFonts w:ascii="Wingdings" w:hAnsi="Wingdings" w:hint="default"/>
      </w:rPr>
    </w:lvl>
    <w:lvl w:ilvl="7" w:tplc="04090003" w:tentative="1">
      <w:start w:val="1"/>
      <w:numFmt w:val="bullet"/>
      <w:lvlText w:val=""/>
      <w:lvlJc w:val="left"/>
      <w:pPr>
        <w:ind w:left="4194" w:hanging="420"/>
      </w:pPr>
      <w:rPr>
        <w:rFonts w:ascii="Wingdings" w:hAnsi="Wingdings" w:hint="default"/>
      </w:rPr>
    </w:lvl>
    <w:lvl w:ilvl="8" w:tplc="04090005" w:tentative="1">
      <w:start w:val="1"/>
      <w:numFmt w:val="bullet"/>
      <w:lvlText w:val=""/>
      <w:lvlJc w:val="left"/>
      <w:pPr>
        <w:ind w:left="4614" w:hanging="420"/>
      </w:pPr>
      <w:rPr>
        <w:rFonts w:ascii="Wingdings" w:hAnsi="Wingdings" w:hint="default"/>
      </w:rPr>
    </w:lvl>
  </w:abstractNum>
  <w:abstractNum w:abstractNumId="99">
    <w:nsid w:val="7BC330F5"/>
    <w:multiLevelType w:val="hybridMultilevel"/>
    <w:tmpl w:val="C2769C2A"/>
    <w:lvl w:ilvl="0" w:tplc="64DA8D30">
      <w:start w:val="1"/>
      <w:numFmt w:val="bullet"/>
      <w:pStyle w:val="CommentSubject1"/>
      <w:lvlText w:val=""/>
      <w:lvlJc w:val="left"/>
      <w:pPr>
        <w:tabs>
          <w:tab w:val="num" w:pos="851"/>
        </w:tabs>
        <w:ind w:left="851" w:hanging="851"/>
      </w:pPr>
      <w:rPr>
        <w:rFonts w:ascii="ZapfDingbats" w:hAnsi="ZapfDingbats" w:hint="default"/>
        <w:b/>
        <w:i w:val="0"/>
        <w:color w:val="70CEF5"/>
        <w:sz w:val="20"/>
        <w:szCs w:val="20"/>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start w:val="1"/>
      <w:numFmt w:val="bullet"/>
      <w:lvlText w:val=""/>
      <w:lvlJc w:val="left"/>
      <w:pPr>
        <w:tabs>
          <w:tab w:val="num" w:pos="2880"/>
        </w:tabs>
        <w:ind w:left="2880" w:hanging="360"/>
      </w:pPr>
      <w:rPr>
        <w:rFonts w:ascii="Symbol" w:hAnsi="Symbol" w:hint="default"/>
      </w:rPr>
    </w:lvl>
    <w:lvl w:ilvl="4" w:tplc="04090019">
      <w:start w:val="1"/>
      <w:numFmt w:val="bullet"/>
      <w:lvlText w:val="o"/>
      <w:lvlJc w:val="left"/>
      <w:pPr>
        <w:tabs>
          <w:tab w:val="num" w:pos="3600"/>
        </w:tabs>
        <w:ind w:left="3600" w:hanging="360"/>
      </w:pPr>
      <w:rPr>
        <w:rFonts w:ascii="Courier New" w:hAnsi="Courier New" w:cs="Courier New" w:hint="default"/>
      </w:rPr>
    </w:lvl>
    <w:lvl w:ilvl="5" w:tplc="0409001B">
      <w:start w:val="1"/>
      <w:numFmt w:val="bullet"/>
      <w:lvlText w:val=""/>
      <w:lvlJc w:val="left"/>
      <w:pPr>
        <w:tabs>
          <w:tab w:val="num" w:pos="4320"/>
        </w:tabs>
        <w:ind w:left="4320" w:hanging="360"/>
      </w:pPr>
      <w:rPr>
        <w:rFonts w:ascii="Wingdings" w:hAnsi="Wingdings" w:hint="default"/>
      </w:rPr>
    </w:lvl>
    <w:lvl w:ilvl="6" w:tplc="0409000F">
      <w:start w:val="1"/>
      <w:numFmt w:val="bullet"/>
      <w:lvlText w:val=""/>
      <w:lvlJc w:val="left"/>
      <w:pPr>
        <w:tabs>
          <w:tab w:val="num" w:pos="5040"/>
        </w:tabs>
        <w:ind w:left="5040" w:hanging="360"/>
      </w:pPr>
      <w:rPr>
        <w:rFonts w:ascii="Symbol" w:hAnsi="Symbol" w:hint="default"/>
      </w:rPr>
    </w:lvl>
    <w:lvl w:ilvl="7" w:tplc="04090019">
      <w:start w:val="1"/>
      <w:numFmt w:val="bullet"/>
      <w:lvlText w:val="o"/>
      <w:lvlJc w:val="left"/>
      <w:pPr>
        <w:tabs>
          <w:tab w:val="num" w:pos="5760"/>
        </w:tabs>
        <w:ind w:left="5760" w:hanging="360"/>
      </w:pPr>
      <w:rPr>
        <w:rFonts w:ascii="Courier New" w:hAnsi="Courier New" w:cs="Courier New" w:hint="default"/>
      </w:rPr>
    </w:lvl>
    <w:lvl w:ilvl="8" w:tplc="0409001B">
      <w:start w:val="1"/>
      <w:numFmt w:val="bullet"/>
      <w:lvlText w:val=""/>
      <w:lvlJc w:val="left"/>
      <w:pPr>
        <w:tabs>
          <w:tab w:val="num" w:pos="6480"/>
        </w:tabs>
        <w:ind w:left="6480" w:hanging="360"/>
      </w:pPr>
      <w:rPr>
        <w:rFonts w:ascii="Wingdings" w:hAnsi="Wingdings" w:hint="default"/>
      </w:rPr>
    </w:lvl>
  </w:abstractNum>
  <w:abstractNum w:abstractNumId="100">
    <w:nsid w:val="7E560F38"/>
    <w:multiLevelType w:val="hybridMultilevel"/>
    <w:tmpl w:val="23968B4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1">
    <w:nsid w:val="7E8B5CE8"/>
    <w:multiLevelType w:val="hybridMultilevel"/>
    <w:tmpl w:val="D9E610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7EE43AAB"/>
    <w:multiLevelType w:val="hybridMultilevel"/>
    <w:tmpl w:val="D01C6FB8"/>
    <w:lvl w:ilvl="0" w:tplc="150246BC">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3">
    <w:nsid w:val="7FC216F7"/>
    <w:multiLevelType w:val="hybridMultilevel"/>
    <w:tmpl w:val="406CC790"/>
    <w:lvl w:ilvl="0" w:tplc="03BCBA8C">
      <w:start w:val="1"/>
      <w:numFmt w:val="decimal"/>
      <w:lvlText w:val="%1."/>
      <w:lvlJc w:val="left"/>
      <w:pPr>
        <w:tabs>
          <w:tab w:val="num" w:pos="420"/>
        </w:tabs>
        <w:ind w:left="420" w:hanging="420"/>
      </w:pPr>
    </w:lvl>
    <w:lvl w:ilvl="1" w:tplc="FE1C1E12">
      <w:start w:val="1"/>
      <w:numFmt w:val="decimal"/>
      <w:lvlText w:val="(%2)"/>
      <w:lvlJc w:val="left"/>
      <w:pPr>
        <w:tabs>
          <w:tab w:val="num" w:pos="840"/>
        </w:tabs>
        <w:ind w:left="840" w:hanging="420"/>
      </w:pPr>
      <w:rPr>
        <w:rFonts w:hint="eastAsia"/>
      </w:rPr>
    </w:lvl>
    <w:lvl w:ilvl="2" w:tplc="F9000E42" w:tentative="1">
      <w:start w:val="1"/>
      <w:numFmt w:val="lowerRoman"/>
      <w:lvlText w:val="%3."/>
      <w:lvlJc w:val="right"/>
      <w:pPr>
        <w:tabs>
          <w:tab w:val="num" w:pos="1260"/>
        </w:tabs>
        <w:ind w:left="1260" w:hanging="420"/>
      </w:pPr>
    </w:lvl>
    <w:lvl w:ilvl="3" w:tplc="592C4804" w:tentative="1">
      <w:start w:val="1"/>
      <w:numFmt w:val="decimal"/>
      <w:lvlText w:val="%4."/>
      <w:lvlJc w:val="left"/>
      <w:pPr>
        <w:tabs>
          <w:tab w:val="num" w:pos="1680"/>
        </w:tabs>
        <w:ind w:left="1680" w:hanging="420"/>
      </w:pPr>
    </w:lvl>
    <w:lvl w:ilvl="4" w:tplc="47DADE48" w:tentative="1">
      <w:start w:val="1"/>
      <w:numFmt w:val="lowerLetter"/>
      <w:lvlText w:val="%5)"/>
      <w:lvlJc w:val="left"/>
      <w:pPr>
        <w:tabs>
          <w:tab w:val="num" w:pos="2100"/>
        </w:tabs>
        <w:ind w:left="2100" w:hanging="420"/>
      </w:pPr>
    </w:lvl>
    <w:lvl w:ilvl="5" w:tplc="16261050" w:tentative="1">
      <w:start w:val="1"/>
      <w:numFmt w:val="lowerRoman"/>
      <w:lvlText w:val="%6."/>
      <w:lvlJc w:val="right"/>
      <w:pPr>
        <w:tabs>
          <w:tab w:val="num" w:pos="2520"/>
        </w:tabs>
        <w:ind w:left="2520" w:hanging="420"/>
      </w:pPr>
    </w:lvl>
    <w:lvl w:ilvl="6" w:tplc="2602A73C" w:tentative="1">
      <w:start w:val="1"/>
      <w:numFmt w:val="decimal"/>
      <w:lvlText w:val="%7."/>
      <w:lvlJc w:val="left"/>
      <w:pPr>
        <w:tabs>
          <w:tab w:val="num" w:pos="2940"/>
        </w:tabs>
        <w:ind w:left="2940" w:hanging="420"/>
      </w:pPr>
    </w:lvl>
    <w:lvl w:ilvl="7" w:tplc="46D82A2E" w:tentative="1">
      <w:start w:val="1"/>
      <w:numFmt w:val="lowerLetter"/>
      <w:lvlText w:val="%8)"/>
      <w:lvlJc w:val="left"/>
      <w:pPr>
        <w:tabs>
          <w:tab w:val="num" w:pos="3360"/>
        </w:tabs>
        <w:ind w:left="3360" w:hanging="420"/>
      </w:pPr>
    </w:lvl>
    <w:lvl w:ilvl="8" w:tplc="94BEC450" w:tentative="1">
      <w:start w:val="1"/>
      <w:numFmt w:val="lowerRoman"/>
      <w:lvlText w:val="%9."/>
      <w:lvlJc w:val="right"/>
      <w:pPr>
        <w:tabs>
          <w:tab w:val="num" w:pos="3780"/>
        </w:tabs>
        <w:ind w:left="3780" w:hanging="420"/>
      </w:pPr>
    </w:lvl>
  </w:abstractNum>
  <w:num w:numId="1">
    <w:abstractNumId w:val="91"/>
  </w:num>
  <w:num w:numId="2">
    <w:abstractNumId w:val="66"/>
  </w:num>
  <w:num w:numId="3">
    <w:abstractNumId w:val="21"/>
    <w:lvlOverride w:ilvl="0">
      <w:lvl w:ilvl="0">
        <w:start w:val="1"/>
        <w:numFmt w:val="chineseCountingThousand"/>
        <w:pStyle w:val="1"/>
        <w:lvlText w:val="第%1章"/>
        <w:lvlJc w:val="left"/>
        <w:pPr>
          <w:tabs>
            <w:tab w:val="num" w:pos="4820"/>
          </w:tabs>
          <w:ind w:left="3686" w:firstLine="0"/>
        </w:pPr>
        <w:rPr>
          <w:rFonts w:hint="eastAsia"/>
          <w:sz w:val="36"/>
        </w:rPr>
      </w:lvl>
    </w:lvlOverride>
    <w:lvlOverride w:ilvl="1">
      <w:lvl w:ilvl="1">
        <w:start w:val="1"/>
        <w:numFmt w:val="decimal"/>
        <w:pStyle w:val="2"/>
        <w:isLgl/>
        <w:lvlText w:val="%1.%2"/>
        <w:lvlJc w:val="left"/>
        <w:pPr>
          <w:tabs>
            <w:tab w:val="num" w:pos="851"/>
          </w:tabs>
          <w:ind w:left="0" w:firstLine="0"/>
        </w:pPr>
        <w:rPr>
          <w:rFonts w:hint="eastAsia"/>
          <w:sz w:val="32"/>
        </w:rPr>
      </w:lvl>
    </w:lvlOverride>
    <w:lvlOverride w:ilvl="2">
      <w:lvl w:ilvl="2">
        <w:start w:val="1"/>
        <w:numFmt w:val="decimal"/>
        <w:pStyle w:val="3"/>
        <w:isLgl/>
        <w:lvlText w:val="%1.%2.%3"/>
        <w:lvlJc w:val="left"/>
        <w:pPr>
          <w:tabs>
            <w:tab w:val="num" w:pos="567"/>
          </w:tabs>
          <w:ind w:left="0" w:firstLine="0"/>
        </w:pPr>
        <w:rPr>
          <w:rFonts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Override>
    <w:lvlOverride w:ilvl="3">
      <w:lvl w:ilvl="3">
        <w:start w:val="1"/>
        <w:numFmt w:val="decimal"/>
        <w:pStyle w:val="4"/>
        <w:isLgl/>
        <w:lvlText w:val="%1.%2.%3.%4"/>
        <w:lvlJc w:val="left"/>
        <w:pPr>
          <w:tabs>
            <w:tab w:val="num" w:pos="567"/>
          </w:tabs>
          <w:ind w:left="0" w:firstLine="0"/>
        </w:pPr>
        <w:rPr>
          <w:rFonts w:hint="eastAsia"/>
          <w:sz w:val="28"/>
        </w:rPr>
      </w:lvl>
    </w:lvlOverride>
    <w:lvlOverride w:ilvl="4">
      <w:lvl w:ilvl="4">
        <w:start w:val="1"/>
        <w:numFmt w:val="none"/>
        <w:suff w:val="nothing"/>
        <w:lvlText w:val=""/>
        <w:lvlJc w:val="left"/>
        <w:pPr>
          <w:ind w:left="0" w:firstLine="0"/>
        </w:pPr>
        <w:rPr>
          <w:rFonts w:hint="eastAsia"/>
        </w:rPr>
      </w:lvl>
    </w:lvlOverride>
    <w:lvlOverride w:ilvl="5">
      <w:lvl w:ilvl="5">
        <w:start w:val="1"/>
        <w:numFmt w:val="none"/>
        <w:suff w:val="nothing"/>
        <w:lvlText w:val=""/>
        <w:lvlJc w:val="left"/>
        <w:pPr>
          <w:ind w:left="0" w:firstLine="0"/>
        </w:pPr>
        <w:rPr>
          <w:rFonts w:hint="eastAsia"/>
        </w:rPr>
      </w:lvl>
    </w:lvlOverride>
    <w:lvlOverride w:ilvl="6">
      <w:lvl w:ilvl="6">
        <w:start w:val="1"/>
        <w:numFmt w:val="none"/>
        <w:suff w:val="nothing"/>
        <w:lvlText w:val=""/>
        <w:lvlJc w:val="left"/>
        <w:pPr>
          <w:ind w:left="0" w:firstLine="0"/>
        </w:pPr>
        <w:rPr>
          <w:rFonts w:hint="eastAsia"/>
        </w:rPr>
      </w:lvl>
    </w:lvlOverride>
    <w:lvlOverride w:ilvl="7">
      <w:lvl w:ilvl="7">
        <w:start w:val="1"/>
        <w:numFmt w:val="none"/>
        <w:suff w:val="nothing"/>
        <w:lvlText w:val=""/>
        <w:lvlJc w:val="left"/>
        <w:pPr>
          <w:ind w:left="0" w:firstLine="0"/>
        </w:pPr>
        <w:rPr>
          <w:rFonts w:hint="eastAsia"/>
        </w:rPr>
      </w:lvl>
    </w:lvlOverride>
    <w:lvlOverride w:ilvl="8">
      <w:lvl w:ilvl="8">
        <w:start w:val="1"/>
        <w:numFmt w:val="none"/>
        <w:suff w:val="nothing"/>
        <w:lvlText w:val=""/>
        <w:lvlJc w:val="left"/>
        <w:pPr>
          <w:ind w:left="0" w:firstLine="0"/>
        </w:pPr>
        <w:rPr>
          <w:rFonts w:hint="eastAsia"/>
        </w:rPr>
      </w:lvl>
    </w:lvlOverride>
  </w:num>
  <w:num w:numId="4">
    <w:abstractNumId w:val="67"/>
  </w:num>
  <w:num w:numId="5">
    <w:abstractNumId w:val="62"/>
  </w:num>
  <w:num w:numId="6">
    <w:abstractNumId w:val="21"/>
  </w:num>
  <w:num w:numId="7">
    <w:abstractNumId w:val="75"/>
  </w:num>
  <w:num w:numId="8">
    <w:abstractNumId w:val="7"/>
  </w:num>
  <w:num w:numId="9">
    <w:abstractNumId w:val="4"/>
  </w:num>
  <w:num w:numId="10">
    <w:abstractNumId w:val="74"/>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3"/>
  </w:num>
  <w:num w:numId="12">
    <w:abstractNumId w:val="3"/>
  </w:num>
  <w:num w:numId="13">
    <w:abstractNumId w:val="38"/>
  </w:num>
  <w:num w:numId="14">
    <w:abstractNumId w:val="47"/>
  </w:num>
  <w:num w:numId="15">
    <w:abstractNumId w:val="32"/>
  </w:num>
  <w:num w:numId="16">
    <w:abstractNumId w:val="21"/>
    <w:lvlOverride w:ilvl="0">
      <w:lvl w:ilvl="0">
        <w:start w:val="1"/>
        <w:numFmt w:val="chineseCountingThousand"/>
        <w:pStyle w:val="1"/>
        <w:lvlText w:val="第%1章"/>
        <w:lvlJc w:val="left"/>
        <w:pPr>
          <w:tabs>
            <w:tab w:val="num" w:pos="4820"/>
          </w:tabs>
          <w:ind w:left="3686" w:firstLine="0"/>
        </w:pPr>
        <w:rPr>
          <w:rFonts w:hint="eastAsia"/>
          <w:sz w:val="36"/>
        </w:rPr>
      </w:lvl>
    </w:lvlOverride>
    <w:lvlOverride w:ilvl="1">
      <w:lvl w:ilvl="1">
        <w:start w:val="1"/>
        <w:numFmt w:val="decimal"/>
        <w:pStyle w:val="2"/>
        <w:isLgl/>
        <w:lvlText w:val="%1.%2"/>
        <w:lvlJc w:val="left"/>
        <w:pPr>
          <w:tabs>
            <w:tab w:val="num" w:pos="851"/>
          </w:tabs>
          <w:ind w:left="0" w:firstLine="0"/>
        </w:pPr>
        <w:rPr>
          <w:rFonts w:hint="eastAsia"/>
          <w:sz w:val="32"/>
        </w:rPr>
      </w:lvl>
    </w:lvlOverride>
    <w:lvlOverride w:ilvl="2">
      <w:lvl w:ilvl="2">
        <w:start w:val="1"/>
        <w:numFmt w:val="decimal"/>
        <w:pStyle w:val="3"/>
        <w:isLgl/>
        <w:lvlText w:val="%1.%2.%3"/>
        <w:lvlJc w:val="left"/>
        <w:pPr>
          <w:tabs>
            <w:tab w:val="num" w:pos="567"/>
          </w:tabs>
          <w:ind w:left="0" w:firstLine="0"/>
        </w:pPr>
        <w:rPr>
          <w:rFonts w:hint="eastAsia"/>
          <w:sz w:val="30"/>
        </w:rPr>
      </w:lvl>
    </w:lvlOverride>
    <w:lvlOverride w:ilvl="3">
      <w:lvl w:ilvl="3">
        <w:start w:val="1"/>
        <w:numFmt w:val="decimal"/>
        <w:pStyle w:val="4"/>
        <w:isLgl/>
        <w:lvlText w:val="%1.%2.%3.%4"/>
        <w:lvlJc w:val="left"/>
        <w:pPr>
          <w:tabs>
            <w:tab w:val="num" w:pos="567"/>
          </w:tabs>
          <w:ind w:left="0" w:firstLine="0"/>
        </w:pPr>
        <w:rPr>
          <w:rFonts w:hint="eastAsia"/>
          <w:sz w:val="28"/>
        </w:rPr>
      </w:lvl>
    </w:lvlOverride>
    <w:lvlOverride w:ilvl="4">
      <w:lvl w:ilvl="4">
        <w:start w:val="1"/>
        <w:numFmt w:val="none"/>
        <w:suff w:val="nothing"/>
        <w:lvlText w:val=""/>
        <w:lvlJc w:val="left"/>
        <w:pPr>
          <w:ind w:left="0" w:firstLine="0"/>
        </w:pPr>
        <w:rPr>
          <w:rFonts w:hint="eastAsia"/>
        </w:rPr>
      </w:lvl>
    </w:lvlOverride>
    <w:lvlOverride w:ilvl="5">
      <w:lvl w:ilvl="5">
        <w:start w:val="1"/>
        <w:numFmt w:val="none"/>
        <w:suff w:val="nothing"/>
        <w:lvlText w:val=""/>
        <w:lvlJc w:val="left"/>
        <w:pPr>
          <w:ind w:left="0" w:firstLine="0"/>
        </w:pPr>
        <w:rPr>
          <w:rFonts w:hint="eastAsia"/>
        </w:rPr>
      </w:lvl>
    </w:lvlOverride>
    <w:lvlOverride w:ilvl="6">
      <w:lvl w:ilvl="6">
        <w:start w:val="1"/>
        <w:numFmt w:val="none"/>
        <w:suff w:val="nothing"/>
        <w:lvlText w:val=""/>
        <w:lvlJc w:val="left"/>
        <w:pPr>
          <w:ind w:left="0" w:firstLine="0"/>
        </w:pPr>
        <w:rPr>
          <w:rFonts w:hint="eastAsia"/>
        </w:rPr>
      </w:lvl>
    </w:lvlOverride>
    <w:lvlOverride w:ilvl="7">
      <w:lvl w:ilvl="7">
        <w:start w:val="1"/>
        <w:numFmt w:val="none"/>
        <w:suff w:val="nothing"/>
        <w:lvlText w:val=""/>
        <w:lvlJc w:val="left"/>
        <w:pPr>
          <w:ind w:left="0" w:firstLine="0"/>
        </w:pPr>
        <w:rPr>
          <w:rFonts w:hint="eastAsia"/>
        </w:rPr>
      </w:lvl>
    </w:lvlOverride>
    <w:lvlOverride w:ilvl="8">
      <w:lvl w:ilvl="8">
        <w:start w:val="1"/>
        <w:numFmt w:val="none"/>
        <w:suff w:val="nothing"/>
        <w:lvlText w:val=""/>
        <w:lvlJc w:val="left"/>
        <w:pPr>
          <w:ind w:left="0" w:firstLine="0"/>
        </w:pPr>
        <w:rPr>
          <w:rFonts w:hint="eastAsia"/>
        </w:rPr>
      </w:lvl>
    </w:lvlOverride>
  </w:num>
  <w:num w:numId="17">
    <w:abstractNumId w:val="26"/>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9"/>
  </w:num>
  <w:num w:numId="20">
    <w:abstractNumId w:val="21"/>
    <w:lvlOverride w:ilvl="0">
      <w:lvl w:ilvl="0">
        <w:start w:val="1"/>
        <w:numFmt w:val="chineseCountingThousand"/>
        <w:pStyle w:val="1"/>
        <w:lvlText w:val="第%1章"/>
        <w:lvlJc w:val="left"/>
        <w:pPr>
          <w:tabs>
            <w:tab w:val="num" w:pos="4820"/>
          </w:tabs>
          <w:ind w:left="3686" w:firstLine="0"/>
        </w:pPr>
        <w:rPr>
          <w:rFonts w:hint="eastAsia"/>
          <w:sz w:val="36"/>
        </w:rPr>
      </w:lvl>
    </w:lvlOverride>
    <w:lvlOverride w:ilvl="1">
      <w:lvl w:ilvl="1">
        <w:start w:val="1"/>
        <w:numFmt w:val="decimal"/>
        <w:pStyle w:val="2"/>
        <w:isLgl/>
        <w:lvlText w:val="%1.%2"/>
        <w:lvlJc w:val="left"/>
        <w:pPr>
          <w:tabs>
            <w:tab w:val="num" w:pos="851"/>
          </w:tabs>
          <w:ind w:left="0" w:firstLine="0"/>
        </w:pPr>
        <w:rPr>
          <w:rFonts w:hint="eastAsia"/>
          <w:sz w:val="32"/>
        </w:rPr>
      </w:lvl>
    </w:lvlOverride>
    <w:lvlOverride w:ilvl="2">
      <w:lvl w:ilvl="2">
        <w:start w:val="1"/>
        <w:numFmt w:val="decimal"/>
        <w:pStyle w:val="3"/>
        <w:isLgl/>
        <w:lvlText w:val="%1.%2.%3"/>
        <w:lvlJc w:val="left"/>
        <w:pPr>
          <w:tabs>
            <w:tab w:val="num" w:pos="567"/>
          </w:tabs>
          <w:ind w:left="0" w:firstLine="0"/>
        </w:pPr>
        <w:rPr>
          <w:rFonts w:hint="eastAsia"/>
          <w:sz w:val="30"/>
        </w:rPr>
      </w:lvl>
    </w:lvlOverride>
    <w:lvlOverride w:ilvl="3">
      <w:lvl w:ilvl="3">
        <w:start w:val="1"/>
        <w:numFmt w:val="decimal"/>
        <w:pStyle w:val="4"/>
        <w:isLgl/>
        <w:lvlText w:val="%1.%2.%3.%4"/>
        <w:lvlJc w:val="left"/>
        <w:pPr>
          <w:tabs>
            <w:tab w:val="num" w:pos="567"/>
          </w:tabs>
          <w:ind w:left="0" w:firstLine="0"/>
        </w:pPr>
        <w:rPr>
          <w:rFonts w:hint="eastAsia"/>
          <w:sz w:val="28"/>
        </w:rPr>
      </w:lvl>
    </w:lvlOverride>
    <w:lvlOverride w:ilvl="4">
      <w:lvl w:ilvl="4">
        <w:start w:val="1"/>
        <w:numFmt w:val="none"/>
        <w:suff w:val="nothing"/>
        <w:lvlText w:val=""/>
        <w:lvlJc w:val="left"/>
        <w:pPr>
          <w:ind w:left="0" w:firstLine="0"/>
        </w:pPr>
        <w:rPr>
          <w:rFonts w:hint="eastAsia"/>
        </w:rPr>
      </w:lvl>
    </w:lvlOverride>
    <w:lvlOverride w:ilvl="5">
      <w:lvl w:ilvl="5">
        <w:start w:val="1"/>
        <w:numFmt w:val="none"/>
        <w:suff w:val="nothing"/>
        <w:lvlText w:val=""/>
        <w:lvlJc w:val="left"/>
        <w:pPr>
          <w:ind w:left="0" w:firstLine="0"/>
        </w:pPr>
        <w:rPr>
          <w:rFonts w:hint="eastAsia"/>
        </w:rPr>
      </w:lvl>
    </w:lvlOverride>
    <w:lvlOverride w:ilvl="6">
      <w:lvl w:ilvl="6">
        <w:start w:val="1"/>
        <w:numFmt w:val="none"/>
        <w:suff w:val="nothing"/>
        <w:lvlText w:val=""/>
        <w:lvlJc w:val="left"/>
        <w:pPr>
          <w:ind w:left="0" w:firstLine="0"/>
        </w:pPr>
        <w:rPr>
          <w:rFonts w:hint="eastAsia"/>
        </w:rPr>
      </w:lvl>
    </w:lvlOverride>
    <w:lvlOverride w:ilvl="7">
      <w:lvl w:ilvl="7">
        <w:start w:val="1"/>
        <w:numFmt w:val="none"/>
        <w:suff w:val="nothing"/>
        <w:lvlText w:val=""/>
        <w:lvlJc w:val="left"/>
        <w:pPr>
          <w:ind w:left="0" w:firstLine="0"/>
        </w:pPr>
        <w:rPr>
          <w:rFonts w:hint="eastAsia"/>
        </w:rPr>
      </w:lvl>
    </w:lvlOverride>
    <w:lvlOverride w:ilvl="8">
      <w:lvl w:ilvl="8">
        <w:start w:val="1"/>
        <w:numFmt w:val="none"/>
        <w:suff w:val="nothing"/>
        <w:lvlText w:val=""/>
        <w:lvlJc w:val="left"/>
        <w:pPr>
          <w:ind w:left="0" w:firstLine="0"/>
        </w:pPr>
        <w:rPr>
          <w:rFonts w:hint="eastAsia"/>
        </w:rPr>
      </w:lvl>
    </w:lvlOverride>
  </w:num>
  <w:num w:numId="21">
    <w:abstractNumId w:val="21"/>
    <w:lvlOverride w:ilvl="0">
      <w:lvl w:ilvl="0">
        <w:start w:val="1"/>
        <w:numFmt w:val="chineseCountingThousand"/>
        <w:pStyle w:val="1"/>
        <w:lvlText w:val="第%1章"/>
        <w:lvlJc w:val="left"/>
        <w:pPr>
          <w:tabs>
            <w:tab w:val="num" w:pos="4820"/>
          </w:tabs>
          <w:ind w:left="3686" w:firstLine="0"/>
        </w:pPr>
        <w:rPr>
          <w:rFonts w:hint="eastAsia"/>
          <w:sz w:val="36"/>
        </w:rPr>
      </w:lvl>
    </w:lvlOverride>
    <w:lvlOverride w:ilvl="1">
      <w:lvl w:ilvl="1">
        <w:start w:val="1"/>
        <w:numFmt w:val="decimal"/>
        <w:pStyle w:val="2"/>
        <w:isLgl/>
        <w:lvlText w:val="%1.%2"/>
        <w:lvlJc w:val="left"/>
        <w:pPr>
          <w:tabs>
            <w:tab w:val="num" w:pos="851"/>
          </w:tabs>
          <w:ind w:left="0" w:firstLine="0"/>
        </w:pPr>
        <w:rPr>
          <w:rFonts w:hint="eastAsia"/>
          <w:sz w:val="32"/>
        </w:rPr>
      </w:lvl>
    </w:lvlOverride>
    <w:lvlOverride w:ilvl="2">
      <w:lvl w:ilvl="2">
        <w:start w:val="1"/>
        <w:numFmt w:val="decimal"/>
        <w:pStyle w:val="3"/>
        <w:isLgl/>
        <w:lvlText w:val="%1.%2.%3"/>
        <w:lvlJc w:val="left"/>
        <w:pPr>
          <w:tabs>
            <w:tab w:val="num" w:pos="567"/>
          </w:tabs>
          <w:ind w:left="0" w:firstLine="0"/>
        </w:pPr>
        <w:rPr>
          <w:rFonts w:hint="eastAsia"/>
          <w:sz w:val="30"/>
        </w:rPr>
      </w:lvl>
    </w:lvlOverride>
    <w:lvlOverride w:ilvl="3">
      <w:lvl w:ilvl="3">
        <w:start w:val="1"/>
        <w:numFmt w:val="decimal"/>
        <w:pStyle w:val="4"/>
        <w:isLgl/>
        <w:lvlText w:val="%1.%2.%3.%4"/>
        <w:lvlJc w:val="left"/>
        <w:pPr>
          <w:tabs>
            <w:tab w:val="num" w:pos="567"/>
          </w:tabs>
          <w:ind w:left="0" w:firstLine="0"/>
        </w:pPr>
        <w:rPr>
          <w:rFonts w:hint="eastAsia"/>
          <w:sz w:val="28"/>
        </w:rPr>
      </w:lvl>
    </w:lvlOverride>
    <w:lvlOverride w:ilvl="4">
      <w:lvl w:ilvl="4">
        <w:start w:val="1"/>
        <w:numFmt w:val="none"/>
        <w:suff w:val="nothing"/>
        <w:lvlText w:val=""/>
        <w:lvlJc w:val="left"/>
        <w:pPr>
          <w:ind w:left="0" w:firstLine="0"/>
        </w:pPr>
        <w:rPr>
          <w:rFonts w:hint="eastAsia"/>
        </w:rPr>
      </w:lvl>
    </w:lvlOverride>
    <w:lvlOverride w:ilvl="5">
      <w:lvl w:ilvl="5">
        <w:start w:val="1"/>
        <w:numFmt w:val="none"/>
        <w:suff w:val="nothing"/>
        <w:lvlText w:val=""/>
        <w:lvlJc w:val="left"/>
        <w:pPr>
          <w:ind w:left="0" w:firstLine="0"/>
        </w:pPr>
        <w:rPr>
          <w:rFonts w:hint="eastAsia"/>
        </w:rPr>
      </w:lvl>
    </w:lvlOverride>
    <w:lvlOverride w:ilvl="6">
      <w:lvl w:ilvl="6">
        <w:start w:val="1"/>
        <w:numFmt w:val="none"/>
        <w:suff w:val="nothing"/>
        <w:lvlText w:val=""/>
        <w:lvlJc w:val="left"/>
        <w:pPr>
          <w:ind w:left="0" w:firstLine="0"/>
        </w:pPr>
        <w:rPr>
          <w:rFonts w:hint="eastAsia"/>
        </w:rPr>
      </w:lvl>
    </w:lvlOverride>
    <w:lvlOverride w:ilvl="7">
      <w:lvl w:ilvl="7">
        <w:start w:val="1"/>
        <w:numFmt w:val="none"/>
        <w:suff w:val="nothing"/>
        <w:lvlText w:val=""/>
        <w:lvlJc w:val="left"/>
        <w:pPr>
          <w:ind w:left="0" w:firstLine="0"/>
        </w:pPr>
        <w:rPr>
          <w:rFonts w:hint="eastAsia"/>
        </w:rPr>
      </w:lvl>
    </w:lvlOverride>
    <w:lvlOverride w:ilvl="8">
      <w:lvl w:ilvl="8">
        <w:start w:val="1"/>
        <w:numFmt w:val="none"/>
        <w:suff w:val="nothing"/>
        <w:lvlText w:val=""/>
        <w:lvlJc w:val="left"/>
        <w:pPr>
          <w:ind w:left="0" w:firstLine="0"/>
        </w:pPr>
        <w:rPr>
          <w:rFonts w:hint="eastAsia"/>
        </w:rPr>
      </w:lvl>
    </w:lvlOverride>
  </w:num>
  <w:num w:numId="22">
    <w:abstractNumId w:val="21"/>
    <w:lvlOverride w:ilvl="0">
      <w:lvl w:ilvl="0">
        <w:start w:val="1"/>
        <w:numFmt w:val="chineseCountingThousand"/>
        <w:pStyle w:val="1"/>
        <w:lvlText w:val="第%1章"/>
        <w:lvlJc w:val="left"/>
        <w:pPr>
          <w:tabs>
            <w:tab w:val="num" w:pos="4820"/>
          </w:tabs>
          <w:ind w:left="3686" w:firstLine="0"/>
        </w:pPr>
        <w:rPr>
          <w:rFonts w:hint="eastAsia"/>
          <w:sz w:val="36"/>
        </w:rPr>
      </w:lvl>
    </w:lvlOverride>
    <w:lvlOverride w:ilvl="1">
      <w:lvl w:ilvl="1">
        <w:start w:val="1"/>
        <w:numFmt w:val="decimal"/>
        <w:pStyle w:val="2"/>
        <w:isLgl/>
        <w:lvlText w:val="%1.%2"/>
        <w:lvlJc w:val="left"/>
        <w:pPr>
          <w:tabs>
            <w:tab w:val="num" w:pos="851"/>
          </w:tabs>
          <w:ind w:left="0" w:firstLine="0"/>
        </w:pPr>
        <w:rPr>
          <w:rFonts w:hint="eastAsia"/>
          <w:sz w:val="32"/>
        </w:rPr>
      </w:lvl>
    </w:lvlOverride>
    <w:lvlOverride w:ilvl="2">
      <w:lvl w:ilvl="2">
        <w:start w:val="1"/>
        <w:numFmt w:val="decimal"/>
        <w:pStyle w:val="3"/>
        <w:isLgl/>
        <w:lvlText w:val="%1.%2.%3"/>
        <w:lvlJc w:val="left"/>
        <w:pPr>
          <w:tabs>
            <w:tab w:val="num" w:pos="567"/>
          </w:tabs>
          <w:ind w:left="0" w:firstLine="0"/>
        </w:pPr>
        <w:rPr>
          <w:rFonts w:hint="eastAsia"/>
          <w:sz w:val="30"/>
        </w:rPr>
      </w:lvl>
    </w:lvlOverride>
    <w:lvlOverride w:ilvl="3">
      <w:lvl w:ilvl="3">
        <w:start w:val="1"/>
        <w:numFmt w:val="decimal"/>
        <w:pStyle w:val="4"/>
        <w:isLgl/>
        <w:lvlText w:val="%1.%2.%3.%4"/>
        <w:lvlJc w:val="left"/>
        <w:pPr>
          <w:tabs>
            <w:tab w:val="num" w:pos="567"/>
          </w:tabs>
          <w:ind w:left="0" w:firstLine="0"/>
        </w:pPr>
        <w:rPr>
          <w:rFonts w:hint="eastAsia"/>
          <w:sz w:val="28"/>
        </w:rPr>
      </w:lvl>
    </w:lvlOverride>
    <w:lvlOverride w:ilvl="4">
      <w:lvl w:ilvl="4">
        <w:start w:val="1"/>
        <w:numFmt w:val="none"/>
        <w:suff w:val="nothing"/>
        <w:lvlText w:val=""/>
        <w:lvlJc w:val="left"/>
        <w:pPr>
          <w:ind w:left="0" w:firstLine="0"/>
        </w:pPr>
        <w:rPr>
          <w:rFonts w:hint="eastAsia"/>
        </w:rPr>
      </w:lvl>
    </w:lvlOverride>
    <w:lvlOverride w:ilvl="5">
      <w:lvl w:ilvl="5">
        <w:start w:val="1"/>
        <w:numFmt w:val="none"/>
        <w:suff w:val="nothing"/>
        <w:lvlText w:val=""/>
        <w:lvlJc w:val="left"/>
        <w:pPr>
          <w:ind w:left="0" w:firstLine="0"/>
        </w:pPr>
        <w:rPr>
          <w:rFonts w:hint="eastAsia"/>
        </w:rPr>
      </w:lvl>
    </w:lvlOverride>
    <w:lvlOverride w:ilvl="6">
      <w:lvl w:ilvl="6">
        <w:start w:val="1"/>
        <w:numFmt w:val="none"/>
        <w:suff w:val="nothing"/>
        <w:lvlText w:val=""/>
        <w:lvlJc w:val="left"/>
        <w:pPr>
          <w:ind w:left="0" w:firstLine="0"/>
        </w:pPr>
        <w:rPr>
          <w:rFonts w:hint="eastAsia"/>
        </w:rPr>
      </w:lvl>
    </w:lvlOverride>
    <w:lvlOverride w:ilvl="7">
      <w:lvl w:ilvl="7">
        <w:start w:val="1"/>
        <w:numFmt w:val="none"/>
        <w:suff w:val="nothing"/>
        <w:lvlText w:val=""/>
        <w:lvlJc w:val="left"/>
        <w:pPr>
          <w:ind w:left="0" w:firstLine="0"/>
        </w:pPr>
        <w:rPr>
          <w:rFonts w:hint="eastAsia"/>
        </w:rPr>
      </w:lvl>
    </w:lvlOverride>
    <w:lvlOverride w:ilvl="8">
      <w:lvl w:ilvl="8">
        <w:start w:val="1"/>
        <w:numFmt w:val="none"/>
        <w:suff w:val="nothing"/>
        <w:lvlText w:val=""/>
        <w:lvlJc w:val="left"/>
        <w:pPr>
          <w:ind w:left="0" w:firstLine="0"/>
        </w:pPr>
        <w:rPr>
          <w:rFonts w:hint="eastAsia"/>
        </w:rPr>
      </w:lvl>
    </w:lvlOverride>
  </w:num>
  <w:num w:numId="23">
    <w:abstractNumId w:val="80"/>
  </w:num>
  <w:num w:numId="24">
    <w:abstractNumId w:val="21"/>
    <w:lvlOverride w:ilvl="0">
      <w:lvl w:ilvl="0">
        <w:start w:val="1"/>
        <w:numFmt w:val="chineseCountingThousand"/>
        <w:pStyle w:val="1"/>
        <w:lvlText w:val="第%1章"/>
        <w:lvlJc w:val="left"/>
        <w:pPr>
          <w:tabs>
            <w:tab w:val="num" w:pos="4820"/>
          </w:tabs>
          <w:ind w:left="3686" w:firstLine="0"/>
        </w:pPr>
        <w:rPr>
          <w:rFonts w:hint="eastAsia"/>
          <w:sz w:val="36"/>
        </w:rPr>
      </w:lvl>
    </w:lvlOverride>
    <w:lvlOverride w:ilvl="1">
      <w:lvl w:ilvl="1">
        <w:start w:val="1"/>
        <w:numFmt w:val="decimal"/>
        <w:pStyle w:val="2"/>
        <w:isLgl/>
        <w:lvlText w:val="%1.%2"/>
        <w:lvlJc w:val="left"/>
        <w:pPr>
          <w:tabs>
            <w:tab w:val="num" w:pos="851"/>
          </w:tabs>
          <w:ind w:left="0" w:firstLine="0"/>
        </w:pPr>
        <w:rPr>
          <w:rFonts w:hint="eastAsia"/>
          <w:sz w:val="32"/>
        </w:rPr>
      </w:lvl>
    </w:lvlOverride>
    <w:lvlOverride w:ilvl="2">
      <w:lvl w:ilvl="2">
        <w:start w:val="1"/>
        <w:numFmt w:val="decimal"/>
        <w:pStyle w:val="3"/>
        <w:isLgl/>
        <w:lvlText w:val="%1.%2.%3"/>
        <w:lvlJc w:val="left"/>
        <w:pPr>
          <w:tabs>
            <w:tab w:val="num" w:pos="567"/>
          </w:tabs>
          <w:ind w:left="0" w:firstLine="0"/>
        </w:pPr>
        <w:rPr>
          <w:rFonts w:hint="eastAsia"/>
          <w:sz w:val="30"/>
        </w:rPr>
      </w:lvl>
    </w:lvlOverride>
    <w:lvlOverride w:ilvl="3">
      <w:lvl w:ilvl="3">
        <w:start w:val="1"/>
        <w:numFmt w:val="decimal"/>
        <w:pStyle w:val="4"/>
        <w:isLgl/>
        <w:lvlText w:val="%1.%2.%3.%4"/>
        <w:lvlJc w:val="left"/>
        <w:pPr>
          <w:tabs>
            <w:tab w:val="num" w:pos="567"/>
          </w:tabs>
          <w:ind w:left="0" w:firstLine="0"/>
        </w:pPr>
        <w:rPr>
          <w:rFonts w:hint="eastAsia"/>
          <w:sz w:val="28"/>
        </w:rPr>
      </w:lvl>
    </w:lvlOverride>
    <w:lvlOverride w:ilvl="4">
      <w:lvl w:ilvl="4">
        <w:start w:val="1"/>
        <w:numFmt w:val="none"/>
        <w:suff w:val="nothing"/>
        <w:lvlText w:val=""/>
        <w:lvlJc w:val="left"/>
        <w:pPr>
          <w:ind w:left="0" w:firstLine="0"/>
        </w:pPr>
        <w:rPr>
          <w:rFonts w:hint="eastAsia"/>
        </w:rPr>
      </w:lvl>
    </w:lvlOverride>
    <w:lvlOverride w:ilvl="5">
      <w:lvl w:ilvl="5">
        <w:start w:val="1"/>
        <w:numFmt w:val="none"/>
        <w:suff w:val="nothing"/>
        <w:lvlText w:val=""/>
        <w:lvlJc w:val="left"/>
        <w:pPr>
          <w:ind w:left="0" w:firstLine="0"/>
        </w:pPr>
        <w:rPr>
          <w:rFonts w:hint="eastAsia"/>
        </w:rPr>
      </w:lvl>
    </w:lvlOverride>
    <w:lvlOverride w:ilvl="6">
      <w:lvl w:ilvl="6">
        <w:start w:val="1"/>
        <w:numFmt w:val="none"/>
        <w:suff w:val="nothing"/>
        <w:lvlText w:val=""/>
        <w:lvlJc w:val="left"/>
        <w:pPr>
          <w:ind w:left="0" w:firstLine="0"/>
        </w:pPr>
        <w:rPr>
          <w:rFonts w:hint="eastAsia"/>
        </w:rPr>
      </w:lvl>
    </w:lvlOverride>
    <w:lvlOverride w:ilvl="7">
      <w:lvl w:ilvl="7">
        <w:start w:val="1"/>
        <w:numFmt w:val="none"/>
        <w:suff w:val="nothing"/>
        <w:lvlText w:val=""/>
        <w:lvlJc w:val="left"/>
        <w:pPr>
          <w:ind w:left="0" w:firstLine="0"/>
        </w:pPr>
        <w:rPr>
          <w:rFonts w:hint="eastAsia"/>
        </w:rPr>
      </w:lvl>
    </w:lvlOverride>
    <w:lvlOverride w:ilvl="8">
      <w:lvl w:ilvl="8">
        <w:start w:val="1"/>
        <w:numFmt w:val="none"/>
        <w:suff w:val="nothing"/>
        <w:lvlText w:val=""/>
        <w:lvlJc w:val="left"/>
        <w:pPr>
          <w:ind w:left="0" w:firstLine="0"/>
        </w:pPr>
        <w:rPr>
          <w:rFonts w:hint="eastAsia"/>
        </w:rPr>
      </w:lvl>
    </w:lvlOverride>
  </w:num>
  <w:num w:numId="25">
    <w:abstractNumId w:val="21"/>
    <w:lvlOverride w:ilvl="0">
      <w:lvl w:ilvl="0">
        <w:start w:val="1"/>
        <w:numFmt w:val="chineseCountingThousand"/>
        <w:pStyle w:val="1"/>
        <w:lvlText w:val="第%1章"/>
        <w:lvlJc w:val="left"/>
        <w:pPr>
          <w:tabs>
            <w:tab w:val="num" w:pos="4820"/>
          </w:tabs>
          <w:ind w:left="3686" w:firstLine="0"/>
        </w:pPr>
        <w:rPr>
          <w:rFonts w:hint="eastAsia"/>
          <w:sz w:val="36"/>
        </w:rPr>
      </w:lvl>
    </w:lvlOverride>
    <w:lvlOverride w:ilvl="1">
      <w:lvl w:ilvl="1">
        <w:start w:val="1"/>
        <w:numFmt w:val="decimal"/>
        <w:pStyle w:val="2"/>
        <w:isLgl/>
        <w:lvlText w:val="%1.%2"/>
        <w:lvlJc w:val="left"/>
        <w:pPr>
          <w:tabs>
            <w:tab w:val="num" w:pos="851"/>
          </w:tabs>
          <w:ind w:left="0" w:firstLine="0"/>
        </w:pPr>
        <w:rPr>
          <w:rFonts w:hint="eastAsia"/>
          <w:sz w:val="32"/>
        </w:rPr>
      </w:lvl>
    </w:lvlOverride>
    <w:lvlOverride w:ilvl="2">
      <w:lvl w:ilvl="2">
        <w:start w:val="1"/>
        <w:numFmt w:val="decimal"/>
        <w:pStyle w:val="3"/>
        <w:isLgl/>
        <w:lvlText w:val="%1.%2.%3"/>
        <w:lvlJc w:val="left"/>
        <w:pPr>
          <w:tabs>
            <w:tab w:val="num" w:pos="567"/>
          </w:tabs>
          <w:ind w:left="0" w:firstLine="0"/>
        </w:pPr>
        <w:rPr>
          <w:rFonts w:hint="eastAsia"/>
          <w:sz w:val="30"/>
        </w:rPr>
      </w:lvl>
    </w:lvlOverride>
    <w:lvlOverride w:ilvl="3">
      <w:lvl w:ilvl="3">
        <w:start w:val="1"/>
        <w:numFmt w:val="decimal"/>
        <w:pStyle w:val="4"/>
        <w:isLgl/>
        <w:lvlText w:val="%1.%2.%3.%4"/>
        <w:lvlJc w:val="left"/>
        <w:pPr>
          <w:tabs>
            <w:tab w:val="num" w:pos="567"/>
          </w:tabs>
          <w:ind w:left="0" w:firstLine="0"/>
        </w:pPr>
        <w:rPr>
          <w:rFonts w:hint="eastAsia"/>
          <w:sz w:val="28"/>
        </w:rPr>
      </w:lvl>
    </w:lvlOverride>
    <w:lvlOverride w:ilvl="4">
      <w:lvl w:ilvl="4">
        <w:start w:val="1"/>
        <w:numFmt w:val="none"/>
        <w:suff w:val="nothing"/>
        <w:lvlText w:val=""/>
        <w:lvlJc w:val="left"/>
        <w:pPr>
          <w:ind w:left="0" w:firstLine="0"/>
        </w:pPr>
        <w:rPr>
          <w:rFonts w:hint="eastAsia"/>
        </w:rPr>
      </w:lvl>
    </w:lvlOverride>
    <w:lvlOverride w:ilvl="5">
      <w:lvl w:ilvl="5">
        <w:start w:val="1"/>
        <w:numFmt w:val="none"/>
        <w:suff w:val="nothing"/>
        <w:lvlText w:val=""/>
        <w:lvlJc w:val="left"/>
        <w:pPr>
          <w:ind w:left="0" w:firstLine="0"/>
        </w:pPr>
        <w:rPr>
          <w:rFonts w:hint="eastAsia"/>
        </w:rPr>
      </w:lvl>
    </w:lvlOverride>
    <w:lvlOverride w:ilvl="6">
      <w:lvl w:ilvl="6">
        <w:start w:val="1"/>
        <w:numFmt w:val="none"/>
        <w:suff w:val="nothing"/>
        <w:lvlText w:val=""/>
        <w:lvlJc w:val="left"/>
        <w:pPr>
          <w:ind w:left="0" w:firstLine="0"/>
        </w:pPr>
        <w:rPr>
          <w:rFonts w:hint="eastAsia"/>
        </w:rPr>
      </w:lvl>
    </w:lvlOverride>
    <w:lvlOverride w:ilvl="7">
      <w:lvl w:ilvl="7">
        <w:start w:val="1"/>
        <w:numFmt w:val="none"/>
        <w:suff w:val="nothing"/>
        <w:lvlText w:val=""/>
        <w:lvlJc w:val="left"/>
        <w:pPr>
          <w:ind w:left="0" w:firstLine="0"/>
        </w:pPr>
        <w:rPr>
          <w:rFonts w:hint="eastAsia"/>
        </w:rPr>
      </w:lvl>
    </w:lvlOverride>
    <w:lvlOverride w:ilvl="8">
      <w:lvl w:ilvl="8">
        <w:start w:val="1"/>
        <w:numFmt w:val="none"/>
        <w:suff w:val="nothing"/>
        <w:lvlText w:val=""/>
        <w:lvlJc w:val="left"/>
        <w:pPr>
          <w:ind w:left="0" w:firstLine="0"/>
        </w:pPr>
        <w:rPr>
          <w:rFonts w:hint="eastAsia"/>
        </w:rPr>
      </w:lvl>
    </w:lvlOverride>
  </w:num>
  <w:num w:numId="26">
    <w:abstractNumId w:val="21"/>
    <w:lvlOverride w:ilvl="0">
      <w:lvl w:ilvl="0">
        <w:start w:val="1"/>
        <w:numFmt w:val="chineseCountingThousand"/>
        <w:pStyle w:val="1"/>
        <w:lvlText w:val="第%1章"/>
        <w:lvlJc w:val="left"/>
        <w:pPr>
          <w:tabs>
            <w:tab w:val="num" w:pos="4820"/>
          </w:tabs>
          <w:ind w:left="3686" w:firstLine="0"/>
        </w:pPr>
        <w:rPr>
          <w:rFonts w:hint="eastAsia"/>
          <w:sz w:val="36"/>
        </w:rPr>
      </w:lvl>
    </w:lvlOverride>
    <w:lvlOverride w:ilvl="1">
      <w:lvl w:ilvl="1">
        <w:start w:val="1"/>
        <w:numFmt w:val="decimal"/>
        <w:pStyle w:val="2"/>
        <w:isLgl/>
        <w:lvlText w:val="%1.%2"/>
        <w:lvlJc w:val="left"/>
        <w:pPr>
          <w:tabs>
            <w:tab w:val="num" w:pos="851"/>
          </w:tabs>
          <w:ind w:left="0" w:firstLine="0"/>
        </w:pPr>
        <w:rPr>
          <w:rFonts w:hint="eastAsia"/>
          <w:sz w:val="32"/>
        </w:rPr>
      </w:lvl>
    </w:lvlOverride>
    <w:lvlOverride w:ilvl="2">
      <w:lvl w:ilvl="2">
        <w:start w:val="1"/>
        <w:numFmt w:val="decimal"/>
        <w:pStyle w:val="3"/>
        <w:isLgl/>
        <w:lvlText w:val="%1.%2.%3"/>
        <w:lvlJc w:val="left"/>
        <w:pPr>
          <w:tabs>
            <w:tab w:val="num" w:pos="567"/>
          </w:tabs>
          <w:ind w:left="0" w:firstLine="0"/>
        </w:pPr>
        <w:rPr>
          <w:rFonts w:hint="eastAsia"/>
          <w:sz w:val="30"/>
        </w:rPr>
      </w:lvl>
    </w:lvlOverride>
    <w:lvlOverride w:ilvl="3">
      <w:lvl w:ilvl="3">
        <w:start w:val="1"/>
        <w:numFmt w:val="decimal"/>
        <w:pStyle w:val="4"/>
        <w:isLgl/>
        <w:lvlText w:val="%1.%2.%3.%4"/>
        <w:lvlJc w:val="left"/>
        <w:pPr>
          <w:tabs>
            <w:tab w:val="num" w:pos="567"/>
          </w:tabs>
          <w:ind w:left="0" w:firstLine="0"/>
        </w:pPr>
        <w:rPr>
          <w:rFonts w:hint="eastAsia"/>
          <w:sz w:val="28"/>
        </w:rPr>
      </w:lvl>
    </w:lvlOverride>
    <w:lvlOverride w:ilvl="4">
      <w:lvl w:ilvl="4">
        <w:start w:val="1"/>
        <w:numFmt w:val="none"/>
        <w:suff w:val="nothing"/>
        <w:lvlText w:val=""/>
        <w:lvlJc w:val="left"/>
        <w:pPr>
          <w:ind w:left="0" w:firstLine="0"/>
        </w:pPr>
        <w:rPr>
          <w:rFonts w:hint="eastAsia"/>
        </w:rPr>
      </w:lvl>
    </w:lvlOverride>
    <w:lvlOverride w:ilvl="5">
      <w:lvl w:ilvl="5">
        <w:start w:val="1"/>
        <w:numFmt w:val="none"/>
        <w:suff w:val="nothing"/>
        <w:lvlText w:val=""/>
        <w:lvlJc w:val="left"/>
        <w:pPr>
          <w:ind w:left="0" w:firstLine="0"/>
        </w:pPr>
        <w:rPr>
          <w:rFonts w:hint="eastAsia"/>
        </w:rPr>
      </w:lvl>
    </w:lvlOverride>
    <w:lvlOverride w:ilvl="6">
      <w:lvl w:ilvl="6">
        <w:start w:val="1"/>
        <w:numFmt w:val="none"/>
        <w:suff w:val="nothing"/>
        <w:lvlText w:val=""/>
        <w:lvlJc w:val="left"/>
        <w:pPr>
          <w:ind w:left="0" w:firstLine="0"/>
        </w:pPr>
        <w:rPr>
          <w:rFonts w:hint="eastAsia"/>
        </w:rPr>
      </w:lvl>
    </w:lvlOverride>
    <w:lvlOverride w:ilvl="7">
      <w:lvl w:ilvl="7">
        <w:start w:val="1"/>
        <w:numFmt w:val="none"/>
        <w:suff w:val="nothing"/>
        <w:lvlText w:val=""/>
        <w:lvlJc w:val="left"/>
        <w:pPr>
          <w:ind w:left="0" w:firstLine="0"/>
        </w:pPr>
        <w:rPr>
          <w:rFonts w:hint="eastAsia"/>
        </w:rPr>
      </w:lvl>
    </w:lvlOverride>
    <w:lvlOverride w:ilvl="8">
      <w:lvl w:ilvl="8">
        <w:start w:val="1"/>
        <w:numFmt w:val="none"/>
        <w:suff w:val="nothing"/>
        <w:lvlText w:val=""/>
        <w:lvlJc w:val="left"/>
        <w:pPr>
          <w:ind w:left="0" w:firstLine="0"/>
        </w:pPr>
        <w:rPr>
          <w:rFonts w:hint="eastAsia"/>
        </w:rPr>
      </w:lvl>
    </w:lvlOverride>
  </w:num>
  <w:num w:numId="27">
    <w:abstractNumId w:val="30"/>
  </w:num>
  <w:num w:numId="28">
    <w:abstractNumId w:val="23"/>
  </w:num>
  <w:num w:numId="29">
    <w:abstractNumId w:val="42"/>
  </w:num>
  <w:num w:numId="30">
    <w:abstractNumId w:val="17"/>
  </w:num>
  <w:num w:numId="31">
    <w:abstractNumId w:val="73"/>
  </w:num>
  <w:num w:numId="32">
    <w:abstractNumId w:val="90"/>
  </w:num>
  <w:num w:numId="33">
    <w:abstractNumId w:val="96"/>
  </w:num>
  <w:num w:numId="34">
    <w:abstractNumId w:val="78"/>
  </w:num>
  <w:num w:numId="35">
    <w:abstractNumId w:val="43"/>
  </w:num>
  <w:num w:numId="36">
    <w:abstractNumId w:val="63"/>
  </w:num>
  <w:num w:numId="37">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6"/>
  </w:num>
  <w:num w:numId="39">
    <w:abstractNumId w:val="65"/>
  </w:num>
  <w:num w:numId="40">
    <w:abstractNumId w:val="6"/>
  </w:num>
  <w:num w:numId="41">
    <w:abstractNumId w:val="50"/>
  </w:num>
  <w:num w:numId="42">
    <w:abstractNumId w:val="60"/>
  </w:num>
  <w:num w:numId="43">
    <w:abstractNumId w:val="98"/>
  </w:num>
  <w:num w:numId="44">
    <w:abstractNumId w:val="39"/>
  </w:num>
  <w:num w:numId="45">
    <w:abstractNumId w:val="8"/>
  </w:num>
  <w:num w:numId="46">
    <w:abstractNumId w:val="52"/>
  </w:num>
  <w:num w:numId="47">
    <w:abstractNumId w:val="19"/>
  </w:num>
  <w:num w:numId="48">
    <w:abstractNumId w:val="45"/>
  </w:num>
  <w:num w:numId="49">
    <w:abstractNumId w:val="29"/>
  </w:num>
  <w:num w:numId="50">
    <w:abstractNumId w:val="46"/>
  </w:num>
  <w:num w:numId="51">
    <w:abstractNumId w:val="2"/>
  </w:num>
  <w:num w:numId="52">
    <w:abstractNumId w:val="93"/>
  </w:num>
  <w:num w:numId="53">
    <w:abstractNumId w:val="25"/>
  </w:num>
  <w:num w:numId="54">
    <w:abstractNumId w:val="72"/>
  </w:num>
  <w:num w:numId="55">
    <w:abstractNumId w:val="95"/>
  </w:num>
  <w:num w:numId="56">
    <w:abstractNumId w:val="88"/>
  </w:num>
  <w:num w:numId="57">
    <w:abstractNumId w:val="10"/>
  </w:num>
  <w:num w:numId="58">
    <w:abstractNumId w:val="33"/>
  </w:num>
  <w:num w:numId="59">
    <w:abstractNumId w:val="55"/>
  </w:num>
  <w:num w:numId="60">
    <w:abstractNumId w:val="49"/>
  </w:num>
  <w:num w:numId="61">
    <w:abstractNumId w:val="48"/>
  </w:num>
  <w:num w:numId="62">
    <w:abstractNumId w:val="56"/>
  </w:num>
  <w:num w:numId="63">
    <w:abstractNumId w:val="53"/>
  </w:num>
  <w:num w:numId="64">
    <w:abstractNumId w:val="40"/>
  </w:num>
  <w:num w:numId="65">
    <w:abstractNumId w:val="34"/>
  </w:num>
  <w:num w:numId="66">
    <w:abstractNumId w:val="94"/>
  </w:num>
  <w:num w:numId="67">
    <w:abstractNumId w:val="76"/>
  </w:num>
  <w:num w:numId="68">
    <w:abstractNumId w:val="1"/>
  </w:num>
  <w:num w:numId="69">
    <w:abstractNumId w:val="71"/>
  </w:num>
  <w:num w:numId="70">
    <w:abstractNumId w:val="31"/>
  </w:num>
  <w:num w:numId="71">
    <w:abstractNumId w:val="59"/>
  </w:num>
  <w:num w:numId="72">
    <w:abstractNumId w:val="20"/>
  </w:num>
  <w:num w:numId="73">
    <w:abstractNumId w:val="14"/>
  </w:num>
  <w:num w:numId="74">
    <w:abstractNumId w:val="81"/>
  </w:num>
  <w:num w:numId="75">
    <w:abstractNumId w:val="22"/>
  </w:num>
  <w:num w:numId="76">
    <w:abstractNumId w:val="24"/>
  </w:num>
  <w:num w:numId="77">
    <w:abstractNumId w:val="18"/>
  </w:num>
  <w:num w:numId="78">
    <w:abstractNumId w:val="82"/>
  </w:num>
  <w:num w:numId="79">
    <w:abstractNumId w:val="83"/>
  </w:num>
  <w:num w:numId="80">
    <w:abstractNumId w:val="101"/>
  </w:num>
  <w:num w:numId="81">
    <w:abstractNumId w:val="97"/>
  </w:num>
  <w:num w:numId="82">
    <w:abstractNumId w:val="61"/>
  </w:num>
  <w:num w:numId="83">
    <w:abstractNumId w:val="68"/>
  </w:num>
  <w:num w:numId="84">
    <w:abstractNumId w:val="89"/>
  </w:num>
  <w:num w:numId="85">
    <w:abstractNumId w:val="35"/>
  </w:num>
  <w:num w:numId="86">
    <w:abstractNumId w:val="11"/>
  </w:num>
  <w:num w:numId="87">
    <w:abstractNumId w:val="70"/>
  </w:num>
  <w:num w:numId="88">
    <w:abstractNumId w:val="41"/>
  </w:num>
  <w:num w:numId="89">
    <w:abstractNumId w:val="27"/>
  </w:num>
  <w:num w:numId="90">
    <w:abstractNumId w:val="9"/>
  </w:num>
  <w:num w:numId="91">
    <w:abstractNumId w:val="28"/>
  </w:num>
  <w:num w:numId="92">
    <w:abstractNumId w:val="44"/>
  </w:num>
  <w:num w:numId="93">
    <w:abstractNumId w:val="64"/>
  </w:num>
  <w:num w:numId="94">
    <w:abstractNumId w:val="87"/>
  </w:num>
  <w:num w:numId="95">
    <w:abstractNumId w:val="5"/>
  </w:num>
  <w:num w:numId="96">
    <w:abstractNumId w:val="54"/>
  </w:num>
  <w:num w:numId="97">
    <w:abstractNumId w:val="13"/>
  </w:num>
  <w:num w:numId="98">
    <w:abstractNumId w:val="0"/>
  </w:num>
  <w:num w:numId="99">
    <w:abstractNumId w:val="102"/>
  </w:num>
  <w:num w:numId="100">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69"/>
  </w:num>
  <w:num w:numId="102">
    <w:abstractNumId w:val="100"/>
  </w:num>
  <w:num w:numId="103">
    <w:abstractNumId w:val="58"/>
  </w:num>
  <w:num w:numId="104">
    <w:abstractNumId w:val="86"/>
  </w:num>
  <w:num w:numId="105">
    <w:abstractNumId w:val="37"/>
  </w:num>
  <w:num w:numId="106">
    <w:abstractNumId w:val="85"/>
  </w:num>
  <w:num w:numId="107">
    <w:abstractNumId w:val="57"/>
  </w:num>
  <w:num w:numId="108">
    <w:abstractNumId w:val="12"/>
  </w:num>
  <w:num w:numId="109">
    <w:abstractNumId w:val="92"/>
  </w:num>
  <w:num w:numId="110">
    <w:abstractNumId w:val="79"/>
  </w:num>
  <w:num w:numId="111">
    <w:abstractNumId w:val="51"/>
  </w:num>
  <w:num w:numId="112">
    <w:abstractNumId w:val="15"/>
  </w:num>
  <w:num w:numId="113">
    <w:abstractNumId w:val="16"/>
  </w:num>
  <w:num w:numId="11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50"/>
  </w:num>
  <w:num w:numId="116">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60"/>
  </w:num>
  <w:num w:numId="118">
    <w:abstractNumId w:val="84"/>
  </w:num>
  <w:numIdMacAtCleanup w:val="1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贺辰枫">
    <w15:presenceInfo w15:providerId="Windows Live" w15:userId="f15d2464953fde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trackRevisions/>
  <w:defaultTabStop w:val="420"/>
  <w:drawingGridHorizontalSpacing w:val="120"/>
  <w:drawingGridVerticalSpacing w:val="381"/>
  <w:displayHorizontalDrawingGridEvery w:val="0"/>
  <w:characterSpacingControl w:val="compressPunctuation"/>
  <w:hdrShapeDefaults>
    <o:shapedefaults v:ext="edit" spidmax="2049" style="mso-wrap-style:none" fill="f" fillcolor="white" stroke="f">
      <v:fill color="white" on="f"/>
      <v:stroke on="f"/>
      <v:textbox style="mso-fit-shape-to-text: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aurora:used-aurora" w:val="i:1"/>
  </w:docVars>
  <w:rsids>
    <w:rsidRoot w:val="00B44E83"/>
    <w:rsid w:val="00002824"/>
    <w:rsid w:val="00006F2D"/>
    <w:rsid w:val="0001204F"/>
    <w:rsid w:val="00022ECC"/>
    <w:rsid w:val="00024D23"/>
    <w:rsid w:val="00031214"/>
    <w:rsid w:val="000434D1"/>
    <w:rsid w:val="00044546"/>
    <w:rsid w:val="00046DDC"/>
    <w:rsid w:val="00050664"/>
    <w:rsid w:val="000539AD"/>
    <w:rsid w:val="00055555"/>
    <w:rsid w:val="00057403"/>
    <w:rsid w:val="00057FFE"/>
    <w:rsid w:val="000612F9"/>
    <w:rsid w:val="00061EA9"/>
    <w:rsid w:val="00067963"/>
    <w:rsid w:val="00067CAC"/>
    <w:rsid w:val="00067F31"/>
    <w:rsid w:val="00070E6D"/>
    <w:rsid w:val="00073842"/>
    <w:rsid w:val="00080F22"/>
    <w:rsid w:val="00081EBE"/>
    <w:rsid w:val="00083CF7"/>
    <w:rsid w:val="000867BA"/>
    <w:rsid w:val="0009148E"/>
    <w:rsid w:val="000916EF"/>
    <w:rsid w:val="00091EBE"/>
    <w:rsid w:val="0009409E"/>
    <w:rsid w:val="00096789"/>
    <w:rsid w:val="000A01CC"/>
    <w:rsid w:val="000A142D"/>
    <w:rsid w:val="000A206B"/>
    <w:rsid w:val="000A272C"/>
    <w:rsid w:val="000B4811"/>
    <w:rsid w:val="000C1A73"/>
    <w:rsid w:val="000C2C28"/>
    <w:rsid w:val="000C691A"/>
    <w:rsid w:val="000D3CA0"/>
    <w:rsid w:val="000D42F8"/>
    <w:rsid w:val="000D47A5"/>
    <w:rsid w:val="000D49B3"/>
    <w:rsid w:val="000E3141"/>
    <w:rsid w:val="000E39C0"/>
    <w:rsid w:val="000E3FA8"/>
    <w:rsid w:val="000E5A7A"/>
    <w:rsid w:val="000E7A6B"/>
    <w:rsid w:val="000F0209"/>
    <w:rsid w:val="000F612E"/>
    <w:rsid w:val="001004E6"/>
    <w:rsid w:val="00102CC3"/>
    <w:rsid w:val="0010306F"/>
    <w:rsid w:val="00103541"/>
    <w:rsid w:val="00111451"/>
    <w:rsid w:val="001120DC"/>
    <w:rsid w:val="00115327"/>
    <w:rsid w:val="00115759"/>
    <w:rsid w:val="00115C51"/>
    <w:rsid w:val="001209FE"/>
    <w:rsid w:val="001217C3"/>
    <w:rsid w:val="0012222C"/>
    <w:rsid w:val="00122CD5"/>
    <w:rsid w:val="001305D8"/>
    <w:rsid w:val="001327AB"/>
    <w:rsid w:val="001330FA"/>
    <w:rsid w:val="00137BA7"/>
    <w:rsid w:val="0014156E"/>
    <w:rsid w:val="00144D2A"/>
    <w:rsid w:val="001455A0"/>
    <w:rsid w:val="0014623F"/>
    <w:rsid w:val="00147E1B"/>
    <w:rsid w:val="00153F2A"/>
    <w:rsid w:val="001553EB"/>
    <w:rsid w:val="001568DF"/>
    <w:rsid w:val="00157EC5"/>
    <w:rsid w:val="0016126C"/>
    <w:rsid w:val="00166B3D"/>
    <w:rsid w:val="00170F4A"/>
    <w:rsid w:val="001725DB"/>
    <w:rsid w:val="00173B8D"/>
    <w:rsid w:val="001743F6"/>
    <w:rsid w:val="0017453B"/>
    <w:rsid w:val="001804AA"/>
    <w:rsid w:val="00181B92"/>
    <w:rsid w:val="00184289"/>
    <w:rsid w:val="001851F1"/>
    <w:rsid w:val="001852E2"/>
    <w:rsid w:val="00190386"/>
    <w:rsid w:val="00191C07"/>
    <w:rsid w:val="001A03ED"/>
    <w:rsid w:val="001A32FD"/>
    <w:rsid w:val="001A7982"/>
    <w:rsid w:val="001B18FD"/>
    <w:rsid w:val="001B5363"/>
    <w:rsid w:val="001B5407"/>
    <w:rsid w:val="001B6777"/>
    <w:rsid w:val="001B76F3"/>
    <w:rsid w:val="001B7D98"/>
    <w:rsid w:val="001C2851"/>
    <w:rsid w:val="001C2F14"/>
    <w:rsid w:val="001C4473"/>
    <w:rsid w:val="001C6414"/>
    <w:rsid w:val="001E013A"/>
    <w:rsid w:val="001E2F6D"/>
    <w:rsid w:val="001E4CCD"/>
    <w:rsid w:val="001E6A56"/>
    <w:rsid w:val="001F0417"/>
    <w:rsid w:val="001F52C4"/>
    <w:rsid w:val="001F558C"/>
    <w:rsid w:val="001F67F4"/>
    <w:rsid w:val="002042EB"/>
    <w:rsid w:val="002045E0"/>
    <w:rsid w:val="00204F10"/>
    <w:rsid w:val="002177DE"/>
    <w:rsid w:val="002209B4"/>
    <w:rsid w:val="002209D6"/>
    <w:rsid w:val="00222DB3"/>
    <w:rsid w:val="00231038"/>
    <w:rsid w:val="0023674D"/>
    <w:rsid w:val="0024495F"/>
    <w:rsid w:val="00250EF2"/>
    <w:rsid w:val="0025580C"/>
    <w:rsid w:val="00263B14"/>
    <w:rsid w:val="002661E3"/>
    <w:rsid w:val="00273B0D"/>
    <w:rsid w:val="002744E4"/>
    <w:rsid w:val="002750E6"/>
    <w:rsid w:val="00277853"/>
    <w:rsid w:val="00281236"/>
    <w:rsid w:val="00282D59"/>
    <w:rsid w:val="00295D5A"/>
    <w:rsid w:val="002A58F3"/>
    <w:rsid w:val="002B385E"/>
    <w:rsid w:val="002B42F9"/>
    <w:rsid w:val="002C1A43"/>
    <w:rsid w:val="002C3F08"/>
    <w:rsid w:val="002C516B"/>
    <w:rsid w:val="002D1B9D"/>
    <w:rsid w:val="002D2D1C"/>
    <w:rsid w:val="002D5E25"/>
    <w:rsid w:val="002E081B"/>
    <w:rsid w:val="002E2D74"/>
    <w:rsid w:val="002F3A9F"/>
    <w:rsid w:val="00301D54"/>
    <w:rsid w:val="00302091"/>
    <w:rsid w:val="003042DD"/>
    <w:rsid w:val="00304DEB"/>
    <w:rsid w:val="003101FB"/>
    <w:rsid w:val="00311141"/>
    <w:rsid w:val="00311C1B"/>
    <w:rsid w:val="003133AE"/>
    <w:rsid w:val="00322D9C"/>
    <w:rsid w:val="00326D00"/>
    <w:rsid w:val="00330BB1"/>
    <w:rsid w:val="00332DA4"/>
    <w:rsid w:val="0033602E"/>
    <w:rsid w:val="003361DD"/>
    <w:rsid w:val="003409BB"/>
    <w:rsid w:val="00342DAC"/>
    <w:rsid w:val="003434E4"/>
    <w:rsid w:val="00355718"/>
    <w:rsid w:val="00356FC8"/>
    <w:rsid w:val="0036029C"/>
    <w:rsid w:val="003633F5"/>
    <w:rsid w:val="00363E3A"/>
    <w:rsid w:val="00373963"/>
    <w:rsid w:val="00380725"/>
    <w:rsid w:val="00380B5B"/>
    <w:rsid w:val="0038215C"/>
    <w:rsid w:val="003A04C8"/>
    <w:rsid w:val="003A1F75"/>
    <w:rsid w:val="003A428E"/>
    <w:rsid w:val="003A4670"/>
    <w:rsid w:val="003A478F"/>
    <w:rsid w:val="003A660B"/>
    <w:rsid w:val="003B1211"/>
    <w:rsid w:val="003B4C95"/>
    <w:rsid w:val="003C1464"/>
    <w:rsid w:val="003C22D3"/>
    <w:rsid w:val="003C3E33"/>
    <w:rsid w:val="003C40A0"/>
    <w:rsid w:val="003C5ADE"/>
    <w:rsid w:val="003D1E23"/>
    <w:rsid w:val="003D48F7"/>
    <w:rsid w:val="003D68C7"/>
    <w:rsid w:val="003E5E64"/>
    <w:rsid w:val="003E69D2"/>
    <w:rsid w:val="003F0BCA"/>
    <w:rsid w:val="003F20E2"/>
    <w:rsid w:val="00400BF3"/>
    <w:rsid w:val="004025E3"/>
    <w:rsid w:val="00402AF1"/>
    <w:rsid w:val="0040587B"/>
    <w:rsid w:val="00410899"/>
    <w:rsid w:val="00412D56"/>
    <w:rsid w:val="004159D7"/>
    <w:rsid w:val="00417B6F"/>
    <w:rsid w:val="004215E7"/>
    <w:rsid w:val="00422F9F"/>
    <w:rsid w:val="0042712C"/>
    <w:rsid w:val="00430A72"/>
    <w:rsid w:val="00436342"/>
    <w:rsid w:val="00437A5B"/>
    <w:rsid w:val="004401C9"/>
    <w:rsid w:val="00442C81"/>
    <w:rsid w:val="00443C55"/>
    <w:rsid w:val="004442CD"/>
    <w:rsid w:val="004454AD"/>
    <w:rsid w:val="00445C97"/>
    <w:rsid w:val="00445F7C"/>
    <w:rsid w:val="004478E0"/>
    <w:rsid w:val="004500AE"/>
    <w:rsid w:val="0045183D"/>
    <w:rsid w:val="00453834"/>
    <w:rsid w:val="0045458D"/>
    <w:rsid w:val="004548EB"/>
    <w:rsid w:val="00454CD8"/>
    <w:rsid w:val="00456130"/>
    <w:rsid w:val="004629C4"/>
    <w:rsid w:val="0046492C"/>
    <w:rsid w:val="00464CB1"/>
    <w:rsid w:val="00465BBC"/>
    <w:rsid w:val="00473B1B"/>
    <w:rsid w:val="00473B43"/>
    <w:rsid w:val="00474EB6"/>
    <w:rsid w:val="004764BD"/>
    <w:rsid w:val="00480CF5"/>
    <w:rsid w:val="004873EB"/>
    <w:rsid w:val="00492D85"/>
    <w:rsid w:val="00493545"/>
    <w:rsid w:val="00497C41"/>
    <w:rsid w:val="004A00D1"/>
    <w:rsid w:val="004A1912"/>
    <w:rsid w:val="004A44EB"/>
    <w:rsid w:val="004A68CE"/>
    <w:rsid w:val="004A7A3F"/>
    <w:rsid w:val="004A7B66"/>
    <w:rsid w:val="004B0B66"/>
    <w:rsid w:val="004B1156"/>
    <w:rsid w:val="004B152A"/>
    <w:rsid w:val="004B2A94"/>
    <w:rsid w:val="004B5E73"/>
    <w:rsid w:val="004B7009"/>
    <w:rsid w:val="004C23B8"/>
    <w:rsid w:val="004D033A"/>
    <w:rsid w:val="004D3E2D"/>
    <w:rsid w:val="004D6F3F"/>
    <w:rsid w:val="004E0642"/>
    <w:rsid w:val="004E132E"/>
    <w:rsid w:val="004E5AE2"/>
    <w:rsid w:val="004F1E03"/>
    <w:rsid w:val="004F6870"/>
    <w:rsid w:val="004F70A3"/>
    <w:rsid w:val="004F7F1C"/>
    <w:rsid w:val="00500C21"/>
    <w:rsid w:val="00503D32"/>
    <w:rsid w:val="005127FC"/>
    <w:rsid w:val="00515663"/>
    <w:rsid w:val="005162D8"/>
    <w:rsid w:val="00522DEA"/>
    <w:rsid w:val="0052530D"/>
    <w:rsid w:val="005317A4"/>
    <w:rsid w:val="00532236"/>
    <w:rsid w:val="00533A40"/>
    <w:rsid w:val="00534387"/>
    <w:rsid w:val="00535C03"/>
    <w:rsid w:val="00536F7A"/>
    <w:rsid w:val="00537051"/>
    <w:rsid w:val="00545699"/>
    <w:rsid w:val="00545974"/>
    <w:rsid w:val="00555B24"/>
    <w:rsid w:val="00555F43"/>
    <w:rsid w:val="00556B74"/>
    <w:rsid w:val="00556F02"/>
    <w:rsid w:val="00562A38"/>
    <w:rsid w:val="00562CC5"/>
    <w:rsid w:val="0056486A"/>
    <w:rsid w:val="00564AC1"/>
    <w:rsid w:val="00564B8A"/>
    <w:rsid w:val="00566909"/>
    <w:rsid w:val="00566FC7"/>
    <w:rsid w:val="00570730"/>
    <w:rsid w:val="00570B2E"/>
    <w:rsid w:val="00571840"/>
    <w:rsid w:val="00574098"/>
    <w:rsid w:val="00574342"/>
    <w:rsid w:val="00574E40"/>
    <w:rsid w:val="005767EE"/>
    <w:rsid w:val="00587189"/>
    <w:rsid w:val="00596F3D"/>
    <w:rsid w:val="005972CF"/>
    <w:rsid w:val="005A60C8"/>
    <w:rsid w:val="005A6F1C"/>
    <w:rsid w:val="005A7479"/>
    <w:rsid w:val="005B4474"/>
    <w:rsid w:val="005B5123"/>
    <w:rsid w:val="005B561A"/>
    <w:rsid w:val="005B6B47"/>
    <w:rsid w:val="005B7B07"/>
    <w:rsid w:val="005B7C1F"/>
    <w:rsid w:val="005C23CF"/>
    <w:rsid w:val="005C67EF"/>
    <w:rsid w:val="005D1246"/>
    <w:rsid w:val="005D4D36"/>
    <w:rsid w:val="005E0E27"/>
    <w:rsid w:val="005E2F09"/>
    <w:rsid w:val="005E631A"/>
    <w:rsid w:val="005F6C78"/>
    <w:rsid w:val="005F6F0A"/>
    <w:rsid w:val="00605D50"/>
    <w:rsid w:val="00606C7B"/>
    <w:rsid w:val="00607F54"/>
    <w:rsid w:val="00610DDE"/>
    <w:rsid w:val="0061120B"/>
    <w:rsid w:val="006135AD"/>
    <w:rsid w:val="00614355"/>
    <w:rsid w:val="006148AC"/>
    <w:rsid w:val="006205F7"/>
    <w:rsid w:val="00625E3F"/>
    <w:rsid w:val="006316CD"/>
    <w:rsid w:val="00644A0E"/>
    <w:rsid w:val="00647073"/>
    <w:rsid w:val="00652E66"/>
    <w:rsid w:val="00654CE2"/>
    <w:rsid w:val="006550EB"/>
    <w:rsid w:val="006555A0"/>
    <w:rsid w:val="00655BFB"/>
    <w:rsid w:val="00655EFC"/>
    <w:rsid w:val="0066099F"/>
    <w:rsid w:val="0066406A"/>
    <w:rsid w:val="006657AD"/>
    <w:rsid w:val="00665B6A"/>
    <w:rsid w:val="0067006B"/>
    <w:rsid w:val="00672786"/>
    <w:rsid w:val="006763ED"/>
    <w:rsid w:val="006766DE"/>
    <w:rsid w:val="00685A2E"/>
    <w:rsid w:val="006876A1"/>
    <w:rsid w:val="006917B4"/>
    <w:rsid w:val="006A152E"/>
    <w:rsid w:val="006A2D5E"/>
    <w:rsid w:val="006B3C04"/>
    <w:rsid w:val="006B5BC7"/>
    <w:rsid w:val="006C0744"/>
    <w:rsid w:val="006C3633"/>
    <w:rsid w:val="006C41C1"/>
    <w:rsid w:val="006D13E4"/>
    <w:rsid w:val="006D1B4A"/>
    <w:rsid w:val="006D6343"/>
    <w:rsid w:val="006E44CB"/>
    <w:rsid w:val="006E6F0F"/>
    <w:rsid w:val="006F1F1A"/>
    <w:rsid w:val="007004FA"/>
    <w:rsid w:val="00707F60"/>
    <w:rsid w:val="0071214E"/>
    <w:rsid w:val="00712482"/>
    <w:rsid w:val="007140B4"/>
    <w:rsid w:val="007144BE"/>
    <w:rsid w:val="007166EC"/>
    <w:rsid w:val="00720CC0"/>
    <w:rsid w:val="007249D3"/>
    <w:rsid w:val="0073171C"/>
    <w:rsid w:val="00735E23"/>
    <w:rsid w:val="0073707E"/>
    <w:rsid w:val="00742F6E"/>
    <w:rsid w:val="00744553"/>
    <w:rsid w:val="00746F9E"/>
    <w:rsid w:val="00751FC0"/>
    <w:rsid w:val="00756666"/>
    <w:rsid w:val="00757327"/>
    <w:rsid w:val="00757DB1"/>
    <w:rsid w:val="00770524"/>
    <w:rsid w:val="00772BBA"/>
    <w:rsid w:val="00773141"/>
    <w:rsid w:val="00773E98"/>
    <w:rsid w:val="00774694"/>
    <w:rsid w:val="00776135"/>
    <w:rsid w:val="00783B72"/>
    <w:rsid w:val="00784272"/>
    <w:rsid w:val="0078549A"/>
    <w:rsid w:val="0079372B"/>
    <w:rsid w:val="007944F0"/>
    <w:rsid w:val="0079510C"/>
    <w:rsid w:val="007959CF"/>
    <w:rsid w:val="007A3DC6"/>
    <w:rsid w:val="007B00D0"/>
    <w:rsid w:val="007C56C2"/>
    <w:rsid w:val="007C6942"/>
    <w:rsid w:val="007D051C"/>
    <w:rsid w:val="007D092F"/>
    <w:rsid w:val="007D70F7"/>
    <w:rsid w:val="007D782A"/>
    <w:rsid w:val="007E0521"/>
    <w:rsid w:val="007E2EF3"/>
    <w:rsid w:val="007E575A"/>
    <w:rsid w:val="007F15C0"/>
    <w:rsid w:val="007F189E"/>
    <w:rsid w:val="007F2A97"/>
    <w:rsid w:val="007F4095"/>
    <w:rsid w:val="007F48E4"/>
    <w:rsid w:val="007F684F"/>
    <w:rsid w:val="007F75C2"/>
    <w:rsid w:val="0080124D"/>
    <w:rsid w:val="008028A8"/>
    <w:rsid w:val="00806F9C"/>
    <w:rsid w:val="008208B5"/>
    <w:rsid w:val="00820C74"/>
    <w:rsid w:val="00822B81"/>
    <w:rsid w:val="00822D8C"/>
    <w:rsid w:val="0082347A"/>
    <w:rsid w:val="00826D1E"/>
    <w:rsid w:val="008308B9"/>
    <w:rsid w:val="00830B34"/>
    <w:rsid w:val="00832290"/>
    <w:rsid w:val="00835255"/>
    <w:rsid w:val="00840ABE"/>
    <w:rsid w:val="00841B75"/>
    <w:rsid w:val="00843BC5"/>
    <w:rsid w:val="00844086"/>
    <w:rsid w:val="00853699"/>
    <w:rsid w:val="0085616E"/>
    <w:rsid w:val="00856D61"/>
    <w:rsid w:val="00860560"/>
    <w:rsid w:val="008642B0"/>
    <w:rsid w:val="0086457F"/>
    <w:rsid w:val="00866A0C"/>
    <w:rsid w:val="00874325"/>
    <w:rsid w:val="00876E43"/>
    <w:rsid w:val="008819E2"/>
    <w:rsid w:val="00885567"/>
    <w:rsid w:val="00891FFB"/>
    <w:rsid w:val="00893F7A"/>
    <w:rsid w:val="0089495D"/>
    <w:rsid w:val="0089686A"/>
    <w:rsid w:val="00896CB8"/>
    <w:rsid w:val="00896F47"/>
    <w:rsid w:val="008A1732"/>
    <w:rsid w:val="008A1B9C"/>
    <w:rsid w:val="008A4B0F"/>
    <w:rsid w:val="008A6A32"/>
    <w:rsid w:val="008B03A0"/>
    <w:rsid w:val="008B2D23"/>
    <w:rsid w:val="008B5417"/>
    <w:rsid w:val="008B57B3"/>
    <w:rsid w:val="008B5891"/>
    <w:rsid w:val="008B5EEE"/>
    <w:rsid w:val="008C0023"/>
    <w:rsid w:val="008C6B91"/>
    <w:rsid w:val="008C7E9A"/>
    <w:rsid w:val="008D2929"/>
    <w:rsid w:val="008D3E3B"/>
    <w:rsid w:val="008D5FA9"/>
    <w:rsid w:val="008E0AFC"/>
    <w:rsid w:val="008E3905"/>
    <w:rsid w:val="008E424E"/>
    <w:rsid w:val="008E4BA3"/>
    <w:rsid w:val="008E56CF"/>
    <w:rsid w:val="008E7C96"/>
    <w:rsid w:val="008F4ABD"/>
    <w:rsid w:val="008F5AFA"/>
    <w:rsid w:val="00920CF5"/>
    <w:rsid w:val="00924C79"/>
    <w:rsid w:val="00934917"/>
    <w:rsid w:val="00935769"/>
    <w:rsid w:val="00936F11"/>
    <w:rsid w:val="00950EDA"/>
    <w:rsid w:val="00951E4F"/>
    <w:rsid w:val="00953421"/>
    <w:rsid w:val="00960159"/>
    <w:rsid w:val="009623FD"/>
    <w:rsid w:val="00963EF6"/>
    <w:rsid w:val="0096749D"/>
    <w:rsid w:val="00973181"/>
    <w:rsid w:val="00976519"/>
    <w:rsid w:val="0098271E"/>
    <w:rsid w:val="00986909"/>
    <w:rsid w:val="00990D07"/>
    <w:rsid w:val="00991CEA"/>
    <w:rsid w:val="009928DA"/>
    <w:rsid w:val="00995112"/>
    <w:rsid w:val="00996993"/>
    <w:rsid w:val="00997C1E"/>
    <w:rsid w:val="009A13CE"/>
    <w:rsid w:val="009A21A6"/>
    <w:rsid w:val="009A5C84"/>
    <w:rsid w:val="009A7164"/>
    <w:rsid w:val="009B0389"/>
    <w:rsid w:val="009B1A84"/>
    <w:rsid w:val="009B4F64"/>
    <w:rsid w:val="009B587F"/>
    <w:rsid w:val="009C052D"/>
    <w:rsid w:val="009C2995"/>
    <w:rsid w:val="009C64AB"/>
    <w:rsid w:val="009D212E"/>
    <w:rsid w:val="009D7DCE"/>
    <w:rsid w:val="009D7EDE"/>
    <w:rsid w:val="009F1F6D"/>
    <w:rsid w:val="009F5C62"/>
    <w:rsid w:val="00A00346"/>
    <w:rsid w:val="00A00620"/>
    <w:rsid w:val="00A02444"/>
    <w:rsid w:val="00A20896"/>
    <w:rsid w:val="00A20F95"/>
    <w:rsid w:val="00A237E6"/>
    <w:rsid w:val="00A34340"/>
    <w:rsid w:val="00A42501"/>
    <w:rsid w:val="00A43F74"/>
    <w:rsid w:val="00A469B1"/>
    <w:rsid w:val="00A5188A"/>
    <w:rsid w:val="00A52A7D"/>
    <w:rsid w:val="00A52B45"/>
    <w:rsid w:val="00A55EC6"/>
    <w:rsid w:val="00A57103"/>
    <w:rsid w:val="00A63555"/>
    <w:rsid w:val="00A7604C"/>
    <w:rsid w:val="00A77145"/>
    <w:rsid w:val="00A8192E"/>
    <w:rsid w:val="00A90B5C"/>
    <w:rsid w:val="00A91FC1"/>
    <w:rsid w:val="00A92D62"/>
    <w:rsid w:val="00A95F7B"/>
    <w:rsid w:val="00AA1FCC"/>
    <w:rsid w:val="00AA24CE"/>
    <w:rsid w:val="00AA3E14"/>
    <w:rsid w:val="00AB46DF"/>
    <w:rsid w:val="00AC31F4"/>
    <w:rsid w:val="00AC4189"/>
    <w:rsid w:val="00AC4CB1"/>
    <w:rsid w:val="00AD0AA1"/>
    <w:rsid w:val="00AD2DCC"/>
    <w:rsid w:val="00AD4F2D"/>
    <w:rsid w:val="00AD6434"/>
    <w:rsid w:val="00AD78A6"/>
    <w:rsid w:val="00AE7542"/>
    <w:rsid w:val="00AE7C44"/>
    <w:rsid w:val="00AF2758"/>
    <w:rsid w:val="00AF4685"/>
    <w:rsid w:val="00AF574D"/>
    <w:rsid w:val="00AF6E76"/>
    <w:rsid w:val="00B00058"/>
    <w:rsid w:val="00B00C47"/>
    <w:rsid w:val="00B0173D"/>
    <w:rsid w:val="00B0290C"/>
    <w:rsid w:val="00B14AB4"/>
    <w:rsid w:val="00B15A8B"/>
    <w:rsid w:val="00B16D1F"/>
    <w:rsid w:val="00B179CE"/>
    <w:rsid w:val="00B20DBB"/>
    <w:rsid w:val="00B2217A"/>
    <w:rsid w:val="00B2408C"/>
    <w:rsid w:val="00B303F6"/>
    <w:rsid w:val="00B34061"/>
    <w:rsid w:val="00B36630"/>
    <w:rsid w:val="00B3787D"/>
    <w:rsid w:val="00B37EB9"/>
    <w:rsid w:val="00B4367E"/>
    <w:rsid w:val="00B44E83"/>
    <w:rsid w:val="00B45328"/>
    <w:rsid w:val="00B57EF9"/>
    <w:rsid w:val="00B6145C"/>
    <w:rsid w:val="00B7032C"/>
    <w:rsid w:val="00B71C7F"/>
    <w:rsid w:val="00B7389C"/>
    <w:rsid w:val="00B75276"/>
    <w:rsid w:val="00B80682"/>
    <w:rsid w:val="00B81008"/>
    <w:rsid w:val="00B81D5B"/>
    <w:rsid w:val="00B8287E"/>
    <w:rsid w:val="00B85E80"/>
    <w:rsid w:val="00B90F82"/>
    <w:rsid w:val="00B94576"/>
    <w:rsid w:val="00BA43ED"/>
    <w:rsid w:val="00BA4834"/>
    <w:rsid w:val="00BA7867"/>
    <w:rsid w:val="00BB4398"/>
    <w:rsid w:val="00BC0ADF"/>
    <w:rsid w:val="00BC3A87"/>
    <w:rsid w:val="00BC42B7"/>
    <w:rsid w:val="00BC4847"/>
    <w:rsid w:val="00BD3C7B"/>
    <w:rsid w:val="00BD4780"/>
    <w:rsid w:val="00BE6422"/>
    <w:rsid w:val="00BF510E"/>
    <w:rsid w:val="00BF60BC"/>
    <w:rsid w:val="00C070A5"/>
    <w:rsid w:val="00C10C61"/>
    <w:rsid w:val="00C114A4"/>
    <w:rsid w:val="00C1189F"/>
    <w:rsid w:val="00C158AD"/>
    <w:rsid w:val="00C17E64"/>
    <w:rsid w:val="00C2063D"/>
    <w:rsid w:val="00C2109E"/>
    <w:rsid w:val="00C214BB"/>
    <w:rsid w:val="00C21B9E"/>
    <w:rsid w:val="00C21C32"/>
    <w:rsid w:val="00C21EA1"/>
    <w:rsid w:val="00C23887"/>
    <w:rsid w:val="00C25891"/>
    <w:rsid w:val="00C25F71"/>
    <w:rsid w:val="00C26734"/>
    <w:rsid w:val="00C34762"/>
    <w:rsid w:val="00C34953"/>
    <w:rsid w:val="00C40CE1"/>
    <w:rsid w:val="00C42C21"/>
    <w:rsid w:val="00C47D9A"/>
    <w:rsid w:val="00C5088C"/>
    <w:rsid w:val="00C53CF4"/>
    <w:rsid w:val="00C60711"/>
    <w:rsid w:val="00C61D70"/>
    <w:rsid w:val="00C62678"/>
    <w:rsid w:val="00C62766"/>
    <w:rsid w:val="00C6722A"/>
    <w:rsid w:val="00C80085"/>
    <w:rsid w:val="00C83269"/>
    <w:rsid w:val="00C8493D"/>
    <w:rsid w:val="00C868B5"/>
    <w:rsid w:val="00C909E3"/>
    <w:rsid w:val="00C9160F"/>
    <w:rsid w:val="00C9417B"/>
    <w:rsid w:val="00C94481"/>
    <w:rsid w:val="00C95EE7"/>
    <w:rsid w:val="00CA4575"/>
    <w:rsid w:val="00CA4912"/>
    <w:rsid w:val="00CA4B29"/>
    <w:rsid w:val="00CB12E5"/>
    <w:rsid w:val="00CB1763"/>
    <w:rsid w:val="00CB60E7"/>
    <w:rsid w:val="00CB6A5C"/>
    <w:rsid w:val="00CC1643"/>
    <w:rsid w:val="00CC5369"/>
    <w:rsid w:val="00CD1878"/>
    <w:rsid w:val="00CD1C0A"/>
    <w:rsid w:val="00CD4F16"/>
    <w:rsid w:val="00CD4FED"/>
    <w:rsid w:val="00CE20FB"/>
    <w:rsid w:val="00CE2BD4"/>
    <w:rsid w:val="00CE5D7F"/>
    <w:rsid w:val="00CE6CA2"/>
    <w:rsid w:val="00CE7C34"/>
    <w:rsid w:val="00CF033B"/>
    <w:rsid w:val="00CF0982"/>
    <w:rsid w:val="00CF5CD9"/>
    <w:rsid w:val="00CF5F04"/>
    <w:rsid w:val="00D02E64"/>
    <w:rsid w:val="00D046B9"/>
    <w:rsid w:val="00D05514"/>
    <w:rsid w:val="00D15E29"/>
    <w:rsid w:val="00D218D7"/>
    <w:rsid w:val="00D24D25"/>
    <w:rsid w:val="00D25768"/>
    <w:rsid w:val="00D26ED2"/>
    <w:rsid w:val="00D27196"/>
    <w:rsid w:val="00D31218"/>
    <w:rsid w:val="00D408D3"/>
    <w:rsid w:val="00D45CAC"/>
    <w:rsid w:val="00D45E63"/>
    <w:rsid w:val="00D51C87"/>
    <w:rsid w:val="00D51DF8"/>
    <w:rsid w:val="00D52DA9"/>
    <w:rsid w:val="00D55D5A"/>
    <w:rsid w:val="00D56876"/>
    <w:rsid w:val="00D60D4D"/>
    <w:rsid w:val="00D62224"/>
    <w:rsid w:val="00D65CE2"/>
    <w:rsid w:val="00D70C13"/>
    <w:rsid w:val="00D75CED"/>
    <w:rsid w:val="00D76CB3"/>
    <w:rsid w:val="00D824E8"/>
    <w:rsid w:val="00D8331C"/>
    <w:rsid w:val="00D84706"/>
    <w:rsid w:val="00D871BA"/>
    <w:rsid w:val="00D93921"/>
    <w:rsid w:val="00D94CCE"/>
    <w:rsid w:val="00D94FDA"/>
    <w:rsid w:val="00DA27E4"/>
    <w:rsid w:val="00DA505A"/>
    <w:rsid w:val="00DB3511"/>
    <w:rsid w:val="00DB6375"/>
    <w:rsid w:val="00DC1244"/>
    <w:rsid w:val="00DC1344"/>
    <w:rsid w:val="00DC4401"/>
    <w:rsid w:val="00DC6E0E"/>
    <w:rsid w:val="00DC7F89"/>
    <w:rsid w:val="00DD590A"/>
    <w:rsid w:val="00DE5D47"/>
    <w:rsid w:val="00DF140A"/>
    <w:rsid w:val="00DF422A"/>
    <w:rsid w:val="00DF5BDC"/>
    <w:rsid w:val="00DF6D23"/>
    <w:rsid w:val="00DF6D65"/>
    <w:rsid w:val="00E00B3F"/>
    <w:rsid w:val="00E024D9"/>
    <w:rsid w:val="00E101DA"/>
    <w:rsid w:val="00E12E27"/>
    <w:rsid w:val="00E15F8E"/>
    <w:rsid w:val="00E20A7B"/>
    <w:rsid w:val="00E22973"/>
    <w:rsid w:val="00E24EF1"/>
    <w:rsid w:val="00E26C42"/>
    <w:rsid w:val="00E3097E"/>
    <w:rsid w:val="00E32E52"/>
    <w:rsid w:val="00E35264"/>
    <w:rsid w:val="00E35752"/>
    <w:rsid w:val="00E36C90"/>
    <w:rsid w:val="00E40343"/>
    <w:rsid w:val="00E4530B"/>
    <w:rsid w:val="00E45A90"/>
    <w:rsid w:val="00E506B3"/>
    <w:rsid w:val="00E50B3B"/>
    <w:rsid w:val="00E60AC4"/>
    <w:rsid w:val="00E63380"/>
    <w:rsid w:val="00E67ABB"/>
    <w:rsid w:val="00E75D32"/>
    <w:rsid w:val="00E83E30"/>
    <w:rsid w:val="00E8426C"/>
    <w:rsid w:val="00E93ADC"/>
    <w:rsid w:val="00E96BF3"/>
    <w:rsid w:val="00E96EB3"/>
    <w:rsid w:val="00EA308C"/>
    <w:rsid w:val="00EA3D59"/>
    <w:rsid w:val="00EA485D"/>
    <w:rsid w:val="00EB0469"/>
    <w:rsid w:val="00EB2389"/>
    <w:rsid w:val="00EB383A"/>
    <w:rsid w:val="00EB5EEE"/>
    <w:rsid w:val="00EB773B"/>
    <w:rsid w:val="00EC4182"/>
    <w:rsid w:val="00EC5B7D"/>
    <w:rsid w:val="00EC649D"/>
    <w:rsid w:val="00EC6747"/>
    <w:rsid w:val="00ED34FB"/>
    <w:rsid w:val="00EE1359"/>
    <w:rsid w:val="00EE46D9"/>
    <w:rsid w:val="00EE5316"/>
    <w:rsid w:val="00EE584A"/>
    <w:rsid w:val="00EF2288"/>
    <w:rsid w:val="00EF2FE7"/>
    <w:rsid w:val="00EF54A4"/>
    <w:rsid w:val="00EF5C7B"/>
    <w:rsid w:val="00F00B7A"/>
    <w:rsid w:val="00F03FAF"/>
    <w:rsid w:val="00F0672C"/>
    <w:rsid w:val="00F067F4"/>
    <w:rsid w:val="00F07529"/>
    <w:rsid w:val="00F13C90"/>
    <w:rsid w:val="00F163C9"/>
    <w:rsid w:val="00F22A8D"/>
    <w:rsid w:val="00F233F0"/>
    <w:rsid w:val="00F25B3B"/>
    <w:rsid w:val="00F33D91"/>
    <w:rsid w:val="00F37AE4"/>
    <w:rsid w:val="00F51BD8"/>
    <w:rsid w:val="00F54319"/>
    <w:rsid w:val="00F562C2"/>
    <w:rsid w:val="00F60C50"/>
    <w:rsid w:val="00F61A61"/>
    <w:rsid w:val="00F61CA7"/>
    <w:rsid w:val="00F63D07"/>
    <w:rsid w:val="00F66EAD"/>
    <w:rsid w:val="00F70D9F"/>
    <w:rsid w:val="00F7159E"/>
    <w:rsid w:val="00F75C5C"/>
    <w:rsid w:val="00F7690B"/>
    <w:rsid w:val="00F810C9"/>
    <w:rsid w:val="00F81FEC"/>
    <w:rsid w:val="00F869FD"/>
    <w:rsid w:val="00F900D4"/>
    <w:rsid w:val="00F95A57"/>
    <w:rsid w:val="00FA096B"/>
    <w:rsid w:val="00FA34F1"/>
    <w:rsid w:val="00FA49A6"/>
    <w:rsid w:val="00FA4B37"/>
    <w:rsid w:val="00FA5543"/>
    <w:rsid w:val="00FB0DBD"/>
    <w:rsid w:val="00FB6C47"/>
    <w:rsid w:val="00FD2935"/>
    <w:rsid w:val="00FE3C1A"/>
    <w:rsid w:val="00FE50EF"/>
    <w:rsid w:val="00FE64A3"/>
    <w:rsid w:val="00FE65B0"/>
    <w:rsid w:val="00FF073F"/>
    <w:rsid w:val="00FF0967"/>
    <w:rsid w:val="00FF2F74"/>
    <w:rsid w:val="00FF77D8"/>
    <w:rsid w:val="00FF7C0A"/>
    <w:rsid w:val="00FF7CFC"/>
  </w:rsids>
  <m:mathPr>
    <m:mathFont m:val="Cambria Math"/>
    <m:brkBin m:val="before"/>
    <m:brkBinSub m:val="--"/>
    <m:smallFrac m:val="0"/>
    <m:dispDef/>
    <m:lMargin m:val="761"/>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style="mso-wrap-style:none" fill="f" fillcolor="white" stroke="f">
      <v:fill color="white" on="f"/>
      <v:stroke on="f"/>
      <v:textbox style="mso-fit-shape-to-text:t"/>
    </o:shapedefaults>
    <o:shapelayout v:ext="edit">
      <o:idmap v:ext="edit" data="1"/>
    </o:shapelayout>
  </w:shapeDefaults>
  <w:decimalSymbol w:val="."/>
  <w:listSeparator w:val=","/>
  <w14:docId w14:val="6308ED86"/>
  <w15:docId w15:val="{1A91A36B-2BCF-4859-90FA-13E9E2B42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pPr>
        <w:ind w:firstLine="198"/>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44E83"/>
    <w:pPr>
      <w:widowControl w:val="0"/>
      <w:spacing w:line="360" w:lineRule="auto"/>
      <w:ind w:firstLine="0"/>
    </w:pPr>
    <w:rPr>
      <w:rFonts w:ascii="Times New Roman" w:eastAsia="宋体" w:hAnsi="Times New Roman" w:cs="Times New Roman"/>
      <w:sz w:val="24"/>
    </w:rPr>
  </w:style>
  <w:style w:type="paragraph" w:styleId="1">
    <w:name w:val="heading 1"/>
    <w:aliases w:val="H1"/>
    <w:basedOn w:val="a0"/>
    <w:next w:val="a0"/>
    <w:link w:val="1Char"/>
    <w:uiPriority w:val="9"/>
    <w:qFormat/>
    <w:rsid w:val="00B44E83"/>
    <w:pPr>
      <w:keepNext/>
      <w:keepLines/>
      <w:numPr>
        <w:numId w:val="3"/>
      </w:numPr>
      <w:spacing w:before="340" w:after="330" w:line="578" w:lineRule="atLeast"/>
      <w:jc w:val="center"/>
      <w:outlineLvl w:val="0"/>
    </w:pPr>
    <w:rPr>
      <w:b/>
      <w:bCs/>
      <w:kern w:val="44"/>
      <w:sz w:val="36"/>
      <w:szCs w:val="44"/>
    </w:rPr>
  </w:style>
  <w:style w:type="paragraph" w:styleId="2">
    <w:name w:val="heading 2"/>
    <w:aliases w:val="Head2A,2,H2,UNDERRUBRIK 1-2,h2,DO NOT USE_h2,h21,H21,Head 2,l2,TitreProp,Header 2,ITT t2,PA Major Section,Livello 2,R2,Heading 2 Hidden,Head1,2nd level,heading 2,I2,Section Title,Heading2,list2,H2-Heading 2,Header&#10;2,Header2,22,heading2,2&#10;2"/>
    <w:basedOn w:val="a0"/>
    <w:next w:val="a0"/>
    <w:link w:val="2Char"/>
    <w:uiPriority w:val="9"/>
    <w:unhideWhenUsed/>
    <w:qFormat/>
    <w:rsid w:val="00B44E83"/>
    <w:pPr>
      <w:keepNext/>
      <w:keepLines/>
      <w:numPr>
        <w:ilvl w:val="1"/>
        <w:numId w:val="3"/>
      </w:numPr>
      <w:spacing w:before="260" w:after="260" w:line="416" w:lineRule="atLeast"/>
      <w:outlineLvl w:val="1"/>
    </w:pPr>
    <w:rPr>
      <w:rFonts w:ascii="Cambria" w:hAnsi="Cambria"/>
      <w:b/>
      <w:bCs/>
      <w:sz w:val="32"/>
      <w:szCs w:val="32"/>
    </w:rPr>
  </w:style>
  <w:style w:type="paragraph" w:styleId="3">
    <w:name w:val="heading 3"/>
    <w:aliases w:val="Underrubrik2,H3,Memo Heading 3,h3,no break,hello,0H,0h,3h,3H"/>
    <w:basedOn w:val="a0"/>
    <w:next w:val="a0"/>
    <w:link w:val="3Char"/>
    <w:uiPriority w:val="9"/>
    <w:unhideWhenUsed/>
    <w:qFormat/>
    <w:rsid w:val="00B44E83"/>
    <w:pPr>
      <w:keepNext/>
      <w:keepLines/>
      <w:numPr>
        <w:ilvl w:val="2"/>
        <w:numId w:val="3"/>
      </w:numPr>
      <w:spacing w:before="260" w:after="260" w:line="416" w:lineRule="atLeast"/>
      <w:outlineLvl w:val="2"/>
    </w:pPr>
    <w:rPr>
      <w:b/>
      <w:bCs/>
      <w:sz w:val="30"/>
      <w:szCs w:val="32"/>
    </w:rPr>
  </w:style>
  <w:style w:type="paragraph" w:styleId="4">
    <w:name w:val="heading 4"/>
    <w:aliases w:val="h4,H4,H41,h41,H42,h42,H43,h43,H411,h411,H421,h421,H44,h44,H412,h412,H422,h422,H431,h431,H45,h45,H413,h413,H423,h423,H432,h432,H46,h46,H47,h47,Memo Heading 4,Memo Heading 5,Heading,4,Memo,5,3,no,break,4H,Head4,41,42,43,411,421,44,412,422,45,413"/>
    <w:basedOn w:val="a0"/>
    <w:next w:val="a0"/>
    <w:link w:val="4Char"/>
    <w:uiPriority w:val="9"/>
    <w:unhideWhenUsed/>
    <w:qFormat/>
    <w:rsid w:val="00B44E83"/>
    <w:pPr>
      <w:keepNext/>
      <w:keepLines/>
      <w:numPr>
        <w:ilvl w:val="3"/>
        <w:numId w:val="3"/>
      </w:numPr>
      <w:spacing w:before="280" w:after="290" w:line="376" w:lineRule="atLeast"/>
      <w:outlineLvl w:val="3"/>
    </w:pPr>
    <w:rPr>
      <w:b/>
      <w:bCs/>
      <w:szCs w:val="28"/>
    </w:rPr>
  </w:style>
  <w:style w:type="paragraph" w:styleId="50">
    <w:name w:val="heading 5"/>
    <w:aliases w:val="H5,h5,Head5,Heading5,M5,mh2,Module heading 2,heading 8,Numbered Sub-list"/>
    <w:basedOn w:val="a0"/>
    <w:next w:val="a0"/>
    <w:link w:val="5Char"/>
    <w:uiPriority w:val="9"/>
    <w:unhideWhenUsed/>
    <w:qFormat/>
    <w:rsid w:val="00B44E83"/>
    <w:pPr>
      <w:keepNext/>
      <w:keepLines/>
      <w:spacing w:before="280" w:after="290" w:line="376" w:lineRule="atLeast"/>
      <w:outlineLvl w:val="4"/>
    </w:pPr>
    <w:rPr>
      <w:b/>
      <w:bCs/>
      <w:szCs w:val="28"/>
    </w:rPr>
  </w:style>
  <w:style w:type="paragraph" w:styleId="6">
    <w:name w:val="heading 6"/>
    <w:basedOn w:val="a0"/>
    <w:next w:val="a0"/>
    <w:link w:val="6Char"/>
    <w:uiPriority w:val="9"/>
    <w:unhideWhenUsed/>
    <w:qFormat/>
    <w:rsid w:val="00B44E83"/>
    <w:pPr>
      <w:keepNext/>
      <w:keepLines/>
      <w:numPr>
        <w:ilvl w:val="5"/>
        <w:numId w:val="1"/>
      </w:numPr>
      <w:spacing w:before="240" w:after="64" w:line="320" w:lineRule="atLeast"/>
      <w:outlineLvl w:val="5"/>
    </w:pPr>
    <w:rPr>
      <w:rFonts w:ascii="Cambria" w:hAnsi="Cambria"/>
      <w:b/>
      <w:bCs/>
      <w:szCs w:val="24"/>
    </w:rPr>
  </w:style>
  <w:style w:type="paragraph" w:styleId="7">
    <w:name w:val="heading 7"/>
    <w:basedOn w:val="a0"/>
    <w:next w:val="a0"/>
    <w:link w:val="7Char"/>
    <w:uiPriority w:val="9"/>
    <w:semiHidden/>
    <w:unhideWhenUsed/>
    <w:qFormat/>
    <w:rsid w:val="00B44E83"/>
    <w:pPr>
      <w:keepNext/>
      <w:keepLines/>
      <w:numPr>
        <w:ilvl w:val="6"/>
        <w:numId w:val="1"/>
      </w:numPr>
      <w:spacing w:before="240" w:after="64" w:line="320" w:lineRule="atLeast"/>
      <w:outlineLvl w:val="6"/>
    </w:pPr>
    <w:rPr>
      <w:b/>
      <w:bCs/>
      <w:szCs w:val="24"/>
    </w:rPr>
  </w:style>
  <w:style w:type="paragraph" w:styleId="80">
    <w:name w:val="heading 8"/>
    <w:basedOn w:val="a0"/>
    <w:next w:val="a0"/>
    <w:link w:val="8Char"/>
    <w:uiPriority w:val="9"/>
    <w:semiHidden/>
    <w:unhideWhenUsed/>
    <w:qFormat/>
    <w:rsid w:val="00B44E83"/>
    <w:pPr>
      <w:keepNext/>
      <w:keepLines/>
      <w:numPr>
        <w:ilvl w:val="7"/>
        <w:numId w:val="1"/>
      </w:numPr>
      <w:spacing w:before="240" w:after="64" w:line="320" w:lineRule="atLeast"/>
      <w:outlineLvl w:val="7"/>
    </w:pPr>
    <w:rPr>
      <w:rFonts w:ascii="Cambria" w:hAnsi="Cambria"/>
      <w:szCs w:val="24"/>
    </w:rPr>
  </w:style>
  <w:style w:type="paragraph" w:styleId="9">
    <w:name w:val="heading 9"/>
    <w:basedOn w:val="a0"/>
    <w:next w:val="a0"/>
    <w:link w:val="9Char"/>
    <w:uiPriority w:val="9"/>
    <w:semiHidden/>
    <w:unhideWhenUsed/>
    <w:qFormat/>
    <w:rsid w:val="00B44E83"/>
    <w:pPr>
      <w:keepNext/>
      <w:keepLines/>
      <w:numPr>
        <w:ilvl w:val="8"/>
        <w:numId w:val="1"/>
      </w:numPr>
      <w:spacing w:before="240" w:after="64" w:line="320" w:lineRule="atLeast"/>
      <w:outlineLvl w:val="8"/>
    </w:pPr>
    <w:rPr>
      <w:rFonts w:ascii="Cambria" w:hAnsi="Cambria"/>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aliases w:val="H1 Char"/>
    <w:basedOn w:val="a1"/>
    <w:link w:val="1"/>
    <w:uiPriority w:val="9"/>
    <w:rsid w:val="00B44E83"/>
    <w:rPr>
      <w:rFonts w:ascii="Times New Roman" w:eastAsia="宋体" w:hAnsi="Times New Roman" w:cs="Times New Roman"/>
      <w:b/>
      <w:bCs/>
      <w:kern w:val="44"/>
      <w:sz w:val="36"/>
      <w:szCs w:val="44"/>
    </w:rPr>
  </w:style>
  <w:style w:type="character" w:customStyle="1" w:styleId="2Char">
    <w:name w:val="标题 2 Char"/>
    <w:aliases w:val="Head2A Char,2 Char,H2 Char,UNDERRUBRIK 1-2 Char,h2 Char,DO NOT USE_h2 Char,h21 Char,H21 Char,Head 2 Char,l2 Char,TitreProp Char,Header 2 Char,ITT t2 Char,PA Major Section Char,Livello 2 Char,R2 Char,Heading 2 Hidden Char,Head1 Char,I2 Char"/>
    <w:basedOn w:val="a1"/>
    <w:link w:val="2"/>
    <w:uiPriority w:val="9"/>
    <w:rsid w:val="00B44E83"/>
    <w:rPr>
      <w:rFonts w:ascii="Cambria" w:eastAsia="宋体" w:hAnsi="Cambria" w:cs="Times New Roman"/>
      <w:b/>
      <w:bCs/>
      <w:sz w:val="32"/>
      <w:szCs w:val="32"/>
    </w:rPr>
  </w:style>
  <w:style w:type="character" w:customStyle="1" w:styleId="3Char">
    <w:name w:val="标题 3 Char"/>
    <w:aliases w:val="Underrubrik2 Char,H3 Char,Memo Heading 3 Char,h3 Char,no break Char,hello Char,0H Char,0h Char,3h Char,3H Char"/>
    <w:basedOn w:val="a1"/>
    <w:link w:val="3"/>
    <w:uiPriority w:val="9"/>
    <w:rsid w:val="00B44E83"/>
    <w:rPr>
      <w:rFonts w:ascii="Times New Roman" w:eastAsia="宋体" w:hAnsi="Times New Roman" w:cs="Times New Roman"/>
      <w:b/>
      <w:bCs/>
      <w:sz w:val="30"/>
      <w:szCs w:val="32"/>
    </w:rPr>
  </w:style>
  <w:style w:type="character" w:customStyle="1" w:styleId="4Char">
    <w:name w:val="标题 4 Char"/>
    <w:aliases w:val="h4 Char,H4 Char,H41 Char,h41 Char,H42 Char,h42 Char,H43 Char,h43 Char,H411 Char,h411 Char,H421 Char,h421 Char,H44 Char,h44 Char,H412 Char,h412 Char,H422 Char,h422 Char,H431 Char,h431 Char,H45 Char,h45 Char,H413 Char,h413 Char,H423 Char,4 Char"/>
    <w:basedOn w:val="a1"/>
    <w:link w:val="4"/>
    <w:uiPriority w:val="9"/>
    <w:rsid w:val="00B44E83"/>
    <w:rPr>
      <w:rFonts w:ascii="Times New Roman" w:eastAsia="宋体" w:hAnsi="Times New Roman" w:cs="Times New Roman"/>
      <w:b/>
      <w:bCs/>
      <w:sz w:val="24"/>
      <w:szCs w:val="28"/>
    </w:rPr>
  </w:style>
  <w:style w:type="character" w:customStyle="1" w:styleId="5Char">
    <w:name w:val="标题 5 Char"/>
    <w:aliases w:val="H5 Char,h5 Char,Head5 Char,Heading5 Char,M5 Char,mh2 Char,Module heading 2 Char,heading 8 Char,Numbered Sub-list Char"/>
    <w:basedOn w:val="a1"/>
    <w:link w:val="50"/>
    <w:uiPriority w:val="9"/>
    <w:rsid w:val="00B44E83"/>
    <w:rPr>
      <w:rFonts w:ascii="Calibri" w:eastAsia="宋体" w:hAnsi="Calibri" w:cs="Times New Roman"/>
      <w:b/>
      <w:bCs/>
      <w:sz w:val="28"/>
      <w:szCs w:val="28"/>
    </w:rPr>
  </w:style>
  <w:style w:type="character" w:customStyle="1" w:styleId="6Char">
    <w:name w:val="标题 6 Char"/>
    <w:basedOn w:val="a1"/>
    <w:link w:val="6"/>
    <w:uiPriority w:val="9"/>
    <w:rsid w:val="00B44E83"/>
    <w:rPr>
      <w:rFonts w:ascii="Cambria" w:eastAsia="宋体" w:hAnsi="Cambria" w:cs="Times New Roman"/>
      <w:b/>
      <w:bCs/>
      <w:sz w:val="24"/>
      <w:szCs w:val="24"/>
    </w:rPr>
  </w:style>
  <w:style w:type="character" w:customStyle="1" w:styleId="7Char">
    <w:name w:val="标题 7 Char"/>
    <w:basedOn w:val="a1"/>
    <w:link w:val="7"/>
    <w:uiPriority w:val="9"/>
    <w:semiHidden/>
    <w:rsid w:val="00B44E83"/>
    <w:rPr>
      <w:rFonts w:ascii="Times New Roman" w:eastAsia="宋体" w:hAnsi="Times New Roman" w:cs="Times New Roman"/>
      <w:b/>
      <w:bCs/>
      <w:sz w:val="24"/>
      <w:szCs w:val="24"/>
    </w:rPr>
  </w:style>
  <w:style w:type="character" w:customStyle="1" w:styleId="8Char">
    <w:name w:val="标题 8 Char"/>
    <w:basedOn w:val="a1"/>
    <w:link w:val="80"/>
    <w:uiPriority w:val="9"/>
    <w:semiHidden/>
    <w:rsid w:val="00B44E83"/>
    <w:rPr>
      <w:rFonts w:ascii="Cambria" w:eastAsia="宋体" w:hAnsi="Cambria" w:cs="Times New Roman"/>
      <w:sz w:val="24"/>
      <w:szCs w:val="24"/>
    </w:rPr>
  </w:style>
  <w:style w:type="character" w:customStyle="1" w:styleId="9Char">
    <w:name w:val="标题 9 Char"/>
    <w:basedOn w:val="a1"/>
    <w:link w:val="9"/>
    <w:uiPriority w:val="9"/>
    <w:semiHidden/>
    <w:rsid w:val="00B44E83"/>
    <w:rPr>
      <w:rFonts w:ascii="Cambria" w:eastAsia="宋体" w:hAnsi="Cambria" w:cs="Times New Roman"/>
      <w:sz w:val="24"/>
      <w:szCs w:val="21"/>
    </w:rPr>
  </w:style>
  <w:style w:type="paragraph" w:styleId="a4">
    <w:name w:val="Title"/>
    <w:basedOn w:val="a0"/>
    <w:next w:val="a0"/>
    <w:link w:val="Char"/>
    <w:uiPriority w:val="10"/>
    <w:qFormat/>
    <w:rsid w:val="00B44E83"/>
    <w:pPr>
      <w:spacing w:before="240" w:after="60"/>
      <w:jc w:val="center"/>
      <w:outlineLvl w:val="0"/>
    </w:pPr>
    <w:rPr>
      <w:rFonts w:ascii="Cambria" w:hAnsi="Cambria"/>
      <w:b/>
      <w:bCs/>
      <w:sz w:val="48"/>
      <w:szCs w:val="32"/>
    </w:rPr>
  </w:style>
  <w:style w:type="character" w:customStyle="1" w:styleId="Char">
    <w:name w:val="标题 Char"/>
    <w:basedOn w:val="a1"/>
    <w:link w:val="a4"/>
    <w:uiPriority w:val="10"/>
    <w:rsid w:val="00B44E83"/>
    <w:rPr>
      <w:rFonts w:ascii="Cambria" w:eastAsia="宋体" w:hAnsi="Cambria" w:cs="Times New Roman"/>
      <w:b/>
      <w:bCs/>
      <w:sz w:val="48"/>
      <w:szCs w:val="32"/>
    </w:rPr>
  </w:style>
  <w:style w:type="paragraph" w:styleId="a5">
    <w:name w:val="Document Map"/>
    <w:basedOn w:val="a0"/>
    <w:link w:val="Char0"/>
    <w:uiPriority w:val="99"/>
    <w:semiHidden/>
    <w:unhideWhenUsed/>
    <w:rsid w:val="00B44E83"/>
    <w:rPr>
      <w:rFonts w:ascii="宋体"/>
      <w:sz w:val="18"/>
      <w:szCs w:val="18"/>
    </w:rPr>
  </w:style>
  <w:style w:type="character" w:customStyle="1" w:styleId="Char0">
    <w:name w:val="文档结构图 Char"/>
    <w:basedOn w:val="a1"/>
    <w:link w:val="a5"/>
    <w:uiPriority w:val="99"/>
    <w:semiHidden/>
    <w:rsid w:val="00B44E83"/>
    <w:rPr>
      <w:rFonts w:ascii="宋体" w:eastAsia="宋体" w:hAnsi="Calibri" w:cs="Times New Roman"/>
      <w:sz w:val="18"/>
      <w:szCs w:val="18"/>
    </w:rPr>
  </w:style>
  <w:style w:type="numbering" w:customStyle="1" w:styleId="10">
    <w:name w:val="样式1"/>
    <w:uiPriority w:val="99"/>
    <w:rsid w:val="00B44E83"/>
    <w:pPr>
      <w:numPr>
        <w:numId w:val="2"/>
      </w:numPr>
    </w:pPr>
  </w:style>
  <w:style w:type="numbering" w:customStyle="1" w:styleId="a">
    <w:name w:val="修改样式"/>
    <w:uiPriority w:val="99"/>
    <w:rsid w:val="00B44E83"/>
    <w:pPr>
      <w:numPr>
        <w:numId w:val="6"/>
      </w:numPr>
    </w:pPr>
  </w:style>
  <w:style w:type="paragraph" w:styleId="a6">
    <w:name w:val="No Spacing"/>
    <w:link w:val="Char1"/>
    <w:uiPriority w:val="1"/>
    <w:qFormat/>
    <w:rsid w:val="004F70A3"/>
    <w:pPr>
      <w:widowControl w:val="0"/>
      <w:spacing w:line="360" w:lineRule="auto"/>
      <w:ind w:firstLineChars="200" w:firstLine="200"/>
    </w:pPr>
    <w:rPr>
      <w:rFonts w:ascii="Times New Roman" w:eastAsia="宋体" w:hAnsi="Times New Roman" w:cs="Times New Roman"/>
      <w:kern w:val="0"/>
      <w:sz w:val="24"/>
    </w:rPr>
  </w:style>
  <w:style w:type="character" w:customStyle="1" w:styleId="Char1">
    <w:name w:val="无间隔 Char"/>
    <w:basedOn w:val="a1"/>
    <w:link w:val="a6"/>
    <w:uiPriority w:val="1"/>
    <w:rsid w:val="004F70A3"/>
    <w:rPr>
      <w:rFonts w:ascii="Times New Roman" w:eastAsia="宋体" w:hAnsi="Times New Roman" w:cs="Times New Roman"/>
      <w:kern w:val="0"/>
      <w:sz w:val="24"/>
    </w:rPr>
  </w:style>
  <w:style w:type="paragraph" w:styleId="a7">
    <w:name w:val="Balloon Text"/>
    <w:basedOn w:val="a0"/>
    <w:link w:val="Char2"/>
    <w:uiPriority w:val="99"/>
    <w:semiHidden/>
    <w:unhideWhenUsed/>
    <w:rsid w:val="00B44E83"/>
    <w:rPr>
      <w:sz w:val="18"/>
      <w:szCs w:val="18"/>
    </w:rPr>
  </w:style>
  <w:style w:type="character" w:customStyle="1" w:styleId="Char2">
    <w:name w:val="批注框文本 Char"/>
    <w:basedOn w:val="a1"/>
    <w:link w:val="a7"/>
    <w:uiPriority w:val="99"/>
    <w:semiHidden/>
    <w:rsid w:val="00B44E83"/>
    <w:rPr>
      <w:rFonts w:ascii="Calibri" w:eastAsia="宋体" w:hAnsi="Calibri" w:cs="Times New Roman"/>
      <w:sz w:val="18"/>
      <w:szCs w:val="18"/>
    </w:rPr>
  </w:style>
  <w:style w:type="paragraph" w:styleId="TOC">
    <w:name w:val="TOC Heading"/>
    <w:basedOn w:val="1"/>
    <w:next w:val="a0"/>
    <w:uiPriority w:val="39"/>
    <w:unhideWhenUsed/>
    <w:qFormat/>
    <w:rsid w:val="00B44E83"/>
    <w:pPr>
      <w:widowControl/>
      <w:numPr>
        <w:numId w:val="0"/>
      </w:numPr>
      <w:spacing w:before="480" w:after="0" w:line="276" w:lineRule="auto"/>
      <w:jc w:val="left"/>
      <w:outlineLvl w:val="9"/>
    </w:pPr>
    <w:rPr>
      <w:rFonts w:ascii="Cambria" w:hAnsi="Cambria"/>
      <w:color w:val="365F91"/>
      <w:kern w:val="0"/>
      <w:sz w:val="28"/>
      <w:szCs w:val="28"/>
    </w:rPr>
  </w:style>
  <w:style w:type="paragraph" w:styleId="21">
    <w:name w:val="toc 2"/>
    <w:basedOn w:val="a0"/>
    <w:next w:val="a0"/>
    <w:autoRedefine/>
    <w:uiPriority w:val="39"/>
    <w:unhideWhenUsed/>
    <w:qFormat/>
    <w:rsid w:val="00B44E83"/>
    <w:pPr>
      <w:widowControl/>
      <w:spacing w:after="100" w:line="276" w:lineRule="auto"/>
      <w:ind w:left="220"/>
      <w:jc w:val="left"/>
    </w:pPr>
    <w:rPr>
      <w:kern w:val="0"/>
      <w:sz w:val="22"/>
    </w:rPr>
  </w:style>
  <w:style w:type="paragraph" w:styleId="12">
    <w:name w:val="toc 1"/>
    <w:basedOn w:val="a0"/>
    <w:next w:val="a0"/>
    <w:autoRedefine/>
    <w:uiPriority w:val="39"/>
    <w:unhideWhenUsed/>
    <w:qFormat/>
    <w:rsid w:val="00B44E83"/>
    <w:pPr>
      <w:widowControl/>
      <w:spacing w:after="100" w:line="276" w:lineRule="auto"/>
      <w:jc w:val="left"/>
    </w:pPr>
    <w:rPr>
      <w:kern w:val="0"/>
      <w:sz w:val="22"/>
    </w:rPr>
  </w:style>
  <w:style w:type="paragraph" w:styleId="31">
    <w:name w:val="toc 3"/>
    <w:basedOn w:val="a0"/>
    <w:next w:val="a0"/>
    <w:autoRedefine/>
    <w:uiPriority w:val="39"/>
    <w:unhideWhenUsed/>
    <w:qFormat/>
    <w:rsid w:val="00B44E83"/>
    <w:pPr>
      <w:widowControl/>
      <w:spacing w:after="100" w:line="276" w:lineRule="auto"/>
      <w:ind w:left="440"/>
      <w:jc w:val="left"/>
    </w:pPr>
    <w:rPr>
      <w:kern w:val="0"/>
      <w:sz w:val="22"/>
    </w:rPr>
  </w:style>
  <w:style w:type="character" w:styleId="a8">
    <w:name w:val="Hyperlink"/>
    <w:basedOn w:val="a1"/>
    <w:uiPriority w:val="99"/>
    <w:unhideWhenUsed/>
    <w:rsid w:val="00B44E83"/>
    <w:rPr>
      <w:color w:val="0000FF"/>
      <w:u w:val="single"/>
    </w:rPr>
  </w:style>
  <w:style w:type="paragraph" w:styleId="a9">
    <w:name w:val="header"/>
    <w:aliases w:val="header odd,header,header odd1,header odd2,header odd3,header odd4,header odd5,header odd6,header1,header2,header3,header odd11,header odd21,header odd7,header4,header odd8,header odd9,header5,header odd12,header11,header21,header odd22"/>
    <w:basedOn w:val="a0"/>
    <w:link w:val="Char3"/>
    <w:uiPriority w:val="99"/>
    <w:unhideWhenUsed/>
    <w:rsid w:val="00B44E83"/>
    <w:pPr>
      <w:pBdr>
        <w:bottom w:val="single" w:sz="6" w:space="1" w:color="auto"/>
      </w:pBdr>
      <w:tabs>
        <w:tab w:val="center" w:pos="4153"/>
        <w:tab w:val="right" w:pos="8306"/>
      </w:tabs>
      <w:snapToGrid w:val="0"/>
      <w:jc w:val="center"/>
    </w:pPr>
    <w:rPr>
      <w:sz w:val="18"/>
      <w:szCs w:val="18"/>
    </w:rPr>
  </w:style>
  <w:style w:type="character" w:customStyle="1" w:styleId="Char3">
    <w:name w:val="页眉 Char"/>
    <w:aliases w:val="header odd Char,header Char,header odd1 Char,header odd2 Char,header odd3 Char,header odd4 Char,header odd5 Char,header odd6 Char,header1 Char,header2 Char,header3 Char,header odd11 Char,header odd21 Char,header odd7 Char,header4 Char"/>
    <w:basedOn w:val="a1"/>
    <w:link w:val="a9"/>
    <w:uiPriority w:val="99"/>
    <w:rsid w:val="00B44E83"/>
    <w:rPr>
      <w:rFonts w:ascii="Calibri" w:eastAsia="宋体" w:hAnsi="Calibri" w:cs="Times New Roman"/>
      <w:sz w:val="18"/>
      <w:szCs w:val="18"/>
    </w:rPr>
  </w:style>
  <w:style w:type="paragraph" w:styleId="aa">
    <w:name w:val="footer"/>
    <w:basedOn w:val="a0"/>
    <w:link w:val="Char4"/>
    <w:uiPriority w:val="99"/>
    <w:unhideWhenUsed/>
    <w:rsid w:val="00B44E83"/>
    <w:pPr>
      <w:tabs>
        <w:tab w:val="center" w:pos="4153"/>
        <w:tab w:val="right" w:pos="8306"/>
      </w:tabs>
      <w:snapToGrid w:val="0"/>
      <w:jc w:val="left"/>
    </w:pPr>
    <w:rPr>
      <w:sz w:val="18"/>
      <w:szCs w:val="18"/>
    </w:rPr>
  </w:style>
  <w:style w:type="character" w:customStyle="1" w:styleId="Char4">
    <w:name w:val="页脚 Char"/>
    <w:basedOn w:val="a1"/>
    <w:link w:val="aa"/>
    <w:uiPriority w:val="99"/>
    <w:rsid w:val="00B44E83"/>
    <w:rPr>
      <w:rFonts w:ascii="Calibri" w:eastAsia="宋体" w:hAnsi="Calibri" w:cs="Times New Roman"/>
      <w:sz w:val="18"/>
      <w:szCs w:val="18"/>
    </w:rPr>
  </w:style>
  <w:style w:type="paragraph" w:styleId="ab">
    <w:name w:val="List Paragraph"/>
    <w:basedOn w:val="a0"/>
    <w:uiPriority w:val="34"/>
    <w:qFormat/>
    <w:rsid w:val="00B44E83"/>
    <w:pPr>
      <w:ind w:firstLineChars="200" w:firstLine="420"/>
    </w:pPr>
    <w:rPr>
      <w:sz w:val="21"/>
    </w:rPr>
  </w:style>
  <w:style w:type="numbering" w:customStyle="1" w:styleId="5">
    <w:name w:val="样式5"/>
    <w:uiPriority w:val="99"/>
    <w:rsid w:val="00B44E83"/>
    <w:pPr>
      <w:numPr>
        <w:numId w:val="4"/>
      </w:numPr>
    </w:pPr>
  </w:style>
  <w:style w:type="numbering" w:customStyle="1" w:styleId="8">
    <w:name w:val="样式8"/>
    <w:uiPriority w:val="99"/>
    <w:rsid w:val="00B44E83"/>
    <w:pPr>
      <w:numPr>
        <w:numId w:val="5"/>
      </w:numPr>
    </w:pPr>
  </w:style>
  <w:style w:type="paragraph" w:customStyle="1" w:styleId="EQ">
    <w:name w:val="EQ"/>
    <w:basedOn w:val="a0"/>
    <w:next w:val="a0"/>
    <w:rsid w:val="00B44E83"/>
    <w:pPr>
      <w:keepLines/>
      <w:widowControl/>
      <w:tabs>
        <w:tab w:val="center" w:pos="4536"/>
        <w:tab w:val="right" w:pos="9072"/>
      </w:tabs>
      <w:spacing w:after="180"/>
      <w:ind w:left="992"/>
      <w:jc w:val="left"/>
    </w:pPr>
    <w:rPr>
      <w:rFonts w:eastAsia="MS Mincho"/>
      <w:noProof/>
      <w:kern w:val="0"/>
      <w:sz w:val="20"/>
      <w:szCs w:val="20"/>
      <w:lang w:val="en-GB" w:eastAsia="en-US"/>
    </w:rPr>
  </w:style>
  <w:style w:type="table" w:styleId="ac">
    <w:name w:val="Table Grid"/>
    <w:basedOn w:val="a2"/>
    <w:uiPriority w:val="59"/>
    <w:rsid w:val="00B44E83"/>
    <w:pPr>
      <w:ind w:firstLine="0"/>
      <w:jc w:val="left"/>
    </w:pPr>
    <w:rPr>
      <w:rFonts w:ascii="Calibri" w:eastAsia="宋体" w:hAnsi="Calibri"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d">
    <w:name w:val="caption"/>
    <w:aliases w:val="cap"/>
    <w:basedOn w:val="a0"/>
    <w:next w:val="a0"/>
    <w:uiPriority w:val="35"/>
    <w:unhideWhenUsed/>
    <w:qFormat/>
    <w:rsid w:val="00D02E64"/>
    <w:pPr>
      <w:jc w:val="center"/>
    </w:pPr>
    <w:rPr>
      <w:rFonts w:ascii="Cambria" w:eastAsia="黑体" w:hAnsi="Cambria"/>
      <w:sz w:val="21"/>
      <w:szCs w:val="20"/>
    </w:rPr>
  </w:style>
  <w:style w:type="paragraph" w:customStyle="1" w:styleId="TAH">
    <w:name w:val="TAH"/>
    <w:basedOn w:val="TAC"/>
    <w:rsid w:val="00B44E83"/>
    <w:rPr>
      <w:b/>
    </w:rPr>
  </w:style>
  <w:style w:type="paragraph" w:customStyle="1" w:styleId="TAC">
    <w:name w:val="TAC"/>
    <w:basedOn w:val="a0"/>
    <w:link w:val="TACChar"/>
    <w:rsid w:val="00B44E83"/>
    <w:pPr>
      <w:keepNext/>
      <w:keepLines/>
      <w:widowControl/>
      <w:jc w:val="center"/>
    </w:pPr>
    <w:rPr>
      <w:rFonts w:ascii="Arial" w:hAnsi="Arial"/>
      <w:kern w:val="0"/>
      <w:sz w:val="18"/>
      <w:szCs w:val="20"/>
      <w:lang w:val="en-GB" w:eastAsia="en-US"/>
    </w:rPr>
  </w:style>
  <w:style w:type="paragraph" w:customStyle="1" w:styleId="MTDisplayEquation">
    <w:name w:val="MTDisplayEquation"/>
    <w:basedOn w:val="a0"/>
    <w:next w:val="a0"/>
    <w:link w:val="MTDisplayEquationChar"/>
    <w:rsid w:val="00B44E83"/>
    <w:pPr>
      <w:tabs>
        <w:tab w:val="center" w:pos="4160"/>
        <w:tab w:val="right" w:pos="8300"/>
      </w:tabs>
    </w:pPr>
  </w:style>
  <w:style w:type="character" w:customStyle="1" w:styleId="MTDisplayEquationChar">
    <w:name w:val="MTDisplayEquation Char"/>
    <w:basedOn w:val="a1"/>
    <w:link w:val="MTDisplayEquation"/>
    <w:rsid w:val="00B44E83"/>
    <w:rPr>
      <w:rFonts w:ascii="Calibri" w:eastAsia="宋体" w:hAnsi="Calibri" w:cs="Times New Roman"/>
      <w:sz w:val="28"/>
    </w:rPr>
  </w:style>
  <w:style w:type="paragraph" w:styleId="ae">
    <w:name w:val="Subtitle"/>
    <w:basedOn w:val="a0"/>
    <w:next w:val="a0"/>
    <w:link w:val="Char5"/>
    <w:uiPriority w:val="11"/>
    <w:qFormat/>
    <w:rsid w:val="00B44E83"/>
    <w:pPr>
      <w:spacing w:before="240" w:after="60" w:line="312" w:lineRule="auto"/>
      <w:jc w:val="center"/>
      <w:outlineLvl w:val="1"/>
    </w:pPr>
    <w:rPr>
      <w:rFonts w:ascii="Cambria" w:hAnsi="Cambria"/>
      <w:b/>
      <w:bCs/>
      <w:kern w:val="28"/>
      <w:sz w:val="32"/>
      <w:szCs w:val="32"/>
    </w:rPr>
  </w:style>
  <w:style w:type="character" w:customStyle="1" w:styleId="Char5">
    <w:name w:val="副标题 Char"/>
    <w:basedOn w:val="a1"/>
    <w:link w:val="ae"/>
    <w:uiPriority w:val="11"/>
    <w:rsid w:val="00B44E83"/>
    <w:rPr>
      <w:rFonts w:ascii="Cambria" w:eastAsia="宋体" w:hAnsi="Cambria" w:cs="Times New Roman"/>
      <w:b/>
      <w:bCs/>
      <w:kern w:val="28"/>
      <w:sz w:val="32"/>
      <w:szCs w:val="32"/>
    </w:rPr>
  </w:style>
  <w:style w:type="paragraph" w:styleId="af">
    <w:name w:val="Normal (Web)"/>
    <w:basedOn w:val="a0"/>
    <w:uiPriority w:val="99"/>
    <w:semiHidden/>
    <w:unhideWhenUsed/>
    <w:rsid w:val="00B44E83"/>
    <w:pPr>
      <w:widowControl/>
      <w:spacing w:before="100" w:beforeAutospacing="1" w:after="100" w:afterAutospacing="1"/>
      <w:jc w:val="left"/>
    </w:pPr>
    <w:rPr>
      <w:rFonts w:ascii="宋体" w:hAnsi="宋体" w:cs="宋体"/>
      <w:kern w:val="0"/>
      <w:szCs w:val="24"/>
    </w:rPr>
  </w:style>
  <w:style w:type="paragraph" w:customStyle="1" w:styleId="EW">
    <w:name w:val="EW"/>
    <w:basedOn w:val="a0"/>
    <w:rsid w:val="00996993"/>
    <w:pPr>
      <w:keepLines/>
      <w:widowControl/>
      <w:spacing w:line="240" w:lineRule="auto"/>
      <w:ind w:left="1702" w:hanging="1418"/>
      <w:jc w:val="left"/>
    </w:pPr>
    <w:rPr>
      <w:rFonts w:eastAsia="MS Mincho"/>
      <w:kern w:val="0"/>
      <w:sz w:val="20"/>
      <w:szCs w:val="20"/>
      <w:lang w:val="en-GB" w:eastAsia="en-US"/>
    </w:rPr>
  </w:style>
  <w:style w:type="paragraph" w:customStyle="1" w:styleId="CharCharCharCharCharChar">
    <w:name w:val="Char Char Char Char Char Char"/>
    <w:semiHidden/>
    <w:rsid w:val="00022ECC"/>
    <w:pPr>
      <w:keepNext/>
      <w:tabs>
        <w:tab w:val="num" w:pos="851"/>
      </w:tabs>
      <w:autoSpaceDE w:val="0"/>
      <w:autoSpaceDN w:val="0"/>
      <w:adjustRightInd w:val="0"/>
      <w:spacing w:before="60" w:after="60"/>
      <w:ind w:left="851" w:hanging="851"/>
    </w:pPr>
    <w:rPr>
      <w:rFonts w:ascii="Arial" w:eastAsia="宋体" w:hAnsi="Arial" w:cs="Arial"/>
      <w:color w:val="0000FF"/>
      <w:sz w:val="20"/>
      <w:szCs w:val="20"/>
    </w:rPr>
  </w:style>
  <w:style w:type="paragraph" w:customStyle="1" w:styleId="11">
    <w:name w:val="我的标题1"/>
    <w:basedOn w:val="a0"/>
    <w:next w:val="a0"/>
    <w:autoRedefine/>
    <w:rsid w:val="00022ECC"/>
    <w:pPr>
      <w:numPr>
        <w:numId w:val="7"/>
      </w:numPr>
      <w:snapToGrid w:val="0"/>
      <w:spacing w:beforeLines="100" w:afterLines="100" w:line="240" w:lineRule="auto"/>
      <w:jc w:val="left"/>
      <w:outlineLvl w:val="0"/>
    </w:pPr>
    <w:rPr>
      <w:rFonts w:cs="Dutch801BT-Roman"/>
      <w:b/>
      <w:kern w:val="0"/>
      <w:sz w:val="28"/>
      <w:szCs w:val="30"/>
    </w:rPr>
  </w:style>
  <w:style w:type="paragraph" w:customStyle="1" w:styleId="20">
    <w:name w:val="我的标题2"/>
    <w:basedOn w:val="a0"/>
    <w:next w:val="a0"/>
    <w:autoRedefine/>
    <w:rsid w:val="00022ECC"/>
    <w:pPr>
      <w:keepNext/>
      <w:keepLines/>
      <w:widowControl/>
      <w:numPr>
        <w:ilvl w:val="1"/>
        <w:numId w:val="7"/>
      </w:numPr>
      <w:snapToGrid w:val="0"/>
      <w:spacing w:before="240" w:after="240" w:line="240" w:lineRule="auto"/>
      <w:jc w:val="left"/>
      <w:outlineLvl w:val="1"/>
    </w:pPr>
    <w:rPr>
      <w:rFonts w:cs="Dutch801BT-Roman"/>
      <w:b/>
      <w:kern w:val="0"/>
      <w:szCs w:val="32"/>
    </w:rPr>
  </w:style>
  <w:style w:type="paragraph" w:customStyle="1" w:styleId="30">
    <w:name w:val="我的标题3"/>
    <w:basedOn w:val="af0"/>
    <w:next w:val="af0"/>
    <w:autoRedefine/>
    <w:rsid w:val="00022ECC"/>
    <w:pPr>
      <w:keepNext/>
      <w:keepLines/>
      <w:widowControl/>
      <w:numPr>
        <w:ilvl w:val="2"/>
        <w:numId w:val="7"/>
      </w:numPr>
      <w:spacing w:before="120" w:line="240" w:lineRule="auto"/>
      <w:ind w:left="720" w:hanging="720"/>
      <w:jc w:val="left"/>
      <w:outlineLvl w:val="2"/>
    </w:pPr>
    <w:rPr>
      <w:rFonts w:cs="Dutch801BT-Bold"/>
      <w:b/>
      <w:kern w:val="0"/>
      <w:sz w:val="21"/>
      <w:szCs w:val="28"/>
    </w:rPr>
  </w:style>
  <w:style w:type="paragraph" w:customStyle="1" w:styleId="40">
    <w:name w:val="我的标题4"/>
    <w:basedOn w:val="a0"/>
    <w:next w:val="a0"/>
    <w:autoRedefine/>
    <w:rsid w:val="00022ECC"/>
    <w:pPr>
      <w:keepNext/>
      <w:keepLines/>
      <w:widowControl/>
      <w:numPr>
        <w:ilvl w:val="3"/>
        <w:numId w:val="7"/>
      </w:numPr>
      <w:snapToGrid w:val="0"/>
      <w:spacing w:before="200" w:after="200" w:line="240" w:lineRule="auto"/>
      <w:jc w:val="left"/>
      <w:outlineLvl w:val="3"/>
    </w:pPr>
    <w:rPr>
      <w:rFonts w:eastAsia="黑体" w:cs="Dutch801BT-Roman"/>
      <w:kern w:val="0"/>
      <w:sz w:val="21"/>
      <w:szCs w:val="30"/>
    </w:rPr>
  </w:style>
  <w:style w:type="paragraph" w:customStyle="1" w:styleId="CharCharCharCharCharCharCharCharCharCharChar">
    <w:name w:val="Char Char Char Char Char Char Char Char Char Char Char"/>
    <w:next w:val="a0"/>
    <w:rsid w:val="00022ECC"/>
    <w:pPr>
      <w:keepNext/>
      <w:keepLines/>
      <w:spacing w:before="240" w:after="240"/>
      <w:ind w:left="1440" w:hanging="1440"/>
      <w:jc w:val="left"/>
      <w:outlineLvl w:val="7"/>
    </w:pPr>
    <w:rPr>
      <w:rFonts w:ascii="Arial" w:eastAsia="黑体" w:hAnsi="Arial" w:cs="Arial"/>
      <w:snapToGrid w:val="0"/>
      <w:kern w:val="0"/>
      <w:szCs w:val="21"/>
    </w:rPr>
  </w:style>
  <w:style w:type="paragraph" w:styleId="af1">
    <w:name w:val="Normal Indent"/>
    <w:basedOn w:val="a0"/>
    <w:rsid w:val="00022ECC"/>
    <w:pPr>
      <w:spacing w:line="240" w:lineRule="auto"/>
      <w:ind w:firstLineChars="200" w:firstLine="420"/>
    </w:pPr>
    <w:rPr>
      <w:sz w:val="21"/>
      <w:szCs w:val="24"/>
    </w:rPr>
  </w:style>
  <w:style w:type="paragraph" w:styleId="af0">
    <w:name w:val="Body Text"/>
    <w:basedOn w:val="a0"/>
    <w:link w:val="Char6"/>
    <w:uiPriority w:val="99"/>
    <w:semiHidden/>
    <w:unhideWhenUsed/>
    <w:rsid w:val="00022ECC"/>
    <w:pPr>
      <w:spacing w:after="120"/>
    </w:pPr>
  </w:style>
  <w:style w:type="character" w:customStyle="1" w:styleId="Char6">
    <w:name w:val="正文文本 Char"/>
    <w:basedOn w:val="a1"/>
    <w:link w:val="af0"/>
    <w:uiPriority w:val="99"/>
    <w:semiHidden/>
    <w:rsid w:val="00022ECC"/>
    <w:rPr>
      <w:rFonts w:ascii="Times New Roman" w:eastAsia="宋体" w:hAnsi="Times New Roman" w:cs="Times New Roman"/>
      <w:sz w:val="24"/>
    </w:rPr>
  </w:style>
  <w:style w:type="paragraph" w:customStyle="1" w:styleId="af2">
    <w:name w:val="我的正文"/>
    <w:basedOn w:val="a0"/>
    <w:next w:val="a0"/>
    <w:link w:val="CharChar"/>
    <w:autoRedefine/>
    <w:rsid w:val="00022ECC"/>
    <w:pPr>
      <w:snapToGrid w:val="0"/>
      <w:spacing w:line="400" w:lineRule="exact"/>
      <w:ind w:firstLineChars="200" w:firstLine="420"/>
    </w:pPr>
    <w:rPr>
      <w:rFonts w:cs="Dutch801BT-Roman"/>
      <w:kern w:val="0"/>
      <w:sz w:val="21"/>
      <w:szCs w:val="30"/>
    </w:rPr>
  </w:style>
  <w:style w:type="character" w:customStyle="1" w:styleId="CharChar">
    <w:name w:val="我的正文 Char Char"/>
    <w:basedOn w:val="a1"/>
    <w:link w:val="af2"/>
    <w:rsid w:val="00022ECC"/>
    <w:rPr>
      <w:rFonts w:ascii="Times New Roman" w:eastAsia="宋体" w:hAnsi="Times New Roman" w:cs="Dutch801BT-Roman"/>
      <w:kern w:val="0"/>
      <w:szCs w:val="30"/>
    </w:rPr>
  </w:style>
  <w:style w:type="character" w:styleId="af3">
    <w:name w:val="annotation reference"/>
    <w:basedOn w:val="a1"/>
    <w:uiPriority w:val="99"/>
    <w:semiHidden/>
    <w:rsid w:val="00D871BA"/>
    <w:rPr>
      <w:sz w:val="21"/>
      <w:szCs w:val="21"/>
    </w:rPr>
  </w:style>
  <w:style w:type="paragraph" w:styleId="af4">
    <w:name w:val="annotation text"/>
    <w:basedOn w:val="a0"/>
    <w:link w:val="Char7"/>
    <w:uiPriority w:val="99"/>
    <w:rsid w:val="00D871BA"/>
    <w:pPr>
      <w:spacing w:line="240" w:lineRule="auto"/>
      <w:jc w:val="left"/>
    </w:pPr>
    <w:rPr>
      <w:rFonts w:ascii="Calibri" w:hAnsi="Calibri"/>
      <w:sz w:val="21"/>
    </w:rPr>
  </w:style>
  <w:style w:type="character" w:customStyle="1" w:styleId="Char7">
    <w:name w:val="批注文字 Char"/>
    <w:basedOn w:val="a1"/>
    <w:link w:val="af4"/>
    <w:uiPriority w:val="99"/>
    <w:rsid w:val="00D871BA"/>
    <w:rPr>
      <w:rFonts w:ascii="Calibri" w:eastAsia="宋体" w:hAnsi="Calibri" w:cs="Times New Roman"/>
    </w:rPr>
  </w:style>
  <w:style w:type="paragraph" w:customStyle="1" w:styleId="TAL">
    <w:name w:val="TAL"/>
    <w:basedOn w:val="a0"/>
    <w:link w:val="TALChar"/>
    <w:rsid w:val="00091EBE"/>
    <w:pPr>
      <w:keepNext/>
      <w:keepLines/>
      <w:widowControl/>
      <w:spacing w:line="240" w:lineRule="auto"/>
      <w:jc w:val="left"/>
    </w:pPr>
    <w:rPr>
      <w:rFonts w:ascii="Arial" w:hAnsi="Arial"/>
      <w:kern w:val="0"/>
      <w:sz w:val="18"/>
      <w:szCs w:val="20"/>
      <w:lang w:val="en-GB" w:eastAsia="en-US"/>
    </w:rPr>
  </w:style>
  <w:style w:type="paragraph" w:customStyle="1" w:styleId="TH">
    <w:name w:val="TH"/>
    <w:basedOn w:val="a0"/>
    <w:link w:val="THChar"/>
    <w:rsid w:val="004D6F3F"/>
    <w:pPr>
      <w:keepNext/>
      <w:keepLines/>
      <w:widowControl/>
      <w:spacing w:before="60" w:after="180" w:line="240" w:lineRule="auto"/>
      <w:jc w:val="center"/>
    </w:pPr>
    <w:rPr>
      <w:rFonts w:ascii="Arial" w:eastAsia="MS Mincho" w:hAnsi="Arial"/>
      <w:b/>
      <w:kern w:val="0"/>
      <w:sz w:val="20"/>
      <w:szCs w:val="20"/>
      <w:lang w:val="en-GB" w:eastAsia="en-US"/>
    </w:rPr>
  </w:style>
  <w:style w:type="character" w:customStyle="1" w:styleId="TALChar">
    <w:name w:val="TAL Char"/>
    <w:link w:val="TAL"/>
    <w:rsid w:val="004D6F3F"/>
    <w:rPr>
      <w:rFonts w:ascii="Arial" w:eastAsia="宋体" w:hAnsi="Arial" w:cs="Times New Roman"/>
      <w:kern w:val="0"/>
      <w:sz w:val="18"/>
      <w:szCs w:val="20"/>
      <w:lang w:val="en-GB" w:eastAsia="en-US"/>
    </w:rPr>
  </w:style>
  <w:style w:type="character" w:customStyle="1" w:styleId="TACChar">
    <w:name w:val="TAC Char"/>
    <w:link w:val="TAC"/>
    <w:rsid w:val="004D6F3F"/>
    <w:rPr>
      <w:rFonts w:ascii="Arial" w:eastAsia="宋体" w:hAnsi="Arial" w:cs="Times New Roman"/>
      <w:kern w:val="0"/>
      <w:sz w:val="18"/>
      <w:szCs w:val="20"/>
      <w:lang w:val="en-GB" w:eastAsia="en-US"/>
    </w:rPr>
  </w:style>
  <w:style w:type="character" w:customStyle="1" w:styleId="THChar">
    <w:name w:val="TH Char"/>
    <w:link w:val="TH"/>
    <w:rsid w:val="004D6F3F"/>
    <w:rPr>
      <w:rFonts w:ascii="Arial" w:eastAsia="MS Mincho" w:hAnsi="Arial" w:cs="Times New Roman"/>
      <w:b/>
      <w:kern w:val="0"/>
      <w:sz w:val="20"/>
      <w:szCs w:val="20"/>
      <w:lang w:val="en-GB" w:eastAsia="en-US"/>
    </w:rPr>
  </w:style>
  <w:style w:type="paragraph" w:customStyle="1" w:styleId="ZT">
    <w:name w:val="ZT"/>
    <w:rsid w:val="00C5088C"/>
    <w:pPr>
      <w:framePr w:wrap="notBeside" w:hAnchor="margin" w:yAlign="center"/>
      <w:widowControl w:val="0"/>
      <w:spacing w:line="240" w:lineRule="atLeast"/>
      <w:ind w:firstLine="0"/>
      <w:jc w:val="right"/>
    </w:pPr>
    <w:rPr>
      <w:rFonts w:ascii="Arial" w:eastAsia="MS Mincho" w:hAnsi="Arial" w:cs="Times New Roman"/>
      <w:b/>
      <w:kern w:val="0"/>
      <w:sz w:val="34"/>
      <w:szCs w:val="20"/>
      <w:lang w:val="en-GB" w:eastAsia="en-US"/>
    </w:rPr>
  </w:style>
  <w:style w:type="paragraph" w:customStyle="1" w:styleId="ZU">
    <w:name w:val="ZU"/>
    <w:rsid w:val="006C3633"/>
    <w:pPr>
      <w:framePr w:w="10206" w:wrap="notBeside" w:vAnchor="page" w:hAnchor="margin" w:y="6238"/>
      <w:widowControl w:val="0"/>
      <w:pBdr>
        <w:top w:val="single" w:sz="12" w:space="1" w:color="auto"/>
      </w:pBdr>
      <w:ind w:firstLine="0"/>
      <w:jc w:val="right"/>
    </w:pPr>
    <w:rPr>
      <w:rFonts w:ascii="Arial" w:eastAsia="MS Mincho" w:hAnsi="Arial" w:cs="Times New Roman"/>
      <w:noProof/>
      <w:kern w:val="0"/>
      <w:sz w:val="20"/>
      <w:szCs w:val="20"/>
      <w:lang w:val="en-GB" w:eastAsia="en-US"/>
    </w:rPr>
  </w:style>
  <w:style w:type="character" w:customStyle="1" w:styleId="MTEquationSection">
    <w:name w:val="MTEquationSection"/>
    <w:basedOn w:val="a1"/>
    <w:rsid w:val="003633F5"/>
    <w:rPr>
      <w:vanish w:val="0"/>
      <w:color w:val="FF0000"/>
    </w:rPr>
  </w:style>
  <w:style w:type="paragraph" w:customStyle="1" w:styleId="EX">
    <w:name w:val="EX"/>
    <w:basedOn w:val="a0"/>
    <w:rsid w:val="00AF574D"/>
    <w:pPr>
      <w:keepLines/>
      <w:widowControl/>
      <w:spacing w:after="180" w:line="240" w:lineRule="auto"/>
      <w:ind w:left="1702" w:hanging="1418"/>
      <w:jc w:val="left"/>
    </w:pPr>
    <w:rPr>
      <w:rFonts w:eastAsiaTheme="minorEastAsia"/>
      <w:kern w:val="0"/>
      <w:sz w:val="20"/>
      <w:szCs w:val="20"/>
      <w:lang w:val="en-GB" w:eastAsia="en-US"/>
    </w:rPr>
  </w:style>
  <w:style w:type="paragraph" w:customStyle="1" w:styleId="TT">
    <w:name w:val="TT"/>
    <w:basedOn w:val="1"/>
    <w:next w:val="a0"/>
    <w:rsid w:val="00067CAC"/>
    <w:pPr>
      <w:widowControl/>
      <w:numPr>
        <w:numId w:val="0"/>
      </w:numPr>
      <w:pBdr>
        <w:top w:val="single" w:sz="12" w:space="3" w:color="auto"/>
      </w:pBdr>
      <w:spacing w:before="240" w:after="180" w:line="240" w:lineRule="auto"/>
      <w:ind w:left="1134" w:hanging="1134"/>
      <w:jc w:val="left"/>
      <w:outlineLvl w:val="9"/>
    </w:pPr>
    <w:rPr>
      <w:rFonts w:ascii="Arial" w:eastAsia="MS Mincho" w:hAnsi="Arial"/>
      <w:b w:val="0"/>
      <w:bCs w:val="0"/>
      <w:kern w:val="0"/>
      <w:szCs w:val="20"/>
      <w:lang w:val="en-GB" w:eastAsia="en-US"/>
    </w:rPr>
  </w:style>
  <w:style w:type="paragraph" w:customStyle="1" w:styleId="TAR">
    <w:name w:val="TAR"/>
    <w:basedOn w:val="TAL"/>
    <w:rsid w:val="0096749D"/>
    <w:pPr>
      <w:overflowPunct w:val="0"/>
      <w:autoSpaceDE w:val="0"/>
      <w:autoSpaceDN w:val="0"/>
      <w:adjustRightInd w:val="0"/>
      <w:jc w:val="right"/>
      <w:textAlignment w:val="baseline"/>
    </w:pPr>
    <w:rPr>
      <w:rFonts w:eastAsiaTheme="minorEastAsia" w:cs="Vrinda"/>
      <w:szCs w:val="18"/>
      <w:lang w:eastAsia="ja-JP" w:bidi="bn-IN"/>
    </w:rPr>
  </w:style>
  <w:style w:type="paragraph" w:customStyle="1" w:styleId="CRCoverPage">
    <w:name w:val="CR Cover Page"/>
    <w:next w:val="a0"/>
    <w:rsid w:val="0096749D"/>
    <w:pPr>
      <w:spacing w:after="120"/>
      <w:ind w:firstLine="0"/>
      <w:jc w:val="left"/>
    </w:pPr>
    <w:rPr>
      <w:rFonts w:ascii="Arial" w:hAnsi="Arial" w:cs="Times New Roman"/>
      <w:kern w:val="0"/>
      <w:sz w:val="20"/>
      <w:szCs w:val="20"/>
      <w:lang w:val="en-GB" w:eastAsia="en-US"/>
    </w:rPr>
  </w:style>
  <w:style w:type="character" w:customStyle="1" w:styleId="TALCar">
    <w:name w:val="TAL Car"/>
    <w:basedOn w:val="a1"/>
    <w:rsid w:val="0096749D"/>
    <w:rPr>
      <w:rFonts w:ascii="Arial" w:hAnsi="Arial" w:cs="Vrinda"/>
      <w:sz w:val="18"/>
      <w:szCs w:val="18"/>
      <w:lang w:val="en-GB" w:eastAsia="ja-JP" w:bidi="bn-IN"/>
    </w:rPr>
  </w:style>
  <w:style w:type="paragraph" w:customStyle="1" w:styleId="22">
    <w:name w:val="样式 首行缩进:  2 字符"/>
    <w:basedOn w:val="a0"/>
    <w:rsid w:val="00AC4CB1"/>
    <w:pPr>
      <w:ind w:firstLineChars="200" w:firstLine="420"/>
    </w:pPr>
    <w:rPr>
      <w:rFonts w:cs="宋体"/>
      <w:szCs w:val="20"/>
    </w:rPr>
  </w:style>
  <w:style w:type="paragraph" w:customStyle="1" w:styleId="RecCCITT">
    <w:name w:val="Rec_CCITT_#"/>
    <w:basedOn w:val="a0"/>
    <w:semiHidden/>
    <w:rsid w:val="00AC4CB1"/>
    <w:pPr>
      <w:keepNext/>
      <w:keepLines/>
      <w:widowControl/>
      <w:spacing w:after="180" w:line="240" w:lineRule="auto"/>
      <w:jc w:val="left"/>
    </w:pPr>
    <w:rPr>
      <w:b/>
      <w:kern w:val="0"/>
      <w:sz w:val="20"/>
      <w:szCs w:val="20"/>
      <w:lang w:val="en-GB" w:eastAsia="en-US"/>
    </w:rPr>
  </w:style>
  <w:style w:type="paragraph" w:styleId="51">
    <w:name w:val="toc 5"/>
    <w:basedOn w:val="41"/>
    <w:uiPriority w:val="39"/>
    <w:rsid w:val="00CD4FED"/>
    <w:pPr>
      <w:ind w:left="1000" w:hangingChars="1000" w:hanging="1000"/>
    </w:pPr>
  </w:style>
  <w:style w:type="paragraph" w:styleId="41">
    <w:name w:val="toc 4"/>
    <w:basedOn w:val="31"/>
    <w:uiPriority w:val="39"/>
    <w:rsid w:val="00CD4FED"/>
    <w:pPr>
      <w:spacing w:after="0" w:line="240" w:lineRule="auto"/>
      <w:ind w:left="800" w:hangingChars="800" w:hanging="800"/>
    </w:pPr>
    <w:rPr>
      <w:rFonts w:cs="Calibri"/>
      <w:sz w:val="20"/>
      <w:szCs w:val="20"/>
      <w:lang w:val="en-GB" w:eastAsia="en-US"/>
    </w:rPr>
  </w:style>
  <w:style w:type="paragraph" w:customStyle="1" w:styleId="ZA">
    <w:name w:val="ZA"/>
    <w:rsid w:val="00CD4FED"/>
    <w:pPr>
      <w:framePr w:w="10206" w:h="794" w:hRule="exact" w:wrap="notBeside" w:vAnchor="page" w:hAnchor="margin" w:y="1135"/>
      <w:widowControl w:val="0"/>
      <w:pBdr>
        <w:bottom w:val="single" w:sz="12" w:space="1" w:color="auto"/>
      </w:pBdr>
      <w:ind w:firstLine="0"/>
      <w:jc w:val="right"/>
    </w:pPr>
    <w:rPr>
      <w:rFonts w:ascii="Arial" w:eastAsia="MS Mincho" w:hAnsi="Arial" w:cs="Times New Roman"/>
      <w:noProof/>
      <w:kern w:val="0"/>
      <w:sz w:val="40"/>
      <w:szCs w:val="20"/>
      <w:lang w:val="en-GB" w:eastAsia="en-US"/>
    </w:rPr>
  </w:style>
  <w:style w:type="paragraph" w:customStyle="1" w:styleId="ZB">
    <w:name w:val="ZB"/>
    <w:rsid w:val="00CD4FED"/>
    <w:pPr>
      <w:framePr w:w="10206" w:h="284" w:hRule="exact" w:wrap="notBeside" w:vAnchor="page" w:hAnchor="margin" w:y="1986"/>
      <w:widowControl w:val="0"/>
      <w:ind w:right="28" w:firstLine="0"/>
      <w:jc w:val="right"/>
    </w:pPr>
    <w:rPr>
      <w:rFonts w:ascii="Arial" w:eastAsia="MS Mincho" w:hAnsi="Arial" w:cs="Times New Roman"/>
      <w:i/>
      <w:noProof/>
      <w:kern w:val="0"/>
      <w:sz w:val="20"/>
      <w:szCs w:val="20"/>
      <w:lang w:val="en-GB" w:eastAsia="en-US"/>
    </w:rPr>
  </w:style>
  <w:style w:type="paragraph" w:customStyle="1" w:styleId="TF">
    <w:name w:val="TF"/>
    <w:aliases w:val="left"/>
    <w:basedOn w:val="TH"/>
    <w:link w:val="TFChar"/>
    <w:rsid w:val="00CD4FED"/>
    <w:pPr>
      <w:keepNext w:val="0"/>
      <w:spacing w:before="0" w:after="240"/>
    </w:pPr>
  </w:style>
  <w:style w:type="paragraph" w:customStyle="1" w:styleId="B2">
    <w:name w:val="B2"/>
    <w:basedOn w:val="23"/>
    <w:rsid w:val="00CD4FED"/>
    <w:pPr>
      <w:ind w:leftChars="0" w:left="851" w:firstLineChars="0" w:hanging="284"/>
      <w:contextualSpacing w:val="0"/>
    </w:pPr>
  </w:style>
  <w:style w:type="paragraph" w:customStyle="1" w:styleId="ZV">
    <w:name w:val="ZV"/>
    <w:basedOn w:val="ZU"/>
    <w:rsid w:val="00CD4FED"/>
    <w:pPr>
      <w:framePr w:wrap="notBeside" w:y="16161"/>
    </w:pPr>
  </w:style>
  <w:style w:type="character" w:customStyle="1" w:styleId="TFChar">
    <w:name w:val="TF Char"/>
    <w:basedOn w:val="a1"/>
    <w:link w:val="TF"/>
    <w:rsid w:val="00CD4FED"/>
    <w:rPr>
      <w:rFonts w:ascii="Arial" w:eastAsia="MS Mincho" w:hAnsi="Arial" w:cs="Times New Roman"/>
      <w:b/>
      <w:kern w:val="0"/>
      <w:sz w:val="20"/>
      <w:szCs w:val="20"/>
      <w:lang w:val="en-GB" w:eastAsia="en-US"/>
    </w:rPr>
  </w:style>
  <w:style w:type="paragraph" w:styleId="23">
    <w:name w:val="List 2"/>
    <w:basedOn w:val="a0"/>
    <w:uiPriority w:val="99"/>
    <w:semiHidden/>
    <w:unhideWhenUsed/>
    <w:rsid w:val="00CD4FED"/>
    <w:pPr>
      <w:widowControl/>
      <w:spacing w:after="180" w:line="240" w:lineRule="auto"/>
      <w:ind w:leftChars="200" w:left="100" w:hangingChars="200" w:hanging="200"/>
      <w:contextualSpacing/>
      <w:jc w:val="left"/>
    </w:pPr>
    <w:rPr>
      <w:rFonts w:eastAsia="MS Mincho"/>
      <w:kern w:val="0"/>
      <w:sz w:val="20"/>
      <w:szCs w:val="20"/>
      <w:lang w:val="en-GB" w:eastAsia="en-US"/>
    </w:rPr>
  </w:style>
  <w:style w:type="paragraph" w:customStyle="1" w:styleId="af5">
    <w:name w:val="样式_正文"/>
    <w:basedOn w:val="a0"/>
    <w:qFormat/>
    <w:rsid w:val="00CD4FED"/>
    <w:pPr>
      <w:widowControl/>
      <w:ind w:firstLineChars="200" w:firstLine="200"/>
      <w:jc w:val="left"/>
    </w:pPr>
    <w:rPr>
      <w:rFonts w:eastAsiaTheme="minorEastAsia"/>
      <w:kern w:val="0"/>
      <w:sz w:val="20"/>
      <w:szCs w:val="20"/>
      <w:lang w:val="en-GB"/>
    </w:rPr>
  </w:style>
  <w:style w:type="paragraph" w:customStyle="1" w:styleId="af6">
    <w:name w:val="[模板]模板正文"/>
    <w:basedOn w:val="a0"/>
    <w:link w:val="Char8"/>
    <w:rsid w:val="00CD4FED"/>
    <w:pPr>
      <w:ind w:firstLineChars="200" w:firstLine="480"/>
    </w:pPr>
    <w:rPr>
      <w:szCs w:val="24"/>
    </w:rPr>
  </w:style>
  <w:style w:type="character" w:customStyle="1" w:styleId="1Char1">
    <w:name w:val="标题 1 Char1"/>
    <w:aliases w:val="H1 Char1"/>
    <w:basedOn w:val="a1"/>
    <w:rsid w:val="003133AE"/>
    <w:rPr>
      <w:rFonts w:ascii="Arial" w:eastAsiaTheme="minorEastAsia" w:hAnsi="Arial" w:cs="Times New Roman"/>
      <w:b/>
      <w:bCs/>
      <w:kern w:val="44"/>
      <w:sz w:val="44"/>
      <w:szCs w:val="44"/>
      <w:lang w:val="en-GB" w:eastAsia="en-US"/>
    </w:rPr>
  </w:style>
  <w:style w:type="character" w:customStyle="1" w:styleId="3Char1">
    <w:name w:val="标题 3 Char1"/>
    <w:aliases w:val="Underrubrik2 Char1,H3 Char1,Memo Heading 3 Char1,h3 Char1,no break Char1,hello Char1,0H Char1,0h Char1,3h Char1,3H Char1"/>
    <w:basedOn w:val="a1"/>
    <w:uiPriority w:val="9"/>
    <w:semiHidden/>
    <w:rsid w:val="003133AE"/>
    <w:rPr>
      <w:rFonts w:ascii="Arial" w:eastAsiaTheme="minorEastAsia" w:hAnsi="Arial" w:cs="Times New Roman"/>
      <w:b/>
      <w:bCs/>
      <w:sz w:val="32"/>
      <w:szCs w:val="32"/>
      <w:lang w:val="en-GB" w:eastAsia="en-US"/>
    </w:rPr>
  </w:style>
  <w:style w:type="character" w:customStyle="1" w:styleId="Char8">
    <w:name w:val="[模板]模板正文 Char"/>
    <w:basedOn w:val="a1"/>
    <w:link w:val="af6"/>
    <w:locked/>
    <w:rsid w:val="003133AE"/>
    <w:rPr>
      <w:rFonts w:ascii="Times New Roman" w:eastAsia="宋体" w:hAnsi="Times New Roman" w:cs="Times New Roman"/>
      <w:sz w:val="24"/>
      <w:szCs w:val="24"/>
    </w:rPr>
  </w:style>
  <w:style w:type="paragraph" w:customStyle="1" w:styleId="Tabletext">
    <w:name w:val="Table_text"/>
    <w:basedOn w:val="a0"/>
    <w:rsid w:val="003133AE"/>
    <w:pPr>
      <w:widowControl/>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pPr>
    <w:rPr>
      <w:rFonts w:ascii="Arial" w:eastAsiaTheme="minorEastAsia" w:hAnsi="Arial"/>
      <w:kern w:val="0"/>
      <w:sz w:val="22"/>
      <w:szCs w:val="20"/>
      <w:lang w:val="fr-FR" w:eastAsia="en-US"/>
    </w:rPr>
  </w:style>
  <w:style w:type="paragraph" w:customStyle="1" w:styleId="Tablehead">
    <w:name w:val="Table_head"/>
    <w:basedOn w:val="a0"/>
    <w:next w:val="a0"/>
    <w:rsid w:val="003133AE"/>
    <w:pPr>
      <w:keepNext/>
      <w:widowControl/>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pPr>
    <w:rPr>
      <w:rFonts w:ascii="Arial" w:eastAsiaTheme="minorEastAsia" w:hAnsi="Arial"/>
      <w:b/>
      <w:kern w:val="0"/>
      <w:sz w:val="22"/>
      <w:szCs w:val="20"/>
      <w:lang w:val="fr-FR" w:eastAsia="en-US"/>
    </w:rPr>
  </w:style>
  <w:style w:type="character" w:customStyle="1" w:styleId="11Char">
    <w:name w:val="段落11 Char"/>
    <w:basedOn w:val="Char8"/>
    <w:link w:val="110"/>
    <w:locked/>
    <w:rsid w:val="003133AE"/>
    <w:rPr>
      <w:rFonts w:ascii="Times New Roman" w:eastAsia="宋体" w:hAnsi="Times New Roman" w:cs="Times New Roman"/>
      <w:sz w:val="24"/>
      <w:szCs w:val="24"/>
    </w:rPr>
  </w:style>
  <w:style w:type="paragraph" w:customStyle="1" w:styleId="110">
    <w:name w:val="段落11"/>
    <w:basedOn w:val="af6"/>
    <w:link w:val="11Char"/>
    <w:qFormat/>
    <w:rsid w:val="003133AE"/>
  </w:style>
  <w:style w:type="paragraph" w:customStyle="1" w:styleId="CommentSubject1">
    <w:name w:val="Comment Subject1"/>
    <w:basedOn w:val="af4"/>
    <w:next w:val="af4"/>
    <w:semiHidden/>
    <w:rsid w:val="003133AE"/>
    <w:pPr>
      <w:widowControl/>
      <w:numPr>
        <w:numId w:val="19"/>
      </w:numPr>
      <w:spacing w:line="360" w:lineRule="auto"/>
      <w:ind w:left="0" w:firstLine="0"/>
    </w:pPr>
    <w:rPr>
      <w:rFonts w:ascii="Arial" w:eastAsiaTheme="minorEastAsia" w:hAnsi="Arial"/>
      <w:b/>
      <w:bCs/>
      <w:kern w:val="0"/>
      <w:sz w:val="20"/>
      <w:szCs w:val="20"/>
      <w:lang w:val="en-GB" w:eastAsia="en-US"/>
    </w:rPr>
  </w:style>
  <w:style w:type="character" w:customStyle="1" w:styleId="apple-style-span">
    <w:name w:val="apple-style-span"/>
    <w:basedOn w:val="a1"/>
    <w:rsid w:val="003133AE"/>
  </w:style>
  <w:style w:type="table" w:customStyle="1" w:styleId="-11">
    <w:name w:val="浅色底纹 - 强调文字颜色 11"/>
    <w:basedOn w:val="a2"/>
    <w:uiPriority w:val="60"/>
    <w:rsid w:val="003133AE"/>
    <w:pPr>
      <w:ind w:firstLine="0"/>
      <w:jc w:val="left"/>
    </w:pPr>
    <w:rPr>
      <w:rFonts w:eastAsia="Times New Roman"/>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1-1">
    <w:name w:val="Medium Grid 1 Accent 1"/>
    <w:basedOn w:val="a2"/>
    <w:uiPriority w:val="67"/>
    <w:rsid w:val="003133AE"/>
    <w:pPr>
      <w:ind w:firstLine="0"/>
      <w:jc w:val="left"/>
    </w:pPr>
    <w:rPr>
      <w:rFonts w:eastAsia="Times New Roman"/>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110">
    <w:name w:val="浅色网格 - 强调文字颜色 11"/>
    <w:basedOn w:val="a2"/>
    <w:uiPriority w:val="62"/>
    <w:rsid w:val="003133AE"/>
    <w:pPr>
      <w:ind w:firstLine="0"/>
      <w:jc w:val="left"/>
    </w:pPr>
    <w:rPr>
      <w:rFonts w:eastAsia="Times New Roma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af7">
    <w:name w:val="annotation subject"/>
    <w:basedOn w:val="af4"/>
    <w:next w:val="af4"/>
    <w:link w:val="Char9"/>
    <w:uiPriority w:val="99"/>
    <w:semiHidden/>
    <w:unhideWhenUsed/>
    <w:rsid w:val="00430A72"/>
    <w:pPr>
      <w:spacing w:line="360" w:lineRule="auto"/>
    </w:pPr>
    <w:rPr>
      <w:rFonts w:ascii="Times New Roman" w:hAnsi="Times New Roman"/>
      <w:b/>
      <w:bCs/>
      <w:sz w:val="24"/>
    </w:rPr>
  </w:style>
  <w:style w:type="character" w:customStyle="1" w:styleId="Char9">
    <w:name w:val="批注主题 Char"/>
    <w:basedOn w:val="Char7"/>
    <w:link w:val="af7"/>
    <w:uiPriority w:val="99"/>
    <w:semiHidden/>
    <w:rsid w:val="00430A72"/>
    <w:rPr>
      <w:rFonts w:ascii="Times New Roman" w:eastAsia="宋体" w:hAnsi="Times New Roman" w:cs="Times New Roman"/>
      <w:b/>
      <w:bCs/>
      <w:sz w:val="24"/>
    </w:rPr>
  </w:style>
  <w:style w:type="paragraph" w:styleId="af8">
    <w:name w:val="Revision"/>
    <w:hidden/>
    <w:uiPriority w:val="99"/>
    <w:semiHidden/>
    <w:rsid w:val="00430A72"/>
    <w:pPr>
      <w:ind w:firstLine="0"/>
      <w:jc w:val="left"/>
    </w:pPr>
    <w:rPr>
      <w:rFonts w:ascii="Times New Roman" w:eastAsia="宋体" w:hAnsi="Times New Roman" w:cs="Times New Roman"/>
      <w:sz w:val="24"/>
    </w:rPr>
  </w:style>
  <w:style w:type="table" w:customStyle="1" w:styleId="13">
    <w:name w:val="网格型1"/>
    <w:basedOn w:val="a2"/>
    <w:next w:val="ac"/>
    <w:uiPriority w:val="59"/>
    <w:rsid w:val="0061120B"/>
    <w:pPr>
      <w:ind w:firstLine="0"/>
      <w:jc w:val="lef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9">
    <w:name w:val="footnote text"/>
    <w:basedOn w:val="a0"/>
    <w:link w:val="Chara"/>
    <w:uiPriority w:val="99"/>
    <w:semiHidden/>
    <w:unhideWhenUsed/>
    <w:rsid w:val="0014623F"/>
    <w:pPr>
      <w:snapToGrid w:val="0"/>
      <w:jc w:val="left"/>
    </w:pPr>
    <w:rPr>
      <w:sz w:val="18"/>
      <w:szCs w:val="18"/>
    </w:rPr>
  </w:style>
  <w:style w:type="character" w:customStyle="1" w:styleId="Chara">
    <w:name w:val="脚注文本 Char"/>
    <w:basedOn w:val="a1"/>
    <w:link w:val="af9"/>
    <w:uiPriority w:val="99"/>
    <w:semiHidden/>
    <w:rsid w:val="0014623F"/>
    <w:rPr>
      <w:rFonts w:ascii="Times New Roman" w:eastAsia="宋体" w:hAnsi="Times New Roman" w:cs="Times New Roman"/>
      <w:sz w:val="18"/>
      <w:szCs w:val="18"/>
    </w:rPr>
  </w:style>
  <w:style w:type="character" w:styleId="afa">
    <w:name w:val="footnote reference"/>
    <w:basedOn w:val="a1"/>
    <w:uiPriority w:val="99"/>
    <w:semiHidden/>
    <w:unhideWhenUsed/>
    <w:rsid w:val="0014623F"/>
    <w:rPr>
      <w:vertAlign w:val="superscript"/>
    </w:rPr>
  </w:style>
  <w:style w:type="table" w:styleId="1-5">
    <w:name w:val="Medium Shading 1 Accent 5"/>
    <w:basedOn w:val="a2"/>
    <w:uiPriority w:val="63"/>
    <w:rsid w:val="00CC5369"/>
    <w:pPr>
      <w:ind w:firstLine="0"/>
      <w:jc w:val="left"/>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TEBNumberedEquation">
    <w:name w:val="MTEBNumberedEquation"/>
    <w:basedOn w:val="a2"/>
    <w:rsid w:val="00CD1878"/>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paragraph" w:styleId="afb">
    <w:name w:val="table of figures"/>
    <w:basedOn w:val="a0"/>
    <w:next w:val="a0"/>
    <w:uiPriority w:val="99"/>
    <w:unhideWhenUsed/>
    <w:rsid w:val="003A4670"/>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201073">
      <w:bodyDiv w:val="1"/>
      <w:marLeft w:val="0"/>
      <w:marRight w:val="0"/>
      <w:marTop w:val="0"/>
      <w:marBottom w:val="0"/>
      <w:divBdr>
        <w:top w:val="none" w:sz="0" w:space="0" w:color="auto"/>
        <w:left w:val="none" w:sz="0" w:space="0" w:color="auto"/>
        <w:bottom w:val="none" w:sz="0" w:space="0" w:color="auto"/>
        <w:right w:val="none" w:sz="0" w:space="0" w:color="auto"/>
      </w:divBdr>
    </w:div>
    <w:div w:id="160509139">
      <w:bodyDiv w:val="1"/>
      <w:marLeft w:val="0"/>
      <w:marRight w:val="0"/>
      <w:marTop w:val="0"/>
      <w:marBottom w:val="0"/>
      <w:divBdr>
        <w:top w:val="none" w:sz="0" w:space="0" w:color="auto"/>
        <w:left w:val="none" w:sz="0" w:space="0" w:color="auto"/>
        <w:bottom w:val="none" w:sz="0" w:space="0" w:color="auto"/>
        <w:right w:val="none" w:sz="0" w:space="0" w:color="auto"/>
      </w:divBdr>
    </w:div>
    <w:div w:id="210775602">
      <w:bodyDiv w:val="1"/>
      <w:marLeft w:val="0"/>
      <w:marRight w:val="0"/>
      <w:marTop w:val="0"/>
      <w:marBottom w:val="0"/>
      <w:divBdr>
        <w:top w:val="none" w:sz="0" w:space="0" w:color="auto"/>
        <w:left w:val="none" w:sz="0" w:space="0" w:color="auto"/>
        <w:bottom w:val="none" w:sz="0" w:space="0" w:color="auto"/>
        <w:right w:val="none" w:sz="0" w:space="0" w:color="auto"/>
      </w:divBdr>
      <w:divsChild>
        <w:div w:id="2032681542">
          <w:marLeft w:val="547"/>
          <w:marRight w:val="0"/>
          <w:marTop w:val="115"/>
          <w:marBottom w:val="0"/>
          <w:divBdr>
            <w:top w:val="none" w:sz="0" w:space="0" w:color="auto"/>
            <w:left w:val="none" w:sz="0" w:space="0" w:color="auto"/>
            <w:bottom w:val="none" w:sz="0" w:space="0" w:color="auto"/>
            <w:right w:val="none" w:sz="0" w:space="0" w:color="auto"/>
          </w:divBdr>
        </w:div>
      </w:divsChild>
    </w:div>
    <w:div w:id="232469349">
      <w:bodyDiv w:val="1"/>
      <w:marLeft w:val="0"/>
      <w:marRight w:val="0"/>
      <w:marTop w:val="0"/>
      <w:marBottom w:val="0"/>
      <w:divBdr>
        <w:top w:val="none" w:sz="0" w:space="0" w:color="auto"/>
        <w:left w:val="none" w:sz="0" w:space="0" w:color="auto"/>
        <w:bottom w:val="none" w:sz="0" w:space="0" w:color="auto"/>
        <w:right w:val="none" w:sz="0" w:space="0" w:color="auto"/>
      </w:divBdr>
    </w:div>
    <w:div w:id="328754414">
      <w:bodyDiv w:val="1"/>
      <w:marLeft w:val="0"/>
      <w:marRight w:val="0"/>
      <w:marTop w:val="0"/>
      <w:marBottom w:val="0"/>
      <w:divBdr>
        <w:top w:val="none" w:sz="0" w:space="0" w:color="auto"/>
        <w:left w:val="none" w:sz="0" w:space="0" w:color="auto"/>
        <w:bottom w:val="none" w:sz="0" w:space="0" w:color="auto"/>
        <w:right w:val="none" w:sz="0" w:space="0" w:color="auto"/>
      </w:divBdr>
    </w:div>
    <w:div w:id="381253651">
      <w:bodyDiv w:val="1"/>
      <w:marLeft w:val="0"/>
      <w:marRight w:val="0"/>
      <w:marTop w:val="0"/>
      <w:marBottom w:val="0"/>
      <w:divBdr>
        <w:top w:val="none" w:sz="0" w:space="0" w:color="auto"/>
        <w:left w:val="none" w:sz="0" w:space="0" w:color="auto"/>
        <w:bottom w:val="none" w:sz="0" w:space="0" w:color="auto"/>
        <w:right w:val="none" w:sz="0" w:space="0" w:color="auto"/>
      </w:divBdr>
    </w:div>
    <w:div w:id="444232160">
      <w:bodyDiv w:val="1"/>
      <w:marLeft w:val="0"/>
      <w:marRight w:val="0"/>
      <w:marTop w:val="0"/>
      <w:marBottom w:val="0"/>
      <w:divBdr>
        <w:top w:val="none" w:sz="0" w:space="0" w:color="auto"/>
        <w:left w:val="none" w:sz="0" w:space="0" w:color="auto"/>
        <w:bottom w:val="none" w:sz="0" w:space="0" w:color="auto"/>
        <w:right w:val="none" w:sz="0" w:space="0" w:color="auto"/>
      </w:divBdr>
    </w:div>
    <w:div w:id="501510075">
      <w:bodyDiv w:val="1"/>
      <w:marLeft w:val="0"/>
      <w:marRight w:val="0"/>
      <w:marTop w:val="0"/>
      <w:marBottom w:val="0"/>
      <w:divBdr>
        <w:top w:val="none" w:sz="0" w:space="0" w:color="auto"/>
        <w:left w:val="none" w:sz="0" w:space="0" w:color="auto"/>
        <w:bottom w:val="none" w:sz="0" w:space="0" w:color="auto"/>
        <w:right w:val="none" w:sz="0" w:space="0" w:color="auto"/>
      </w:divBdr>
      <w:divsChild>
        <w:div w:id="995184754">
          <w:marLeft w:val="547"/>
          <w:marRight w:val="0"/>
          <w:marTop w:val="86"/>
          <w:marBottom w:val="0"/>
          <w:divBdr>
            <w:top w:val="none" w:sz="0" w:space="0" w:color="auto"/>
            <w:left w:val="none" w:sz="0" w:space="0" w:color="auto"/>
            <w:bottom w:val="none" w:sz="0" w:space="0" w:color="auto"/>
            <w:right w:val="none" w:sz="0" w:space="0" w:color="auto"/>
          </w:divBdr>
        </w:div>
        <w:div w:id="1047534488">
          <w:marLeft w:val="547"/>
          <w:marRight w:val="0"/>
          <w:marTop w:val="86"/>
          <w:marBottom w:val="0"/>
          <w:divBdr>
            <w:top w:val="none" w:sz="0" w:space="0" w:color="auto"/>
            <w:left w:val="none" w:sz="0" w:space="0" w:color="auto"/>
            <w:bottom w:val="none" w:sz="0" w:space="0" w:color="auto"/>
            <w:right w:val="none" w:sz="0" w:space="0" w:color="auto"/>
          </w:divBdr>
        </w:div>
      </w:divsChild>
    </w:div>
    <w:div w:id="503517665">
      <w:bodyDiv w:val="1"/>
      <w:marLeft w:val="0"/>
      <w:marRight w:val="0"/>
      <w:marTop w:val="0"/>
      <w:marBottom w:val="0"/>
      <w:divBdr>
        <w:top w:val="none" w:sz="0" w:space="0" w:color="auto"/>
        <w:left w:val="none" w:sz="0" w:space="0" w:color="auto"/>
        <w:bottom w:val="none" w:sz="0" w:space="0" w:color="auto"/>
        <w:right w:val="none" w:sz="0" w:space="0" w:color="auto"/>
      </w:divBdr>
      <w:divsChild>
        <w:div w:id="1539125138">
          <w:marLeft w:val="547"/>
          <w:marRight w:val="0"/>
          <w:marTop w:val="86"/>
          <w:marBottom w:val="0"/>
          <w:divBdr>
            <w:top w:val="none" w:sz="0" w:space="0" w:color="auto"/>
            <w:left w:val="none" w:sz="0" w:space="0" w:color="auto"/>
            <w:bottom w:val="none" w:sz="0" w:space="0" w:color="auto"/>
            <w:right w:val="none" w:sz="0" w:space="0" w:color="auto"/>
          </w:divBdr>
        </w:div>
        <w:div w:id="1583375635">
          <w:marLeft w:val="547"/>
          <w:marRight w:val="0"/>
          <w:marTop w:val="86"/>
          <w:marBottom w:val="0"/>
          <w:divBdr>
            <w:top w:val="none" w:sz="0" w:space="0" w:color="auto"/>
            <w:left w:val="none" w:sz="0" w:space="0" w:color="auto"/>
            <w:bottom w:val="none" w:sz="0" w:space="0" w:color="auto"/>
            <w:right w:val="none" w:sz="0" w:space="0" w:color="auto"/>
          </w:divBdr>
        </w:div>
      </w:divsChild>
    </w:div>
    <w:div w:id="982006527">
      <w:bodyDiv w:val="1"/>
      <w:marLeft w:val="0"/>
      <w:marRight w:val="0"/>
      <w:marTop w:val="0"/>
      <w:marBottom w:val="0"/>
      <w:divBdr>
        <w:top w:val="none" w:sz="0" w:space="0" w:color="auto"/>
        <w:left w:val="none" w:sz="0" w:space="0" w:color="auto"/>
        <w:bottom w:val="none" w:sz="0" w:space="0" w:color="auto"/>
        <w:right w:val="none" w:sz="0" w:space="0" w:color="auto"/>
      </w:divBdr>
    </w:div>
    <w:div w:id="986396127">
      <w:bodyDiv w:val="1"/>
      <w:marLeft w:val="0"/>
      <w:marRight w:val="0"/>
      <w:marTop w:val="0"/>
      <w:marBottom w:val="0"/>
      <w:divBdr>
        <w:top w:val="none" w:sz="0" w:space="0" w:color="auto"/>
        <w:left w:val="none" w:sz="0" w:space="0" w:color="auto"/>
        <w:bottom w:val="none" w:sz="0" w:space="0" w:color="auto"/>
        <w:right w:val="none" w:sz="0" w:space="0" w:color="auto"/>
      </w:divBdr>
    </w:div>
    <w:div w:id="1006665136">
      <w:bodyDiv w:val="1"/>
      <w:marLeft w:val="0"/>
      <w:marRight w:val="0"/>
      <w:marTop w:val="0"/>
      <w:marBottom w:val="0"/>
      <w:divBdr>
        <w:top w:val="none" w:sz="0" w:space="0" w:color="auto"/>
        <w:left w:val="none" w:sz="0" w:space="0" w:color="auto"/>
        <w:bottom w:val="none" w:sz="0" w:space="0" w:color="auto"/>
        <w:right w:val="none" w:sz="0" w:space="0" w:color="auto"/>
      </w:divBdr>
    </w:div>
    <w:div w:id="1091660592">
      <w:bodyDiv w:val="1"/>
      <w:marLeft w:val="0"/>
      <w:marRight w:val="0"/>
      <w:marTop w:val="0"/>
      <w:marBottom w:val="0"/>
      <w:divBdr>
        <w:top w:val="none" w:sz="0" w:space="0" w:color="auto"/>
        <w:left w:val="none" w:sz="0" w:space="0" w:color="auto"/>
        <w:bottom w:val="none" w:sz="0" w:space="0" w:color="auto"/>
        <w:right w:val="none" w:sz="0" w:space="0" w:color="auto"/>
      </w:divBdr>
    </w:div>
    <w:div w:id="1573924241">
      <w:bodyDiv w:val="1"/>
      <w:marLeft w:val="0"/>
      <w:marRight w:val="0"/>
      <w:marTop w:val="0"/>
      <w:marBottom w:val="0"/>
      <w:divBdr>
        <w:top w:val="none" w:sz="0" w:space="0" w:color="auto"/>
        <w:left w:val="none" w:sz="0" w:space="0" w:color="auto"/>
        <w:bottom w:val="none" w:sz="0" w:space="0" w:color="auto"/>
        <w:right w:val="none" w:sz="0" w:space="0" w:color="auto"/>
      </w:divBdr>
    </w:div>
    <w:div w:id="1594122272">
      <w:bodyDiv w:val="1"/>
      <w:marLeft w:val="0"/>
      <w:marRight w:val="0"/>
      <w:marTop w:val="0"/>
      <w:marBottom w:val="0"/>
      <w:divBdr>
        <w:top w:val="none" w:sz="0" w:space="0" w:color="auto"/>
        <w:left w:val="none" w:sz="0" w:space="0" w:color="auto"/>
        <w:bottom w:val="none" w:sz="0" w:space="0" w:color="auto"/>
        <w:right w:val="none" w:sz="0" w:space="0" w:color="auto"/>
      </w:divBdr>
    </w:div>
    <w:div w:id="1689527685">
      <w:bodyDiv w:val="1"/>
      <w:marLeft w:val="0"/>
      <w:marRight w:val="0"/>
      <w:marTop w:val="0"/>
      <w:marBottom w:val="0"/>
      <w:divBdr>
        <w:top w:val="none" w:sz="0" w:space="0" w:color="auto"/>
        <w:left w:val="none" w:sz="0" w:space="0" w:color="auto"/>
        <w:bottom w:val="none" w:sz="0" w:space="0" w:color="auto"/>
        <w:right w:val="none" w:sz="0" w:space="0" w:color="auto"/>
      </w:divBdr>
    </w:div>
    <w:div w:id="1743521432">
      <w:bodyDiv w:val="1"/>
      <w:marLeft w:val="0"/>
      <w:marRight w:val="0"/>
      <w:marTop w:val="0"/>
      <w:marBottom w:val="0"/>
      <w:divBdr>
        <w:top w:val="none" w:sz="0" w:space="0" w:color="auto"/>
        <w:left w:val="none" w:sz="0" w:space="0" w:color="auto"/>
        <w:bottom w:val="none" w:sz="0" w:space="0" w:color="auto"/>
        <w:right w:val="none" w:sz="0" w:space="0" w:color="auto"/>
      </w:divBdr>
    </w:div>
    <w:div w:id="1768965129">
      <w:bodyDiv w:val="1"/>
      <w:marLeft w:val="0"/>
      <w:marRight w:val="0"/>
      <w:marTop w:val="0"/>
      <w:marBottom w:val="0"/>
      <w:divBdr>
        <w:top w:val="none" w:sz="0" w:space="0" w:color="auto"/>
        <w:left w:val="none" w:sz="0" w:space="0" w:color="auto"/>
        <w:bottom w:val="none" w:sz="0" w:space="0" w:color="auto"/>
        <w:right w:val="none" w:sz="0" w:space="0" w:color="auto"/>
      </w:divBdr>
    </w:div>
    <w:div w:id="1813523343">
      <w:bodyDiv w:val="1"/>
      <w:marLeft w:val="150"/>
      <w:marRight w:val="150"/>
      <w:marTop w:val="150"/>
      <w:marBottom w:val="150"/>
      <w:divBdr>
        <w:top w:val="none" w:sz="0" w:space="0" w:color="auto"/>
        <w:left w:val="none" w:sz="0" w:space="0" w:color="auto"/>
        <w:bottom w:val="none" w:sz="0" w:space="0" w:color="auto"/>
        <w:right w:val="none" w:sz="0" w:space="0" w:color="auto"/>
      </w:divBdr>
      <w:divsChild>
        <w:div w:id="555287735">
          <w:marLeft w:val="0"/>
          <w:marRight w:val="0"/>
          <w:marTop w:val="0"/>
          <w:marBottom w:val="0"/>
          <w:divBdr>
            <w:top w:val="none" w:sz="0" w:space="0" w:color="auto"/>
            <w:left w:val="none" w:sz="0" w:space="0" w:color="auto"/>
            <w:bottom w:val="none" w:sz="0" w:space="0" w:color="auto"/>
            <w:right w:val="none" w:sz="0" w:space="0" w:color="auto"/>
          </w:divBdr>
          <w:divsChild>
            <w:div w:id="179254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03175">
      <w:bodyDiv w:val="1"/>
      <w:marLeft w:val="0"/>
      <w:marRight w:val="0"/>
      <w:marTop w:val="0"/>
      <w:marBottom w:val="0"/>
      <w:divBdr>
        <w:top w:val="none" w:sz="0" w:space="0" w:color="auto"/>
        <w:left w:val="none" w:sz="0" w:space="0" w:color="auto"/>
        <w:bottom w:val="none" w:sz="0" w:space="0" w:color="auto"/>
        <w:right w:val="none" w:sz="0" w:space="0" w:color="auto"/>
      </w:divBdr>
    </w:div>
    <w:div w:id="1904024383">
      <w:bodyDiv w:val="1"/>
      <w:marLeft w:val="0"/>
      <w:marRight w:val="0"/>
      <w:marTop w:val="0"/>
      <w:marBottom w:val="0"/>
      <w:divBdr>
        <w:top w:val="none" w:sz="0" w:space="0" w:color="auto"/>
        <w:left w:val="none" w:sz="0" w:space="0" w:color="auto"/>
        <w:bottom w:val="none" w:sz="0" w:space="0" w:color="auto"/>
        <w:right w:val="none" w:sz="0" w:space="0" w:color="auto"/>
      </w:divBdr>
    </w:div>
    <w:div w:id="1989550623">
      <w:bodyDiv w:val="1"/>
      <w:marLeft w:val="0"/>
      <w:marRight w:val="0"/>
      <w:marTop w:val="0"/>
      <w:marBottom w:val="0"/>
      <w:divBdr>
        <w:top w:val="none" w:sz="0" w:space="0" w:color="auto"/>
        <w:left w:val="none" w:sz="0" w:space="0" w:color="auto"/>
        <w:bottom w:val="none" w:sz="0" w:space="0" w:color="auto"/>
        <w:right w:val="none" w:sz="0" w:space="0" w:color="auto"/>
      </w:divBdr>
    </w:div>
    <w:div w:id="2101481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7.emf"/><Relationship Id="rId170" Type="http://schemas.openxmlformats.org/officeDocument/2006/relationships/oleObject" Target="embeddings/oleObject74.bin"/><Relationship Id="rId268" Type="http://schemas.openxmlformats.org/officeDocument/2006/relationships/image" Target="media/image124.wmf"/><Relationship Id="rId475" Type="http://schemas.openxmlformats.org/officeDocument/2006/relationships/image" Target="media/image220.wmf"/><Relationship Id="rId682" Type="http://schemas.openxmlformats.org/officeDocument/2006/relationships/image" Target="media/image355.emf"/><Relationship Id="rId128" Type="http://schemas.openxmlformats.org/officeDocument/2006/relationships/oleObject" Target="embeddings/oleObject51.bin"/><Relationship Id="rId335" Type="http://schemas.openxmlformats.org/officeDocument/2006/relationships/oleObject" Target="embeddings/oleObject158.bin"/><Relationship Id="rId542" Type="http://schemas.openxmlformats.org/officeDocument/2006/relationships/oleObject" Target="embeddings/oleObject268.bin"/><Relationship Id="rId987" Type="http://schemas.openxmlformats.org/officeDocument/2006/relationships/image" Target="media/image617.emf"/><Relationship Id="rId402" Type="http://schemas.openxmlformats.org/officeDocument/2006/relationships/image" Target="media/image184.wmf"/><Relationship Id="rId847" Type="http://schemas.openxmlformats.org/officeDocument/2006/relationships/image" Target="media/image495.emf"/><Relationship Id="rId1032" Type="http://schemas.openxmlformats.org/officeDocument/2006/relationships/image" Target="media/image662.emf"/><Relationship Id="rId707" Type="http://schemas.openxmlformats.org/officeDocument/2006/relationships/image" Target="media/image379.wmf"/><Relationship Id="rId914" Type="http://schemas.openxmlformats.org/officeDocument/2006/relationships/oleObject" Target="embeddings/oleObject337.bin"/><Relationship Id="rId43" Type="http://schemas.openxmlformats.org/officeDocument/2006/relationships/image" Target="media/image18.wmf"/><Relationship Id="rId192" Type="http://schemas.openxmlformats.org/officeDocument/2006/relationships/image" Target="media/image89.wmf"/><Relationship Id="rId497" Type="http://schemas.openxmlformats.org/officeDocument/2006/relationships/oleObject" Target="embeddings/oleObject247.bin"/><Relationship Id="rId357" Type="http://schemas.openxmlformats.org/officeDocument/2006/relationships/oleObject" Target="embeddings/oleObject169.bin"/><Relationship Id="rId217" Type="http://schemas.openxmlformats.org/officeDocument/2006/relationships/oleObject" Target="embeddings/oleObject94.bin"/><Relationship Id="rId564" Type="http://schemas.openxmlformats.org/officeDocument/2006/relationships/oleObject" Target="embeddings/Microsoft_Visio_2003-2010___171717.vsd"/><Relationship Id="rId771" Type="http://schemas.openxmlformats.org/officeDocument/2006/relationships/image" Target="media/image421.emf"/><Relationship Id="rId869" Type="http://schemas.openxmlformats.org/officeDocument/2006/relationships/image" Target="media/image513.wmf"/><Relationship Id="rId424" Type="http://schemas.openxmlformats.org/officeDocument/2006/relationships/image" Target="media/image195.wmf"/><Relationship Id="rId631" Type="http://schemas.openxmlformats.org/officeDocument/2006/relationships/image" Target="media/image304.emf"/><Relationship Id="rId729" Type="http://schemas.openxmlformats.org/officeDocument/2006/relationships/image" Target="media/image388.wmf"/><Relationship Id="rId1054" Type="http://schemas.openxmlformats.org/officeDocument/2006/relationships/image" Target="media/image684.emf"/><Relationship Id="rId936" Type="http://schemas.openxmlformats.org/officeDocument/2006/relationships/image" Target="media/image568.emf"/><Relationship Id="rId65" Type="http://schemas.openxmlformats.org/officeDocument/2006/relationships/oleObject" Target="embeddings/oleObject19.bin"/><Relationship Id="rId281" Type="http://schemas.openxmlformats.org/officeDocument/2006/relationships/oleObject" Target="embeddings/oleObject129.bin"/><Relationship Id="rId141" Type="http://schemas.openxmlformats.org/officeDocument/2006/relationships/oleObject" Target="embeddings/Microsoft_Visio_2003-2010___999.vsd"/><Relationship Id="rId379" Type="http://schemas.openxmlformats.org/officeDocument/2006/relationships/oleObject" Target="embeddings/oleObject185.bin"/><Relationship Id="rId586" Type="http://schemas.openxmlformats.org/officeDocument/2006/relationships/oleObject" Target="embeddings/oleObject287.bin"/><Relationship Id="rId793" Type="http://schemas.openxmlformats.org/officeDocument/2006/relationships/image" Target="media/image443.emf"/><Relationship Id="rId7" Type="http://schemas.openxmlformats.org/officeDocument/2006/relationships/endnotes" Target="endnotes.xml"/><Relationship Id="rId239" Type="http://schemas.openxmlformats.org/officeDocument/2006/relationships/oleObject" Target="embeddings/oleObject106.bin"/><Relationship Id="rId446" Type="http://schemas.openxmlformats.org/officeDocument/2006/relationships/oleObject" Target="embeddings/oleObject219.bin"/><Relationship Id="rId653" Type="http://schemas.openxmlformats.org/officeDocument/2006/relationships/image" Target="media/image326.emf"/><Relationship Id="rId1076" Type="http://schemas.openxmlformats.org/officeDocument/2006/relationships/image" Target="media/image706.emf"/><Relationship Id="rId292" Type="http://schemas.openxmlformats.org/officeDocument/2006/relationships/image" Target="media/image136.wmf"/><Relationship Id="rId306" Type="http://schemas.openxmlformats.org/officeDocument/2006/relationships/oleObject" Target="embeddings/oleObject142.bin"/><Relationship Id="rId860" Type="http://schemas.openxmlformats.org/officeDocument/2006/relationships/image" Target="media/image506.emf"/><Relationship Id="rId958" Type="http://schemas.openxmlformats.org/officeDocument/2006/relationships/image" Target="media/image588.emf"/><Relationship Id="rId87" Type="http://schemas.openxmlformats.org/officeDocument/2006/relationships/oleObject" Target="embeddings/oleObject30.bin"/><Relationship Id="rId513" Type="http://schemas.openxmlformats.org/officeDocument/2006/relationships/oleObject" Target="embeddings/Microsoft_Visio_2003-2010___131313.vsd"/><Relationship Id="rId597" Type="http://schemas.openxmlformats.org/officeDocument/2006/relationships/image" Target="media/image278.wmf"/><Relationship Id="rId720" Type="http://schemas.openxmlformats.org/officeDocument/2006/relationships/oleObject" Target="embeddings/oleObject309.bin"/><Relationship Id="rId818" Type="http://schemas.openxmlformats.org/officeDocument/2006/relationships/image" Target="media/image468.emf"/><Relationship Id="rId152" Type="http://schemas.openxmlformats.org/officeDocument/2006/relationships/image" Target="media/image71.wmf"/><Relationship Id="rId457" Type="http://schemas.openxmlformats.org/officeDocument/2006/relationships/image" Target="media/image211.wmf"/><Relationship Id="rId1003" Type="http://schemas.openxmlformats.org/officeDocument/2006/relationships/image" Target="media/image633.emf"/><Relationship Id="rId1087" Type="http://schemas.openxmlformats.org/officeDocument/2006/relationships/image" Target="media/image717.png"/><Relationship Id="rId664" Type="http://schemas.openxmlformats.org/officeDocument/2006/relationships/image" Target="media/image337.emf"/><Relationship Id="rId871" Type="http://schemas.openxmlformats.org/officeDocument/2006/relationships/image" Target="media/image514.wmf"/><Relationship Id="rId969" Type="http://schemas.openxmlformats.org/officeDocument/2006/relationships/image" Target="media/image599.emf"/><Relationship Id="rId14" Type="http://schemas.openxmlformats.org/officeDocument/2006/relationships/oleObject" Target="embeddings/Microsoft_Visio_2003-2010___111.vsd"/><Relationship Id="rId317" Type="http://schemas.openxmlformats.org/officeDocument/2006/relationships/oleObject" Target="embeddings/oleObject149.bin"/><Relationship Id="rId524" Type="http://schemas.openxmlformats.org/officeDocument/2006/relationships/image" Target="media/image242.wmf"/><Relationship Id="rId731" Type="http://schemas.openxmlformats.org/officeDocument/2006/relationships/oleObject" Target="embeddings/oleObject314.bin"/><Relationship Id="rId98" Type="http://schemas.openxmlformats.org/officeDocument/2006/relationships/image" Target="media/image45.wmf"/><Relationship Id="rId163" Type="http://schemas.openxmlformats.org/officeDocument/2006/relationships/oleObject" Target="embeddings/oleObject69.bin"/><Relationship Id="rId370" Type="http://schemas.openxmlformats.org/officeDocument/2006/relationships/oleObject" Target="embeddings/oleObject180.bin"/><Relationship Id="rId829" Type="http://schemas.openxmlformats.org/officeDocument/2006/relationships/image" Target="media/image478.emf"/><Relationship Id="rId1014" Type="http://schemas.openxmlformats.org/officeDocument/2006/relationships/image" Target="media/image644.emf"/><Relationship Id="rId230" Type="http://schemas.openxmlformats.org/officeDocument/2006/relationships/oleObject" Target="embeddings/oleObject101.bin"/><Relationship Id="rId468" Type="http://schemas.openxmlformats.org/officeDocument/2006/relationships/oleObject" Target="embeddings/oleObject230.bin"/><Relationship Id="rId675" Type="http://schemas.openxmlformats.org/officeDocument/2006/relationships/image" Target="media/image348.emf"/><Relationship Id="rId882" Type="http://schemas.openxmlformats.org/officeDocument/2006/relationships/oleObject" Target="embeddings/oleObject331.bin"/><Relationship Id="rId25" Type="http://schemas.openxmlformats.org/officeDocument/2006/relationships/image" Target="media/image9.emf"/><Relationship Id="rId328" Type="http://schemas.openxmlformats.org/officeDocument/2006/relationships/image" Target="media/image152.wmf"/><Relationship Id="rId535" Type="http://schemas.openxmlformats.org/officeDocument/2006/relationships/oleObject" Target="embeddings/Microsoft_Visio_2003-2010___141414.vsd"/><Relationship Id="rId742" Type="http://schemas.openxmlformats.org/officeDocument/2006/relationships/image" Target="media/image394.emf"/><Relationship Id="rId174" Type="http://schemas.openxmlformats.org/officeDocument/2006/relationships/oleObject" Target="embeddings/oleObject76.bin"/><Relationship Id="rId381" Type="http://schemas.openxmlformats.org/officeDocument/2006/relationships/oleObject" Target="embeddings/oleObject186.bin"/><Relationship Id="rId602" Type="http://schemas.openxmlformats.org/officeDocument/2006/relationships/oleObject" Target="embeddings/oleObject294.bin"/><Relationship Id="rId1025" Type="http://schemas.openxmlformats.org/officeDocument/2006/relationships/image" Target="media/image655.emf"/><Relationship Id="rId241" Type="http://schemas.openxmlformats.org/officeDocument/2006/relationships/oleObject" Target="embeddings/oleObject108.bin"/><Relationship Id="rId479" Type="http://schemas.openxmlformats.org/officeDocument/2006/relationships/image" Target="media/image222.wmf"/><Relationship Id="rId686" Type="http://schemas.openxmlformats.org/officeDocument/2006/relationships/image" Target="media/image359.emf"/><Relationship Id="rId893" Type="http://schemas.openxmlformats.org/officeDocument/2006/relationships/image" Target="media/image532.emf"/><Relationship Id="rId907" Type="http://schemas.openxmlformats.org/officeDocument/2006/relationships/image" Target="media/image544.emf"/><Relationship Id="rId36" Type="http://schemas.openxmlformats.org/officeDocument/2006/relationships/oleObject" Target="embeddings/oleObject4.bin"/><Relationship Id="rId339" Type="http://schemas.openxmlformats.org/officeDocument/2006/relationships/oleObject" Target="embeddings/oleObject160.bin"/><Relationship Id="rId546" Type="http://schemas.openxmlformats.org/officeDocument/2006/relationships/oleObject" Target="embeddings/oleObject270.bin"/><Relationship Id="rId753" Type="http://schemas.openxmlformats.org/officeDocument/2006/relationships/image" Target="media/image405.emf"/><Relationship Id="rId101" Type="http://schemas.openxmlformats.org/officeDocument/2006/relationships/oleObject" Target="embeddings/oleObject37.bin"/><Relationship Id="rId185" Type="http://schemas.openxmlformats.org/officeDocument/2006/relationships/oleObject" Target="embeddings/oleObject79.bin"/><Relationship Id="rId406" Type="http://schemas.openxmlformats.org/officeDocument/2006/relationships/image" Target="media/image186.wmf"/><Relationship Id="rId960" Type="http://schemas.openxmlformats.org/officeDocument/2006/relationships/image" Target="media/image590.emf"/><Relationship Id="rId1036" Type="http://schemas.openxmlformats.org/officeDocument/2006/relationships/image" Target="media/image666.emf"/><Relationship Id="rId392" Type="http://schemas.openxmlformats.org/officeDocument/2006/relationships/image" Target="media/image179.wmf"/><Relationship Id="rId613" Type="http://schemas.openxmlformats.org/officeDocument/2006/relationships/oleObject" Target="embeddings/oleObject298.bin"/><Relationship Id="rId697" Type="http://schemas.openxmlformats.org/officeDocument/2006/relationships/image" Target="media/image370.emf"/><Relationship Id="rId820" Type="http://schemas.openxmlformats.org/officeDocument/2006/relationships/image" Target="media/image470.emf"/><Relationship Id="rId918" Type="http://schemas.openxmlformats.org/officeDocument/2006/relationships/image" Target="media/image552.emf"/><Relationship Id="rId252" Type="http://schemas.openxmlformats.org/officeDocument/2006/relationships/image" Target="media/image116.wmf"/><Relationship Id="rId47" Type="http://schemas.openxmlformats.org/officeDocument/2006/relationships/image" Target="media/image20.wmf"/><Relationship Id="rId112" Type="http://schemas.openxmlformats.org/officeDocument/2006/relationships/image" Target="media/image52.wmf"/><Relationship Id="rId557" Type="http://schemas.openxmlformats.org/officeDocument/2006/relationships/image" Target="media/image258.wmf"/><Relationship Id="rId764" Type="http://schemas.openxmlformats.org/officeDocument/2006/relationships/oleObject" Target="embeddings/oleObject321.bin"/><Relationship Id="rId971" Type="http://schemas.openxmlformats.org/officeDocument/2006/relationships/image" Target="media/image601.emf"/><Relationship Id="rId196" Type="http://schemas.openxmlformats.org/officeDocument/2006/relationships/image" Target="media/image91.wmf"/><Relationship Id="rId417" Type="http://schemas.openxmlformats.org/officeDocument/2006/relationships/oleObject" Target="embeddings/oleObject204.bin"/><Relationship Id="rId624" Type="http://schemas.openxmlformats.org/officeDocument/2006/relationships/image" Target="media/image297.emf"/><Relationship Id="rId831" Type="http://schemas.openxmlformats.org/officeDocument/2006/relationships/image" Target="media/image480.emf"/><Relationship Id="rId1047" Type="http://schemas.openxmlformats.org/officeDocument/2006/relationships/image" Target="media/image677.emf"/><Relationship Id="rId263" Type="http://schemas.openxmlformats.org/officeDocument/2006/relationships/oleObject" Target="embeddings/oleObject120.bin"/><Relationship Id="rId470" Type="http://schemas.openxmlformats.org/officeDocument/2006/relationships/oleObject" Target="embeddings/oleObject231.bin"/><Relationship Id="rId929" Type="http://schemas.openxmlformats.org/officeDocument/2006/relationships/image" Target="media/image561.emf"/><Relationship Id="rId58" Type="http://schemas.openxmlformats.org/officeDocument/2006/relationships/oleObject" Target="embeddings/oleObject15.bin"/><Relationship Id="rId123" Type="http://schemas.openxmlformats.org/officeDocument/2006/relationships/image" Target="media/image57.wmf"/><Relationship Id="rId330" Type="http://schemas.openxmlformats.org/officeDocument/2006/relationships/image" Target="media/image153.wmf"/><Relationship Id="rId568" Type="http://schemas.openxmlformats.org/officeDocument/2006/relationships/oleObject" Target="embeddings/oleObject278.bin"/><Relationship Id="rId775" Type="http://schemas.openxmlformats.org/officeDocument/2006/relationships/image" Target="media/image425.emf"/><Relationship Id="rId982" Type="http://schemas.openxmlformats.org/officeDocument/2006/relationships/image" Target="media/image612.emf"/><Relationship Id="rId428" Type="http://schemas.openxmlformats.org/officeDocument/2006/relationships/image" Target="media/image197.wmf"/><Relationship Id="rId635" Type="http://schemas.openxmlformats.org/officeDocument/2006/relationships/image" Target="media/image308.emf"/><Relationship Id="rId842" Type="http://schemas.openxmlformats.org/officeDocument/2006/relationships/image" Target="media/image490.emf"/><Relationship Id="rId1058" Type="http://schemas.openxmlformats.org/officeDocument/2006/relationships/image" Target="media/image688.emf"/><Relationship Id="rId274" Type="http://schemas.openxmlformats.org/officeDocument/2006/relationships/image" Target="media/image127.wmf"/><Relationship Id="rId481" Type="http://schemas.openxmlformats.org/officeDocument/2006/relationships/image" Target="media/image223.wmf"/><Relationship Id="rId702" Type="http://schemas.openxmlformats.org/officeDocument/2006/relationships/image" Target="media/image375.emf"/><Relationship Id="rId69" Type="http://schemas.openxmlformats.org/officeDocument/2006/relationships/oleObject" Target="embeddings/oleObject21.bin"/><Relationship Id="rId134" Type="http://schemas.openxmlformats.org/officeDocument/2006/relationships/image" Target="media/image62.wmf"/><Relationship Id="rId579" Type="http://schemas.openxmlformats.org/officeDocument/2006/relationships/image" Target="media/image269.wmf"/><Relationship Id="rId786" Type="http://schemas.openxmlformats.org/officeDocument/2006/relationships/image" Target="media/image436.emf"/><Relationship Id="rId993" Type="http://schemas.openxmlformats.org/officeDocument/2006/relationships/image" Target="media/image623.emf"/><Relationship Id="rId341" Type="http://schemas.openxmlformats.org/officeDocument/2006/relationships/oleObject" Target="embeddings/oleObject161.bin"/><Relationship Id="rId439" Type="http://schemas.openxmlformats.org/officeDocument/2006/relationships/image" Target="media/image202.wmf"/><Relationship Id="rId646" Type="http://schemas.openxmlformats.org/officeDocument/2006/relationships/image" Target="media/image319.emf"/><Relationship Id="rId1069" Type="http://schemas.openxmlformats.org/officeDocument/2006/relationships/image" Target="media/image699.emf"/><Relationship Id="rId201" Type="http://schemas.openxmlformats.org/officeDocument/2006/relationships/oleObject" Target="embeddings/oleObject87.bin"/><Relationship Id="rId285" Type="http://schemas.openxmlformats.org/officeDocument/2006/relationships/oleObject" Target="embeddings/oleObject131.bin"/><Relationship Id="rId506" Type="http://schemas.openxmlformats.org/officeDocument/2006/relationships/image" Target="media/image233.wmf"/><Relationship Id="rId853" Type="http://schemas.openxmlformats.org/officeDocument/2006/relationships/image" Target="media/image501.emf"/><Relationship Id="rId492" Type="http://schemas.openxmlformats.org/officeDocument/2006/relationships/image" Target="media/image226.wmf"/><Relationship Id="rId713" Type="http://schemas.openxmlformats.org/officeDocument/2006/relationships/oleObject" Target="embeddings/oleObject305.bin"/><Relationship Id="rId797" Type="http://schemas.openxmlformats.org/officeDocument/2006/relationships/image" Target="media/image447.emf"/><Relationship Id="rId920" Type="http://schemas.openxmlformats.org/officeDocument/2006/relationships/image" Target="media/image554.emf"/><Relationship Id="rId145" Type="http://schemas.openxmlformats.org/officeDocument/2006/relationships/oleObject" Target="embeddings/oleObject59.bin"/><Relationship Id="rId352" Type="http://schemas.openxmlformats.org/officeDocument/2006/relationships/image" Target="media/image164.wmf"/><Relationship Id="rId212" Type="http://schemas.openxmlformats.org/officeDocument/2006/relationships/image" Target="media/image99.wmf"/><Relationship Id="rId657" Type="http://schemas.openxmlformats.org/officeDocument/2006/relationships/image" Target="media/image330.emf"/><Relationship Id="rId864" Type="http://schemas.openxmlformats.org/officeDocument/2006/relationships/image" Target="media/image510.emf"/><Relationship Id="rId296" Type="http://schemas.openxmlformats.org/officeDocument/2006/relationships/image" Target="media/image138.wmf"/><Relationship Id="rId517" Type="http://schemas.openxmlformats.org/officeDocument/2006/relationships/oleObject" Target="embeddings/oleObject256.bin"/><Relationship Id="rId724" Type="http://schemas.openxmlformats.org/officeDocument/2006/relationships/oleObject" Target="embeddings/Microsoft_Visio_2003-2010___191919.vsd"/><Relationship Id="rId931" Type="http://schemas.openxmlformats.org/officeDocument/2006/relationships/image" Target="media/image563.emf"/><Relationship Id="rId60" Type="http://schemas.openxmlformats.org/officeDocument/2006/relationships/oleObject" Target="embeddings/oleObject16.bin"/><Relationship Id="rId156" Type="http://schemas.openxmlformats.org/officeDocument/2006/relationships/image" Target="media/image73.wmf"/><Relationship Id="rId363" Type="http://schemas.openxmlformats.org/officeDocument/2006/relationships/oleObject" Target="embeddings/oleObject175.bin"/><Relationship Id="rId570" Type="http://schemas.openxmlformats.org/officeDocument/2006/relationships/oleObject" Target="embeddings/oleObject279.bin"/><Relationship Id="rId1007" Type="http://schemas.openxmlformats.org/officeDocument/2006/relationships/image" Target="media/image637.emf"/><Relationship Id="rId223" Type="http://schemas.openxmlformats.org/officeDocument/2006/relationships/image" Target="media/image104.wmf"/><Relationship Id="rId430" Type="http://schemas.openxmlformats.org/officeDocument/2006/relationships/image" Target="media/image198.wmf"/><Relationship Id="rId668" Type="http://schemas.openxmlformats.org/officeDocument/2006/relationships/image" Target="media/image341.emf"/><Relationship Id="rId875" Type="http://schemas.openxmlformats.org/officeDocument/2006/relationships/image" Target="media/image516.emf"/><Relationship Id="rId1060" Type="http://schemas.openxmlformats.org/officeDocument/2006/relationships/image" Target="media/image690.emf"/><Relationship Id="rId18" Type="http://schemas.openxmlformats.org/officeDocument/2006/relationships/oleObject" Target="embeddings/Microsoft_Visio_2003-2010___333.vsd"/><Relationship Id="rId528" Type="http://schemas.openxmlformats.org/officeDocument/2006/relationships/image" Target="media/image243.wmf"/><Relationship Id="rId735" Type="http://schemas.openxmlformats.org/officeDocument/2006/relationships/oleObject" Target="embeddings/oleObject317.bin"/><Relationship Id="rId942" Type="http://schemas.openxmlformats.org/officeDocument/2006/relationships/comments" Target="comments.xml"/><Relationship Id="rId167" Type="http://schemas.openxmlformats.org/officeDocument/2006/relationships/image" Target="media/image76.wmf"/><Relationship Id="rId374" Type="http://schemas.openxmlformats.org/officeDocument/2006/relationships/oleObject" Target="embeddings/oleObject182.bin"/><Relationship Id="rId581" Type="http://schemas.openxmlformats.org/officeDocument/2006/relationships/image" Target="media/image270.wmf"/><Relationship Id="rId1018" Type="http://schemas.openxmlformats.org/officeDocument/2006/relationships/image" Target="media/image648.emf"/><Relationship Id="rId71" Type="http://schemas.openxmlformats.org/officeDocument/2006/relationships/oleObject" Target="embeddings/oleObject22.bin"/><Relationship Id="rId234" Type="http://schemas.openxmlformats.org/officeDocument/2006/relationships/oleObject" Target="embeddings/oleObject103.bin"/><Relationship Id="rId679" Type="http://schemas.openxmlformats.org/officeDocument/2006/relationships/image" Target="media/image352.emf"/><Relationship Id="rId802" Type="http://schemas.openxmlformats.org/officeDocument/2006/relationships/image" Target="media/image452.emf"/><Relationship Id="rId886" Type="http://schemas.openxmlformats.org/officeDocument/2006/relationships/image" Target="media/image525.emf"/><Relationship Id="rId2" Type="http://schemas.openxmlformats.org/officeDocument/2006/relationships/numbering" Target="numbering.xml"/><Relationship Id="rId29" Type="http://schemas.openxmlformats.org/officeDocument/2006/relationships/image" Target="media/image11.wmf"/><Relationship Id="rId441" Type="http://schemas.openxmlformats.org/officeDocument/2006/relationships/image" Target="media/image203.wmf"/><Relationship Id="rId539" Type="http://schemas.openxmlformats.org/officeDocument/2006/relationships/image" Target="media/image249.wmf"/><Relationship Id="rId746" Type="http://schemas.openxmlformats.org/officeDocument/2006/relationships/image" Target="media/image398.emf"/><Relationship Id="rId1071" Type="http://schemas.openxmlformats.org/officeDocument/2006/relationships/image" Target="media/image701.emf"/><Relationship Id="rId178" Type="http://schemas.openxmlformats.org/officeDocument/2006/relationships/oleObject" Target="embeddings/Microsoft_Visio_2003-2010___101010.vsd"/><Relationship Id="rId301" Type="http://schemas.openxmlformats.org/officeDocument/2006/relationships/oleObject" Target="embeddings/oleObject139.bin"/><Relationship Id="rId953" Type="http://schemas.openxmlformats.org/officeDocument/2006/relationships/image" Target="media/image583.emf"/><Relationship Id="rId1029" Type="http://schemas.openxmlformats.org/officeDocument/2006/relationships/image" Target="media/image659.emf"/><Relationship Id="rId82" Type="http://schemas.openxmlformats.org/officeDocument/2006/relationships/image" Target="media/image37.wmf"/><Relationship Id="rId385" Type="http://schemas.openxmlformats.org/officeDocument/2006/relationships/oleObject" Target="embeddings/oleObject188.bin"/><Relationship Id="rId592" Type="http://schemas.openxmlformats.org/officeDocument/2006/relationships/oleObject" Target="embeddings/oleObject290.bin"/><Relationship Id="rId606" Type="http://schemas.openxmlformats.org/officeDocument/2006/relationships/image" Target="media/image283.emf"/><Relationship Id="rId813" Type="http://schemas.openxmlformats.org/officeDocument/2006/relationships/image" Target="media/image463.emf"/><Relationship Id="rId245" Type="http://schemas.openxmlformats.org/officeDocument/2006/relationships/oleObject" Target="embeddings/oleObject110.bin"/><Relationship Id="rId452" Type="http://schemas.openxmlformats.org/officeDocument/2006/relationships/oleObject" Target="embeddings/oleObject222.bin"/><Relationship Id="rId897" Type="http://schemas.openxmlformats.org/officeDocument/2006/relationships/image" Target="media/image536.emf"/><Relationship Id="rId1082" Type="http://schemas.openxmlformats.org/officeDocument/2006/relationships/image" Target="media/image712.png"/><Relationship Id="rId105" Type="http://schemas.openxmlformats.org/officeDocument/2006/relationships/oleObject" Target="embeddings/oleObject39.bin"/><Relationship Id="rId312" Type="http://schemas.openxmlformats.org/officeDocument/2006/relationships/image" Target="media/image144.wmf"/><Relationship Id="rId757" Type="http://schemas.openxmlformats.org/officeDocument/2006/relationships/image" Target="media/image409.emf"/><Relationship Id="rId964" Type="http://schemas.openxmlformats.org/officeDocument/2006/relationships/image" Target="media/image594.emf"/><Relationship Id="rId93" Type="http://schemas.openxmlformats.org/officeDocument/2006/relationships/oleObject" Target="embeddings/oleObject33.bin"/><Relationship Id="rId189" Type="http://schemas.openxmlformats.org/officeDocument/2006/relationships/oleObject" Target="embeddings/oleObject81.bin"/><Relationship Id="rId396" Type="http://schemas.openxmlformats.org/officeDocument/2006/relationships/image" Target="media/image181.wmf"/><Relationship Id="rId617" Type="http://schemas.openxmlformats.org/officeDocument/2006/relationships/image" Target="media/image290.emf"/><Relationship Id="rId824" Type="http://schemas.openxmlformats.org/officeDocument/2006/relationships/image" Target="media/image473.emf"/><Relationship Id="rId256" Type="http://schemas.openxmlformats.org/officeDocument/2006/relationships/image" Target="media/image118.wmf"/><Relationship Id="rId463" Type="http://schemas.openxmlformats.org/officeDocument/2006/relationships/image" Target="media/image214.wmf"/><Relationship Id="rId670" Type="http://schemas.openxmlformats.org/officeDocument/2006/relationships/image" Target="media/image343.emf"/><Relationship Id="rId1093" Type="http://schemas.openxmlformats.org/officeDocument/2006/relationships/theme" Target="theme/theme1.xml"/><Relationship Id="rId116" Type="http://schemas.openxmlformats.org/officeDocument/2006/relationships/image" Target="media/image54.wmf"/><Relationship Id="rId323" Type="http://schemas.openxmlformats.org/officeDocument/2006/relationships/oleObject" Target="embeddings/oleObject152.bin"/><Relationship Id="rId530" Type="http://schemas.openxmlformats.org/officeDocument/2006/relationships/image" Target="media/image244.wmf"/><Relationship Id="rId768" Type="http://schemas.openxmlformats.org/officeDocument/2006/relationships/image" Target="media/image418.emf"/><Relationship Id="rId975" Type="http://schemas.openxmlformats.org/officeDocument/2006/relationships/image" Target="media/image605.emf"/><Relationship Id="rId20" Type="http://schemas.openxmlformats.org/officeDocument/2006/relationships/oleObject" Target="embeddings/Microsoft_Visio_2003-2010___444.vsd"/><Relationship Id="rId628" Type="http://schemas.openxmlformats.org/officeDocument/2006/relationships/image" Target="media/image301.emf"/><Relationship Id="rId835" Type="http://schemas.openxmlformats.org/officeDocument/2006/relationships/image" Target="media/image483.emf"/><Relationship Id="rId267" Type="http://schemas.openxmlformats.org/officeDocument/2006/relationships/oleObject" Target="embeddings/oleObject122.bin"/><Relationship Id="rId474" Type="http://schemas.openxmlformats.org/officeDocument/2006/relationships/oleObject" Target="embeddings/oleObject233.bin"/><Relationship Id="rId1020" Type="http://schemas.openxmlformats.org/officeDocument/2006/relationships/image" Target="media/image650.emf"/><Relationship Id="rId127" Type="http://schemas.openxmlformats.org/officeDocument/2006/relationships/image" Target="media/image59.wmf"/><Relationship Id="rId681" Type="http://schemas.openxmlformats.org/officeDocument/2006/relationships/image" Target="media/image354.emf"/><Relationship Id="rId779" Type="http://schemas.openxmlformats.org/officeDocument/2006/relationships/image" Target="media/image429.emf"/><Relationship Id="rId902" Type="http://schemas.openxmlformats.org/officeDocument/2006/relationships/image" Target="media/image539.emf"/><Relationship Id="rId986" Type="http://schemas.openxmlformats.org/officeDocument/2006/relationships/image" Target="media/image616.emf"/><Relationship Id="rId31" Type="http://schemas.openxmlformats.org/officeDocument/2006/relationships/image" Target="media/image12.wmf"/><Relationship Id="rId334" Type="http://schemas.openxmlformats.org/officeDocument/2006/relationships/image" Target="media/image155.wmf"/><Relationship Id="rId541" Type="http://schemas.openxmlformats.org/officeDocument/2006/relationships/image" Target="media/image250.wmf"/><Relationship Id="rId639" Type="http://schemas.openxmlformats.org/officeDocument/2006/relationships/image" Target="media/image312.emf"/><Relationship Id="rId180" Type="http://schemas.openxmlformats.org/officeDocument/2006/relationships/oleObject" Target="embeddings/oleObject77.bin"/><Relationship Id="rId278" Type="http://schemas.openxmlformats.org/officeDocument/2006/relationships/image" Target="media/image129.wmf"/><Relationship Id="rId401" Type="http://schemas.openxmlformats.org/officeDocument/2006/relationships/oleObject" Target="embeddings/oleObject196.bin"/><Relationship Id="rId846" Type="http://schemas.openxmlformats.org/officeDocument/2006/relationships/image" Target="media/image494.emf"/><Relationship Id="rId1031" Type="http://schemas.openxmlformats.org/officeDocument/2006/relationships/image" Target="media/image661.emf"/><Relationship Id="rId485" Type="http://schemas.openxmlformats.org/officeDocument/2006/relationships/image" Target="media/image225.wmf"/><Relationship Id="rId692" Type="http://schemas.openxmlformats.org/officeDocument/2006/relationships/image" Target="media/image365.emf"/><Relationship Id="rId706" Type="http://schemas.openxmlformats.org/officeDocument/2006/relationships/oleObject" Target="embeddings/oleObject300.bin"/><Relationship Id="rId913" Type="http://schemas.openxmlformats.org/officeDocument/2006/relationships/oleObject" Target="embeddings/oleObject336.bin"/><Relationship Id="rId42" Type="http://schemas.openxmlformats.org/officeDocument/2006/relationships/oleObject" Target="embeddings/oleObject7.bin"/><Relationship Id="rId138" Type="http://schemas.openxmlformats.org/officeDocument/2006/relationships/image" Target="media/image64.wmf"/><Relationship Id="rId345" Type="http://schemas.openxmlformats.org/officeDocument/2006/relationships/oleObject" Target="embeddings/oleObject163.bin"/><Relationship Id="rId552" Type="http://schemas.openxmlformats.org/officeDocument/2006/relationships/oleObject" Target="embeddings/oleObject272.bin"/><Relationship Id="rId997" Type="http://schemas.openxmlformats.org/officeDocument/2006/relationships/image" Target="media/image627.emf"/><Relationship Id="rId191" Type="http://schemas.openxmlformats.org/officeDocument/2006/relationships/oleObject" Target="embeddings/oleObject82.bin"/><Relationship Id="rId205" Type="http://schemas.openxmlformats.org/officeDocument/2006/relationships/oleObject" Target="embeddings/oleObject89.bin"/><Relationship Id="rId412" Type="http://schemas.openxmlformats.org/officeDocument/2006/relationships/image" Target="media/image189.wmf"/><Relationship Id="rId857" Type="http://schemas.openxmlformats.org/officeDocument/2006/relationships/image" Target="media/image505.wmf"/><Relationship Id="rId1042" Type="http://schemas.openxmlformats.org/officeDocument/2006/relationships/image" Target="media/image672.emf"/><Relationship Id="rId289" Type="http://schemas.openxmlformats.org/officeDocument/2006/relationships/oleObject" Target="embeddings/oleObject133.bin"/><Relationship Id="rId496" Type="http://schemas.openxmlformats.org/officeDocument/2006/relationships/image" Target="media/image228.wmf"/><Relationship Id="rId717" Type="http://schemas.openxmlformats.org/officeDocument/2006/relationships/image" Target="media/image382.wmf"/><Relationship Id="rId924" Type="http://schemas.openxmlformats.org/officeDocument/2006/relationships/image" Target="media/image558.emf"/><Relationship Id="rId53" Type="http://schemas.openxmlformats.org/officeDocument/2006/relationships/image" Target="media/image23.wmf"/><Relationship Id="rId149" Type="http://schemas.openxmlformats.org/officeDocument/2006/relationships/oleObject" Target="embeddings/oleObject61.bin"/><Relationship Id="rId356" Type="http://schemas.openxmlformats.org/officeDocument/2006/relationships/image" Target="media/image166.wmf"/><Relationship Id="rId563" Type="http://schemas.openxmlformats.org/officeDocument/2006/relationships/image" Target="media/image261.emf"/><Relationship Id="rId770" Type="http://schemas.openxmlformats.org/officeDocument/2006/relationships/image" Target="media/image420.emf"/><Relationship Id="rId216" Type="http://schemas.openxmlformats.org/officeDocument/2006/relationships/image" Target="media/image101.wmf"/><Relationship Id="rId423" Type="http://schemas.openxmlformats.org/officeDocument/2006/relationships/oleObject" Target="embeddings/oleObject207.bin"/><Relationship Id="rId868" Type="http://schemas.openxmlformats.org/officeDocument/2006/relationships/oleObject" Target="embeddings/oleObject327.bin"/><Relationship Id="rId1053" Type="http://schemas.openxmlformats.org/officeDocument/2006/relationships/image" Target="media/image683.emf"/><Relationship Id="rId630" Type="http://schemas.openxmlformats.org/officeDocument/2006/relationships/image" Target="media/image303.emf"/><Relationship Id="rId728" Type="http://schemas.openxmlformats.org/officeDocument/2006/relationships/oleObject" Target="embeddings/oleObject312.bin"/><Relationship Id="rId935" Type="http://schemas.openxmlformats.org/officeDocument/2006/relationships/image" Target="media/image567.emf"/><Relationship Id="rId64" Type="http://schemas.openxmlformats.org/officeDocument/2006/relationships/image" Target="media/image28.wmf"/><Relationship Id="rId367" Type="http://schemas.openxmlformats.org/officeDocument/2006/relationships/oleObject" Target="embeddings/oleObject178.bin"/><Relationship Id="rId574" Type="http://schemas.openxmlformats.org/officeDocument/2006/relationships/oleObject" Target="embeddings/oleObject281.bin"/><Relationship Id="rId227" Type="http://schemas.openxmlformats.org/officeDocument/2006/relationships/image" Target="media/image106.wmf"/><Relationship Id="rId781" Type="http://schemas.openxmlformats.org/officeDocument/2006/relationships/image" Target="media/image431.emf"/><Relationship Id="rId879" Type="http://schemas.openxmlformats.org/officeDocument/2006/relationships/image" Target="media/image520.emf"/><Relationship Id="rId434" Type="http://schemas.openxmlformats.org/officeDocument/2006/relationships/image" Target="media/image200.wmf"/><Relationship Id="rId641" Type="http://schemas.openxmlformats.org/officeDocument/2006/relationships/image" Target="media/image314.emf"/><Relationship Id="rId739" Type="http://schemas.openxmlformats.org/officeDocument/2006/relationships/image" Target="media/image391.emf"/><Relationship Id="rId1064" Type="http://schemas.openxmlformats.org/officeDocument/2006/relationships/image" Target="media/image694.emf"/><Relationship Id="rId280" Type="http://schemas.openxmlformats.org/officeDocument/2006/relationships/image" Target="media/image130.wmf"/><Relationship Id="rId501" Type="http://schemas.openxmlformats.org/officeDocument/2006/relationships/oleObject" Target="embeddings/oleObject249.bin"/><Relationship Id="rId946" Type="http://schemas.openxmlformats.org/officeDocument/2006/relationships/image" Target="media/image576.emf"/><Relationship Id="rId75" Type="http://schemas.openxmlformats.org/officeDocument/2006/relationships/oleObject" Target="embeddings/oleObject24.bin"/><Relationship Id="rId140" Type="http://schemas.openxmlformats.org/officeDocument/2006/relationships/image" Target="media/image65.emf"/><Relationship Id="rId378" Type="http://schemas.openxmlformats.org/officeDocument/2006/relationships/image" Target="media/image172.wmf"/><Relationship Id="rId585" Type="http://schemas.openxmlformats.org/officeDocument/2006/relationships/image" Target="media/image272.wmf"/><Relationship Id="rId792" Type="http://schemas.openxmlformats.org/officeDocument/2006/relationships/image" Target="media/image442.emf"/><Relationship Id="rId806" Type="http://schemas.openxmlformats.org/officeDocument/2006/relationships/image" Target="media/image456.emf"/><Relationship Id="rId6" Type="http://schemas.openxmlformats.org/officeDocument/2006/relationships/footnotes" Target="footnotes.xml"/><Relationship Id="rId238" Type="http://schemas.openxmlformats.org/officeDocument/2006/relationships/oleObject" Target="embeddings/oleObject105.bin"/><Relationship Id="rId445" Type="http://schemas.openxmlformats.org/officeDocument/2006/relationships/image" Target="media/image205.wmf"/><Relationship Id="rId652" Type="http://schemas.openxmlformats.org/officeDocument/2006/relationships/image" Target="media/image325.emf"/><Relationship Id="rId1075" Type="http://schemas.openxmlformats.org/officeDocument/2006/relationships/image" Target="media/image705.emf"/><Relationship Id="rId291" Type="http://schemas.openxmlformats.org/officeDocument/2006/relationships/oleObject" Target="embeddings/oleObject134.bin"/><Relationship Id="rId305" Type="http://schemas.openxmlformats.org/officeDocument/2006/relationships/image" Target="media/image142.wmf"/><Relationship Id="rId512" Type="http://schemas.openxmlformats.org/officeDocument/2006/relationships/image" Target="media/image236.emf"/><Relationship Id="rId957" Type="http://schemas.openxmlformats.org/officeDocument/2006/relationships/image" Target="media/image587.emf"/><Relationship Id="rId86" Type="http://schemas.openxmlformats.org/officeDocument/2006/relationships/image" Target="media/image39.wmf"/><Relationship Id="rId151" Type="http://schemas.openxmlformats.org/officeDocument/2006/relationships/oleObject" Target="embeddings/oleObject62.bin"/><Relationship Id="rId389" Type="http://schemas.openxmlformats.org/officeDocument/2006/relationships/oleObject" Target="embeddings/oleObject190.bin"/><Relationship Id="rId596" Type="http://schemas.openxmlformats.org/officeDocument/2006/relationships/oleObject" Target="embeddings/oleObject291.bin"/><Relationship Id="rId817" Type="http://schemas.openxmlformats.org/officeDocument/2006/relationships/image" Target="media/image467.emf"/><Relationship Id="rId1002" Type="http://schemas.openxmlformats.org/officeDocument/2006/relationships/image" Target="media/image632.emf"/><Relationship Id="rId249" Type="http://schemas.openxmlformats.org/officeDocument/2006/relationships/oleObject" Target="embeddings/oleObject113.bin"/><Relationship Id="rId456" Type="http://schemas.openxmlformats.org/officeDocument/2006/relationships/oleObject" Target="embeddings/oleObject224.bin"/><Relationship Id="rId663" Type="http://schemas.openxmlformats.org/officeDocument/2006/relationships/image" Target="media/image336.emf"/><Relationship Id="rId870" Type="http://schemas.openxmlformats.org/officeDocument/2006/relationships/oleObject" Target="embeddings/oleObject328.bin"/><Relationship Id="rId1086" Type="http://schemas.openxmlformats.org/officeDocument/2006/relationships/image" Target="media/image716.png"/><Relationship Id="rId13" Type="http://schemas.openxmlformats.org/officeDocument/2006/relationships/image" Target="media/image3.emf"/><Relationship Id="rId109" Type="http://schemas.openxmlformats.org/officeDocument/2006/relationships/oleObject" Target="embeddings/oleObject41.bin"/><Relationship Id="rId316" Type="http://schemas.openxmlformats.org/officeDocument/2006/relationships/image" Target="media/image146.wmf"/><Relationship Id="rId523" Type="http://schemas.openxmlformats.org/officeDocument/2006/relationships/oleObject" Target="embeddings/oleObject259.bin"/><Relationship Id="rId968" Type="http://schemas.openxmlformats.org/officeDocument/2006/relationships/image" Target="media/image598.emf"/><Relationship Id="rId97" Type="http://schemas.openxmlformats.org/officeDocument/2006/relationships/oleObject" Target="embeddings/oleObject35.bin"/><Relationship Id="rId730" Type="http://schemas.openxmlformats.org/officeDocument/2006/relationships/oleObject" Target="embeddings/oleObject313.bin"/><Relationship Id="rId828" Type="http://schemas.openxmlformats.org/officeDocument/2006/relationships/image" Target="media/image477.emf"/><Relationship Id="rId1013" Type="http://schemas.openxmlformats.org/officeDocument/2006/relationships/image" Target="media/image643.emf"/><Relationship Id="rId162" Type="http://schemas.openxmlformats.org/officeDocument/2006/relationships/oleObject" Target="embeddings/oleObject68.bin"/><Relationship Id="rId467" Type="http://schemas.openxmlformats.org/officeDocument/2006/relationships/image" Target="media/image216.wmf"/><Relationship Id="rId674" Type="http://schemas.openxmlformats.org/officeDocument/2006/relationships/image" Target="media/image347.emf"/><Relationship Id="rId881" Type="http://schemas.openxmlformats.org/officeDocument/2006/relationships/image" Target="media/image522.emf"/><Relationship Id="rId979" Type="http://schemas.openxmlformats.org/officeDocument/2006/relationships/image" Target="media/image609.emf"/><Relationship Id="rId24" Type="http://schemas.openxmlformats.org/officeDocument/2006/relationships/oleObject" Target="embeddings/Microsoft_Visio_2003-2010___666.vsd"/><Relationship Id="rId327" Type="http://schemas.openxmlformats.org/officeDocument/2006/relationships/oleObject" Target="embeddings/oleObject154.bin"/><Relationship Id="rId534" Type="http://schemas.openxmlformats.org/officeDocument/2006/relationships/image" Target="media/image246.emf"/><Relationship Id="rId741" Type="http://schemas.openxmlformats.org/officeDocument/2006/relationships/image" Target="media/image393.emf"/><Relationship Id="rId839" Type="http://schemas.openxmlformats.org/officeDocument/2006/relationships/image" Target="media/image487.emf"/><Relationship Id="rId173" Type="http://schemas.openxmlformats.org/officeDocument/2006/relationships/image" Target="media/image79.wmf"/><Relationship Id="rId380" Type="http://schemas.openxmlformats.org/officeDocument/2006/relationships/image" Target="media/image173.wmf"/><Relationship Id="rId601" Type="http://schemas.openxmlformats.org/officeDocument/2006/relationships/image" Target="media/image280.wmf"/><Relationship Id="rId1024" Type="http://schemas.openxmlformats.org/officeDocument/2006/relationships/image" Target="media/image654.emf"/><Relationship Id="rId240" Type="http://schemas.openxmlformats.org/officeDocument/2006/relationships/oleObject" Target="embeddings/oleObject107.bin"/><Relationship Id="rId478" Type="http://schemas.openxmlformats.org/officeDocument/2006/relationships/oleObject" Target="embeddings/oleObject235.bin"/><Relationship Id="rId685" Type="http://schemas.openxmlformats.org/officeDocument/2006/relationships/image" Target="media/image358.emf"/><Relationship Id="rId892" Type="http://schemas.openxmlformats.org/officeDocument/2006/relationships/image" Target="media/image531.emf"/><Relationship Id="rId906" Type="http://schemas.openxmlformats.org/officeDocument/2006/relationships/image" Target="media/image543.emf"/><Relationship Id="rId35" Type="http://schemas.openxmlformats.org/officeDocument/2006/relationships/image" Target="media/image14.wmf"/><Relationship Id="rId100" Type="http://schemas.openxmlformats.org/officeDocument/2006/relationships/image" Target="media/image46.wmf"/><Relationship Id="rId338" Type="http://schemas.openxmlformats.org/officeDocument/2006/relationships/image" Target="media/image157.wmf"/><Relationship Id="rId545" Type="http://schemas.openxmlformats.org/officeDocument/2006/relationships/image" Target="media/image252.wmf"/><Relationship Id="rId752" Type="http://schemas.openxmlformats.org/officeDocument/2006/relationships/image" Target="media/image404.emf"/><Relationship Id="rId184" Type="http://schemas.openxmlformats.org/officeDocument/2006/relationships/image" Target="media/image85.wmf"/><Relationship Id="rId391" Type="http://schemas.openxmlformats.org/officeDocument/2006/relationships/oleObject" Target="embeddings/oleObject191.bin"/><Relationship Id="rId405" Type="http://schemas.openxmlformats.org/officeDocument/2006/relationships/oleObject" Target="embeddings/oleObject198.bin"/><Relationship Id="rId612" Type="http://schemas.openxmlformats.org/officeDocument/2006/relationships/oleObject" Target="embeddings/oleObject297.bin"/><Relationship Id="rId1035" Type="http://schemas.openxmlformats.org/officeDocument/2006/relationships/image" Target="media/image665.emf"/><Relationship Id="rId251" Type="http://schemas.openxmlformats.org/officeDocument/2006/relationships/oleObject" Target="embeddings/oleObject114.bin"/><Relationship Id="rId489" Type="http://schemas.openxmlformats.org/officeDocument/2006/relationships/oleObject" Target="embeddings/oleObject242.bin"/><Relationship Id="rId696" Type="http://schemas.openxmlformats.org/officeDocument/2006/relationships/image" Target="media/image369.emf"/><Relationship Id="rId917" Type="http://schemas.openxmlformats.org/officeDocument/2006/relationships/image" Target="media/image551.emf"/><Relationship Id="rId46" Type="http://schemas.openxmlformats.org/officeDocument/2006/relationships/oleObject" Target="embeddings/oleObject9.bin"/><Relationship Id="rId349" Type="http://schemas.openxmlformats.org/officeDocument/2006/relationships/oleObject" Target="embeddings/oleObject165.bin"/><Relationship Id="rId556" Type="http://schemas.openxmlformats.org/officeDocument/2006/relationships/oleObject" Target="embeddings/oleObject274.bin"/><Relationship Id="rId763" Type="http://schemas.openxmlformats.org/officeDocument/2006/relationships/image" Target="media/image414.wmf"/><Relationship Id="rId111" Type="http://schemas.openxmlformats.org/officeDocument/2006/relationships/oleObject" Target="embeddings/oleObject42.bin"/><Relationship Id="rId195" Type="http://schemas.openxmlformats.org/officeDocument/2006/relationships/oleObject" Target="embeddings/oleObject84.bin"/><Relationship Id="rId209" Type="http://schemas.openxmlformats.org/officeDocument/2006/relationships/oleObject" Target="embeddings/oleObject90.bin"/><Relationship Id="rId416" Type="http://schemas.openxmlformats.org/officeDocument/2006/relationships/image" Target="media/image191.wmf"/><Relationship Id="rId970" Type="http://schemas.openxmlformats.org/officeDocument/2006/relationships/image" Target="media/image600.emf"/><Relationship Id="rId1046" Type="http://schemas.openxmlformats.org/officeDocument/2006/relationships/image" Target="media/image676.emf"/><Relationship Id="rId623" Type="http://schemas.openxmlformats.org/officeDocument/2006/relationships/image" Target="media/image296.emf"/><Relationship Id="rId830" Type="http://schemas.openxmlformats.org/officeDocument/2006/relationships/image" Target="media/image479.emf"/><Relationship Id="rId928" Type="http://schemas.openxmlformats.org/officeDocument/2006/relationships/image" Target="media/image560.emf"/><Relationship Id="rId57" Type="http://schemas.openxmlformats.org/officeDocument/2006/relationships/image" Target="media/image25.wmf"/><Relationship Id="rId262" Type="http://schemas.openxmlformats.org/officeDocument/2006/relationships/image" Target="media/image121.wmf"/><Relationship Id="rId567" Type="http://schemas.openxmlformats.org/officeDocument/2006/relationships/image" Target="media/image263.wmf"/><Relationship Id="rId122" Type="http://schemas.openxmlformats.org/officeDocument/2006/relationships/oleObject" Target="embeddings/oleObject48.bin"/><Relationship Id="rId774" Type="http://schemas.openxmlformats.org/officeDocument/2006/relationships/image" Target="media/image424.emf"/><Relationship Id="rId981" Type="http://schemas.openxmlformats.org/officeDocument/2006/relationships/image" Target="media/image611.emf"/><Relationship Id="rId1057" Type="http://schemas.openxmlformats.org/officeDocument/2006/relationships/image" Target="media/image687.emf"/><Relationship Id="rId427" Type="http://schemas.openxmlformats.org/officeDocument/2006/relationships/oleObject" Target="embeddings/oleObject209.bin"/><Relationship Id="rId634" Type="http://schemas.openxmlformats.org/officeDocument/2006/relationships/image" Target="media/image307.emf"/><Relationship Id="rId841" Type="http://schemas.openxmlformats.org/officeDocument/2006/relationships/image" Target="media/image489.emf"/><Relationship Id="rId273" Type="http://schemas.openxmlformats.org/officeDocument/2006/relationships/oleObject" Target="embeddings/oleObject125.bin"/><Relationship Id="rId480" Type="http://schemas.openxmlformats.org/officeDocument/2006/relationships/oleObject" Target="embeddings/oleObject236.bin"/><Relationship Id="rId701" Type="http://schemas.openxmlformats.org/officeDocument/2006/relationships/image" Target="media/image374.emf"/><Relationship Id="rId939" Type="http://schemas.openxmlformats.org/officeDocument/2006/relationships/image" Target="media/image571.emf"/><Relationship Id="rId68" Type="http://schemas.openxmlformats.org/officeDocument/2006/relationships/image" Target="media/image30.wmf"/><Relationship Id="rId133" Type="http://schemas.openxmlformats.org/officeDocument/2006/relationships/oleObject" Target="embeddings/oleObject54.bin"/><Relationship Id="rId340" Type="http://schemas.openxmlformats.org/officeDocument/2006/relationships/image" Target="media/image158.wmf"/><Relationship Id="rId578" Type="http://schemas.openxmlformats.org/officeDocument/2006/relationships/oleObject" Target="embeddings/oleObject283.bin"/><Relationship Id="rId785" Type="http://schemas.openxmlformats.org/officeDocument/2006/relationships/image" Target="media/image435.emf"/><Relationship Id="rId992" Type="http://schemas.openxmlformats.org/officeDocument/2006/relationships/image" Target="media/image622.emf"/><Relationship Id="rId200" Type="http://schemas.openxmlformats.org/officeDocument/2006/relationships/image" Target="media/image93.wmf"/><Relationship Id="rId438" Type="http://schemas.openxmlformats.org/officeDocument/2006/relationships/oleObject" Target="embeddings/oleObject215.bin"/><Relationship Id="rId645" Type="http://schemas.openxmlformats.org/officeDocument/2006/relationships/image" Target="media/image318.emf"/><Relationship Id="rId852" Type="http://schemas.openxmlformats.org/officeDocument/2006/relationships/image" Target="media/image500.emf"/><Relationship Id="rId1068" Type="http://schemas.openxmlformats.org/officeDocument/2006/relationships/image" Target="media/image698.emf"/><Relationship Id="rId284" Type="http://schemas.openxmlformats.org/officeDocument/2006/relationships/image" Target="media/image132.wmf"/><Relationship Id="rId491" Type="http://schemas.openxmlformats.org/officeDocument/2006/relationships/oleObject" Target="embeddings/oleObject244.bin"/><Relationship Id="rId505" Type="http://schemas.openxmlformats.org/officeDocument/2006/relationships/oleObject" Target="embeddings/oleObject251.bin"/><Relationship Id="rId712" Type="http://schemas.openxmlformats.org/officeDocument/2006/relationships/oleObject" Target="embeddings/oleObject304.bin"/><Relationship Id="rId79" Type="http://schemas.openxmlformats.org/officeDocument/2006/relationships/oleObject" Target="embeddings/oleObject26.bin"/><Relationship Id="rId144" Type="http://schemas.openxmlformats.org/officeDocument/2006/relationships/image" Target="media/image67.wmf"/><Relationship Id="rId589" Type="http://schemas.openxmlformats.org/officeDocument/2006/relationships/image" Target="media/image274.wmf"/><Relationship Id="rId796" Type="http://schemas.openxmlformats.org/officeDocument/2006/relationships/image" Target="media/image446.emf"/><Relationship Id="rId351" Type="http://schemas.openxmlformats.org/officeDocument/2006/relationships/oleObject" Target="embeddings/oleObject166.bin"/><Relationship Id="rId449" Type="http://schemas.openxmlformats.org/officeDocument/2006/relationships/image" Target="media/image207.wmf"/><Relationship Id="rId656" Type="http://schemas.openxmlformats.org/officeDocument/2006/relationships/image" Target="media/image329.emf"/><Relationship Id="rId863" Type="http://schemas.openxmlformats.org/officeDocument/2006/relationships/image" Target="media/image509.emf"/><Relationship Id="rId1079" Type="http://schemas.openxmlformats.org/officeDocument/2006/relationships/image" Target="media/image709.png"/><Relationship Id="rId211" Type="http://schemas.openxmlformats.org/officeDocument/2006/relationships/oleObject" Target="embeddings/oleObject91.bin"/><Relationship Id="rId295" Type="http://schemas.openxmlformats.org/officeDocument/2006/relationships/oleObject" Target="embeddings/oleObject136.bin"/><Relationship Id="rId309" Type="http://schemas.openxmlformats.org/officeDocument/2006/relationships/image" Target="media/image143.wmf"/><Relationship Id="rId516" Type="http://schemas.openxmlformats.org/officeDocument/2006/relationships/image" Target="media/image238.wmf"/><Relationship Id="rId723" Type="http://schemas.openxmlformats.org/officeDocument/2006/relationships/image" Target="media/image385.emf"/><Relationship Id="rId930" Type="http://schemas.openxmlformats.org/officeDocument/2006/relationships/image" Target="media/image562.emf"/><Relationship Id="rId1006" Type="http://schemas.openxmlformats.org/officeDocument/2006/relationships/image" Target="media/image636.emf"/><Relationship Id="rId155" Type="http://schemas.openxmlformats.org/officeDocument/2006/relationships/oleObject" Target="embeddings/oleObject64.bin"/><Relationship Id="rId362" Type="http://schemas.openxmlformats.org/officeDocument/2006/relationships/oleObject" Target="embeddings/oleObject174.bin"/><Relationship Id="rId222" Type="http://schemas.openxmlformats.org/officeDocument/2006/relationships/oleObject" Target="embeddings/oleObject97.bin"/><Relationship Id="rId667" Type="http://schemas.openxmlformats.org/officeDocument/2006/relationships/image" Target="media/image340.emf"/><Relationship Id="rId874" Type="http://schemas.openxmlformats.org/officeDocument/2006/relationships/image" Target="media/image515.emf"/><Relationship Id="rId17" Type="http://schemas.openxmlformats.org/officeDocument/2006/relationships/image" Target="media/image5.emf"/><Relationship Id="rId527" Type="http://schemas.openxmlformats.org/officeDocument/2006/relationships/oleObject" Target="embeddings/oleObject262.bin"/><Relationship Id="rId734" Type="http://schemas.openxmlformats.org/officeDocument/2006/relationships/oleObject" Target="embeddings/oleObject316.bin"/><Relationship Id="rId941" Type="http://schemas.openxmlformats.org/officeDocument/2006/relationships/image" Target="media/image573.emf"/><Relationship Id="rId70" Type="http://schemas.openxmlformats.org/officeDocument/2006/relationships/image" Target="media/image31.wmf"/><Relationship Id="rId166" Type="http://schemas.openxmlformats.org/officeDocument/2006/relationships/oleObject" Target="embeddings/oleObject72.bin"/><Relationship Id="rId373" Type="http://schemas.openxmlformats.org/officeDocument/2006/relationships/image" Target="media/image170.wmf"/><Relationship Id="rId580" Type="http://schemas.openxmlformats.org/officeDocument/2006/relationships/oleObject" Target="embeddings/oleObject284.bin"/><Relationship Id="rId801" Type="http://schemas.openxmlformats.org/officeDocument/2006/relationships/image" Target="media/image451.emf"/><Relationship Id="rId1017" Type="http://schemas.openxmlformats.org/officeDocument/2006/relationships/image" Target="media/image647.emf"/><Relationship Id="rId1" Type="http://schemas.openxmlformats.org/officeDocument/2006/relationships/customXml" Target="../customXml/item1.xml"/><Relationship Id="rId233" Type="http://schemas.openxmlformats.org/officeDocument/2006/relationships/image" Target="media/image109.wmf"/><Relationship Id="rId440" Type="http://schemas.openxmlformats.org/officeDocument/2006/relationships/oleObject" Target="embeddings/oleObject216.bin"/><Relationship Id="rId678" Type="http://schemas.openxmlformats.org/officeDocument/2006/relationships/image" Target="media/image351.emf"/><Relationship Id="rId885" Type="http://schemas.openxmlformats.org/officeDocument/2006/relationships/image" Target="media/image524.emf"/><Relationship Id="rId1070" Type="http://schemas.openxmlformats.org/officeDocument/2006/relationships/image" Target="media/image700.emf"/><Relationship Id="rId28" Type="http://schemas.openxmlformats.org/officeDocument/2006/relationships/oleObject" Target="embeddings/Microsoft_Visio_2003-2010___888.vsd"/><Relationship Id="rId300" Type="http://schemas.openxmlformats.org/officeDocument/2006/relationships/image" Target="media/image140.wmf"/><Relationship Id="rId538" Type="http://schemas.openxmlformats.org/officeDocument/2006/relationships/oleObject" Target="embeddings/oleObject266.bin"/><Relationship Id="rId745" Type="http://schemas.openxmlformats.org/officeDocument/2006/relationships/image" Target="media/image397.emf"/><Relationship Id="rId952" Type="http://schemas.openxmlformats.org/officeDocument/2006/relationships/image" Target="media/image582.emf"/><Relationship Id="rId81" Type="http://schemas.openxmlformats.org/officeDocument/2006/relationships/oleObject" Target="embeddings/oleObject27.bin"/><Relationship Id="rId177" Type="http://schemas.openxmlformats.org/officeDocument/2006/relationships/image" Target="media/image82.emf"/><Relationship Id="rId384" Type="http://schemas.openxmlformats.org/officeDocument/2006/relationships/image" Target="media/image175.wmf"/><Relationship Id="rId591" Type="http://schemas.openxmlformats.org/officeDocument/2006/relationships/image" Target="media/image275.wmf"/><Relationship Id="rId605" Type="http://schemas.openxmlformats.org/officeDocument/2006/relationships/image" Target="media/image282.emf"/><Relationship Id="rId812" Type="http://schemas.openxmlformats.org/officeDocument/2006/relationships/image" Target="media/image462.emf"/><Relationship Id="rId1028" Type="http://schemas.openxmlformats.org/officeDocument/2006/relationships/image" Target="media/image658.emf"/><Relationship Id="rId244" Type="http://schemas.openxmlformats.org/officeDocument/2006/relationships/image" Target="media/image113.wmf"/><Relationship Id="rId689" Type="http://schemas.openxmlformats.org/officeDocument/2006/relationships/image" Target="media/image362.emf"/><Relationship Id="rId896" Type="http://schemas.openxmlformats.org/officeDocument/2006/relationships/image" Target="media/image535.emf"/><Relationship Id="rId1081" Type="http://schemas.openxmlformats.org/officeDocument/2006/relationships/image" Target="media/image711.png"/><Relationship Id="rId39" Type="http://schemas.openxmlformats.org/officeDocument/2006/relationships/image" Target="media/image16.wmf"/><Relationship Id="rId451" Type="http://schemas.openxmlformats.org/officeDocument/2006/relationships/image" Target="media/image208.wmf"/><Relationship Id="rId549" Type="http://schemas.openxmlformats.org/officeDocument/2006/relationships/image" Target="media/image254.emf"/><Relationship Id="rId756" Type="http://schemas.openxmlformats.org/officeDocument/2006/relationships/image" Target="media/image408.emf"/><Relationship Id="rId104" Type="http://schemas.openxmlformats.org/officeDocument/2006/relationships/image" Target="media/image48.wmf"/><Relationship Id="rId188" Type="http://schemas.openxmlformats.org/officeDocument/2006/relationships/image" Target="media/image87.wmf"/><Relationship Id="rId311" Type="http://schemas.openxmlformats.org/officeDocument/2006/relationships/oleObject" Target="embeddings/oleObject146.bin"/><Relationship Id="rId395" Type="http://schemas.openxmlformats.org/officeDocument/2006/relationships/oleObject" Target="embeddings/oleObject193.bin"/><Relationship Id="rId409" Type="http://schemas.openxmlformats.org/officeDocument/2006/relationships/oleObject" Target="embeddings/oleObject200.bin"/><Relationship Id="rId963" Type="http://schemas.openxmlformats.org/officeDocument/2006/relationships/image" Target="media/image593.emf"/><Relationship Id="rId1039" Type="http://schemas.openxmlformats.org/officeDocument/2006/relationships/image" Target="media/image669.emf"/><Relationship Id="rId92" Type="http://schemas.openxmlformats.org/officeDocument/2006/relationships/image" Target="media/image42.wmf"/><Relationship Id="rId616" Type="http://schemas.openxmlformats.org/officeDocument/2006/relationships/image" Target="media/image289.emf"/><Relationship Id="rId823" Type="http://schemas.openxmlformats.org/officeDocument/2006/relationships/image" Target="media/image472.emf"/><Relationship Id="rId255" Type="http://schemas.openxmlformats.org/officeDocument/2006/relationships/oleObject" Target="embeddings/oleObject116.bin"/><Relationship Id="rId462" Type="http://schemas.openxmlformats.org/officeDocument/2006/relationships/oleObject" Target="embeddings/oleObject227.bin"/><Relationship Id="rId1092" Type="http://schemas.microsoft.com/office/2011/relationships/people" Target="people.xml"/><Relationship Id="rId115" Type="http://schemas.openxmlformats.org/officeDocument/2006/relationships/oleObject" Target="embeddings/oleObject44.bin"/><Relationship Id="rId322" Type="http://schemas.openxmlformats.org/officeDocument/2006/relationships/image" Target="media/image149.wmf"/><Relationship Id="rId767" Type="http://schemas.openxmlformats.org/officeDocument/2006/relationships/image" Target="media/image417.emf"/><Relationship Id="rId974" Type="http://schemas.openxmlformats.org/officeDocument/2006/relationships/image" Target="media/image604.emf"/><Relationship Id="rId199" Type="http://schemas.openxmlformats.org/officeDocument/2006/relationships/oleObject" Target="embeddings/oleObject86.bin"/><Relationship Id="rId627" Type="http://schemas.openxmlformats.org/officeDocument/2006/relationships/image" Target="media/image300.emf"/><Relationship Id="rId834" Type="http://schemas.openxmlformats.org/officeDocument/2006/relationships/oleObject" Target="embeddings/oleObject323.bin"/><Relationship Id="rId266" Type="http://schemas.openxmlformats.org/officeDocument/2006/relationships/image" Target="media/image123.wmf"/><Relationship Id="rId473" Type="http://schemas.openxmlformats.org/officeDocument/2006/relationships/image" Target="media/image219.wmf"/><Relationship Id="rId680" Type="http://schemas.openxmlformats.org/officeDocument/2006/relationships/image" Target="media/image353.emf"/><Relationship Id="rId901" Type="http://schemas.openxmlformats.org/officeDocument/2006/relationships/image" Target="media/image538.emf"/><Relationship Id="rId30" Type="http://schemas.openxmlformats.org/officeDocument/2006/relationships/oleObject" Target="embeddings/oleObject1.bin"/><Relationship Id="rId126" Type="http://schemas.openxmlformats.org/officeDocument/2006/relationships/oleObject" Target="embeddings/oleObject50.bin"/><Relationship Id="rId333" Type="http://schemas.openxmlformats.org/officeDocument/2006/relationships/oleObject" Target="embeddings/oleObject157.bin"/><Relationship Id="rId540" Type="http://schemas.openxmlformats.org/officeDocument/2006/relationships/oleObject" Target="embeddings/oleObject267.bin"/><Relationship Id="rId778" Type="http://schemas.openxmlformats.org/officeDocument/2006/relationships/image" Target="media/image428.emf"/><Relationship Id="rId985" Type="http://schemas.openxmlformats.org/officeDocument/2006/relationships/image" Target="media/image615.emf"/><Relationship Id="rId638" Type="http://schemas.openxmlformats.org/officeDocument/2006/relationships/image" Target="media/image311.emf"/><Relationship Id="rId845" Type="http://schemas.openxmlformats.org/officeDocument/2006/relationships/image" Target="media/image493.emf"/><Relationship Id="rId1030" Type="http://schemas.openxmlformats.org/officeDocument/2006/relationships/image" Target="media/image660.emf"/><Relationship Id="rId277" Type="http://schemas.openxmlformats.org/officeDocument/2006/relationships/oleObject" Target="embeddings/oleObject127.bin"/><Relationship Id="rId400" Type="http://schemas.openxmlformats.org/officeDocument/2006/relationships/image" Target="media/image183.wmf"/><Relationship Id="rId484" Type="http://schemas.openxmlformats.org/officeDocument/2006/relationships/oleObject" Target="embeddings/oleObject238.bin"/><Relationship Id="rId705" Type="http://schemas.openxmlformats.org/officeDocument/2006/relationships/image" Target="media/image378.wmf"/><Relationship Id="rId137" Type="http://schemas.openxmlformats.org/officeDocument/2006/relationships/oleObject" Target="embeddings/oleObject56.bin"/><Relationship Id="rId344" Type="http://schemas.openxmlformats.org/officeDocument/2006/relationships/image" Target="media/image160.wmf"/><Relationship Id="rId691" Type="http://schemas.openxmlformats.org/officeDocument/2006/relationships/image" Target="media/image364.emf"/><Relationship Id="rId789" Type="http://schemas.openxmlformats.org/officeDocument/2006/relationships/image" Target="media/image439.emf"/><Relationship Id="rId912" Type="http://schemas.openxmlformats.org/officeDocument/2006/relationships/oleObject" Target="embeddings/oleObject335.bin"/><Relationship Id="rId996" Type="http://schemas.openxmlformats.org/officeDocument/2006/relationships/image" Target="media/image626.emf"/><Relationship Id="rId41" Type="http://schemas.openxmlformats.org/officeDocument/2006/relationships/image" Target="media/image17.wmf"/><Relationship Id="rId551" Type="http://schemas.openxmlformats.org/officeDocument/2006/relationships/image" Target="media/image255.wmf"/><Relationship Id="rId649" Type="http://schemas.openxmlformats.org/officeDocument/2006/relationships/image" Target="media/image322.emf"/><Relationship Id="rId856" Type="http://schemas.openxmlformats.org/officeDocument/2006/relationships/image" Target="media/image504.emf"/><Relationship Id="rId190" Type="http://schemas.openxmlformats.org/officeDocument/2006/relationships/image" Target="media/image88.wmf"/><Relationship Id="rId204" Type="http://schemas.openxmlformats.org/officeDocument/2006/relationships/image" Target="media/image95.wmf"/><Relationship Id="rId288" Type="http://schemas.openxmlformats.org/officeDocument/2006/relationships/image" Target="media/image134.wmf"/><Relationship Id="rId411" Type="http://schemas.openxmlformats.org/officeDocument/2006/relationships/oleObject" Target="embeddings/oleObject201.bin"/><Relationship Id="rId509" Type="http://schemas.openxmlformats.org/officeDocument/2006/relationships/oleObject" Target="embeddings/oleObject253.bin"/><Relationship Id="rId1041" Type="http://schemas.openxmlformats.org/officeDocument/2006/relationships/image" Target="media/image671.emf"/><Relationship Id="rId495" Type="http://schemas.openxmlformats.org/officeDocument/2006/relationships/oleObject" Target="embeddings/oleObject246.bin"/><Relationship Id="rId716" Type="http://schemas.openxmlformats.org/officeDocument/2006/relationships/oleObject" Target="embeddings/oleObject307.bin"/><Relationship Id="rId923" Type="http://schemas.openxmlformats.org/officeDocument/2006/relationships/image" Target="media/image557.emf"/><Relationship Id="rId52" Type="http://schemas.openxmlformats.org/officeDocument/2006/relationships/oleObject" Target="embeddings/oleObject12.bin"/><Relationship Id="rId148" Type="http://schemas.openxmlformats.org/officeDocument/2006/relationships/image" Target="media/image69.wmf"/><Relationship Id="rId355" Type="http://schemas.openxmlformats.org/officeDocument/2006/relationships/oleObject" Target="embeddings/oleObject168.bin"/><Relationship Id="rId562" Type="http://schemas.openxmlformats.org/officeDocument/2006/relationships/oleObject" Target="embeddings/Microsoft_Visio_2003-2010___161616.vsd"/><Relationship Id="rId215" Type="http://schemas.openxmlformats.org/officeDocument/2006/relationships/oleObject" Target="embeddings/oleObject93.bin"/><Relationship Id="rId422" Type="http://schemas.openxmlformats.org/officeDocument/2006/relationships/image" Target="media/image194.wmf"/><Relationship Id="rId867" Type="http://schemas.openxmlformats.org/officeDocument/2006/relationships/image" Target="media/image512.wmf"/><Relationship Id="rId1052" Type="http://schemas.openxmlformats.org/officeDocument/2006/relationships/image" Target="media/image682.emf"/><Relationship Id="rId299" Type="http://schemas.openxmlformats.org/officeDocument/2006/relationships/oleObject" Target="embeddings/oleObject138.bin"/><Relationship Id="rId727" Type="http://schemas.openxmlformats.org/officeDocument/2006/relationships/image" Target="media/image387.wmf"/><Relationship Id="rId934" Type="http://schemas.openxmlformats.org/officeDocument/2006/relationships/image" Target="media/image566.emf"/><Relationship Id="rId63" Type="http://schemas.openxmlformats.org/officeDocument/2006/relationships/oleObject" Target="embeddings/oleObject18.bin"/><Relationship Id="rId159" Type="http://schemas.openxmlformats.org/officeDocument/2006/relationships/oleObject" Target="embeddings/oleObject66.bin"/><Relationship Id="rId366" Type="http://schemas.openxmlformats.org/officeDocument/2006/relationships/oleObject" Target="embeddings/oleObject177.bin"/><Relationship Id="rId573" Type="http://schemas.openxmlformats.org/officeDocument/2006/relationships/image" Target="media/image266.wmf"/><Relationship Id="rId780" Type="http://schemas.openxmlformats.org/officeDocument/2006/relationships/image" Target="media/image430.emf"/><Relationship Id="rId226" Type="http://schemas.openxmlformats.org/officeDocument/2006/relationships/oleObject" Target="embeddings/oleObject99.bin"/><Relationship Id="rId433" Type="http://schemas.openxmlformats.org/officeDocument/2006/relationships/oleObject" Target="embeddings/oleObject212.bin"/><Relationship Id="rId878" Type="http://schemas.openxmlformats.org/officeDocument/2006/relationships/image" Target="media/image519.emf"/><Relationship Id="rId1063" Type="http://schemas.openxmlformats.org/officeDocument/2006/relationships/image" Target="media/image693.emf"/><Relationship Id="rId640" Type="http://schemas.openxmlformats.org/officeDocument/2006/relationships/image" Target="media/image313.emf"/><Relationship Id="rId738" Type="http://schemas.openxmlformats.org/officeDocument/2006/relationships/oleObject" Target="embeddings/oleObject319.bin"/><Relationship Id="rId945" Type="http://schemas.openxmlformats.org/officeDocument/2006/relationships/image" Target="media/image575.emf"/><Relationship Id="rId74" Type="http://schemas.openxmlformats.org/officeDocument/2006/relationships/image" Target="media/image33.wmf"/><Relationship Id="rId377" Type="http://schemas.openxmlformats.org/officeDocument/2006/relationships/oleObject" Target="embeddings/oleObject184.bin"/><Relationship Id="rId500" Type="http://schemas.openxmlformats.org/officeDocument/2006/relationships/image" Target="media/image230.wmf"/><Relationship Id="rId584" Type="http://schemas.openxmlformats.org/officeDocument/2006/relationships/oleObject" Target="embeddings/oleObject286.bin"/><Relationship Id="rId805" Type="http://schemas.openxmlformats.org/officeDocument/2006/relationships/image" Target="media/image455.emf"/><Relationship Id="rId5" Type="http://schemas.openxmlformats.org/officeDocument/2006/relationships/webSettings" Target="webSettings.xml"/><Relationship Id="rId237" Type="http://schemas.openxmlformats.org/officeDocument/2006/relationships/image" Target="media/image111.wmf"/><Relationship Id="rId791" Type="http://schemas.openxmlformats.org/officeDocument/2006/relationships/image" Target="media/image441.emf"/><Relationship Id="rId889" Type="http://schemas.openxmlformats.org/officeDocument/2006/relationships/image" Target="media/image528.emf"/><Relationship Id="rId1074" Type="http://schemas.openxmlformats.org/officeDocument/2006/relationships/image" Target="media/image704.emf"/><Relationship Id="rId444" Type="http://schemas.openxmlformats.org/officeDocument/2006/relationships/oleObject" Target="embeddings/oleObject218.bin"/><Relationship Id="rId651" Type="http://schemas.openxmlformats.org/officeDocument/2006/relationships/image" Target="media/image324.emf"/><Relationship Id="rId749" Type="http://schemas.openxmlformats.org/officeDocument/2006/relationships/image" Target="media/image401.emf"/><Relationship Id="rId290" Type="http://schemas.openxmlformats.org/officeDocument/2006/relationships/image" Target="media/image135.wmf"/><Relationship Id="rId304" Type="http://schemas.openxmlformats.org/officeDocument/2006/relationships/oleObject" Target="embeddings/oleObject141.bin"/><Relationship Id="rId388" Type="http://schemas.openxmlformats.org/officeDocument/2006/relationships/image" Target="media/image177.wmf"/><Relationship Id="rId511" Type="http://schemas.openxmlformats.org/officeDocument/2006/relationships/oleObject" Target="embeddings/oleObject254.bin"/><Relationship Id="rId609" Type="http://schemas.openxmlformats.org/officeDocument/2006/relationships/image" Target="media/image286.wmf"/><Relationship Id="rId956" Type="http://schemas.openxmlformats.org/officeDocument/2006/relationships/image" Target="media/image586.emf"/><Relationship Id="rId85" Type="http://schemas.openxmlformats.org/officeDocument/2006/relationships/oleObject" Target="embeddings/oleObject29.bin"/><Relationship Id="rId150" Type="http://schemas.openxmlformats.org/officeDocument/2006/relationships/image" Target="media/image70.wmf"/><Relationship Id="rId595" Type="http://schemas.openxmlformats.org/officeDocument/2006/relationships/image" Target="media/image277.wmf"/><Relationship Id="rId816" Type="http://schemas.openxmlformats.org/officeDocument/2006/relationships/image" Target="media/image466.emf"/><Relationship Id="rId1001" Type="http://schemas.openxmlformats.org/officeDocument/2006/relationships/image" Target="media/image631.emf"/><Relationship Id="rId248" Type="http://schemas.openxmlformats.org/officeDocument/2006/relationships/oleObject" Target="embeddings/oleObject112.bin"/><Relationship Id="rId455" Type="http://schemas.openxmlformats.org/officeDocument/2006/relationships/image" Target="media/image210.wmf"/><Relationship Id="rId662" Type="http://schemas.openxmlformats.org/officeDocument/2006/relationships/image" Target="media/image335.emf"/><Relationship Id="rId1085" Type="http://schemas.openxmlformats.org/officeDocument/2006/relationships/image" Target="media/image715.png"/><Relationship Id="rId12" Type="http://schemas.openxmlformats.org/officeDocument/2006/relationships/header" Target="header3.xml"/><Relationship Id="rId108" Type="http://schemas.openxmlformats.org/officeDocument/2006/relationships/image" Target="media/image50.wmf"/><Relationship Id="rId315" Type="http://schemas.openxmlformats.org/officeDocument/2006/relationships/oleObject" Target="embeddings/oleObject148.bin"/><Relationship Id="rId522" Type="http://schemas.openxmlformats.org/officeDocument/2006/relationships/image" Target="media/image241.wmf"/><Relationship Id="rId967" Type="http://schemas.openxmlformats.org/officeDocument/2006/relationships/image" Target="media/image597.emf"/><Relationship Id="rId96" Type="http://schemas.openxmlformats.org/officeDocument/2006/relationships/image" Target="media/image44.wmf"/><Relationship Id="rId161" Type="http://schemas.openxmlformats.org/officeDocument/2006/relationships/image" Target="media/image75.wmf"/><Relationship Id="rId399" Type="http://schemas.openxmlformats.org/officeDocument/2006/relationships/oleObject" Target="embeddings/oleObject195.bin"/><Relationship Id="rId827" Type="http://schemas.openxmlformats.org/officeDocument/2006/relationships/image" Target="media/image476.emf"/><Relationship Id="rId1012" Type="http://schemas.openxmlformats.org/officeDocument/2006/relationships/image" Target="media/image642.emf"/><Relationship Id="rId259" Type="http://schemas.openxmlformats.org/officeDocument/2006/relationships/oleObject" Target="embeddings/oleObject118.bin"/><Relationship Id="rId466" Type="http://schemas.openxmlformats.org/officeDocument/2006/relationships/oleObject" Target="embeddings/oleObject229.bin"/><Relationship Id="rId673" Type="http://schemas.openxmlformats.org/officeDocument/2006/relationships/image" Target="media/image346.emf"/><Relationship Id="rId880" Type="http://schemas.openxmlformats.org/officeDocument/2006/relationships/image" Target="media/image521.emf"/><Relationship Id="rId23" Type="http://schemas.openxmlformats.org/officeDocument/2006/relationships/image" Target="media/image8.emf"/><Relationship Id="rId119" Type="http://schemas.openxmlformats.org/officeDocument/2006/relationships/image" Target="media/image55.wmf"/><Relationship Id="rId326" Type="http://schemas.openxmlformats.org/officeDocument/2006/relationships/image" Target="media/image151.wmf"/><Relationship Id="rId533" Type="http://schemas.openxmlformats.org/officeDocument/2006/relationships/oleObject" Target="embeddings/oleObject265.bin"/><Relationship Id="rId978" Type="http://schemas.openxmlformats.org/officeDocument/2006/relationships/image" Target="media/image608.emf"/><Relationship Id="rId740" Type="http://schemas.openxmlformats.org/officeDocument/2006/relationships/image" Target="media/image392.emf"/><Relationship Id="rId838" Type="http://schemas.openxmlformats.org/officeDocument/2006/relationships/image" Target="media/image486.emf"/><Relationship Id="rId1023" Type="http://schemas.openxmlformats.org/officeDocument/2006/relationships/image" Target="media/image653.emf"/><Relationship Id="rId172" Type="http://schemas.openxmlformats.org/officeDocument/2006/relationships/oleObject" Target="embeddings/oleObject75.bin"/><Relationship Id="rId477" Type="http://schemas.openxmlformats.org/officeDocument/2006/relationships/image" Target="media/image221.wmf"/><Relationship Id="rId600" Type="http://schemas.openxmlformats.org/officeDocument/2006/relationships/oleObject" Target="embeddings/oleObject293.bin"/><Relationship Id="rId684" Type="http://schemas.openxmlformats.org/officeDocument/2006/relationships/image" Target="media/image357.emf"/><Relationship Id="rId337" Type="http://schemas.openxmlformats.org/officeDocument/2006/relationships/oleObject" Target="embeddings/oleObject159.bin"/><Relationship Id="rId891" Type="http://schemas.openxmlformats.org/officeDocument/2006/relationships/image" Target="media/image530.emf"/><Relationship Id="rId905" Type="http://schemas.openxmlformats.org/officeDocument/2006/relationships/image" Target="media/image542.emf"/><Relationship Id="rId989" Type="http://schemas.openxmlformats.org/officeDocument/2006/relationships/image" Target="media/image619.emf"/><Relationship Id="rId34" Type="http://schemas.openxmlformats.org/officeDocument/2006/relationships/oleObject" Target="embeddings/oleObject3.bin"/><Relationship Id="rId544" Type="http://schemas.openxmlformats.org/officeDocument/2006/relationships/oleObject" Target="embeddings/oleObject269.bin"/><Relationship Id="rId751" Type="http://schemas.openxmlformats.org/officeDocument/2006/relationships/image" Target="media/image403.emf"/><Relationship Id="rId849" Type="http://schemas.openxmlformats.org/officeDocument/2006/relationships/image" Target="media/image497.emf"/><Relationship Id="rId183" Type="http://schemas.openxmlformats.org/officeDocument/2006/relationships/oleObject" Target="embeddings/Microsoft_Visio_2003-2010___111111.vsd"/><Relationship Id="rId390" Type="http://schemas.openxmlformats.org/officeDocument/2006/relationships/image" Target="media/image178.wmf"/><Relationship Id="rId404" Type="http://schemas.openxmlformats.org/officeDocument/2006/relationships/image" Target="media/image185.wmf"/><Relationship Id="rId611" Type="http://schemas.openxmlformats.org/officeDocument/2006/relationships/image" Target="media/image287.wmf"/><Relationship Id="rId1034" Type="http://schemas.openxmlformats.org/officeDocument/2006/relationships/image" Target="media/image664.emf"/><Relationship Id="rId250" Type="http://schemas.openxmlformats.org/officeDocument/2006/relationships/image" Target="media/image115.wmf"/><Relationship Id="rId488" Type="http://schemas.openxmlformats.org/officeDocument/2006/relationships/oleObject" Target="embeddings/oleObject241.bin"/><Relationship Id="rId695" Type="http://schemas.openxmlformats.org/officeDocument/2006/relationships/image" Target="media/image368.emf"/><Relationship Id="rId709" Type="http://schemas.openxmlformats.org/officeDocument/2006/relationships/oleObject" Target="embeddings/oleObject302.bin"/><Relationship Id="rId916" Type="http://schemas.openxmlformats.org/officeDocument/2006/relationships/image" Target="media/image550.emf"/><Relationship Id="rId45" Type="http://schemas.openxmlformats.org/officeDocument/2006/relationships/image" Target="media/image19.wmf"/><Relationship Id="rId110" Type="http://schemas.openxmlformats.org/officeDocument/2006/relationships/image" Target="media/image51.wmf"/><Relationship Id="rId348" Type="http://schemas.openxmlformats.org/officeDocument/2006/relationships/image" Target="media/image162.wmf"/><Relationship Id="rId555" Type="http://schemas.openxmlformats.org/officeDocument/2006/relationships/image" Target="media/image257.wmf"/><Relationship Id="rId762" Type="http://schemas.openxmlformats.org/officeDocument/2006/relationships/oleObject" Target="embeddings/oleObject320.bin"/><Relationship Id="rId194" Type="http://schemas.openxmlformats.org/officeDocument/2006/relationships/image" Target="media/image90.wmf"/><Relationship Id="rId208" Type="http://schemas.openxmlformats.org/officeDocument/2006/relationships/image" Target="media/image97.wmf"/><Relationship Id="rId415" Type="http://schemas.openxmlformats.org/officeDocument/2006/relationships/oleObject" Target="embeddings/oleObject203.bin"/><Relationship Id="rId622" Type="http://schemas.openxmlformats.org/officeDocument/2006/relationships/image" Target="media/image295.emf"/><Relationship Id="rId1045" Type="http://schemas.openxmlformats.org/officeDocument/2006/relationships/image" Target="media/image675.emf"/><Relationship Id="rId261" Type="http://schemas.openxmlformats.org/officeDocument/2006/relationships/oleObject" Target="embeddings/oleObject119.bin"/><Relationship Id="rId499" Type="http://schemas.openxmlformats.org/officeDocument/2006/relationships/oleObject" Target="embeddings/oleObject248.bin"/><Relationship Id="rId927" Type="http://schemas.openxmlformats.org/officeDocument/2006/relationships/image" Target="media/image559.emf"/><Relationship Id="rId56" Type="http://schemas.openxmlformats.org/officeDocument/2006/relationships/oleObject" Target="embeddings/oleObject14.bin"/><Relationship Id="rId359" Type="http://schemas.openxmlformats.org/officeDocument/2006/relationships/oleObject" Target="embeddings/oleObject171.bin"/><Relationship Id="rId566" Type="http://schemas.openxmlformats.org/officeDocument/2006/relationships/oleObject" Target="embeddings/oleObject277.bin"/><Relationship Id="rId773" Type="http://schemas.openxmlformats.org/officeDocument/2006/relationships/image" Target="media/image423.emf"/><Relationship Id="rId121" Type="http://schemas.openxmlformats.org/officeDocument/2006/relationships/image" Target="media/image56.wmf"/><Relationship Id="rId219" Type="http://schemas.openxmlformats.org/officeDocument/2006/relationships/image" Target="media/image102.wmf"/><Relationship Id="rId426" Type="http://schemas.openxmlformats.org/officeDocument/2006/relationships/image" Target="media/image196.wmf"/><Relationship Id="rId633" Type="http://schemas.openxmlformats.org/officeDocument/2006/relationships/image" Target="media/image306.emf"/><Relationship Id="rId980" Type="http://schemas.openxmlformats.org/officeDocument/2006/relationships/image" Target="media/image610.emf"/><Relationship Id="rId1056" Type="http://schemas.openxmlformats.org/officeDocument/2006/relationships/image" Target="media/image686.emf"/><Relationship Id="rId840" Type="http://schemas.openxmlformats.org/officeDocument/2006/relationships/image" Target="media/image488.emf"/><Relationship Id="rId938" Type="http://schemas.openxmlformats.org/officeDocument/2006/relationships/image" Target="media/image570.emf"/><Relationship Id="rId67" Type="http://schemas.openxmlformats.org/officeDocument/2006/relationships/oleObject" Target="embeddings/oleObject20.bin"/><Relationship Id="rId272" Type="http://schemas.openxmlformats.org/officeDocument/2006/relationships/image" Target="media/image126.wmf"/><Relationship Id="rId577" Type="http://schemas.openxmlformats.org/officeDocument/2006/relationships/image" Target="media/image268.wmf"/><Relationship Id="rId700" Type="http://schemas.openxmlformats.org/officeDocument/2006/relationships/image" Target="media/image373.emf"/><Relationship Id="rId132" Type="http://schemas.openxmlformats.org/officeDocument/2006/relationships/image" Target="media/image61.wmf"/><Relationship Id="rId784" Type="http://schemas.openxmlformats.org/officeDocument/2006/relationships/image" Target="media/image434.emf"/><Relationship Id="rId991" Type="http://schemas.openxmlformats.org/officeDocument/2006/relationships/image" Target="media/image621.emf"/><Relationship Id="rId1067" Type="http://schemas.openxmlformats.org/officeDocument/2006/relationships/image" Target="media/image697.emf"/><Relationship Id="rId437" Type="http://schemas.openxmlformats.org/officeDocument/2006/relationships/oleObject" Target="embeddings/oleObject214.bin"/><Relationship Id="rId644" Type="http://schemas.openxmlformats.org/officeDocument/2006/relationships/image" Target="media/image317.emf"/><Relationship Id="rId851" Type="http://schemas.openxmlformats.org/officeDocument/2006/relationships/image" Target="media/image499.emf"/><Relationship Id="rId283" Type="http://schemas.openxmlformats.org/officeDocument/2006/relationships/oleObject" Target="embeddings/oleObject130.bin"/><Relationship Id="rId490" Type="http://schemas.openxmlformats.org/officeDocument/2006/relationships/oleObject" Target="embeddings/oleObject243.bin"/><Relationship Id="rId504" Type="http://schemas.openxmlformats.org/officeDocument/2006/relationships/image" Target="media/image232.wmf"/><Relationship Id="rId711" Type="http://schemas.openxmlformats.org/officeDocument/2006/relationships/oleObject" Target="embeddings/oleObject303.bin"/><Relationship Id="rId949" Type="http://schemas.openxmlformats.org/officeDocument/2006/relationships/image" Target="media/image579.emf"/><Relationship Id="rId78" Type="http://schemas.openxmlformats.org/officeDocument/2006/relationships/image" Target="media/image35.wmf"/><Relationship Id="rId143" Type="http://schemas.openxmlformats.org/officeDocument/2006/relationships/oleObject" Target="embeddings/oleObject58.bin"/><Relationship Id="rId350" Type="http://schemas.openxmlformats.org/officeDocument/2006/relationships/image" Target="media/image163.wmf"/><Relationship Id="rId588" Type="http://schemas.openxmlformats.org/officeDocument/2006/relationships/oleObject" Target="embeddings/oleObject288.bin"/><Relationship Id="rId795" Type="http://schemas.openxmlformats.org/officeDocument/2006/relationships/image" Target="media/image445.emf"/><Relationship Id="rId809" Type="http://schemas.openxmlformats.org/officeDocument/2006/relationships/image" Target="media/image459.emf"/><Relationship Id="rId9" Type="http://schemas.openxmlformats.org/officeDocument/2006/relationships/footer" Target="footer1.xml"/><Relationship Id="rId210" Type="http://schemas.openxmlformats.org/officeDocument/2006/relationships/image" Target="media/image98.wmf"/><Relationship Id="rId448" Type="http://schemas.openxmlformats.org/officeDocument/2006/relationships/oleObject" Target="embeddings/oleObject220.bin"/><Relationship Id="rId655" Type="http://schemas.openxmlformats.org/officeDocument/2006/relationships/image" Target="media/image328.emf"/><Relationship Id="rId862" Type="http://schemas.openxmlformats.org/officeDocument/2006/relationships/image" Target="media/image508.emf"/><Relationship Id="rId1078" Type="http://schemas.openxmlformats.org/officeDocument/2006/relationships/image" Target="media/image708.png"/><Relationship Id="rId294" Type="http://schemas.openxmlformats.org/officeDocument/2006/relationships/image" Target="media/image137.wmf"/><Relationship Id="rId308" Type="http://schemas.openxmlformats.org/officeDocument/2006/relationships/oleObject" Target="embeddings/oleObject144.bin"/><Relationship Id="rId515" Type="http://schemas.openxmlformats.org/officeDocument/2006/relationships/oleObject" Target="embeddings/oleObject255.bin"/><Relationship Id="rId722" Type="http://schemas.openxmlformats.org/officeDocument/2006/relationships/oleObject" Target="embeddings/oleObject310.bin"/><Relationship Id="rId89" Type="http://schemas.openxmlformats.org/officeDocument/2006/relationships/oleObject" Target="embeddings/oleObject31.bin"/><Relationship Id="rId154" Type="http://schemas.openxmlformats.org/officeDocument/2006/relationships/image" Target="media/image72.wmf"/><Relationship Id="rId361" Type="http://schemas.openxmlformats.org/officeDocument/2006/relationships/oleObject" Target="embeddings/oleObject173.bin"/><Relationship Id="rId599" Type="http://schemas.openxmlformats.org/officeDocument/2006/relationships/image" Target="media/image279.wmf"/><Relationship Id="rId1005" Type="http://schemas.openxmlformats.org/officeDocument/2006/relationships/image" Target="media/image635.emf"/><Relationship Id="rId459" Type="http://schemas.openxmlformats.org/officeDocument/2006/relationships/image" Target="media/image212.wmf"/><Relationship Id="rId666" Type="http://schemas.openxmlformats.org/officeDocument/2006/relationships/image" Target="media/image339.emf"/><Relationship Id="rId873" Type="http://schemas.openxmlformats.org/officeDocument/2006/relationships/oleObject" Target="embeddings/oleObject330.bin"/><Relationship Id="rId1089" Type="http://schemas.openxmlformats.org/officeDocument/2006/relationships/header" Target="header4.xml"/><Relationship Id="rId16" Type="http://schemas.openxmlformats.org/officeDocument/2006/relationships/oleObject" Target="embeddings/Microsoft_Visio_2003-2010___222.vsd"/><Relationship Id="rId221" Type="http://schemas.openxmlformats.org/officeDocument/2006/relationships/image" Target="media/image103.wmf"/><Relationship Id="rId319" Type="http://schemas.openxmlformats.org/officeDocument/2006/relationships/oleObject" Target="embeddings/oleObject150.bin"/><Relationship Id="rId526" Type="http://schemas.openxmlformats.org/officeDocument/2006/relationships/oleObject" Target="embeddings/oleObject261.bin"/><Relationship Id="rId733" Type="http://schemas.openxmlformats.org/officeDocument/2006/relationships/oleObject" Target="embeddings/oleObject315.bin"/><Relationship Id="rId940" Type="http://schemas.openxmlformats.org/officeDocument/2006/relationships/image" Target="media/image572.emf"/><Relationship Id="rId1016" Type="http://schemas.openxmlformats.org/officeDocument/2006/relationships/image" Target="media/image646.emf"/><Relationship Id="rId165" Type="http://schemas.openxmlformats.org/officeDocument/2006/relationships/oleObject" Target="embeddings/oleObject71.bin"/><Relationship Id="rId372" Type="http://schemas.openxmlformats.org/officeDocument/2006/relationships/oleObject" Target="embeddings/oleObject181.bin"/><Relationship Id="rId677" Type="http://schemas.openxmlformats.org/officeDocument/2006/relationships/image" Target="media/image350.emf"/><Relationship Id="rId800" Type="http://schemas.openxmlformats.org/officeDocument/2006/relationships/image" Target="media/image450.emf"/><Relationship Id="rId232" Type="http://schemas.openxmlformats.org/officeDocument/2006/relationships/oleObject" Target="embeddings/oleObject102.bin"/><Relationship Id="rId884" Type="http://schemas.openxmlformats.org/officeDocument/2006/relationships/image" Target="media/image523.emf"/><Relationship Id="rId27" Type="http://schemas.openxmlformats.org/officeDocument/2006/relationships/image" Target="media/image10.emf"/><Relationship Id="rId537" Type="http://schemas.openxmlformats.org/officeDocument/2006/relationships/image" Target="media/image248.wmf"/><Relationship Id="rId744" Type="http://schemas.openxmlformats.org/officeDocument/2006/relationships/image" Target="media/image396.emf"/><Relationship Id="rId951" Type="http://schemas.openxmlformats.org/officeDocument/2006/relationships/image" Target="media/image581.emf"/><Relationship Id="rId80" Type="http://schemas.openxmlformats.org/officeDocument/2006/relationships/image" Target="media/image36.wmf"/><Relationship Id="rId176" Type="http://schemas.openxmlformats.org/officeDocument/2006/relationships/image" Target="media/image81.emf"/><Relationship Id="rId383" Type="http://schemas.openxmlformats.org/officeDocument/2006/relationships/oleObject" Target="embeddings/oleObject187.bin"/><Relationship Id="rId590" Type="http://schemas.openxmlformats.org/officeDocument/2006/relationships/oleObject" Target="embeddings/oleObject289.bin"/><Relationship Id="rId604" Type="http://schemas.openxmlformats.org/officeDocument/2006/relationships/oleObject" Target="embeddings/oleObject295.bin"/><Relationship Id="rId811" Type="http://schemas.openxmlformats.org/officeDocument/2006/relationships/image" Target="media/image461.emf"/><Relationship Id="rId1027" Type="http://schemas.openxmlformats.org/officeDocument/2006/relationships/image" Target="media/image657.emf"/><Relationship Id="rId243" Type="http://schemas.openxmlformats.org/officeDocument/2006/relationships/oleObject" Target="embeddings/oleObject109.bin"/><Relationship Id="rId450" Type="http://schemas.openxmlformats.org/officeDocument/2006/relationships/oleObject" Target="embeddings/oleObject221.bin"/><Relationship Id="rId688" Type="http://schemas.openxmlformats.org/officeDocument/2006/relationships/image" Target="media/image361.emf"/><Relationship Id="rId895" Type="http://schemas.openxmlformats.org/officeDocument/2006/relationships/image" Target="media/image534.emf"/><Relationship Id="rId909" Type="http://schemas.openxmlformats.org/officeDocument/2006/relationships/image" Target="media/image546.emf"/><Relationship Id="rId1080" Type="http://schemas.openxmlformats.org/officeDocument/2006/relationships/image" Target="media/image710.png"/><Relationship Id="rId38" Type="http://schemas.openxmlformats.org/officeDocument/2006/relationships/oleObject" Target="embeddings/oleObject5.bin"/><Relationship Id="rId103" Type="http://schemas.openxmlformats.org/officeDocument/2006/relationships/oleObject" Target="embeddings/oleObject38.bin"/><Relationship Id="rId310" Type="http://schemas.openxmlformats.org/officeDocument/2006/relationships/oleObject" Target="embeddings/oleObject145.bin"/><Relationship Id="rId548" Type="http://schemas.openxmlformats.org/officeDocument/2006/relationships/oleObject" Target="embeddings/oleObject271.bin"/><Relationship Id="rId755" Type="http://schemas.openxmlformats.org/officeDocument/2006/relationships/image" Target="media/image407.emf"/><Relationship Id="rId962" Type="http://schemas.openxmlformats.org/officeDocument/2006/relationships/image" Target="media/image592.emf"/><Relationship Id="rId91" Type="http://schemas.openxmlformats.org/officeDocument/2006/relationships/oleObject" Target="embeddings/oleObject32.bin"/><Relationship Id="rId187" Type="http://schemas.openxmlformats.org/officeDocument/2006/relationships/oleObject" Target="embeddings/oleObject80.bin"/><Relationship Id="rId394" Type="http://schemas.openxmlformats.org/officeDocument/2006/relationships/image" Target="media/image180.wmf"/><Relationship Id="rId408" Type="http://schemas.openxmlformats.org/officeDocument/2006/relationships/image" Target="media/image187.wmf"/><Relationship Id="rId615" Type="http://schemas.openxmlformats.org/officeDocument/2006/relationships/image" Target="media/image288.emf"/><Relationship Id="rId822" Type="http://schemas.openxmlformats.org/officeDocument/2006/relationships/oleObject" Target="embeddings/oleObject322.bin"/><Relationship Id="rId1038" Type="http://schemas.openxmlformats.org/officeDocument/2006/relationships/image" Target="media/image668.emf"/><Relationship Id="rId254" Type="http://schemas.openxmlformats.org/officeDocument/2006/relationships/image" Target="media/image117.wmf"/><Relationship Id="rId699" Type="http://schemas.openxmlformats.org/officeDocument/2006/relationships/image" Target="media/image372.emf"/><Relationship Id="rId1091" Type="http://schemas.openxmlformats.org/officeDocument/2006/relationships/fontTable" Target="fontTable.xml"/><Relationship Id="rId49" Type="http://schemas.openxmlformats.org/officeDocument/2006/relationships/image" Target="media/image21.wmf"/><Relationship Id="rId114" Type="http://schemas.openxmlformats.org/officeDocument/2006/relationships/image" Target="media/image53.wmf"/><Relationship Id="rId461" Type="http://schemas.openxmlformats.org/officeDocument/2006/relationships/image" Target="media/image213.wmf"/><Relationship Id="rId559" Type="http://schemas.openxmlformats.org/officeDocument/2006/relationships/image" Target="media/image259.wmf"/><Relationship Id="rId766" Type="http://schemas.openxmlformats.org/officeDocument/2006/relationships/image" Target="media/image416.emf"/><Relationship Id="rId198" Type="http://schemas.openxmlformats.org/officeDocument/2006/relationships/image" Target="media/image92.wmf"/><Relationship Id="rId321" Type="http://schemas.openxmlformats.org/officeDocument/2006/relationships/oleObject" Target="embeddings/oleObject151.bin"/><Relationship Id="rId419" Type="http://schemas.openxmlformats.org/officeDocument/2006/relationships/oleObject" Target="embeddings/oleObject205.bin"/><Relationship Id="rId626" Type="http://schemas.openxmlformats.org/officeDocument/2006/relationships/image" Target="media/image299.emf"/><Relationship Id="rId973" Type="http://schemas.openxmlformats.org/officeDocument/2006/relationships/image" Target="media/image603.emf"/><Relationship Id="rId1049" Type="http://schemas.openxmlformats.org/officeDocument/2006/relationships/image" Target="media/image679.emf"/><Relationship Id="rId833" Type="http://schemas.openxmlformats.org/officeDocument/2006/relationships/image" Target="media/image482.wmf"/><Relationship Id="rId265" Type="http://schemas.openxmlformats.org/officeDocument/2006/relationships/oleObject" Target="embeddings/oleObject121.bin"/><Relationship Id="rId472" Type="http://schemas.openxmlformats.org/officeDocument/2006/relationships/oleObject" Target="embeddings/oleObject232.bin"/><Relationship Id="rId900" Type="http://schemas.openxmlformats.org/officeDocument/2006/relationships/oleObject" Target="embeddings/oleObject334.bin"/><Relationship Id="rId125" Type="http://schemas.openxmlformats.org/officeDocument/2006/relationships/image" Target="media/image58.wmf"/><Relationship Id="rId332" Type="http://schemas.openxmlformats.org/officeDocument/2006/relationships/image" Target="media/image154.wmf"/><Relationship Id="rId777" Type="http://schemas.openxmlformats.org/officeDocument/2006/relationships/image" Target="media/image427.emf"/><Relationship Id="rId984" Type="http://schemas.openxmlformats.org/officeDocument/2006/relationships/image" Target="media/image614.emf"/><Relationship Id="rId637" Type="http://schemas.openxmlformats.org/officeDocument/2006/relationships/image" Target="media/image310.emf"/><Relationship Id="rId844" Type="http://schemas.openxmlformats.org/officeDocument/2006/relationships/image" Target="media/image492.emf"/><Relationship Id="rId276" Type="http://schemas.openxmlformats.org/officeDocument/2006/relationships/image" Target="media/image128.wmf"/><Relationship Id="rId483" Type="http://schemas.openxmlformats.org/officeDocument/2006/relationships/image" Target="media/image224.wmf"/><Relationship Id="rId690" Type="http://schemas.openxmlformats.org/officeDocument/2006/relationships/image" Target="media/image363.emf"/><Relationship Id="rId704" Type="http://schemas.openxmlformats.org/officeDocument/2006/relationships/image" Target="media/image377.emf"/><Relationship Id="rId911" Type="http://schemas.openxmlformats.org/officeDocument/2006/relationships/image" Target="media/image548.wmf"/><Relationship Id="rId40" Type="http://schemas.openxmlformats.org/officeDocument/2006/relationships/oleObject" Target="embeddings/oleObject6.bin"/><Relationship Id="rId136" Type="http://schemas.openxmlformats.org/officeDocument/2006/relationships/image" Target="media/image63.wmf"/><Relationship Id="rId343" Type="http://schemas.openxmlformats.org/officeDocument/2006/relationships/oleObject" Target="embeddings/oleObject162.bin"/><Relationship Id="rId550" Type="http://schemas.openxmlformats.org/officeDocument/2006/relationships/oleObject" Target="embeddings/Microsoft_Visio_2003-2010___151515.vsd"/><Relationship Id="rId788" Type="http://schemas.openxmlformats.org/officeDocument/2006/relationships/image" Target="media/image438.emf"/><Relationship Id="rId995" Type="http://schemas.openxmlformats.org/officeDocument/2006/relationships/image" Target="media/image625.emf"/><Relationship Id="rId203" Type="http://schemas.openxmlformats.org/officeDocument/2006/relationships/oleObject" Target="embeddings/oleObject88.bin"/><Relationship Id="rId648" Type="http://schemas.openxmlformats.org/officeDocument/2006/relationships/image" Target="media/image321.emf"/><Relationship Id="rId855" Type="http://schemas.openxmlformats.org/officeDocument/2006/relationships/image" Target="media/image503.emf"/><Relationship Id="rId1040" Type="http://schemas.openxmlformats.org/officeDocument/2006/relationships/image" Target="media/image670.emf"/><Relationship Id="rId287" Type="http://schemas.openxmlformats.org/officeDocument/2006/relationships/oleObject" Target="embeddings/oleObject132.bin"/><Relationship Id="rId410" Type="http://schemas.openxmlformats.org/officeDocument/2006/relationships/image" Target="media/image188.wmf"/><Relationship Id="rId494" Type="http://schemas.openxmlformats.org/officeDocument/2006/relationships/image" Target="media/image227.wmf"/><Relationship Id="rId508" Type="http://schemas.openxmlformats.org/officeDocument/2006/relationships/image" Target="media/image234.wmf"/><Relationship Id="rId715" Type="http://schemas.openxmlformats.org/officeDocument/2006/relationships/image" Target="media/image381.wmf"/><Relationship Id="rId922" Type="http://schemas.openxmlformats.org/officeDocument/2006/relationships/image" Target="media/image556.emf"/><Relationship Id="rId147" Type="http://schemas.openxmlformats.org/officeDocument/2006/relationships/oleObject" Target="embeddings/oleObject60.bin"/><Relationship Id="rId354" Type="http://schemas.openxmlformats.org/officeDocument/2006/relationships/image" Target="media/image165.wmf"/><Relationship Id="rId799" Type="http://schemas.openxmlformats.org/officeDocument/2006/relationships/image" Target="media/image449.emf"/><Relationship Id="rId51" Type="http://schemas.openxmlformats.org/officeDocument/2006/relationships/image" Target="media/image22.wmf"/><Relationship Id="rId561" Type="http://schemas.openxmlformats.org/officeDocument/2006/relationships/image" Target="media/image260.emf"/><Relationship Id="rId659" Type="http://schemas.openxmlformats.org/officeDocument/2006/relationships/image" Target="media/image332.emf"/><Relationship Id="rId866" Type="http://schemas.openxmlformats.org/officeDocument/2006/relationships/oleObject" Target="embeddings/oleObject326.bin"/><Relationship Id="rId214" Type="http://schemas.openxmlformats.org/officeDocument/2006/relationships/image" Target="media/image100.wmf"/><Relationship Id="rId298" Type="http://schemas.openxmlformats.org/officeDocument/2006/relationships/image" Target="media/image139.wmf"/><Relationship Id="rId421" Type="http://schemas.openxmlformats.org/officeDocument/2006/relationships/oleObject" Target="embeddings/oleObject206.bin"/><Relationship Id="rId519" Type="http://schemas.openxmlformats.org/officeDocument/2006/relationships/oleObject" Target="embeddings/oleObject257.bin"/><Relationship Id="rId1051" Type="http://schemas.openxmlformats.org/officeDocument/2006/relationships/image" Target="media/image681.emf"/><Relationship Id="rId158" Type="http://schemas.openxmlformats.org/officeDocument/2006/relationships/image" Target="media/image74.wmf"/><Relationship Id="rId726" Type="http://schemas.openxmlformats.org/officeDocument/2006/relationships/oleObject" Target="embeddings/oleObject311.bin"/><Relationship Id="rId933" Type="http://schemas.openxmlformats.org/officeDocument/2006/relationships/image" Target="media/image565.emf"/><Relationship Id="rId1009" Type="http://schemas.openxmlformats.org/officeDocument/2006/relationships/image" Target="media/image639.emf"/><Relationship Id="rId62" Type="http://schemas.openxmlformats.org/officeDocument/2006/relationships/oleObject" Target="embeddings/oleObject17.bin"/><Relationship Id="rId365" Type="http://schemas.openxmlformats.org/officeDocument/2006/relationships/image" Target="media/image167.wmf"/><Relationship Id="rId572" Type="http://schemas.openxmlformats.org/officeDocument/2006/relationships/oleObject" Target="embeddings/oleObject280.bin"/><Relationship Id="rId225" Type="http://schemas.openxmlformats.org/officeDocument/2006/relationships/image" Target="media/image105.wmf"/><Relationship Id="rId432" Type="http://schemas.openxmlformats.org/officeDocument/2006/relationships/image" Target="media/image199.wmf"/><Relationship Id="rId877" Type="http://schemas.openxmlformats.org/officeDocument/2006/relationships/image" Target="media/image518.emf"/><Relationship Id="rId1062" Type="http://schemas.openxmlformats.org/officeDocument/2006/relationships/image" Target="media/image692.emf"/><Relationship Id="rId737" Type="http://schemas.openxmlformats.org/officeDocument/2006/relationships/image" Target="media/image390.wmf"/><Relationship Id="rId944" Type="http://schemas.openxmlformats.org/officeDocument/2006/relationships/image" Target="media/image574.emf"/><Relationship Id="rId73" Type="http://schemas.openxmlformats.org/officeDocument/2006/relationships/oleObject" Target="embeddings/oleObject23.bin"/><Relationship Id="rId169" Type="http://schemas.openxmlformats.org/officeDocument/2006/relationships/image" Target="media/image77.wmf"/><Relationship Id="rId376" Type="http://schemas.openxmlformats.org/officeDocument/2006/relationships/oleObject" Target="embeddings/oleObject183.bin"/><Relationship Id="rId583" Type="http://schemas.openxmlformats.org/officeDocument/2006/relationships/image" Target="media/image271.wmf"/><Relationship Id="rId790" Type="http://schemas.openxmlformats.org/officeDocument/2006/relationships/image" Target="media/image440.emf"/><Relationship Id="rId804" Type="http://schemas.openxmlformats.org/officeDocument/2006/relationships/image" Target="media/image454.emf"/><Relationship Id="rId4" Type="http://schemas.openxmlformats.org/officeDocument/2006/relationships/settings" Target="settings.xml"/><Relationship Id="rId236" Type="http://schemas.openxmlformats.org/officeDocument/2006/relationships/oleObject" Target="embeddings/oleObject104.bin"/><Relationship Id="rId443" Type="http://schemas.openxmlformats.org/officeDocument/2006/relationships/image" Target="media/image204.wmf"/><Relationship Id="rId650" Type="http://schemas.openxmlformats.org/officeDocument/2006/relationships/image" Target="media/image323.emf"/><Relationship Id="rId888" Type="http://schemas.openxmlformats.org/officeDocument/2006/relationships/image" Target="media/image527.emf"/><Relationship Id="rId1073" Type="http://schemas.openxmlformats.org/officeDocument/2006/relationships/image" Target="media/image703.emf"/><Relationship Id="rId303" Type="http://schemas.openxmlformats.org/officeDocument/2006/relationships/oleObject" Target="embeddings/oleObject140.bin"/><Relationship Id="rId748" Type="http://schemas.openxmlformats.org/officeDocument/2006/relationships/image" Target="media/image400.emf"/><Relationship Id="rId955" Type="http://schemas.openxmlformats.org/officeDocument/2006/relationships/image" Target="media/image585.emf"/><Relationship Id="rId84" Type="http://schemas.openxmlformats.org/officeDocument/2006/relationships/image" Target="media/image38.wmf"/><Relationship Id="rId387" Type="http://schemas.openxmlformats.org/officeDocument/2006/relationships/oleObject" Target="embeddings/oleObject189.bin"/><Relationship Id="rId510" Type="http://schemas.openxmlformats.org/officeDocument/2006/relationships/image" Target="media/image235.wmf"/><Relationship Id="rId594" Type="http://schemas.openxmlformats.org/officeDocument/2006/relationships/oleObject" Target="embeddings/Microsoft_Visio_2003-2010___181818.vsd"/><Relationship Id="rId608" Type="http://schemas.openxmlformats.org/officeDocument/2006/relationships/image" Target="media/image285.emf"/><Relationship Id="rId815" Type="http://schemas.openxmlformats.org/officeDocument/2006/relationships/image" Target="media/image465.emf"/><Relationship Id="rId247" Type="http://schemas.openxmlformats.org/officeDocument/2006/relationships/image" Target="media/image114.wmf"/><Relationship Id="rId899" Type="http://schemas.openxmlformats.org/officeDocument/2006/relationships/oleObject" Target="embeddings/oleObject333.bin"/><Relationship Id="rId1000" Type="http://schemas.openxmlformats.org/officeDocument/2006/relationships/image" Target="media/image630.emf"/><Relationship Id="rId1084" Type="http://schemas.openxmlformats.org/officeDocument/2006/relationships/image" Target="media/image714.png"/><Relationship Id="rId107" Type="http://schemas.openxmlformats.org/officeDocument/2006/relationships/oleObject" Target="embeddings/oleObject40.bin"/><Relationship Id="rId454" Type="http://schemas.openxmlformats.org/officeDocument/2006/relationships/oleObject" Target="embeddings/oleObject223.bin"/><Relationship Id="rId661" Type="http://schemas.openxmlformats.org/officeDocument/2006/relationships/image" Target="media/image334.emf"/><Relationship Id="rId759" Type="http://schemas.openxmlformats.org/officeDocument/2006/relationships/image" Target="media/image411.emf"/><Relationship Id="rId966" Type="http://schemas.openxmlformats.org/officeDocument/2006/relationships/image" Target="media/image596.emf"/><Relationship Id="rId11" Type="http://schemas.openxmlformats.org/officeDocument/2006/relationships/footer" Target="footer2.xml"/><Relationship Id="rId314" Type="http://schemas.openxmlformats.org/officeDocument/2006/relationships/image" Target="media/image145.wmf"/><Relationship Id="rId398" Type="http://schemas.openxmlformats.org/officeDocument/2006/relationships/image" Target="media/image182.wmf"/><Relationship Id="rId521" Type="http://schemas.openxmlformats.org/officeDocument/2006/relationships/oleObject" Target="embeddings/oleObject258.bin"/><Relationship Id="rId619" Type="http://schemas.openxmlformats.org/officeDocument/2006/relationships/image" Target="media/image292.emf"/><Relationship Id="rId95" Type="http://schemas.openxmlformats.org/officeDocument/2006/relationships/oleObject" Target="embeddings/oleObject34.bin"/><Relationship Id="rId160" Type="http://schemas.openxmlformats.org/officeDocument/2006/relationships/oleObject" Target="embeddings/oleObject67.bin"/><Relationship Id="rId826" Type="http://schemas.openxmlformats.org/officeDocument/2006/relationships/image" Target="media/image475.emf"/><Relationship Id="rId1011" Type="http://schemas.openxmlformats.org/officeDocument/2006/relationships/image" Target="media/image641.emf"/><Relationship Id="rId258" Type="http://schemas.openxmlformats.org/officeDocument/2006/relationships/image" Target="media/image119.wmf"/><Relationship Id="rId465" Type="http://schemas.openxmlformats.org/officeDocument/2006/relationships/image" Target="media/image215.wmf"/><Relationship Id="rId672" Type="http://schemas.openxmlformats.org/officeDocument/2006/relationships/image" Target="media/image345.emf"/><Relationship Id="rId22" Type="http://schemas.openxmlformats.org/officeDocument/2006/relationships/oleObject" Target="embeddings/Microsoft_Visio_2003-2010___555.vsd"/><Relationship Id="rId118" Type="http://schemas.openxmlformats.org/officeDocument/2006/relationships/oleObject" Target="embeddings/oleObject46.bin"/><Relationship Id="rId325" Type="http://schemas.openxmlformats.org/officeDocument/2006/relationships/oleObject" Target="embeddings/oleObject153.bin"/><Relationship Id="rId532" Type="http://schemas.openxmlformats.org/officeDocument/2006/relationships/image" Target="media/image245.wmf"/><Relationship Id="rId977" Type="http://schemas.openxmlformats.org/officeDocument/2006/relationships/image" Target="media/image607.emf"/><Relationship Id="rId171" Type="http://schemas.openxmlformats.org/officeDocument/2006/relationships/image" Target="media/image78.wmf"/><Relationship Id="rId837" Type="http://schemas.openxmlformats.org/officeDocument/2006/relationships/image" Target="media/image485.emf"/><Relationship Id="rId1022" Type="http://schemas.openxmlformats.org/officeDocument/2006/relationships/image" Target="media/image652.emf"/><Relationship Id="rId269" Type="http://schemas.openxmlformats.org/officeDocument/2006/relationships/oleObject" Target="embeddings/oleObject123.bin"/><Relationship Id="rId476" Type="http://schemas.openxmlformats.org/officeDocument/2006/relationships/oleObject" Target="embeddings/oleObject234.bin"/><Relationship Id="rId683" Type="http://schemas.openxmlformats.org/officeDocument/2006/relationships/image" Target="media/image356.emf"/><Relationship Id="rId890" Type="http://schemas.openxmlformats.org/officeDocument/2006/relationships/image" Target="media/image529.emf"/><Relationship Id="rId904" Type="http://schemas.openxmlformats.org/officeDocument/2006/relationships/image" Target="media/image541.emf"/><Relationship Id="rId33" Type="http://schemas.openxmlformats.org/officeDocument/2006/relationships/image" Target="media/image13.wmf"/><Relationship Id="rId129" Type="http://schemas.openxmlformats.org/officeDocument/2006/relationships/oleObject" Target="embeddings/oleObject52.bin"/><Relationship Id="rId336" Type="http://schemas.openxmlformats.org/officeDocument/2006/relationships/image" Target="media/image156.wmf"/><Relationship Id="rId543" Type="http://schemas.openxmlformats.org/officeDocument/2006/relationships/image" Target="media/image251.wmf"/><Relationship Id="rId988" Type="http://schemas.openxmlformats.org/officeDocument/2006/relationships/image" Target="media/image618.emf"/><Relationship Id="rId182" Type="http://schemas.openxmlformats.org/officeDocument/2006/relationships/image" Target="media/image84.emf"/><Relationship Id="rId403" Type="http://schemas.openxmlformats.org/officeDocument/2006/relationships/oleObject" Target="embeddings/oleObject197.bin"/><Relationship Id="rId750" Type="http://schemas.openxmlformats.org/officeDocument/2006/relationships/image" Target="media/image402.emf"/><Relationship Id="rId848" Type="http://schemas.openxmlformats.org/officeDocument/2006/relationships/image" Target="media/image496.emf"/><Relationship Id="rId1033" Type="http://schemas.openxmlformats.org/officeDocument/2006/relationships/image" Target="media/image663.emf"/><Relationship Id="rId487" Type="http://schemas.openxmlformats.org/officeDocument/2006/relationships/oleObject" Target="embeddings/oleObject240.bin"/><Relationship Id="rId610" Type="http://schemas.openxmlformats.org/officeDocument/2006/relationships/oleObject" Target="embeddings/oleObject296.bin"/><Relationship Id="rId694" Type="http://schemas.openxmlformats.org/officeDocument/2006/relationships/image" Target="media/image367.emf"/><Relationship Id="rId708" Type="http://schemas.openxmlformats.org/officeDocument/2006/relationships/oleObject" Target="embeddings/oleObject301.bin"/><Relationship Id="rId915" Type="http://schemas.openxmlformats.org/officeDocument/2006/relationships/image" Target="media/image549.emf"/><Relationship Id="rId347" Type="http://schemas.openxmlformats.org/officeDocument/2006/relationships/oleObject" Target="embeddings/oleObject164.bin"/><Relationship Id="rId999" Type="http://schemas.openxmlformats.org/officeDocument/2006/relationships/image" Target="media/image629.emf"/><Relationship Id="rId44" Type="http://schemas.openxmlformats.org/officeDocument/2006/relationships/oleObject" Target="embeddings/oleObject8.bin"/><Relationship Id="rId554" Type="http://schemas.openxmlformats.org/officeDocument/2006/relationships/oleObject" Target="embeddings/oleObject273.bin"/><Relationship Id="rId761" Type="http://schemas.openxmlformats.org/officeDocument/2006/relationships/image" Target="media/image413.wmf"/><Relationship Id="rId859" Type="http://schemas.openxmlformats.org/officeDocument/2006/relationships/oleObject" Target="embeddings/oleObject325.bin"/><Relationship Id="rId193" Type="http://schemas.openxmlformats.org/officeDocument/2006/relationships/oleObject" Target="embeddings/oleObject83.bin"/><Relationship Id="rId207" Type="http://schemas.openxmlformats.org/officeDocument/2006/relationships/oleObject" Target="embeddings/Microsoft_Visio_2003-2010___121212.vsd"/><Relationship Id="rId414" Type="http://schemas.openxmlformats.org/officeDocument/2006/relationships/image" Target="media/image190.wmf"/><Relationship Id="rId498" Type="http://schemas.openxmlformats.org/officeDocument/2006/relationships/image" Target="media/image229.wmf"/><Relationship Id="rId621" Type="http://schemas.openxmlformats.org/officeDocument/2006/relationships/image" Target="media/image294.emf"/><Relationship Id="rId1044" Type="http://schemas.openxmlformats.org/officeDocument/2006/relationships/image" Target="media/image674.emf"/><Relationship Id="rId260" Type="http://schemas.openxmlformats.org/officeDocument/2006/relationships/image" Target="media/image120.wmf"/><Relationship Id="rId719" Type="http://schemas.openxmlformats.org/officeDocument/2006/relationships/image" Target="media/image383.wmf"/><Relationship Id="rId926" Type="http://schemas.openxmlformats.org/officeDocument/2006/relationships/oleObject" Target="embeddings/oleObject339.bin"/><Relationship Id="rId55" Type="http://schemas.openxmlformats.org/officeDocument/2006/relationships/image" Target="media/image24.wmf"/><Relationship Id="rId120" Type="http://schemas.openxmlformats.org/officeDocument/2006/relationships/oleObject" Target="embeddings/oleObject47.bin"/><Relationship Id="rId358" Type="http://schemas.openxmlformats.org/officeDocument/2006/relationships/oleObject" Target="embeddings/oleObject170.bin"/><Relationship Id="rId565" Type="http://schemas.openxmlformats.org/officeDocument/2006/relationships/image" Target="media/image262.wmf"/><Relationship Id="rId772" Type="http://schemas.openxmlformats.org/officeDocument/2006/relationships/image" Target="media/image422.emf"/><Relationship Id="rId218" Type="http://schemas.openxmlformats.org/officeDocument/2006/relationships/oleObject" Target="embeddings/oleObject95.bin"/><Relationship Id="rId425" Type="http://schemas.openxmlformats.org/officeDocument/2006/relationships/oleObject" Target="embeddings/oleObject208.bin"/><Relationship Id="rId632" Type="http://schemas.openxmlformats.org/officeDocument/2006/relationships/image" Target="media/image305.emf"/><Relationship Id="rId1055" Type="http://schemas.openxmlformats.org/officeDocument/2006/relationships/image" Target="media/image685.emf"/><Relationship Id="rId271" Type="http://schemas.openxmlformats.org/officeDocument/2006/relationships/oleObject" Target="embeddings/oleObject124.bin"/><Relationship Id="rId937" Type="http://schemas.openxmlformats.org/officeDocument/2006/relationships/image" Target="media/image569.emf"/><Relationship Id="rId66" Type="http://schemas.openxmlformats.org/officeDocument/2006/relationships/image" Target="media/image29.wmf"/><Relationship Id="rId131" Type="http://schemas.openxmlformats.org/officeDocument/2006/relationships/oleObject" Target="embeddings/oleObject53.bin"/><Relationship Id="rId369" Type="http://schemas.openxmlformats.org/officeDocument/2006/relationships/image" Target="media/image168.wmf"/><Relationship Id="rId576" Type="http://schemas.openxmlformats.org/officeDocument/2006/relationships/oleObject" Target="embeddings/oleObject282.bin"/><Relationship Id="rId783" Type="http://schemas.openxmlformats.org/officeDocument/2006/relationships/image" Target="media/image433.emf"/><Relationship Id="rId990" Type="http://schemas.openxmlformats.org/officeDocument/2006/relationships/image" Target="media/image620.emf"/><Relationship Id="rId229" Type="http://schemas.openxmlformats.org/officeDocument/2006/relationships/image" Target="media/image107.wmf"/><Relationship Id="rId436" Type="http://schemas.openxmlformats.org/officeDocument/2006/relationships/image" Target="media/image201.wmf"/><Relationship Id="rId643" Type="http://schemas.openxmlformats.org/officeDocument/2006/relationships/image" Target="media/image316.emf"/><Relationship Id="rId1066" Type="http://schemas.openxmlformats.org/officeDocument/2006/relationships/image" Target="media/image696.emf"/><Relationship Id="rId850" Type="http://schemas.openxmlformats.org/officeDocument/2006/relationships/image" Target="media/image498.emf"/><Relationship Id="rId948" Type="http://schemas.openxmlformats.org/officeDocument/2006/relationships/image" Target="media/image578.emf"/><Relationship Id="rId77" Type="http://schemas.openxmlformats.org/officeDocument/2006/relationships/oleObject" Target="embeddings/oleObject25.bin"/><Relationship Id="rId282" Type="http://schemas.openxmlformats.org/officeDocument/2006/relationships/image" Target="media/image131.wmf"/><Relationship Id="rId503" Type="http://schemas.openxmlformats.org/officeDocument/2006/relationships/oleObject" Target="embeddings/oleObject250.bin"/><Relationship Id="rId587" Type="http://schemas.openxmlformats.org/officeDocument/2006/relationships/image" Target="media/image273.wmf"/><Relationship Id="rId710" Type="http://schemas.openxmlformats.org/officeDocument/2006/relationships/image" Target="media/image380.wmf"/><Relationship Id="rId808" Type="http://schemas.openxmlformats.org/officeDocument/2006/relationships/image" Target="media/image458.emf"/><Relationship Id="rId8" Type="http://schemas.openxmlformats.org/officeDocument/2006/relationships/header" Target="header1.xml"/><Relationship Id="rId142" Type="http://schemas.openxmlformats.org/officeDocument/2006/relationships/image" Target="media/image66.wmf"/><Relationship Id="rId447" Type="http://schemas.openxmlformats.org/officeDocument/2006/relationships/image" Target="media/image206.wmf"/><Relationship Id="rId794" Type="http://schemas.openxmlformats.org/officeDocument/2006/relationships/image" Target="media/image444.emf"/><Relationship Id="rId1077" Type="http://schemas.openxmlformats.org/officeDocument/2006/relationships/image" Target="media/image707.emf"/><Relationship Id="rId654" Type="http://schemas.openxmlformats.org/officeDocument/2006/relationships/image" Target="media/image327.emf"/><Relationship Id="rId861" Type="http://schemas.openxmlformats.org/officeDocument/2006/relationships/image" Target="media/image507.emf"/><Relationship Id="rId959" Type="http://schemas.openxmlformats.org/officeDocument/2006/relationships/image" Target="media/image589.emf"/><Relationship Id="rId293" Type="http://schemas.openxmlformats.org/officeDocument/2006/relationships/oleObject" Target="embeddings/oleObject135.bin"/><Relationship Id="rId307" Type="http://schemas.openxmlformats.org/officeDocument/2006/relationships/oleObject" Target="embeddings/oleObject143.bin"/><Relationship Id="rId514" Type="http://schemas.openxmlformats.org/officeDocument/2006/relationships/image" Target="media/image237.wmf"/><Relationship Id="rId721" Type="http://schemas.openxmlformats.org/officeDocument/2006/relationships/image" Target="media/image384.wmf"/><Relationship Id="rId88" Type="http://schemas.openxmlformats.org/officeDocument/2006/relationships/image" Target="media/image40.wmf"/><Relationship Id="rId153" Type="http://schemas.openxmlformats.org/officeDocument/2006/relationships/oleObject" Target="embeddings/oleObject63.bin"/><Relationship Id="rId360" Type="http://schemas.openxmlformats.org/officeDocument/2006/relationships/oleObject" Target="embeddings/oleObject172.bin"/><Relationship Id="rId598" Type="http://schemas.openxmlformats.org/officeDocument/2006/relationships/oleObject" Target="embeddings/oleObject292.bin"/><Relationship Id="rId819" Type="http://schemas.openxmlformats.org/officeDocument/2006/relationships/image" Target="media/image469.emf"/><Relationship Id="rId1004" Type="http://schemas.openxmlformats.org/officeDocument/2006/relationships/image" Target="media/image634.emf"/><Relationship Id="rId220" Type="http://schemas.openxmlformats.org/officeDocument/2006/relationships/oleObject" Target="embeddings/oleObject96.bin"/><Relationship Id="rId458" Type="http://schemas.openxmlformats.org/officeDocument/2006/relationships/oleObject" Target="embeddings/oleObject225.bin"/><Relationship Id="rId665" Type="http://schemas.openxmlformats.org/officeDocument/2006/relationships/image" Target="media/image338.emf"/><Relationship Id="rId872" Type="http://schemas.openxmlformats.org/officeDocument/2006/relationships/oleObject" Target="embeddings/oleObject329.bin"/><Relationship Id="rId1088" Type="http://schemas.openxmlformats.org/officeDocument/2006/relationships/image" Target="media/image718.png"/><Relationship Id="rId15" Type="http://schemas.openxmlformats.org/officeDocument/2006/relationships/image" Target="media/image4.emf"/><Relationship Id="rId318" Type="http://schemas.openxmlformats.org/officeDocument/2006/relationships/image" Target="media/image147.wmf"/><Relationship Id="rId525" Type="http://schemas.openxmlformats.org/officeDocument/2006/relationships/oleObject" Target="embeddings/oleObject260.bin"/><Relationship Id="rId732" Type="http://schemas.openxmlformats.org/officeDocument/2006/relationships/image" Target="media/image389.wmf"/><Relationship Id="rId99" Type="http://schemas.openxmlformats.org/officeDocument/2006/relationships/oleObject" Target="embeddings/oleObject36.bin"/><Relationship Id="rId164" Type="http://schemas.openxmlformats.org/officeDocument/2006/relationships/oleObject" Target="embeddings/oleObject70.bin"/><Relationship Id="rId371" Type="http://schemas.openxmlformats.org/officeDocument/2006/relationships/image" Target="media/image169.wmf"/><Relationship Id="rId1015" Type="http://schemas.openxmlformats.org/officeDocument/2006/relationships/image" Target="media/image645.emf"/><Relationship Id="rId469" Type="http://schemas.openxmlformats.org/officeDocument/2006/relationships/image" Target="media/image217.wmf"/><Relationship Id="rId676" Type="http://schemas.openxmlformats.org/officeDocument/2006/relationships/image" Target="media/image349.emf"/><Relationship Id="rId883" Type="http://schemas.openxmlformats.org/officeDocument/2006/relationships/oleObject" Target="embeddings/oleObject332.bin"/><Relationship Id="rId26" Type="http://schemas.openxmlformats.org/officeDocument/2006/relationships/oleObject" Target="embeddings/Microsoft_Visio_2003-2010___777.vsd"/><Relationship Id="rId231" Type="http://schemas.openxmlformats.org/officeDocument/2006/relationships/image" Target="media/image108.wmf"/><Relationship Id="rId329" Type="http://schemas.openxmlformats.org/officeDocument/2006/relationships/oleObject" Target="embeddings/oleObject155.bin"/><Relationship Id="rId536" Type="http://schemas.openxmlformats.org/officeDocument/2006/relationships/image" Target="media/image247.emf"/><Relationship Id="rId175" Type="http://schemas.openxmlformats.org/officeDocument/2006/relationships/image" Target="media/image80.emf"/><Relationship Id="rId743" Type="http://schemas.openxmlformats.org/officeDocument/2006/relationships/image" Target="media/image395.emf"/><Relationship Id="rId950" Type="http://schemas.openxmlformats.org/officeDocument/2006/relationships/image" Target="media/image580.emf"/><Relationship Id="rId1026" Type="http://schemas.openxmlformats.org/officeDocument/2006/relationships/image" Target="media/image656.emf"/><Relationship Id="rId382" Type="http://schemas.openxmlformats.org/officeDocument/2006/relationships/image" Target="media/image174.wmf"/><Relationship Id="rId603" Type="http://schemas.openxmlformats.org/officeDocument/2006/relationships/image" Target="media/image281.wmf"/><Relationship Id="rId687" Type="http://schemas.openxmlformats.org/officeDocument/2006/relationships/image" Target="media/image360.emf"/><Relationship Id="rId810" Type="http://schemas.openxmlformats.org/officeDocument/2006/relationships/image" Target="media/image460.emf"/><Relationship Id="rId908" Type="http://schemas.openxmlformats.org/officeDocument/2006/relationships/image" Target="media/image545.emf"/><Relationship Id="rId242" Type="http://schemas.openxmlformats.org/officeDocument/2006/relationships/image" Target="media/image112.wmf"/><Relationship Id="rId894" Type="http://schemas.openxmlformats.org/officeDocument/2006/relationships/image" Target="media/image533.emf"/><Relationship Id="rId37" Type="http://schemas.openxmlformats.org/officeDocument/2006/relationships/image" Target="media/image15.wmf"/><Relationship Id="rId102" Type="http://schemas.openxmlformats.org/officeDocument/2006/relationships/image" Target="media/image47.wmf"/><Relationship Id="rId547" Type="http://schemas.openxmlformats.org/officeDocument/2006/relationships/image" Target="media/image253.wmf"/><Relationship Id="rId754" Type="http://schemas.openxmlformats.org/officeDocument/2006/relationships/image" Target="media/image406.jpeg"/><Relationship Id="rId961" Type="http://schemas.openxmlformats.org/officeDocument/2006/relationships/image" Target="media/image591.emf"/><Relationship Id="rId90" Type="http://schemas.openxmlformats.org/officeDocument/2006/relationships/image" Target="media/image41.wmf"/><Relationship Id="rId186" Type="http://schemas.openxmlformats.org/officeDocument/2006/relationships/image" Target="media/image86.wmf"/><Relationship Id="rId393" Type="http://schemas.openxmlformats.org/officeDocument/2006/relationships/oleObject" Target="embeddings/oleObject192.bin"/><Relationship Id="rId407" Type="http://schemas.openxmlformats.org/officeDocument/2006/relationships/oleObject" Target="embeddings/oleObject199.bin"/><Relationship Id="rId614" Type="http://schemas.openxmlformats.org/officeDocument/2006/relationships/oleObject" Target="embeddings/oleObject299.bin"/><Relationship Id="rId821" Type="http://schemas.openxmlformats.org/officeDocument/2006/relationships/image" Target="media/image471.wmf"/><Relationship Id="rId1037" Type="http://schemas.openxmlformats.org/officeDocument/2006/relationships/image" Target="media/image667.emf"/><Relationship Id="rId253" Type="http://schemas.openxmlformats.org/officeDocument/2006/relationships/oleObject" Target="embeddings/oleObject115.bin"/><Relationship Id="rId460" Type="http://schemas.openxmlformats.org/officeDocument/2006/relationships/oleObject" Target="embeddings/oleObject226.bin"/><Relationship Id="rId698" Type="http://schemas.openxmlformats.org/officeDocument/2006/relationships/image" Target="media/image371.emf"/><Relationship Id="rId919" Type="http://schemas.openxmlformats.org/officeDocument/2006/relationships/image" Target="media/image553.emf"/><Relationship Id="rId1090" Type="http://schemas.openxmlformats.org/officeDocument/2006/relationships/footer" Target="footer3.xml"/><Relationship Id="rId48" Type="http://schemas.openxmlformats.org/officeDocument/2006/relationships/oleObject" Target="embeddings/oleObject10.bin"/><Relationship Id="rId113" Type="http://schemas.openxmlformats.org/officeDocument/2006/relationships/oleObject" Target="embeddings/oleObject43.bin"/><Relationship Id="rId320" Type="http://schemas.openxmlformats.org/officeDocument/2006/relationships/image" Target="media/image148.wmf"/><Relationship Id="rId558" Type="http://schemas.openxmlformats.org/officeDocument/2006/relationships/oleObject" Target="embeddings/oleObject275.bin"/><Relationship Id="rId765" Type="http://schemas.openxmlformats.org/officeDocument/2006/relationships/image" Target="media/image415.emf"/><Relationship Id="rId972" Type="http://schemas.openxmlformats.org/officeDocument/2006/relationships/image" Target="media/image602.emf"/><Relationship Id="rId197" Type="http://schemas.openxmlformats.org/officeDocument/2006/relationships/oleObject" Target="embeddings/oleObject85.bin"/><Relationship Id="rId418" Type="http://schemas.openxmlformats.org/officeDocument/2006/relationships/image" Target="media/image192.wmf"/><Relationship Id="rId625" Type="http://schemas.openxmlformats.org/officeDocument/2006/relationships/image" Target="media/image298.emf"/><Relationship Id="rId832" Type="http://schemas.openxmlformats.org/officeDocument/2006/relationships/image" Target="media/image481.emf"/><Relationship Id="rId1048" Type="http://schemas.openxmlformats.org/officeDocument/2006/relationships/image" Target="media/image678.emf"/><Relationship Id="rId264" Type="http://schemas.openxmlformats.org/officeDocument/2006/relationships/image" Target="media/image122.wmf"/><Relationship Id="rId471" Type="http://schemas.openxmlformats.org/officeDocument/2006/relationships/image" Target="media/image218.wmf"/><Relationship Id="rId59" Type="http://schemas.openxmlformats.org/officeDocument/2006/relationships/image" Target="media/image26.wmf"/><Relationship Id="rId124" Type="http://schemas.openxmlformats.org/officeDocument/2006/relationships/oleObject" Target="embeddings/oleObject49.bin"/><Relationship Id="rId569" Type="http://schemas.openxmlformats.org/officeDocument/2006/relationships/image" Target="media/image264.wmf"/><Relationship Id="rId776" Type="http://schemas.openxmlformats.org/officeDocument/2006/relationships/image" Target="media/image426.emf"/><Relationship Id="rId983" Type="http://schemas.openxmlformats.org/officeDocument/2006/relationships/image" Target="media/image613.emf"/><Relationship Id="rId331" Type="http://schemas.openxmlformats.org/officeDocument/2006/relationships/oleObject" Target="embeddings/oleObject156.bin"/><Relationship Id="rId429" Type="http://schemas.openxmlformats.org/officeDocument/2006/relationships/oleObject" Target="embeddings/oleObject210.bin"/><Relationship Id="rId636" Type="http://schemas.openxmlformats.org/officeDocument/2006/relationships/image" Target="media/image309.emf"/><Relationship Id="rId1059" Type="http://schemas.openxmlformats.org/officeDocument/2006/relationships/image" Target="media/image689.emf"/><Relationship Id="rId843" Type="http://schemas.openxmlformats.org/officeDocument/2006/relationships/image" Target="media/image491.emf"/><Relationship Id="rId275" Type="http://schemas.openxmlformats.org/officeDocument/2006/relationships/oleObject" Target="embeddings/oleObject126.bin"/><Relationship Id="rId482" Type="http://schemas.openxmlformats.org/officeDocument/2006/relationships/oleObject" Target="embeddings/oleObject237.bin"/><Relationship Id="rId703" Type="http://schemas.openxmlformats.org/officeDocument/2006/relationships/image" Target="media/image376.emf"/><Relationship Id="rId910" Type="http://schemas.openxmlformats.org/officeDocument/2006/relationships/image" Target="media/image547.emf"/><Relationship Id="rId135" Type="http://schemas.openxmlformats.org/officeDocument/2006/relationships/oleObject" Target="embeddings/oleObject55.bin"/><Relationship Id="rId342" Type="http://schemas.openxmlformats.org/officeDocument/2006/relationships/image" Target="media/image159.wmf"/><Relationship Id="rId787" Type="http://schemas.openxmlformats.org/officeDocument/2006/relationships/image" Target="media/image437.emf"/><Relationship Id="rId994" Type="http://schemas.openxmlformats.org/officeDocument/2006/relationships/image" Target="media/image624.emf"/><Relationship Id="rId202" Type="http://schemas.openxmlformats.org/officeDocument/2006/relationships/image" Target="media/image94.wmf"/><Relationship Id="rId647" Type="http://schemas.openxmlformats.org/officeDocument/2006/relationships/image" Target="media/image320.emf"/><Relationship Id="rId854" Type="http://schemas.openxmlformats.org/officeDocument/2006/relationships/image" Target="media/image502.emf"/><Relationship Id="rId286" Type="http://schemas.openxmlformats.org/officeDocument/2006/relationships/image" Target="media/image133.wmf"/><Relationship Id="rId493" Type="http://schemas.openxmlformats.org/officeDocument/2006/relationships/oleObject" Target="embeddings/oleObject245.bin"/><Relationship Id="rId507" Type="http://schemas.openxmlformats.org/officeDocument/2006/relationships/oleObject" Target="embeddings/oleObject252.bin"/><Relationship Id="rId714" Type="http://schemas.openxmlformats.org/officeDocument/2006/relationships/oleObject" Target="embeddings/oleObject306.bin"/><Relationship Id="rId921" Type="http://schemas.openxmlformats.org/officeDocument/2006/relationships/image" Target="media/image555.emf"/><Relationship Id="rId50" Type="http://schemas.openxmlformats.org/officeDocument/2006/relationships/oleObject" Target="embeddings/oleObject11.bin"/><Relationship Id="rId146" Type="http://schemas.openxmlformats.org/officeDocument/2006/relationships/image" Target="media/image68.wmf"/><Relationship Id="rId353" Type="http://schemas.openxmlformats.org/officeDocument/2006/relationships/oleObject" Target="embeddings/oleObject167.bin"/><Relationship Id="rId560" Type="http://schemas.openxmlformats.org/officeDocument/2006/relationships/oleObject" Target="embeddings/oleObject276.bin"/><Relationship Id="rId798" Type="http://schemas.openxmlformats.org/officeDocument/2006/relationships/image" Target="media/image448.emf"/><Relationship Id="rId213" Type="http://schemas.openxmlformats.org/officeDocument/2006/relationships/oleObject" Target="embeddings/oleObject92.bin"/><Relationship Id="rId420" Type="http://schemas.openxmlformats.org/officeDocument/2006/relationships/image" Target="media/image193.wmf"/><Relationship Id="rId658" Type="http://schemas.openxmlformats.org/officeDocument/2006/relationships/image" Target="media/image331.emf"/><Relationship Id="rId865" Type="http://schemas.openxmlformats.org/officeDocument/2006/relationships/image" Target="media/image511.wmf"/><Relationship Id="rId1050" Type="http://schemas.openxmlformats.org/officeDocument/2006/relationships/image" Target="media/image680.emf"/><Relationship Id="rId297" Type="http://schemas.openxmlformats.org/officeDocument/2006/relationships/oleObject" Target="embeddings/oleObject137.bin"/><Relationship Id="rId518" Type="http://schemas.openxmlformats.org/officeDocument/2006/relationships/image" Target="media/image239.wmf"/><Relationship Id="rId725" Type="http://schemas.openxmlformats.org/officeDocument/2006/relationships/image" Target="media/image386.wmf"/><Relationship Id="rId932" Type="http://schemas.openxmlformats.org/officeDocument/2006/relationships/image" Target="media/image564.emf"/><Relationship Id="rId157" Type="http://schemas.openxmlformats.org/officeDocument/2006/relationships/oleObject" Target="embeddings/oleObject65.bin"/><Relationship Id="rId364" Type="http://schemas.openxmlformats.org/officeDocument/2006/relationships/oleObject" Target="embeddings/oleObject176.bin"/><Relationship Id="rId1008" Type="http://schemas.openxmlformats.org/officeDocument/2006/relationships/image" Target="media/image638.emf"/><Relationship Id="rId61" Type="http://schemas.openxmlformats.org/officeDocument/2006/relationships/image" Target="media/image27.wmf"/><Relationship Id="rId571" Type="http://schemas.openxmlformats.org/officeDocument/2006/relationships/image" Target="media/image265.wmf"/><Relationship Id="rId669" Type="http://schemas.openxmlformats.org/officeDocument/2006/relationships/image" Target="media/image342.emf"/><Relationship Id="rId876" Type="http://schemas.openxmlformats.org/officeDocument/2006/relationships/image" Target="media/image517.emf"/><Relationship Id="rId19" Type="http://schemas.openxmlformats.org/officeDocument/2006/relationships/image" Target="media/image6.emf"/><Relationship Id="rId224" Type="http://schemas.openxmlformats.org/officeDocument/2006/relationships/oleObject" Target="embeddings/oleObject98.bin"/><Relationship Id="rId431" Type="http://schemas.openxmlformats.org/officeDocument/2006/relationships/oleObject" Target="embeddings/oleObject211.bin"/><Relationship Id="rId529" Type="http://schemas.openxmlformats.org/officeDocument/2006/relationships/oleObject" Target="embeddings/oleObject263.bin"/><Relationship Id="rId736" Type="http://schemas.openxmlformats.org/officeDocument/2006/relationships/oleObject" Target="embeddings/oleObject318.bin"/><Relationship Id="rId1061" Type="http://schemas.openxmlformats.org/officeDocument/2006/relationships/image" Target="media/image691.emf"/><Relationship Id="rId168" Type="http://schemas.openxmlformats.org/officeDocument/2006/relationships/oleObject" Target="embeddings/oleObject73.bin"/><Relationship Id="rId943" Type="http://schemas.microsoft.com/office/2011/relationships/commentsExtended" Target="commentsExtended.xml"/><Relationship Id="rId1019" Type="http://schemas.openxmlformats.org/officeDocument/2006/relationships/image" Target="media/image649.emf"/><Relationship Id="rId72" Type="http://schemas.openxmlformats.org/officeDocument/2006/relationships/image" Target="media/image32.wmf"/><Relationship Id="rId375" Type="http://schemas.openxmlformats.org/officeDocument/2006/relationships/image" Target="media/image171.wmf"/><Relationship Id="rId582" Type="http://schemas.openxmlformats.org/officeDocument/2006/relationships/oleObject" Target="embeddings/oleObject285.bin"/><Relationship Id="rId803" Type="http://schemas.openxmlformats.org/officeDocument/2006/relationships/image" Target="media/image453.emf"/><Relationship Id="rId3" Type="http://schemas.openxmlformats.org/officeDocument/2006/relationships/styles" Target="styles.xml"/><Relationship Id="rId235" Type="http://schemas.openxmlformats.org/officeDocument/2006/relationships/image" Target="media/image110.wmf"/><Relationship Id="rId442" Type="http://schemas.openxmlformats.org/officeDocument/2006/relationships/oleObject" Target="embeddings/oleObject217.bin"/><Relationship Id="rId887" Type="http://schemas.openxmlformats.org/officeDocument/2006/relationships/image" Target="media/image526.emf"/><Relationship Id="rId1072" Type="http://schemas.openxmlformats.org/officeDocument/2006/relationships/image" Target="media/image702.emf"/><Relationship Id="rId302" Type="http://schemas.openxmlformats.org/officeDocument/2006/relationships/image" Target="media/image141.wmf"/><Relationship Id="rId747" Type="http://schemas.openxmlformats.org/officeDocument/2006/relationships/image" Target="media/image399.emf"/><Relationship Id="rId954" Type="http://schemas.openxmlformats.org/officeDocument/2006/relationships/image" Target="media/image584.emf"/><Relationship Id="rId83" Type="http://schemas.openxmlformats.org/officeDocument/2006/relationships/oleObject" Target="embeddings/oleObject28.bin"/><Relationship Id="rId179" Type="http://schemas.openxmlformats.org/officeDocument/2006/relationships/image" Target="media/image83.wmf"/><Relationship Id="rId386" Type="http://schemas.openxmlformats.org/officeDocument/2006/relationships/image" Target="media/image176.wmf"/><Relationship Id="rId593" Type="http://schemas.openxmlformats.org/officeDocument/2006/relationships/image" Target="media/image276.emf"/><Relationship Id="rId607" Type="http://schemas.openxmlformats.org/officeDocument/2006/relationships/image" Target="media/image284.emf"/><Relationship Id="rId814" Type="http://schemas.openxmlformats.org/officeDocument/2006/relationships/image" Target="media/image464.emf"/><Relationship Id="rId246" Type="http://schemas.openxmlformats.org/officeDocument/2006/relationships/oleObject" Target="embeddings/oleObject111.bin"/><Relationship Id="rId453" Type="http://schemas.openxmlformats.org/officeDocument/2006/relationships/image" Target="media/image209.wmf"/><Relationship Id="rId660" Type="http://schemas.openxmlformats.org/officeDocument/2006/relationships/image" Target="media/image333.emf"/><Relationship Id="rId898" Type="http://schemas.openxmlformats.org/officeDocument/2006/relationships/image" Target="media/image537.emf"/><Relationship Id="rId1083" Type="http://schemas.openxmlformats.org/officeDocument/2006/relationships/image" Target="media/image713.png"/><Relationship Id="rId106" Type="http://schemas.openxmlformats.org/officeDocument/2006/relationships/image" Target="media/image49.wmf"/><Relationship Id="rId313" Type="http://schemas.openxmlformats.org/officeDocument/2006/relationships/oleObject" Target="embeddings/oleObject147.bin"/><Relationship Id="rId758" Type="http://schemas.openxmlformats.org/officeDocument/2006/relationships/image" Target="media/image410.emf"/><Relationship Id="rId965" Type="http://schemas.openxmlformats.org/officeDocument/2006/relationships/image" Target="media/image595.emf"/><Relationship Id="rId10" Type="http://schemas.openxmlformats.org/officeDocument/2006/relationships/header" Target="header2.xml"/><Relationship Id="rId94" Type="http://schemas.openxmlformats.org/officeDocument/2006/relationships/image" Target="media/image43.wmf"/><Relationship Id="rId397" Type="http://schemas.openxmlformats.org/officeDocument/2006/relationships/oleObject" Target="embeddings/oleObject194.bin"/><Relationship Id="rId520" Type="http://schemas.openxmlformats.org/officeDocument/2006/relationships/image" Target="media/image240.wmf"/><Relationship Id="rId618" Type="http://schemas.openxmlformats.org/officeDocument/2006/relationships/image" Target="media/image291.emf"/><Relationship Id="rId825" Type="http://schemas.openxmlformats.org/officeDocument/2006/relationships/image" Target="media/image474.emf"/><Relationship Id="rId257" Type="http://schemas.openxmlformats.org/officeDocument/2006/relationships/oleObject" Target="embeddings/oleObject117.bin"/><Relationship Id="rId464" Type="http://schemas.openxmlformats.org/officeDocument/2006/relationships/oleObject" Target="embeddings/oleObject228.bin"/><Relationship Id="rId1010" Type="http://schemas.openxmlformats.org/officeDocument/2006/relationships/image" Target="media/image640.emf"/><Relationship Id="rId117" Type="http://schemas.openxmlformats.org/officeDocument/2006/relationships/oleObject" Target="embeddings/oleObject45.bin"/><Relationship Id="rId671" Type="http://schemas.openxmlformats.org/officeDocument/2006/relationships/image" Target="media/image344.emf"/><Relationship Id="rId769" Type="http://schemas.openxmlformats.org/officeDocument/2006/relationships/image" Target="media/image419.emf"/><Relationship Id="rId976" Type="http://schemas.openxmlformats.org/officeDocument/2006/relationships/image" Target="media/image606.emf"/><Relationship Id="rId324" Type="http://schemas.openxmlformats.org/officeDocument/2006/relationships/image" Target="media/image150.wmf"/><Relationship Id="rId531" Type="http://schemas.openxmlformats.org/officeDocument/2006/relationships/oleObject" Target="embeddings/oleObject264.bin"/><Relationship Id="rId629" Type="http://schemas.openxmlformats.org/officeDocument/2006/relationships/image" Target="media/image302.emf"/><Relationship Id="rId836" Type="http://schemas.openxmlformats.org/officeDocument/2006/relationships/image" Target="media/image484.emf"/><Relationship Id="rId1021" Type="http://schemas.openxmlformats.org/officeDocument/2006/relationships/image" Target="media/image651.emf"/><Relationship Id="rId903" Type="http://schemas.openxmlformats.org/officeDocument/2006/relationships/image" Target="media/image540.emf"/><Relationship Id="rId32" Type="http://schemas.openxmlformats.org/officeDocument/2006/relationships/oleObject" Target="embeddings/oleObject2.bin"/><Relationship Id="rId181" Type="http://schemas.openxmlformats.org/officeDocument/2006/relationships/oleObject" Target="embeddings/oleObject78.bin"/><Relationship Id="rId279" Type="http://schemas.openxmlformats.org/officeDocument/2006/relationships/oleObject" Target="embeddings/oleObject128.bin"/><Relationship Id="rId486" Type="http://schemas.openxmlformats.org/officeDocument/2006/relationships/oleObject" Target="embeddings/oleObject239.bin"/><Relationship Id="rId693" Type="http://schemas.openxmlformats.org/officeDocument/2006/relationships/image" Target="media/image366.emf"/><Relationship Id="rId139" Type="http://schemas.openxmlformats.org/officeDocument/2006/relationships/oleObject" Target="embeddings/oleObject57.bin"/><Relationship Id="rId346" Type="http://schemas.openxmlformats.org/officeDocument/2006/relationships/image" Target="media/image161.wmf"/><Relationship Id="rId553" Type="http://schemas.openxmlformats.org/officeDocument/2006/relationships/image" Target="media/image256.wmf"/><Relationship Id="rId760" Type="http://schemas.openxmlformats.org/officeDocument/2006/relationships/image" Target="media/image412.emf"/><Relationship Id="rId998" Type="http://schemas.openxmlformats.org/officeDocument/2006/relationships/image" Target="media/image628.emf"/><Relationship Id="rId206" Type="http://schemas.openxmlformats.org/officeDocument/2006/relationships/image" Target="media/image96.emf"/><Relationship Id="rId413" Type="http://schemas.openxmlformats.org/officeDocument/2006/relationships/oleObject" Target="embeddings/oleObject202.bin"/><Relationship Id="rId858" Type="http://schemas.openxmlformats.org/officeDocument/2006/relationships/oleObject" Target="embeddings/oleObject324.bin"/><Relationship Id="rId1043" Type="http://schemas.openxmlformats.org/officeDocument/2006/relationships/image" Target="media/image673.emf"/><Relationship Id="rId620" Type="http://schemas.openxmlformats.org/officeDocument/2006/relationships/image" Target="media/image293.emf"/><Relationship Id="rId718" Type="http://schemas.openxmlformats.org/officeDocument/2006/relationships/oleObject" Target="embeddings/oleObject308.bin"/><Relationship Id="rId925" Type="http://schemas.openxmlformats.org/officeDocument/2006/relationships/oleObject" Target="embeddings/oleObject338.bin"/><Relationship Id="rId54" Type="http://schemas.openxmlformats.org/officeDocument/2006/relationships/oleObject" Target="embeddings/oleObject13.bin"/><Relationship Id="rId270" Type="http://schemas.openxmlformats.org/officeDocument/2006/relationships/image" Target="media/image125.wmf"/><Relationship Id="rId130" Type="http://schemas.openxmlformats.org/officeDocument/2006/relationships/image" Target="media/image60.wmf"/><Relationship Id="rId368" Type="http://schemas.openxmlformats.org/officeDocument/2006/relationships/oleObject" Target="embeddings/oleObject179.bin"/><Relationship Id="rId575" Type="http://schemas.openxmlformats.org/officeDocument/2006/relationships/image" Target="media/image267.wmf"/><Relationship Id="rId782" Type="http://schemas.openxmlformats.org/officeDocument/2006/relationships/image" Target="media/image432.emf"/><Relationship Id="rId228" Type="http://schemas.openxmlformats.org/officeDocument/2006/relationships/oleObject" Target="embeddings/oleObject100.bin"/><Relationship Id="rId435" Type="http://schemas.openxmlformats.org/officeDocument/2006/relationships/oleObject" Target="embeddings/oleObject213.bin"/><Relationship Id="rId642" Type="http://schemas.openxmlformats.org/officeDocument/2006/relationships/image" Target="media/image315.emf"/><Relationship Id="rId1065" Type="http://schemas.openxmlformats.org/officeDocument/2006/relationships/image" Target="media/image695.emf"/><Relationship Id="rId502" Type="http://schemas.openxmlformats.org/officeDocument/2006/relationships/image" Target="media/image231.wmf"/><Relationship Id="rId947" Type="http://schemas.openxmlformats.org/officeDocument/2006/relationships/image" Target="media/image577.emf"/><Relationship Id="rId76" Type="http://schemas.openxmlformats.org/officeDocument/2006/relationships/image" Target="media/image34.wmf"/><Relationship Id="rId807" Type="http://schemas.openxmlformats.org/officeDocument/2006/relationships/image" Target="media/image457.emf"/></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44338C-77EB-4609-81D8-97A9D62D5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181</Pages>
  <Words>13867</Words>
  <Characters>79048</Characters>
  <Application>Microsoft Office Word</Application>
  <DocSecurity>0</DocSecurity>
  <Lines>658</Lines>
  <Paragraphs>185</Paragraphs>
  <ScaleCrop>false</ScaleCrop>
  <Company>Microsoft</Company>
  <LinksUpToDate>false</LinksUpToDate>
  <CharactersWithSpaces>92730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nanacc</dc:creator>
  <cp:lastModifiedBy>贺辰枫</cp:lastModifiedBy>
  <cp:revision>21</cp:revision>
  <dcterms:created xsi:type="dcterms:W3CDTF">2013-03-18T01:35:00Z</dcterms:created>
  <dcterms:modified xsi:type="dcterms:W3CDTF">2016-05-10T02:56:00Z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Full=12 pt_x000d_
Script=50 %_x000d_
ScriptScript=25 %_x000d_
Symbol=100 %_x000d_
SubSymbol=50 %_x000d_
User1=50 %_x000d_
User2=50 %_x000d_
SmallLargeIncr=1 pt_x000d_
_x000d_
[Spacing]_x000d_
LineSpacing=150 %_x000d_
MatrixRowSpacing=150 %_x000d_
MatrixColSpacing=100 %_x000d_
SuperscriptHeight=45 %_x000d_
SubscriptDepth=25 %_x000d_</vt:lpwstr>
  </property>
  <property fmtid="{D5CDD505-2E9C-101B-9397-08002B2CF9AE}" pid="4" name="MTPreferences 2">
    <vt:lpwstr>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vt:lpwstr>
  </property>
  <property fmtid="{D5CDD505-2E9C-101B-9397-08002B2CF9AE}" pid="5" name="MTPreferences 3">
    <vt:lpwstr>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MathType</vt:lpwstr>
  </property>
  <property fmtid="{D5CDD505-2E9C-101B-9397-08002B2CF9AE}" pid="7" name="MTWinEqns">
    <vt:bool>true</vt:bool>
  </property>
  <property fmtid="{D5CDD505-2E9C-101B-9397-08002B2CF9AE}" pid="8" name="MTEqnNumsOnRight">
    <vt:bool>true</vt:bool>
  </property>
  <property fmtid="{D5CDD505-2E9C-101B-9397-08002B2CF9AE}" pid="9" name="MTEquationNumber2">
    <vt:lpwstr>(#C1-#E1)</vt:lpwstr>
  </property>
  <property fmtid="{D5CDD505-2E9C-101B-9397-08002B2CF9AE}" pid="10" name="MTEquationSection">
    <vt:lpwstr>1</vt:lpwstr>
  </property>
</Properties>
</file>